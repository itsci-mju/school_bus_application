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7261F" w14:textId="579660F4" w:rsidR="00EC0A0F" w:rsidRPr="00FD57FE" w:rsidRDefault="00EC0A0F" w:rsidP="00AD3BD8">
      <w:pPr>
        <w:jc w:val="right"/>
        <w:rPr>
          <w:rFonts w:ascii="TH SarabunPSK" w:hAnsi="TH SarabunPSK" w:cs="TH SarabunPSK"/>
          <w:bCs/>
          <w:sz w:val="44"/>
          <w:szCs w:val="44"/>
        </w:rPr>
      </w:pPr>
      <w:bookmarkStart w:id="0" w:name="_Hlk97920554"/>
      <w:bookmarkEnd w:id="0"/>
      <w:r w:rsidRPr="00FD57FE">
        <w:rPr>
          <w:rFonts w:ascii="TH SarabunPSK" w:hAnsi="TH SarabunPSK" w:cs="TH SarabunPSK"/>
          <w:bCs/>
          <w:sz w:val="44"/>
          <w:szCs w:val="44"/>
          <w:cs/>
        </w:rPr>
        <w:t>เอกสารประกอบความต้องการของระบบ</w:t>
      </w:r>
    </w:p>
    <w:p w14:paraId="5446A185" w14:textId="3EED7D6E" w:rsidR="00EC0A0F" w:rsidRPr="00FD57FE" w:rsidRDefault="00EC0A0F" w:rsidP="00EC0A0F">
      <w:pPr>
        <w:jc w:val="right"/>
        <w:rPr>
          <w:rFonts w:ascii="TH SarabunPSK" w:hAnsi="TH SarabunPSK" w:cs="TH SarabunPSK"/>
          <w:bCs/>
          <w:sz w:val="44"/>
          <w:szCs w:val="44"/>
        </w:rPr>
      </w:pPr>
      <w:r w:rsidRPr="00FD57FE">
        <w:rPr>
          <w:rFonts w:ascii="TH SarabunPSK" w:hAnsi="TH SarabunPSK" w:cs="TH SarabunPSK"/>
          <w:bCs/>
          <w:sz w:val="44"/>
          <w:szCs w:val="44"/>
          <w:cs/>
        </w:rPr>
        <w:t>แอปพลิเคชัน</w:t>
      </w:r>
      <w:r w:rsidR="00107AAE" w:rsidRPr="00FD57FE">
        <w:rPr>
          <w:rFonts w:ascii="TH SarabunPSK" w:hAnsi="TH SarabunPSK" w:cs="TH SarabunPSK"/>
          <w:bCs/>
          <w:sz w:val="44"/>
          <w:szCs w:val="44"/>
          <w:cs/>
        </w:rPr>
        <w:t>การจัดการรถรับ-ส่งนักเรียน</w:t>
      </w:r>
    </w:p>
    <w:p w14:paraId="34AF460E" w14:textId="3B6D490F" w:rsidR="00EC0A0F" w:rsidRPr="00FD57FE" w:rsidRDefault="00FD57FE" w:rsidP="00EC0A0F">
      <w:pPr>
        <w:jc w:val="right"/>
        <w:rPr>
          <w:rFonts w:ascii="TH SarabunPSK" w:hAnsi="TH SarabunPSK" w:cs="TH SarabunPSK"/>
          <w:bCs/>
          <w:sz w:val="44"/>
          <w:szCs w:val="44"/>
          <w:cs/>
        </w:rPr>
      </w:pPr>
      <w:r>
        <w:rPr>
          <w:rFonts w:ascii="TH SarabunPSK" w:hAnsi="TH SarabunPSK" w:cs="TH SarabunPSK" w:hint="cs"/>
          <w:bCs/>
          <w:sz w:val="44"/>
          <w:szCs w:val="44"/>
          <w:cs/>
        </w:rPr>
        <w:t xml:space="preserve">เวอร์ชัน </w:t>
      </w:r>
      <w:r w:rsidR="00297576">
        <w:rPr>
          <w:rFonts w:ascii="TH SarabunPSK" w:hAnsi="TH SarabunPSK" w:cs="TH SarabunPSK" w:hint="cs"/>
          <w:bCs/>
          <w:sz w:val="44"/>
          <w:szCs w:val="44"/>
          <w:cs/>
        </w:rPr>
        <w:t>4</w:t>
      </w:r>
      <w:r>
        <w:rPr>
          <w:rFonts w:ascii="TH SarabunPSK" w:hAnsi="TH SarabunPSK" w:cs="TH SarabunPSK" w:hint="cs"/>
          <w:bCs/>
          <w:sz w:val="44"/>
          <w:szCs w:val="44"/>
          <w:cs/>
        </w:rPr>
        <w:t>.</w:t>
      </w:r>
      <w:r w:rsidR="00297576">
        <w:rPr>
          <w:rFonts w:ascii="TH SarabunPSK" w:hAnsi="TH SarabunPSK" w:cs="TH SarabunPSK" w:hint="cs"/>
          <w:bCs/>
          <w:sz w:val="44"/>
          <w:szCs w:val="44"/>
          <w:cs/>
        </w:rPr>
        <w:t>0</w:t>
      </w:r>
    </w:p>
    <w:p w14:paraId="25A557F8" w14:textId="77777777" w:rsidR="00EC0A0F" w:rsidRPr="00FD57FE" w:rsidRDefault="00EC0A0F" w:rsidP="00EC0A0F">
      <w:pPr>
        <w:pStyle w:val="Title"/>
        <w:rPr>
          <w:rFonts w:ascii="TH SarabunPSK" w:hAnsi="TH SarabunPSK" w:cs="TH SarabunPSK"/>
          <w:sz w:val="44"/>
          <w:szCs w:val="44"/>
        </w:rPr>
      </w:pPr>
    </w:p>
    <w:p w14:paraId="532C97D0" w14:textId="77777777" w:rsidR="00EC0A0F" w:rsidRPr="00FD57FE" w:rsidRDefault="00EC0A0F" w:rsidP="00EC0A0F">
      <w:pPr>
        <w:rPr>
          <w:rFonts w:ascii="TH SarabunPSK" w:hAnsi="TH SarabunPSK" w:cs="TH SarabunPSK"/>
          <w:sz w:val="44"/>
          <w:szCs w:val="44"/>
        </w:rPr>
      </w:pPr>
    </w:p>
    <w:p w14:paraId="70C8F4C8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</w:p>
    <w:p w14:paraId="32846776" w14:textId="2C652B04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ชื่อ นาย </w:t>
      </w:r>
      <w:r w:rsidR="00CE11F5"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ณัฐพงศ์ วาจามธุระ</w:t>
      </w:r>
    </w:p>
    <w:p w14:paraId="402FF36C" w14:textId="144BEA8A" w:rsidR="00CE11F5" w:rsidRPr="00FD57FE" w:rsidRDefault="00CE11F5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รหัส </w:t>
      </w: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</w:rPr>
        <w:t>6204106307</w:t>
      </w:r>
    </w:p>
    <w:p w14:paraId="68637DE9" w14:textId="17CEF213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นาย ธนากร จันต</w:t>
      </w:r>
      <w:r w:rsidR="00A413F2"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๊</w:t>
      </w: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ะไพร </w:t>
      </w:r>
    </w:p>
    <w:p w14:paraId="4BE24B28" w14:textId="3FC1A7D3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>รหัส 6204106313</w:t>
      </w:r>
    </w:p>
    <w:p w14:paraId="436A0C81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</w:p>
    <w:p w14:paraId="566E9BEF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คณะ วิทยาศาสตร์ สาขาวิชา เทคโนโลยีสารสนเทศ </w:t>
      </w:r>
    </w:p>
    <w:p w14:paraId="6C610F51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มหาวิทยาลัยแม่โจ้ (เชียงใหม่) </w:t>
      </w:r>
    </w:p>
    <w:p w14:paraId="62957B0D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</w:p>
    <w:p w14:paraId="1B9E9FD4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b/>
          <w:bCs/>
          <w:color w:val="auto"/>
          <w:sz w:val="44"/>
          <w:szCs w:val="44"/>
        </w:rPr>
      </w:pPr>
    </w:p>
    <w:p w14:paraId="2F665664" w14:textId="77777777" w:rsidR="00EC0A0F" w:rsidRPr="00FD57FE" w:rsidRDefault="00EC0A0F" w:rsidP="00EC0A0F">
      <w:pPr>
        <w:pStyle w:val="Default"/>
        <w:jc w:val="right"/>
        <w:rPr>
          <w:rFonts w:ascii="TH SarabunPSK" w:hAnsi="TH SarabunPSK" w:cs="TH SarabunPSK"/>
          <w:color w:val="auto"/>
          <w:sz w:val="44"/>
          <w:szCs w:val="44"/>
        </w:rPr>
      </w:pPr>
      <w:r w:rsidRPr="00FD57FE">
        <w:rPr>
          <w:rFonts w:ascii="TH SarabunPSK" w:hAnsi="TH SarabunPSK" w:cs="TH SarabunPSK"/>
          <w:b/>
          <w:bCs/>
          <w:color w:val="auto"/>
          <w:sz w:val="44"/>
          <w:szCs w:val="44"/>
          <w:cs/>
        </w:rPr>
        <w:t xml:space="preserve">ที่ปรึกษา </w:t>
      </w:r>
    </w:p>
    <w:p w14:paraId="0B51BB85" w14:textId="1DE27D59" w:rsidR="009D04AD" w:rsidRPr="00FD57FE" w:rsidRDefault="009D04AD" w:rsidP="009D04AD">
      <w:pPr>
        <w:jc w:val="right"/>
        <w:rPr>
          <w:rFonts w:ascii="TH SarabunPSK" w:hAnsi="TH SarabunPSK" w:cs="TH SarabunPSK"/>
          <w:b/>
          <w:bCs/>
          <w:sz w:val="44"/>
          <w:szCs w:val="44"/>
        </w:rPr>
        <w:sectPr w:rsidR="009D04AD" w:rsidRPr="00FD57FE" w:rsidSect="009D04AD">
          <w:headerReference w:type="default" r:id="rId11"/>
          <w:footerReference w:type="default" r:id="rId12"/>
          <w:headerReference w:type="first" r:id="rId13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FD57FE">
        <w:rPr>
          <w:rFonts w:ascii="TH SarabunPSK" w:eastAsia="Times New Roman" w:hAnsi="TH SarabunPSK" w:cs="TH SarabunPSK"/>
          <w:b/>
          <w:bCs/>
          <w:sz w:val="44"/>
          <w:szCs w:val="44"/>
          <w:cs/>
        </w:rPr>
        <w:t>อ.ดร. จักรกฤช เตโช</w:t>
      </w:r>
    </w:p>
    <w:p w14:paraId="3BB99B2A" w14:textId="4A458532" w:rsidR="00A413F2" w:rsidRPr="009F1F59" w:rsidRDefault="00A413F2" w:rsidP="000B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  <w:t>บันทึกการแก้ไข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2131"/>
        <w:gridCol w:w="1312"/>
        <w:gridCol w:w="4210"/>
        <w:gridCol w:w="3153"/>
      </w:tblGrid>
      <w:tr w:rsidR="00B460B5" w:rsidRPr="009F1F59" w14:paraId="49F737CF" w14:textId="77777777" w:rsidTr="009F770A">
        <w:tc>
          <w:tcPr>
            <w:tcW w:w="986" w:type="pct"/>
            <w:vAlign w:val="center"/>
          </w:tcPr>
          <w:p w14:paraId="50D4201E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วัน-เดือน-ปี</w:t>
            </w:r>
          </w:p>
        </w:tc>
        <w:tc>
          <w:tcPr>
            <w:tcW w:w="607" w:type="pct"/>
            <w:vAlign w:val="center"/>
          </w:tcPr>
          <w:p w14:paraId="74E0F60A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เวอร์ชัน</w:t>
            </w:r>
          </w:p>
        </w:tc>
        <w:tc>
          <w:tcPr>
            <w:tcW w:w="1948" w:type="pct"/>
            <w:vAlign w:val="center"/>
          </w:tcPr>
          <w:p w14:paraId="754BC0FC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รายละเอียด</w:t>
            </w:r>
          </w:p>
        </w:tc>
        <w:tc>
          <w:tcPr>
            <w:tcW w:w="1459" w:type="pct"/>
            <w:vAlign w:val="center"/>
          </w:tcPr>
          <w:p w14:paraId="76377E5A" w14:textId="77777777" w:rsidR="00A413F2" w:rsidRPr="009F1F59" w:rsidRDefault="00A413F2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ผู้รับผิดชอบ</w:t>
            </w:r>
          </w:p>
        </w:tc>
      </w:tr>
      <w:tr w:rsidR="00CD1295" w:rsidRPr="009F1F59" w14:paraId="17E26BF6" w14:textId="77777777" w:rsidTr="009F770A">
        <w:tc>
          <w:tcPr>
            <w:tcW w:w="986" w:type="pct"/>
          </w:tcPr>
          <w:p w14:paraId="2C24D671" w14:textId="344B31A0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07</w:t>
            </w:r>
            <w:r w:rsidRPr="009F1F59">
              <w:rPr>
                <w:rFonts w:ascii="TH SarabunPSK" w:hAnsi="TH SarabunPSK" w:cs="TH SarabunPSK"/>
                <w:cs/>
                <w:lang w:bidi="th-TH"/>
              </w:rPr>
              <w:t>-1</w:t>
            </w:r>
            <w:r w:rsidRPr="009F1F59">
              <w:rPr>
                <w:rFonts w:ascii="TH SarabunPSK" w:hAnsi="TH SarabunPSK" w:cs="TH SarabunPSK"/>
                <w:cs/>
              </w:rPr>
              <w:t>2</w:t>
            </w:r>
            <w:r w:rsidRPr="009F1F59">
              <w:rPr>
                <w:rFonts w:ascii="TH SarabunPSK" w:hAnsi="TH SarabunPSK" w:cs="TH SarabunPSK"/>
                <w:cs/>
                <w:lang w:bidi="th-TH"/>
              </w:rPr>
              <w:t>-</w:t>
            </w:r>
            <w:r w:rsidRPr="009F1F59">
              <w:rPr>
                <w:rFonts w:ascii="TH SarabunPSK" w:hAnsi="TH SarabunPSK" w:cs="TH SarabunPSK"/>
                <w:cs/>
              </w:rPr>
              <w:t>2021</w:t>
            </w:r>
          </w:p>
        </w:tc>
        <w:tc>
          <w:tcPr>
            <w:tcW w:w="607" w:type="pct"/>
          </w:tcPr>
          <w:p w14:paraId="1C438984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1.0</w:t>
            </w:r>
          </w:p>
        </w:tc>
        <w:tc>
          <w:tcPr>
            <w:tcW w:w="1948" w:type="pct"/>
          </w:tcPr>
          <w:p w14:paraId="65FF45F9" w14:textId="77777777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บทนำ</w:t>
            </w:r>
            <w:r w:rsidRPr="009F1F59">
              <w:rPr>
                <w:rFonts w:ascii="TH SarabunPSK" w:hAnsi="TH SarabunPSK" w:cs="TH SarabunPSK"/>
                <w:b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ขอบเขต</w:t>
            </w:r>
          </w:p>
        </w:tc>
        <w:tc>
          <w:tcPr>
            <w:tcW w:w="1459" w:type="pct"/>
            <w:vMerge w:val="restart"/>
            <w:vAlign w:val="center"/>
          </w:tcPr>
          <w:p w14:paraId="763BF526" w14:textId="644A6D8B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นาย ณัฐพงศ์ วาจามธุระ</w:t>
            </w:r>
          </w:p>
          <w:p w14:paraId="16594B62" w14:textId="1AF65B98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และ</w:t>
            </w:r>
          </w:p>
          <w:p w14:paraId="782484D2" w14:textId="0993F4AB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นาย ธนากร จันต๊ะไพร</w:t>
            </w:r>
          </w:p>
          <w:p w14:paraId="75389CC0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CD1295" w:rsidRPr="009F1F59" w14:paraId="2A5A8F46" w14:textId="77777777" w:rsidTr="009F770A">
        <w:tc>
          <w:tcPr>
            <w:tcW w:w="986" w:type="pct"/>
          </w:tcPr>
          <w:p w14:paraId="2F56D530" w14:textId="78D2CCC6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01-02-2022</w:t>
            </w:r>
          </w:p>
        </w:tc>
        <w:tc>
          <w:tcPr>
            <w:tcW w:w="607" w:type="pct"/>
          </w:tcPr>
          <w:p w14:paraId="313D4E15" w14:textId="173FFDAE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2.0</w:t>
            </w:r>
          </w:p>
        </w:tc>
        <w:tc>
          <w:tcPr>
            <w:tcW w:w="1948" w:type="pct"/>
          </w:tcPr>
          <w:p w14:paraId="17E94596" w14:textId="5F42BB21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ยูสเคสไดอาแกรม</w:t>
            </w:r>
          </w:p>
        </w:tc>
        <w:tc>
          <w:tcPr>
            <w:tcW w:w="1459" w:type="pct"/>
            <w:vMerge/>
            <w:vAlign w:val="center"/>
          </w:tcPr>
          <w:p w14:paraId="6B1F49AE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10F58FC3" w14:textId="77777777" w:rsidTr="009F770A">
        <w:tc>
          <w:tcPr>
            <w:tcW w:w="986" w:type="pct"/>
          </w:tcPr>
          <w:p w14:paraId="75F9F12A" w14:textId="43B63060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lang w:bidi="th-TH"/>
              </w:rPr>
              <w:t>11-02-2022</w:t>
            </w:r>
          </w:p>
        </w:tc>
        <w:tc>
          <w:tcPr>
            <w:tcW w:w="607" w:type="pct"/>
          </w:tcPr>
          <w:p w14:paraId="10A5CCA0" w14:textId="31D2ABD6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2.1</w:t>
            </w:r>
          </w:p>
        </w:tc>
        <w:tc>
          <w:tcPr>
            <w:tcW w:w="1948" w:type="pct"/>
          </w:tcPr>
          <w:p w14:paraId="43A7CD0C" w14:textId="2B2D35E7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/>
                <w:cs/>
                <w:lang w:bidi="th-TH"/>
              </w:rPr>
              <w:t>เพิ่มรายละเอียดการทำงานของยูสเคส</w:t>
            </w:r>
          </w:p>
        </w:tc>
        <w:tc>
          <w:tcPr>
            <w:tcW w:w="1459" w:type="pct"/>
            <w:vMerge/>
            <w:vAlign w:val="center"/>
          </w:tcPr>
          <w:p w14:paraId="177224AC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29607F48" w14:textId="77777777" w:rsidTr="009F770A">
        <w:tc>
          <w:tcPr>
            <w:tcW w:w="986" w:type="pct"/>
          </w:tcPr>
          <w:p w14:paraId="5C297F5D" w14:textId="64D39D41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lang w:bidi="th-TH"/>
              </w:rPr>
              <w:t>27-02-2022</w:t>
            </w:r>
          </w:p>
        </w:tc>
        <w:tc>
          <w:tcPr>
            <w:tcW w:w="607" w:type="pct"/>
          </w:tcPr>
          <w:p w14:paraId="3F080BDF" w14:textId="2E95315C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3.0</w:t>
            </w:r>
          </w:p>
        </w:tc>
        <w:tc>
          <w:tcPr>
            <w:tcW w:w="1948" w:type="pct"/>
          </w:tcPr>
          <w:p w14:paraId="32BC31DE" w14:textId="393C8E04" w:rsidR="00CD1295" w:rsidRPr="009F1F59" w:rsidRDefault="00CD1295" w:rsidP="00337DBB">
            <w:pPr>
              <w:pStyle w:val="Tabletext"/>
              <w:spacing w:after="0"/>
              <w:rPr>
                <w:rFonts w:ascii="TH SarabunPSK" w:hAnsi="TH SarabunPSK" w:cs="TH SarabunPSK"/>
                <w:bCs/>
                <w:cs/>
                <w:lang w:bidi="th-TH"/>
              </w:rPr>
            </w:pPr>
            <w:r w:rsidRPr="009F1F59">
              <w:rPr>
                <w:rFonts w:ascii="TH SarabunPSK" w:hAnsi="TH SarabunPSK" w:cs="TH SarabunPSK"/>
                <w:bCs/>
                <w:lang w:bidi="th-TH"/>
              </w:rPr>
              <w:t>Basic Flow, Class Diagram</w:t>
            </w:r>
          </w:p>
        </w:tc>
        <w:tc>
          <w:tcPr>
            <w:tcW w:w="1459" w:type="pct"/>
            <w:vMerge/>
            <w:vAlign w:val="center"/>
          </w:tcPr>
          <w:p w14:paraId="78D1F2E7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0527B574" w14:textId="77777777" w:rsidTr="009F770A">
        <w:tc>
          <w:tcPr>
            <w:tcW w:w="986" w:type="pct"/>
          </w:tcPr>
          <w:p w14:paraId="3B68AA10" w14:textId="6CF85265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 w:rsidRPr="009F1F59">
              <w:rPr>
                <w:rFonts w:ascii="TH SarabunPSK" w:hAnsi="TH SarabunPSK" w:cs="TH SarabunPSK"/>
                <w:cs/>
                <w:lang w:bidi="th-TH"/>
              </w:rPr>
              <w:t>09-03-2022</w:t>
            </w:r>
          </w:p>
        </w:tc>
        <w:tc>
          <w:tcPr>
            <w:tcW w:w="607" w:type="pct"/>
          </w:tcPr>
          <w:p w14:paraId="3950FF41" w14:textId="58F37D99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</w:rPr>
              <w:t>3.1</w:t>
            </w:r>
          </w:p>
        </w:tc>
        <w:tc>
          <w:tcPr>
            <w:tcW w:w="1948" w:type="pct"/>
          </w:tcPr>
          <w:p w14:paraId="735D397A" w14:textId="36D9D4B6" w:rsidR="00CD1295" w:rsidRPr="009F1F59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 xml:space="preserve">รายละเอียดของซีเควนซ์ไดอาแกรม </w:t>
            </w:r>
          </w:p>
        </w:tc>
        <w:tc>
          <w:tcPr>
            <w:tcW w:w="1459" w:type="pct"/>
            <w:vMerge/>
            <w:vAlign w:val="center"/>
          </w:tcPr>
          <w:p w14:paraId="5A72E77E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2D5FDCEE" w14:textId="77777777" w:rsidTr="009F770A">
        <w:tc>
          <w:tcPr>
            <w:tcW w:w="986" w:type="pct"/>
          </w:tcPr>
          <w:p w14:paraId="25748DC2" w14:textId="6A993BC8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27-03-2022</w:t>
            </w:r>
          </w:p>
        </w:tc>
        <w:tc>
          <w:tcPr>
            <w:tcW w:w="607" w:type="pct"/>
          </w:tcPr>
          <w:p w14:paraId="036F1908" w14:textId="23B807CC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3.2</w:t>
            </w:r>
          </w:p>
        </w:tc>
        <w:tc>
          <w:tcPr>
            <w:tcW w:w="1948" w:type="pct"/>
          </w:tcPr>
          <w:p w14:paraId="581FFB4E" w14:textId="2B8AA3FC" w:rsidR="00CD1295" w:rsidRPr="009F1F59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แก้ไข</w:t>
            </w:r>
            <w:r w:rsidRPr="009F1F59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ซีเควนซ์ไดอาแกรม</w:t>
            </w:r>
          </w:p>
        </w:tc>
        <w:tc>
          <w:tcPr>
            <w:tcW w:w="1459" w:type="pct"/>
            <w:vMerge/>
            <w:vAlign w:val="center"/>
          </w:tcPr>
          <w:p w14:paraId="5DF8D067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434E999B" w14:textId="77777777" w:rsidTr="009F770A">
        <w:tc>
          <w:tcPr>
            <w:tcW w:w="986" w:type="pct"/>
          </w:tcPr>
          <w:p w14:paraId="4ABBDF9B" w14:textId="6D26D7B4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26-04-2022</w:t>
            </w:r>
          </w:p>
        </w:tc>
        <w:tc>
          <w:tcPr>
            <w:tcW w:w="607" w:type="pct"/>
          </w:tcPr>
          <w:p w14:paraId="247E27E5" w14:textId="16810EEF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3.3</w:t>
            </w:r>
          </w:p>
        </w:tc>
        <w:tc>
          <w:tcPr>
            <w:tcW w:w="1948" w:type="pct"/>
          </w:tcPr>
          <w:p w14:paraId="1F2824B1" w14:textId="77777777" w:rsidR="00CD1295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 xml:space="preserve">แก้ไข </w:t>
            </w:r>
            <w:r w:rsidRPr="00A347DE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ยูสเคสไดอาแกรม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คลาสไดอา</w:t>
            </w:r>
          </w:p>
          <w:p w14:paraId="16CD519D" w14:textId="5F1AB895" w:rsidR="00CD1295" w:rsidRDefault="00CD1295" w:rsidP="009F770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แกรม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</w:t>
            </w:r>
            <w:r w:rsidRPr="009F1F59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ซีเควนซ์ไดอาแกรม</w:t>
            </w:r>
          </w:p>
        </w:tc>
        <w:tc>
          <w:tcPr>
            <w:tcW w:w="1459" w:type="pct"/>
            <w:vMerge/>
            <w:vAlign w:val="center"/>
          </w:tcPr>
          <w:p w14:paraId="5DC0AA35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5A4DCE90" w14:textId="77777777" w:rsidTr="009F770A">
        <w:tc>
          <w:tcPr>
            <w:tcW w:w="986" w:type="pct"/>
          </w:tcPr>
          <w:p w14:paraId="7119F979" w14:textId="72E2406D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26-09-2022</w:t>
            </w:r>
          </w:p>
        </w:tc>
        <w:tc>
          <w:tcPr>
            <w:tcW w:w="607" w:type="pct"/>
          </w:tcPr>
          <w:p w14:paraId="0C847898" w14:textId="3546DE9B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4.0</w:t>
            </w:r>
          </w:p>
        </w:tc>
        <w:tc>
          <w:tcPr>
            <w:tcW w:w="1948" w:type="pct"/>
          </w:tcPr>
          <w:p w14:paraId="51130668" w14:textId="20E46E45" w:rsidR="00CD1295" w:rsidRDefault="00CD1295" w:rsidP="009F770A">
            <w:pPr>
              <w:pStyle w:val="Default"/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แก้ไขคลาส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, ER 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ไดอาแกรม</w:t>
            </w:r>
          </w:p>
        </w:tc>
        <w:tc>
          <w:tcPr>
            <w:tcW w:w="1459" w:type="pct"/>
            <w:vMerge/>
            <w:vAlign w:val="center"/>
          </w:tcPr>
          <w:p w14:paraId="61E99D8B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  <w:tr w:rsidR="00CD1295" w:rsidRPr="009F1F59" w14:paraId="6333E450" w14:textId="77777777" w:rsidTr="009F770A">
        <w:tc>
          <w:tcPr>
            <w:tcW w:w="986" w:type="pct"/>
          </w:tcPr>
          <w:p w14:paraId="6AB1CF64" w14:textId="77777777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lang w:bidi="th-TH"/>
              </w:rPr>
            </w:pPr>
          </w:p>
        </w:tc>
        <w:tc>
          <w:tcPr>
            <w:tcW w:w="607" w:type="pct"/>
          </w:tcPr>
          <w:p w14:paraId="426E160E" w14:textId="4B74DF2E" w:rsidR="00CD1295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4.1</w:t>
            </w:r>
          </w:p>
        </w:tc>
        <w:tc>
          <w:tcPr>
            <w:tcW w:w="1948" w:type="pct"/>
          </w:tcPr>
          <w:p w14:paraId="1450F20D" w14:textId="0D4C7236" w:rsidR="00CD1295" w:rsidRDefault="00CD1295" w:rsidP="009F770A">
            <w:pPr>
              <w:pStyle w:val="Default"/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คู่มือการใช้งาน</w:t>
            </w:r>
          </w:p>
        </w:tc>
        <w:tc>
          <w:tcPr>
            <w:tcW w:w="1459" w:type="pct"/>
            <w:vMerge/>
            <w:vAlign w:val="center"/>
          </w:tcPr>
          <w:p w14:paraId="0062A3D5" w14:textId="77777777" w:rsidR="00CD1295" w:rsidRPr="009F1F59" w:rsidRDefault="00CD1295" w:rsidP="00337DBB">
            <w:pPr>
              <w:pStyle w:val="Tabletext"/>
              <w:spacing w:after="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</w:p>
        </w:tc>
      </w:tr>
    </w:tbl>
    <w:p w14:paraId="6813AEB2" w14:textId="77777777" w:rsidR="00A413F2" w:rsidRPr="009F1F59" w:rsidRDefault="00A413F2" w:rsidP="000B771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7A74C08" w14:textId="77777777" w:rsidR="00A413F2" w:rsidRPr="009F1F59" w:rsidRDefault="00A413F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F5BCE01" w14:textId="7A7DE29D" w:rsidR="00A413F2" w:rsidRPr="009F1F59" w:rsidRDefault="00A413F2" w:rsidP="000B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สารบัญ</w:t>
      </w:r>
    </w:p>
    <w:p w14:paraId="6542B80E" w14:textId="08D57ECB" w:rsidR="00471B83" w:rsidRPr="00471B83" w:rsidRDefault="00D1609C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471B83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Pr="00471B83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Pr="00471B83">
        <w:rPr>
          <w:rFonts w:ascii="TH SarabunPSK" w:hAnsi="TH SarabunPSK" w:cs="TH SarabunPSK"/>
          <w:b/>
          <w:bCs/>
          <w:sz w:val="32"/>
          <w:szCs w:val="32"/>
        </w:rPr>
        <w:instrText>TOC \o "</w:instrText>
      </w:r>
      <w:r w:rsidRPr="00471B83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1-3" </w:instrText>
      </w:r>
      <w:r w:rsidRPr="00471B83">
        <w:rPr>
          <w:rFonts w:ascii="TH SarabunPSK" w:hAnsi="TH SarabunPSK" w:cs="TH SarabunPSK"/>
          <w:b/>
          <w:bCs/>
          <w:sz w:val="32"/>
          <w:szCs w:val="32"/>
        </w:rPr>
        <w:instrText>\h \z \u</w:instrText>
      </w:r>
      <w:r w:rsidRPr="00471B83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Pr="00471B83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hyperlink w:anchor="_Toc101789993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1.บทนำ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_Toc101789993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B9BE0CE" w14:textId="71A61A5E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89994" w:history="1"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1.1 วัตถุประสงค์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_Toc101789994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10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60C1202" w14:textId="3734570F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89995" w:history="1"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1.2 ขอบเขต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_Toc101789995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10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81BA209" w14:textId="13412530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89996" w:history="1"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1.4 เอกสารอ้างอิง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_Toc101789996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723D570" w14:textId="35F54C7A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89997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รายละเอียดทั่ว ๆ ไปของแอปพลิเคชันการจัดการรถรับ-ส่งนักเรียน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_Toc101789997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4BFFCEF" w14:textId="3B126B62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89998" w:history="1"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 xml:space="preserve">2.1 </w:t>
        </w:r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ภาพรวมของระบบ (แอปพลิเคชันการจัดการรถรับ-ส่งนักเรียน</w:t>
        </w:r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 xml:space="preserve"> Use-Case Model Survey)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_Toc101789998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4572F18" w14:textId="59319100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89999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2.1.1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Actors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_Toc101789999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FB6967E" w14:textId="253C80D5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0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2.1.2 Use Cases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_Toc101790000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AB83378" w14:textId="03C2E79C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1" w:history="1"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2.2 คุณลักษณะของผู้ใช้ (</w:t>
        </w:r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>User Characteristics)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_Toc101790001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19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79B584F" w14:textId="040E629A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2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2.3 กฏเกณฑ์หรือข้อบังคับโดยทั่วไป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General Constraints)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_Toc101790002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19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D97C71D" w14:textId="30F24D6D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3" w:history="1"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 xml:space="preserve">2.4 </w:t>
        </w:r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  <w:cs/>
          </w:rPr>
          <w:t>สมมุติฐานและเงื่อนไขของระบบ (</w:t>
        </w:r>
        <w:r w:rsidR="00471B83" w:rsidRPr="00471B83">
          <w:rPr>
            <w:rStyle w:val="Hyperlink"/>
            <w:rFonts w:ascii="TH SarabunPSK" w:hAnsi="TH SarabunPSK" w:cs="TH SarabunPSK"/>
            <w:noProof/>
            <w:spacing w:val="5"/>
            <w:sz w:val="32"/>
            <w:szCs w:val="32"/>
          </w:rPr>
          <w:t>Assumptions and Dependencies)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_Toc101790003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19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2BE531D" w14:textId="0D16EA62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4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รายละเอียดความต้องการของระบบ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Specific Requirement)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_Toc101790004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20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A87667D" w14:textId="4A6F1937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5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รายละเอียดของยูสเคส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Use-Case Specifications)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_Toc101790005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77392E9" w14:textId="32CC707E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6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3.1.1 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_Toc101790006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7D7FC1E" w14:textId="0D872D5D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7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3.1.2 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details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_Toc101790007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22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3EFCDF6" w14:textId="68960DE3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8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3.1.3 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_Toc101790008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1BD1FA6" w14:textId="0A25C9DF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09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3.1.4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location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_Toc101790009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25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F73EF83" w14:textId="27E87E23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0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3.1.5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_Toc101790010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26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DB81DA6" w14:textId="175AFE5F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1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3.1.6 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_Toc101790011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27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B5657D3" w14:textId="7BC8A16C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2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3.1.7 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_Toc101790012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29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A74107E" w14:textId="34CDBC33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3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3.1.8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_Toc101790013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32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1A99F9E" w14:textId="16EC0879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4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3.1.9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_Toc101790014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33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35D552D" w14:textId="44BB5F61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5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3.1.10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_Toc101790015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36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E9984F3" w14:textId="34344513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6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3.1.11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_Toc101790016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37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28E43CF" w14:textId="506A028B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7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3.1.12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ยูสเคส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View activity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_Toc101790017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38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6CC1478" w14:textId="5C71EACF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8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_Toc101790018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39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E3A293F" w14:textId="420051AB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19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_Toc101790019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41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84D0DDB" w14:textId="29EC4B86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0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15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_Toc101790020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42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F197EB2" w14:textId="2C6DD7B2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1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3.1.16 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_Toc101790021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43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01E6155" w14:textId="38DA293A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2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3.1.17 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_Toc101790022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45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888DEA8" w14:textId="6D6A6232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3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3.1.18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_Toc101790023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49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5D2B8A2" w14:textId="0B3EB5A0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4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3.1.19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_Toc101790024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50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0020461" w14:textId="1540ED44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5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3.1.20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application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_Toc101790025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86EDBCC" w14:textId="4A915AFC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6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3.1.21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in driver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_Toc101790026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FF303CA" w14:textId="034CC466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7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3.1.22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_Toc101790027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8E53EB1" w14:textId="18DF036A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8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3.1.23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serviec cancel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_Toc101790028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DA2CBC3" w14:textId="1E8F93DD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29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3.1.24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_Toc101790029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96FF246" w14:textId="768E9A8C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0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3.1.25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by driver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_Toc101790030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6AE39A0" w14:textId="44247E37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1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3.1.26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ยูสเคส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_Toc101790031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57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4E592EE" w14:textId="04CD4B68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2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รายละเอียดของคลาสไดอาแกรม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Class Diagram Specifications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_Toc101790032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58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6428C34" w14:textId="736E6A60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3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3.2.1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รายการคลาสคู่แข่ง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Candidate Class)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_Toc101790033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58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2097544" w14:textId="408E2340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4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คลาสระดับแนวคิด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Conceptual Class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_Toc101790034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61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FE48B65" w14:textId="054536D2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5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3.2.3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การกำหนดแอททริบิวต์ของคลาส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Class : Attribute)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_Toc101790035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61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DC4656D" w14:textId="10EF5D4E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6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3.2.4 คลาสระดับแรก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First Draft Class)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_Toc101790036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64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273E83B" w14:textId="7BA5D2F3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7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3.3 รายละเอียดของซีเควนซ์ไดอาแกรม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Sequence Diagram Specifications)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_Toc101790037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65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3A0ECFC" w14:textId="022457C3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8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คลาสจากการวิเคราะห์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Analysis Class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_Toc101790038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67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FB0594F" w14:textId="1C10F7C5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39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การสร้างคลาสจากการวิเคราะห์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_Toc101790039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67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B5F1CC5" w14:textId="17F24B60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40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3.3.3 รายการคลาสจากการวิเคราะห์ทั้งหมด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_Toc101790040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71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ADF68B6" w14:textId="1F6C115E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41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การกาหนดขอบเขตการทางานและความร่วมมือกับคลาสอื่น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_Toc101790041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74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7C10255" w14:textId="117DE567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42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3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การแปลงคลาสให้เป็นตารางในระบบฐานข้อมูลเชิงสัมพันธ์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_Toc101790042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138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2834627" w14:textId="2C4BB39F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43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4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. อีอาร์ไดอาแกรม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ER Diagram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_Toc101790043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139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12726C1" w14:textId="1DECA9F3" w:rsidR="00471B83" w:rsidRPr="00471B83" w:rsidRDefault="00000000" w:rsidP="00471B83">
      <w:pPr>
        <w:pStyle w:val="TOC1"/>
        <w:tabs>
          <w:tab w:val="right" w:pos="9350"/>
        </w:tabs>
        <w:spacing w:after="0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44" w:history="1"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4.1 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ดาต้าดิกชันนารี (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Dictionary)</w:t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471B83" w:rsidRPr="00471B83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_Toc101790044 \h </w:instrTex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>
          <w:rPr>
            <w:rFonts w:ascii="TH SarabunPSK" w:hAnsi="TH SarabunPSK" w:cs="TH SarabunPSK"/>
            <w:noProof/>
            <w:webHidden/>
            <w:sz w:val="32"/>
            <w:szCs w:val="32"/>
          </w:rPr>
          <w:t>140</w:t>
        </w:r>
        <w:r w:rsidR="00471B83" w:rsidRPr="00471B83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3411743" w14:textId="606D629A" w:rsidR="004714EA" w:rsidRPr="00A15265" w:rsidRDefault="00D1609C" w:rsidP="00471B83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71B83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</w:p>
    <w:p w14:paraId="7EDD8586" w14:textId="0AA92A89" w:rsidR="004714EA" w:rsidRPr="004714EA" w:rsidRDefault="004714EA" w:rsidP="004714E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สารบัญ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</w:t>
      </w:r>
    </w:p>
    <w:p w14:paraId="432F0F93" w14:textId="316CD2C2" w:rsidR="00FD57FE" w:rsidRPr="00FD57FE" w:rsidRDefault="005F1C3F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FD57F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FD57F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FD57FE">
        <w:rPr>
          <w:rFonts w:ascii="TH SarabunPSK" w:hAnsi="TH SarabunPSK" w:cs="TH SarabunPSK"/>
          <w:sz w:val="32"/>
          <w:szCs w:val="32"/>
        </w:rPr>
        <w:instrText>TOC \h \z \c "</w:instrText>
      </w:r>
      <w:r w:rsidRPr="00FD57FE">
        <w:rPr>
          <w:rFonts w:ascii="TH SarabunPSK" w:hAnsi="TH SarabunPSK" w:cs="TH SarabunPSK"/>
          <w:sz w:val="32"/>
          <w:szCs w:val="32"/>
          <w:cs/>
        </w:rPr>
        <w:instrText xml:space="preserve">รูปที่" </w:instrText>
      </w:r>
      <w:r w:rsidRPr="00FD57FE">
        <w:rPr>
          <w:rFonts w:ascii="TH SarabunPSK" w:hAnsi="TH SarabunPSK" w:cs="TH SarabunPSK"/>
          <w:sz w:val="32"/>
          <w:szCs w:val="32"/>
          <w:cs/>
        </w:rPr>
        <w:fldChar w:fldCharType="separate"/>
      </w:r>
      <w:hyperlink r:id="rId14" w:anchor="_Toc101790076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Actor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แอปพลิเคชันการจัดการรถรับ-ส่งนักเรียน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_Toc101790076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F7545C7" w14:textId="7A5BD3E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77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ยูสเคสไดอาแกรมของแอปพลิเคชันการจัดการรถรับ-ส่งนักเรียน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_Toc101790077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102D928" w14:textId="4DB8F3B9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5" w:anchor="_Toc101790078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คลาสไดอาแกรมระดับความคิดของระบบแอปพลิเคชันการจัดการรถรับ-ส่งนักเรียน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_Toc101790078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61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551A2BA" w14:textId="71C947E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6" w:anchor="_Toc101790079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 คลาสไดอาแกรมระดับแรกของระบบ แอปพลิเคชันรถรับส่งนักเรียน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_Toc101790079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64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7DCB98C" w14:textId="383D978D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7" w:anchor="_Toc101790080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รายละเอียดของยูสเคสของระบบ แอปพลิเคชันรถรับส่งนักเรียน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_Toc101790080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66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9C712FD" w14:textId="1DC70B5E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8" w:anchor="_Toc101790081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คลาสที่ได้จากการวิเคราะห์ของระบบ แอปพลิเคชันรถรับส่งนักเรียน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_Toc101790081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70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53059A9" w14:textId="7A6D38BD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82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_Toc101790082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75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AEC9BDC" w14:textId="35F47DBD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19" w:anchor="_Toc101790083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_Toc101790083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76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2241D50" w14:textId="379D0417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84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_Toc101790084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77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E857075" w14:textId="7215292C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85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10 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Search school bus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_Toc101790085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78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0383602" w14:textId="01642299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0" w:anchor="_Toc101790086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details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_Toc101790086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79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77CCE28" w14:textId="758098E8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87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details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_Toc101790087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9FDAFCB" w14:textId="5968804E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88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_Toc101790088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44DE1BA" w14:textId="1D34D1A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1" w:anchor="_Toc101790089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14 ซีเควนซ์ไดอาแกรมระดับ 1 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_Toc101790089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AD97463" w14:textId="1A6E3A0D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90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15 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_Toc101790090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52CF50" w14:textId="69E97761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91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location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_Toc101790091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AE7DF44" w14:textId="7B779E9C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2" w:anchor="_Toc101790092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17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 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_Toc101790092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C6D1E2D" w14:textId="137B186A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93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school bus location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_Toc101790093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12B8288" w14:textId="7BCFB3EA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94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19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_Toc101790094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D3B819B" w14:textId="32A6DC7F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3" w:anchor="_Toc101790095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_Toc101790095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EE80E38" w14:textId="696230F5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96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_Toc101790096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7765E4D" w14:textId="008D367E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97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_Toc101790097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30C6F49" w14:textId="0A521B47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4" w:anchor="_Toc101790098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_Toc101790098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F163005" w14:textId="4604955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099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Parent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_Toc101790099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89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13CE3E5" w14:textId="3C92EA84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00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_Toc101790100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7FF84E3" w14:textId="2054BC5D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5" w:anchor="_Toc101790101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26  ซีเควนซ์ไดอาแกรมระดับ 1 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_Toc101790101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099B0E2" w14:textId="357F44D7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02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Parent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_Toc101790102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323C5B0" w14:textId="575C7456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03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_Toc101790103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E63C6E2" w14:textId="5BD1B47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6" w:anchor="_Toc101790104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29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_Toc101790104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4D18CB0" w14:textId="4F268D6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05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parent profile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_Toc101790105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60F2BCF" w14:textId="3761257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06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_Toc101790106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F105F05" w14:textId="2F663065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7" w:anchor="_Toc101790107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_Toc101790107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21A0CD9" w14:textId="0864FEAB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08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Add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_Toc101790108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C6BA5FD" w14:textId="7BADFF4C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09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_Toc101790109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8CBCDDA" w14:textId="46C1D63E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8" w:anchor="_Toc101790110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_Toc101790110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DA4F019" w14:textId="6A73C43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11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_Toc101790111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B9BC8FF" w14:textId="27C0D057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12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_Toc101790112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99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27AB748" w14:textId="59B82E77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29" w:anchor="_Toc101790113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_Toc101790113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8D5F411" w14:textId="13C48210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14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39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children profile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_Toc101790114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00D86A" w14:textId="6BC36B0B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15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Activity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_Toc101790115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27B22BE" w14:textId="22C5661B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16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Activity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_Toc101790116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8F08A65" w14:textId="679584D8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17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Activity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_Toc101790117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EFA2772" w14:textId="0E1F352F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18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_Toc101790118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DC829B1" w14:textId="55E63967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0" w:anchor="_Toc101790119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47 ซีเควนซ์ไดอาแกรมระดับ 1 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_Toc101790119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2F426B8" w14:textId="73953C21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20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รูปที่ 48 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Apply school bus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_Toc101790120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B7E3C41" w14:textId="527D24B2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21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49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_Toc101790121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4DA7A88" w14:textId="1B509598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1" w:anchor="_Toc101790122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_Toc101790122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C9B830E" w14:textId="43EC19EA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23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View application details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_Toc101790123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109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4FF8D26" w14:textId="4E6BFC7B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24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_Toc101790124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AD6B535" w14:textId="26FB7D07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2" w:anchor="_Toc101790125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_Toc101790125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9F29A42" w14:textId="75138B36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26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Cancel service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_Toc101790126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B148DF2" w14:textId="6D06A3B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27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_Toc101790127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3E96710E" w14:textId="4B1950FE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3" w:anchor="_Toc101790128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_Toc101790128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C7BEE65" w14:textId="0EBF4889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29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Login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_Toc101790129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9755709" w14:textId="1D900B5D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30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_Toc101790130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98AC8B" w14:textId="449F1263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4" w:anchor="_Toc101790131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59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_Toc101790131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D2013C9" w14:textId="7B78B581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5" w:anchor="_Toc101790132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Register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_Toc101790132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2A3BDD7" w14:textId="47CD5BE6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33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_Toc101790133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EB6C750" w14:textId="15B1D4A9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6" w:anchor="_Toc101790134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_Toc101790134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119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508F240" w14:textId="6D8245B9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35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Edit driver profile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_Toc101790135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3423ED8" w14:textId="6562E170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36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_Toc101790136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F71A3C8" w14:textId="0A1CE3B1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7" w:anchor="_Toc101790137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_Toc101790137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5A51C26" w14:textId="240CDB65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38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application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_Toc101790138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A35DE9B" w14:textId="02169206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39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application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_Toc101790139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FA9C370" w14:textId="254566DD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40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69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application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_Toc101790140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EBB8572" w14:textId="048CC78C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41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 in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_Toc101790141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AFB0D27" w14:textId="14CF70AC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8" w:anchor="_Toc101790142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 in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_Toc101790142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C34677D" w14:textId="43CE7396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43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children in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_Toc101790143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172E37B" w14:textId="790737CA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44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_Toc101790144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4F8D9A95" w14:textId="56E09F2B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39" w:anchor="_Toc101790145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_Toc101790145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670291D" w14:textId="73F5DB4C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46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children get on / off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_Toc101790146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129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7E5EEFE" w14:textId="67D4BE80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47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79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_Toc101790147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B0E3540" w14:textId="6F910D71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0" w:anchor="_Toc101790148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_Toc101790148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B1DD42F" w14:textId="6E40E925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49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Send message by driver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_Toc101790149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261D355" w14:textId="5FBDF702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50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request cancel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_Toc101790150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DF54FED" w14:textId="3766C92A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1" w:anchor="_Toc101790151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request cancel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_Toc101790151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7080E17" w14:textId="23AEAB91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52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List request cancel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_Toc101790152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133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7B115DC5" w14:textId="7261F170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53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_Toc101790153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134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4475177" w14:textId="79D3147C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2" w:anchor="_Toc101790154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_Toc101790154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1F0D28A9" w14:textId="4A16DD5E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55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Approve request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_Toc101790155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135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6DD9A7C" w14:textId="3B55B9AA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56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แสดงหน้าจอ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_Toc101790156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136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0E7C5EA4" w14:textId="55353DB8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3" w:anchor="_Toc101790157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89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ซีเควนซ์ไดอาแกรมระดับ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_Toc101790157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4477A04" w14:textId="41032D06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01790158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90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คลาสไดอาแกรมของยูสเคส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Update service status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_Toc101790158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137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5520CD62" w14:textId="393AF41E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4" w:anchor="_Toc101790159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91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คลาสไดอาแกรมที่สมบูรณ์ของระบบ แอปพลิเคชันรถรับส่งนักเรียน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_Toc101790159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138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667411F3" w14:textId="2E4D2666" w:rsidR="00FD57FE" w:rsidRPr="00FD57FE" w:rsidRDefault="00000000" w:rsidP="00FD57FE">
      <w:pPr>
        <w:pStyle w:val="TableofFigures"/>
        <w:tabs>
          <w:tab w:val="righ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r:id="rId45" w:anchor="_Toc101790160" w:history="1"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รูปที่ 92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ER 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ไดอาแกรมในฐานข้อมูล ของระบบ แอปพลิเคชันรถรับส่งนักเรียน</w:t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begin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_Toc101790160 \h </w:instrTex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separate"/>
        </w:r>
        <w:r w:rsidR="00FD57FE" w:rsidRPr="00FD57FE">
          <w:rPr>
            <w:rFonts w:ascii="TH SarabunPSK" w:hAnsi="TH SarabunPSK" w:cs="TH SarabunPSK"/>
            <w:noProof/>
            <w:webHidden/>
            <w:sz w:val="32"/>
            <w:szCs w:val="32"/>
          </w:rPr>
          <w:t>139</w:t>
        </w:r>
        <w:r w:rsidR="00FD57FE" w:rsidRPr="00FD57FE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fldChar w:fldCharType="end"/>
        </w:r>
      </w:hyperlink>
    </w:p>
    <w:p w14:paraId="2842C63E" w14:textId="0DE17FF5" w:rsidR="00A15265" w:rsidRDefault="005F1C3F" w:rsidP="00FD57F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D57FE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14:paraId="5A92B410" w14:textId="2C4B571B" w:rsidR="00A15265" w:rsidRDefault="00A15265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596466" w14:textId="1EDE5267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0BF61C" w14:textId="2FED6EF5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C67E3A" w14:textId="53E54D03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C8530B" w14:textId="06269681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688D9C" w14:textId="730D5CBB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AB6193" w14:textId="63CB371E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0E5743" w14:textId="6F366540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D74622" w14:textId="21AA3FD3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5F4158" w14:textId="305A8F95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430CF7" w14:textId="30551E4C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7816C9" w14:textId="360EFA4E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A561A4" w14:textId="1E9FD295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5E574C" w14:textId="6247EF26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CAE7E69" w14:textId="4D347AC7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570F37" w14:textId="77777777" w:rsidR="00FD57FE" w:rsidRDefault="00FD57FE" w:rsidP="005F1C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A10FC7" w14:textId="24BBFAD6" w:rsidR="00343284" w:rsidRPr="005F1C3F" w:rsidRDefault="00343284" w:rsidP="005F1C3F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เอกสารประกอบความต้องการของแอปพลิเคชันรถรับส่งนักเรียน</w:t>
      </w:r>
    </w:p>
    <w:p w14:paraId="4F2992DD" w14:textId="1CBA0508" w:rsidR="00AC7876" w:rsidRPr="009F1F59" w:rsidRDefault="00532C67" w:rsidP="00532C67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szCs w:val="36"/>
        </w:rPr>
      </w:pPr>
      <w:bookmarkStart w:id="1" w:name="_Toc101789993"/>
      <w:r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cs/>
        </w:rPr>
        <w:t>1.</w:t>
      </w:r>
      <w:r w:rsidR="00027D84"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cs/>
        </w:rPr>
        <w:t>บทนำ</w:t>
      </w:r>
      <w:bookmarkEnd w:id="1"/>
    </w:p>
    <w:p w14:paraId="5E9216AF" w14:textId="0DD9BDE7" w:rsidR="00640BC8" w:rsidRPr="009F1F59" w:rsidRDefault="00174A39" w:rsidP="00132D6D">
      <w:pPr>
        <w:jc w:val="both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sz w:val="32"/>
          <w:szCs w:val="32"/>
        </w:rPr>
        <w:tab/>
      </w:r>
      <w:bookmarkStart w:id="2" w:name="_Hlk89989296"/>
      <w:bookmarkStart w:id="3" w:name="_Hlk115114774"/>
      <w:r w:rsidRPr="009F1F59">
        <w:rPr>
          <w:rFonts w:ascii="TH SarabunPSK" w:hAnsi="TH SarabunPSK" w:cs="TH SarabunPSK"/>
          <w:sz w:val="32"/>
          <w:szCs w:val="32"/>
          <w:cs/>
        </w:rPr>
        <w:t>รถรับส่งนักเรียน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bookmarkEnd w:id="2"/>
      <w:r w:rsidRPr="009F1F59">
        <w:rPr>
          <w:rFonts w:ascii="TH SarabunPSK" w:hAnsi="TH SarabunPSK" w:cs="TH SarabunPSK"/>
          <w:sz w:val="32"/>
          <w:szCs w:val="32"/>
          <w:cs/>
        </w:rPr>
        <w:t>เป็นบริการรถรับส่งนักเรียน จากที่พักอาศัย ไปยังโรงเรียน ซึ่งผู้ปกครองต้องตกลงกับเจ้าของรถกันเอง</w:t>
      </w:r>
      <w:bookmarkEnd w:id="3"/>
      <w:r w:rsidRPr="009F1F59">
        <w:rPr>
          <w:rFonts w:ascii="TH SarabunPSK" w:hAnsi="TH SarabunPSK" w:cs="TH SarabunPSK"/>
          <w:sz w:val="32"/>
          <w:szCs w:val="32"/>
          <w:cs/>
        </w:rPr>
        <w:t xml:space="preserve"> โดยทั่วไปรถรับส่งนักเรียนที่พบเห็นมักจะเป็น รถกระบะมีหรือไม่มีหลังคา เสริมเบาะเป็นรถสองแถว รถตู้หรือรถหกล้อ ตามแต่ที่เจ้าของรถจะนำมาใช้รับส่ง</w:t>
      </w:r>
      <w:r w:rsidR="00132D6D" w:rsidRPr="009F1F59">
        <w:rPr>
          <w:rFonts w:ascii="TH SarabunPSK" w:hAnsi="TH SarabunPSK" w:cs="TH SarabunPSK"/>
          <w:sz w:val="32"/>
          <w:szCs w:val="32"/>
          <w:cs/>
        </w:rPr>
        <w:t xml:space="preserve"> เมื่อวันที่ 6 ธันวาคม 2562 รัฐมนตรีว่าการกระทรวงศึกษาธิการ ได้ออกระเบียบกระทรวงศึกษาธิการว่าด้วยการควบคุมดูแลการใช้รถรับส่งนักเรียน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2D6D" w:rsidRPr="009F1F59">
        <w:rPr>
          <w:rFonts w:ascii="TH SarabunPSK" w:hAnsi="TH SarabunPSK" w:cs="TH SarabunPSK"/>
          <w:sz w:val="32"/>
          <w:szCs w:val="32"/>
          <w:cs/>
        </w:rPr>
        <w:t>โดยรถรับส่งนักเรียน ต้องมีลักษณะและอุปกรณ์ส่วนควบถูกต้องครบถ้วน จดทะเบียนและขออนุญาตอย่างถูกต้อง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2D6D" w:rsidRPr="009F1F59">
        <w:rPr>
          <w:rFonts w:ascii="TH SarabunPSK" w:hAnsi="TH SarabunPSK" w:cs="TH SarabunPSK"/>
          <w:sz w:val="32"/>
          <w:szCs w:val="32"/>
          <w:cs/>
        </w:rPr>
        <w:t>โดยเฉพาะรถรับส่งนักเรียนที่เป็นรถยนต์ส่วนบุคคลทั้งในลักษณะรถสองแถวและรถตู้ ต้องได้รับอนุญาตจากกรมการขนส่งทางบกหรือสำนักงานขนส่งจังหวัด</w:t>
      </w:r>
    </w:p>
    <w:p w14:paraId="4A260046" w14:textId="41CCEB11" w:rsidR="00640BC8" w:rsidRPr="009F1F59" w:rsidRDefault="00132D6D" w:rsidP="00931D14">
      <w:pPr>
        <w:jc w:val="both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9664F7" w:rsidRPr="009F1F59">
        <w:rPr>
          <w:rFonts w:ascii="TH SarabunPSK" w:hAnsi="TH SarabunPSK" w:cs="TH SarabunPSK"/>
          <w:sz w:val="32"/>
          <w:szCs w:val="32"/>
          <w:cs/>
        </w:rPr>
        <w:t>ในเมื่อมีกฏหมายเข้ามาควบคุมรถรับส่งนักเรียนทางผู้ปกครองที่เดิมทีจะต้องตกลงกับ</w:t>
      </w:r>
      <w:bookmarkStart w:id="4" w:name="_Hlk89989483"/>
      <w:r w:rsidR="009664F7" w:rsidRPr="009F1F59">
        <w:rPr>
          <w:rFonts w:ascii="TH SarabunPSK" w:hAnsi="TH SarabunPSK" w:cs="TH SarabunPSK"/>
          <w:sz w:val="32"/>
          <w:szCs w:val="32"/>
          <w:cs/>
        </w:rPr>
        <w:t>เจ้าของรถรับส่งเอง</w:t>
      </w:r>
      <w:bookmarkEnd w:id="4"/>
      <w:r w:rsidR="00931D14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87F1F" w:rsidRPr="009F1F59">
        <w:rPr>
          <w:rFonts w:ascii="TH SarabunPSK" w:hAnsi="TH SarabunPSK" w:cs="TH SarabunPSK"/>
          <w:sz w:val="32"/>
          <w:szCs w:val="32"/>
          <w:cs/>
        </w:rPr>
        <w:t>หากต้องลงด้วยตนเองอาจ</w:t>
      </w:r>
      <w:r w:rsidR="009664F7" w:rsidRPr="009F1F59">
        <w:rPr>
          <w:rFonts w:ascii="TH SarabunPSK" w:hAnsi="TH SarabunPSK" w:cs="TH SarabunPSK"/>
          <w:sz w:val="32"/>
          <w:szCs w:val="32"/>
          <w:cs/>
        </w:rPr>
        <w:t>เกิดประเด็นที่ว่าไม่ทราบว่าเจ้าของรถรับส่ง</w:t>
      </w:r>
      <w:r w:rsidR="004319CB" w:rsidRPr="009F1F59">
        <w:rPr>
          <w:rFonts w:ascii="TH SarabunPSK" w:hAnsi="TH SarabunPSK" w:cs="TH SarabunPSK"/>
          <w:sz w:val="32"/>
          <w:szCs w:val="32"/>
          <w:cs/>
        </w:rPr>
        <w:t xml:space="preserve">ได้รับอนุญาตจากกรมการขนส่งทางบกแล้วหรือไม่ </w:t>
      </w:r>
      <w:bookmarkStart w:id="5" w:name="_Hlk115114827"/>
      <w:r w:rsidR="004319CB" w:rsidRPr="009F1F59">
        <w:rPr>
          <w:rFonts w:ascii="TH SarabunPSK" w:hAnsi="TH SarabunPSK" w:cs="TH SarabunPSK"/>
          <w:sz w:val="32"/>
          <w:szCs w:val="32"/>
          <w:cs/>
        </w:rPr>
        <w:t>ปัญหาที่พบจากการสำรวจกลุ่มตัวอย่างนักเรียน ส่วนมากจะเป็นเรื่องไม่ทราบเวลาที่แน่ชัดของรถรับส่งจะมาถึงในเวลาใด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และไม่สามารถติดต่อกับรถรับส่งได้เมื่อเกิดเหตุสุดวิสัยที่อาจทำให้ขึ้นรถล่าช้าหรือไม่สามารถขึ้นรถได้</w:t>
      </w:r>
      <w:bookmarkEnd w:id="5"/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19CB" w:rsidRPr="009F1F59">
        <w:rPr>
          <w:rFonts w:ascii="TH SarabunPSK" w:hAnsi="TH SarabunPSK" w:cs="TH SarabunPSK"/>
          <w:sz w:val="32"/>
          <w:szCs w:val="32"/>
          <w:cs/>
        </w:rPr>
        <w:t>ส่วนด้านผู้ปกครองไม่สามารถติดตามว่า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4319CB" w:rsidRPr="009F1F59">
        <w:rPr>
          <w:rFonts w:ascii="TH SarabunPSK" w:hAnsi="TH SarabunPSK" w:cs="TH SarabunPSK"/>
          <w:sz w:val="32"/>
          <w:szCs w:val="32"/>
          <w:cs/>
        </w:rPr>
        <w:t>ของตน</w:t>
      </w:r>
      <w:r w:rsidR="0046761D" w:rsidRPr="009F1F59">
        <w:rPr>
          <w:rFonts w:ascii="TH SarabunPSK" w:hAnsi="TH SarabunPSK" w:cs="TH SarabunPSK"/>
          <w:sz w:val="32"/>
          <w:szCs w:val="32"/>
          <w:cs/>
        </w:rPr>
        <w:t xml:space="preserve">อยู่บริเวณใด </w:t>
      </w:r>
      <w:r w:rsidR="00931D14" w:rsidRPr="009F1F59">
        <w:rPr>
          <w:rFonts w:ascii="TH SarabunPSK" w:hAnsi="TH SarabunPSK" w:cs="TH SarabunPSK"/>
          <w:sz w:val="32"/>
          <w:szCs w:val="32"/>
          <w:cs/>
        </w:rPr>
        <w:t>และไม่มีช่องทางติดต่อกับเจ้าของรถรับส่ง หรือเมื่อรถรับส่งขันเดิมหยุดให้บริการไปแล้วทางผู้ปกครองไม่ทราบว่ามีรถรับส่งขันอื่นที่ยังให้บริการอยู่</w:t>
      </w:r>
    </w:p>
    <w:p w14:paraId="1CF0ADF4" w14:textId="4EE5B78C" w:rsidR="00465F3F" w:rsidRPr="009F1F59" w:rsidRDefault="00C87F1F" w:rsidP="00931D14">
      <w:pPr>
        <w:jc w:val="both"/>
        <w:rPr>
          <w:rFonts w:ascii="TH SarabunPSK" w:hAnsi="TH SarabunPSK" w:cs="TH SarabunPSK"/>
          <w:sz w:val="32"/>
          <w:szCs w:val="32"/>
          <w:cs/>
        </w:rPr>
        <w:sectPr w:rsidR="00465F3F" w:rsidRPr="009F1F59" w:rsidSect="00FD57FE">
          <w:footerReference w:type="default" r:id="rId46"/>
          <w:pgSz w:w="12240" w:h="15840"/>
          <w:pgMar w:top="567" w:right="567" w:bottom="567" w:left="851" w:header="720" w:footer="720" w:gutter="0"/>
          <w:cols w:space="720"/>
          <w:docGrid w:linePitch="360"/>
        </w:sectPr>
      </w:pPr>
      <w:r w:rsidRPr="009F1F59">
        <w:rPr>
          <w:rFonts w:ascii="TH SarabunPSK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ทางผู้พัฒนาจึงเล็งเห็นถึงปัญหานี้จึงได้พัฒนา </w:t>
      </w:r>
      <w:bookmarkStart w:id="6" w:name="_Hlk115114860"/>
      <w:r w:rsidRPr="009F1F59">
        <w:rPr>
          <w:rFonts w:ascii="TH SarabunPSK" w:hAnsi="TH SarabunPSK" w:cs="TH SarabunPSK"/>
          <w:sz w:val="32"/>
          <w:szCs w:val="32"/>
          <w:cs/>
        </w:rPr>
        <w:t>แอปพลิเคชันที่จะเป็นตัวกลางในการติดต่อกันระหว่างผู้ปกครองกับรถรับส่ง และนักเรียนกับรถรับส่ง</w:t>
      </w:r>
      <w:bookmarkEnd w:id="6"/>
      <w:r w:rsidRPr="009F1F59">
        <w:rPr>
          <w:rFonts w:ascii="TH SarabunPSK" w:hAnsi="TH SarabunPSK" w:cs="TH SarabunPSK"/>
          <w:sz w:val="32"/>
          <w:szCs w:val="32"/>
          <w:cs/>
        </w:rPr>
        <w:t xml:space="preserve"> โดยระบบจะมีการขัดกรอกรถรับส่งที่ได้รับอนุญาตจากกรมการขนส่งทางบกแล้วเท่านั้น</w:t>
      </w:r>
      <w:r w:rsidR="005F19BB" w:rsidRPr="009F1F59">
        <w:rPr>
          <w:rFonts w:ascii="TH SarabunPSK" w:hAnsi="TH SarabunPSK" w:cs="TH SarabunPSK"/>
          <w:sz w:val="32"/>
          <w:szCs w:val="32"/>
          <w:cs/>
        </w:rPr>
        <w:t>และผ่านข้อกำหนดของทางแอป โดย</w:t>
      </w:r>
      <w:r w:rsidRPr="009F1F59">
        <w:rPr>
          <w:rFonts w:ascii="TH SarabunPSK" w:hAnsi="TH SarabunPSK" w:cs="TH SarabunPSK"/>
          <w:sz w:val="32"/>
          <w:szCs w:val="32"/>
          <w:cs/>
        </w:rPr>
        <w:t>จะมีระบบการค้นหารถรับส่งจากโรงดรียนที่</w:t>
      </w:r>
      <w:r w:rsidR="005F19BB" w:rsidRPr="009F1F59">
        <w:rPr>
          <w:rFonts w:ascii="TH SarabunPSK" w:hAnsi="TH SarabunPSK" w:cs="TH SarabunPSK"/>
          <w:sz w:val="32"/>
          <w:szCs w:val="32"/>
          <w:cs/>
        </w:rPr>
        <w:t>รถรับส่งนั้นได้ลงทะเบียนกับทางแอป มีระบบลงทะเบียนที่สามารถเลือกตำแหน่งที่นั่งได้ เมื่อลงทะเบียนแล้วรถรับส่งจะมารับในวันที่กำหนดให้เริ่มรับเมื่อตอนลงทะเบียน มีระบบแจ้งเตือนเมื่อรถรับส่งใกล้ถึงที่หมาย</w:t>
      </w:r>
      <w:bookmarkStart w:id="7" w:name="_Hlk115115332"/>
      <w:r w:rsidR="005F19BB" w:rsidRPr="009F1F59">
        <w:rPr>
          <w:rFonts w:ascii="TH SarabunPSK" w:hAnsi="TH SarabunPSK" w:cs="TH SarabunPSK"/>
          <w:sz w:val="32"/>
          <w:szCs w:val="32"/>
          <w:cs/>
        </w:rPr>
        <w:t xml:space="preserve"> มีระบบติดตามตำแหน่งของรถรับส่ง และมีระบบที่สามารถติดต่อ</w:t>
      </w:r>
      <w:r w:rsidR="00343284" w:rsidRPr="009F1F59">
        <w:rPr>
          <w:rFonts w:ascii="TH SarabunPSK" w:hAnsi="TH SarabunPSK" w:cs="TH SarabunPSK"/>
          <w:sz w:val="32"/>
          <w:szCs w:val="32"/>
          <w:cs/>
        </w:rPr>
        <w:t>กับรถรับส่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ง</w:t>
      </w:r>
      <w:bookmarkEnd w:id="7"/>
    </w:p>
    <w:p w14:paraId="79B2EF86" w14:textId="47792686" w:rsidR="000B7711" w:rsidRPr="009F1F59" w:rsidRDefault="00532C67" w:rsidP="00532C67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</w:rPr>
      </w:pPr>
      <w:bookmarkStart w:id="8" w:name="_Toc101789994"/>
      <w:r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lastRenderedPageBreak/>
        <w:t>1.1</w:t>
      </w:r>
      <w:r w:rsidR="00E53309">
        <w:rPr>
          <w:rStyle w:val="BookTitle"/>
          <w:rFonts w:ascii="TH SarabunPSK" w:hAnsi="TH SarabunPSK" w:hint="cs"/>
          <w:b/>
          <w:bCs/>
          <w:i w:val="0"/>
          <w:iCs w:val="0"/>
          <w:cs/>
        </w:rPr>
        <w:t xml:space="preserve"> </w:t>
      </w:r>
      <w:r w:rsidR="00343284"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t>วัตถุประสงค์</w:t>
      </w:r>
      <w:bookmarkEnd w:id="8"/>
    </w:p>
    <w:p w14:paraId="216F0CA6" w14:textId="16C01A92" w:rsidR="00343284" w:rsidRPr="009F1F59" w:rsidRDefault="00343284" w:rsidP="000B7711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เ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พื่</w:t>
      </w:r>
      <w:r w:rsidRPr="009F1F59">
        <w:rPr>
          <w:rFonts w:ascii="TH SarabunPSK" w:hAnsi="TH SarabunPSK" w:cs="TH SarabunPSK"/>
          <w:sz w:val="32"/>
          <w:szCs w:val="32"/>
          <w:cs/>
        </w:rPr>
        <w:t>อ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เพิ่มช่องทางการเลือกตัดสินใจในการใช้บริการที่ปลอดภัยและเหมาะสม</w:t>
      </w:r>
    </w:p>
    <w:p w14:paraId="2FB420C4" w14:textId="2A500D27" w:rsidR="000B7711" w:rsidRDefault="00CB070B" w:rsidP="000B7711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เ</w:t>
      </w:r>
      <w:r w:rsidR="000B7711" w:rsidRPr="009F1F59">
        <w:rPr>
          <w:rFonts w:ascii="TH SarabunPSK" w:hAnsi="TH SarabunPSK" w:cs="TH SarabunPSK"/>
          <w:sz w:val="32"/>
          <w:szCs w:val="32"/>
          <w:cs/>
        </w:rPr>
        <w:t>พื่</w:t>
      </w:r>
      <w:r w:rsidRPr="009F1F59">
        <w:rPr>
          <w:rFonts w:ascii="TH SarabunPSK" w:hAnsi="TH SarabunPSK" w:cs="TH SarabunPSK"/>
          <w:sz w:val="32"/>
          <w:szCs w:val="32"/>
          <w:cs/>
        </w:rPr>
        <w:t>ออำนวยความสะดวกในการเลือกใช้บริการรถรับส่งนักเรียน</w:t>
      </w:r>
    </w:p>
    <w:p w14:paraId="5CA4B31B" w14:textId="4F87D9DE" w:rsidR="00D1735A" w:rsidRPr="00D1735A" w:rsidRDefault="00D1735A" w:rsidP="00D1735A">
      <w:pPr>
        <w:pStyle w:val="ListParagraph"/>
        <w:numPr>
          <w:ilvl w:val="1"/>
          <w:numId w:val="5"/>
        </w:numPr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>เพื่อเพิ่มช่องทางการติดต่อระหว่างรถรับส่ง ผู้ปกครองและนักเรียน</w:t>
      </w:r>
    </w:p>
    <w:p w14:paraId="22975CC3" w14:textId="19720D69" w:rsidR="00640BC8" w:rsidRPr="009F1F59" w:rsidRDefault="00532C67" w:rsidP="00532C67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</w:rPr>
      </w:pPr>
      <w:bookmarkStart w:id="9" w:name="_Toc101789995"/>
      <w:r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t>1.2</w:t>
      </w:r>
      <w:r w:rsidR="00E53309">
        <w:rPr>
          <w:rStyle w:val="BookTitle"/>
          <w:rFonts w:ascii="TH SarabunPSK" w:hAnsi="TH SarabunPSK" w:hint="cs"/>
          <w:b/>
          <w:bCs/>
          <w:i w:val="0"/>
          <w:iCs w:val="0"/>
          <w:cs/>
        </w:rPr>
        <w:t xml:space="preserve"> </w:t>
      </w:r>
      <w:r w:rsidR="00343284" w:rsidRPr="009F1F59">
        <w:rPr>
          <w:rStyle w:val="BookTitle"/>
          <w:rFonts w:ascii="TH SarabunPSK" w:hAnsi="TH SarabunPSK"/>
          <w:b/>
          <w:bCs/>
          <w:i w:val="0"/>
          <w:iCs w:val="0"/>
          <w:cs/>
        </w:rPr>
        <w:t>ขอบเขต</w:t>
      </w:r>
      <w:bookmarkEnd w:id="9"/>
    </w:p>
    <w:p w14:paraId="5C0A9516" w14:textId="740F25EF" w:rsidR="00640BC8" w:rsidRPr="009F1F59" w:rsidRDefault="00640BC8" w:rsidP="00A413F2">
      <w:pPr>
        <w:pStyle w:val="ListParagraph"/>
        <w:numPr>
          <w:ilvl w:val="0"/>
          <w:numId w:val="3"/>
        </w:numPr>
        <w:ind w:left="1134" w:firstLine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ผู้ใช้ทั่วไป </w:t>
      </w:r>
    </w:p>
    <w:p w14:paraId="1D06427D" w14:textId="6E3A94DD" w:rsidR="00640BC8" w:rsidRPr="009F1F59" w:rsidRDefault="00640BC8" w:rsidP="00640BC8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สามารถค้นหารถรับส่ง</w:t>
      </w:r>
    </w:p>
    <w:p w14:paraId="1431728E" w14:textId="586DDFF0" w:rsidR="00640BC8" w:rsidRPr="009F1F59" w:rsidRDefault="00640BC8" w:rsidP="00640BC8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สามารถดูข้อมูลรถรับส่ง</w:t>
      </w:r>
    </w:p>
    <w:p w14:paraId="48046D74" w14:textId="7A7B8ED8" w:rsidR="00640BC8" w:rsidRPr="009F1F59" w:rsidRDefault="00640BC8" w:rsidP="00A413F2">
      <w:pPr>
        <w:pStyle w:val="ListParagraph"/>
        <w:numPr>
          <w:ilvl w:val="0"/>
          <w:numId w:val="3"/>
        </w:numPr>
        <w:ind w:left="993" w:firstLine="131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สมาชิก : ผู้ปกครอง </w:t>
      </w:r>
    </w:p>
    <w:p w14:paraId="49D1DD52" w14:textId="512D003E" w:rsidR="009F770A" w:rsidRPr="009F1F59" w:rsidRDefault="00640BC8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9F770A" w:rsidRPr="009F1F59">
        <w:rPr>
          <w:rFonts w:ascii="TH SarabunPSK" w:hAnsi="TH SarabunPSK" w:cs="TH SarabunPSK"/>
          <w:sz w:val="32"/>
          <w:szCs w:val="32"/>
          <w:cs/>
        </w:rPr>
        <w:t>- สามารถแก้ไขข้อมูลส่วนตัวได้</w:t>
      </w:r>
    </w:p>
    <w:p w14:paraId="1324661D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สามารถเพิ่มข้อมูลนักเรียนได้</w:t>
      </w:r>
    </w:p>
    <w:p w14:paraId="766E1969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สามารถลงทะเบียนกับรถรับส่ง</w:t>
      </w:r>
    </w:p>
    <w:p w14:paraId="78D1B7CB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สามารถได้รับการแจ้งเตือนขณะรับและส่งนักเรียน</w:t>
      </w:r>
    </w:p>
    <w:p w14:paraId="2084E142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สามารถดูตำแหน่งที่อยู่ของรถที่ลงทะเบียนไว้</w:t>
      </w:r>
    </w:p>
    <w:p w14:paraId="24C253DB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สามารถดูสถานะนักเรียน (อยู่บนรถหรือลงรถแล้ว)</w:t>
      </w:r>
    </w:p>
    <w:p w14:paraId="64C68383" w14:textId="78279E33" w:rsidR="009D04AD" w:rsidRPr="009F1F59" w:rsidRDefault="009F770A" w:rsidP="009F770A">
      <w:pPr>
        <w:rPr>
          <w:rFonts w:ascii="TH SarabunPSK" w:hAnsi="TH SarabunPSK" w:cs="TH SarabunPSK" w:hint="cs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สามารถยกเลิก/เปลี่ยน การลงทะเบียนกับรถรับส่ง</w:t>
      </w:r>
    </w:p>
    <w:p w14:paraId="092AD267" w14:textId="50F060C7" w:rsidR="009F770A" w:rsidRPr="00D4499B" w:rsidRDefault="00640BC8" w:rsidP="009F770A">
      <w:pPr>
        <w:pStyle w:val="ListParagraph"/>
        <w:numPr>
          <w:ilvl w:val="0"/>
          <w:numId w:val="3"/>
        </w:numPr>
        <w:ind w:left="851" w:firstLine="273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สมาชิก : นักเรียน </w:t>
      </w:r>
    </w:p>
    <w:p w14:paraId="4AD6676C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สามารถได้รับการแจ้งเตือนขณะรถเข้าใกล้ที่หมาย</w:t>
      </w:r>
    </w:p>
    <w:p w14:paraId="1E4A884E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สามารถดูตำแหน่งที่อยู่ของรถที่ลงทะเบียนไว้ได้</w:t>
      </w:r>
    </w:p>
    <w:p w14:paraId="555DB435" w14:textId="30BD88FC" w:rsidR="009F770A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- สามารถติดต่อรถได้</w:t>
      </w:r>
    </w:p>
    <w:p w14:paraId="723D0B74" w14:textId="77777777" w:rsidR="00D4499B" w:rsidRPr="009F1F59" w:rsidRDefault="00D4499B" w:rsidP="009F770A">
      <w:pPr>
        <w:rPr>
          <w:rFonts w:ascii="TH SarabunPSK" w:hAnsi="TH SarabunPSK" w:cs="TH SarabunPSK"/>
          <w:sz w:val="32"/>
          <w:szCs w:val="32"/>
        </w:rPr>
      </w:pPr>
    </w:p>
    <w:p w14:paraId="7EBDD5B8" w14:textId="47C0C37D" w:rsidR="00640BC8" w:rsidRPr="009F1F59" w:rsidRDefault="00640BC8" w:rsidP="00A413F2">
      <w:pPr>
        <w:pStyle w:val="ListParagraph"/>
        <w:numPr>
          <w:ilvl w:val="0"/>
          <w:numId w:val="3"/>
        </w:numPr>
        <w:ind w:left="1134" w:firstLine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lastRenderedPageBreak/>
        <w:t>สมาชิก : คนขับรถ</w:t>
      </w:r>
    </w:p>
    <w:p w14:paraId="04B299CC" w14:textId="77777777" w:rsidR="009F770A" w:rsidRPr="009F1F59" w:rsidRDefault="00640BC8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9F770A" w:rsidRPr="009F1F59">
        <w:rPr>
          <w:rFonts w:ascii="TH SarabunPSK" w:hAnsi="TH SarabunPSK" w:cs="TH SarabunPSK"/>
          <w:sz w:val="32"/>
          <w:szCs w:val="32"/>
          <w:cs/>
        </w:rPr>
        <w:t xml:space="preserve">- </w:t>
      </w:r>
      <w:r w:rsidR="009F770A" w:rsidRPr="009F1F59">
        <w:rPr>
          <w:rFonts w:ascii="TH SarabunPSK" w:eastAsia="Cordia New" w:hAnsi="TH SarabunPSK" w:cs="TH SarabunPSK"/>
          <w:sz w:val="32"/>
          <w:szCs w:val="32"/>
          <w:cs/>
        </w:rPr>
        <w:t>สามารถแก้ไขข้อมูลส่วนตัวได้</w:t>
      </w:r>
    </w:p>
    <w:p w14:paraId="52C2C8E7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ลงทะเบียนผู้ขับรถรับส่งนักเรียน</w:t>
      </w:r>
    </w:p>
    <w:p w14:paraId="15A21CB0" w14:textId="77777777" w:rsidR="009F770A" w:rsidRPr="009F1F59" w:rsidRDefault="009F770A" w:rsidP="009F770A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การอนุมัติการสมัครขึ้นรถ</w:t>
      </w:r>
    </w:p>
    <w:p w14:paraId="07334C74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>- สามารถติดต่อกับผู้ปกครองหรือนักเรียนได้</w:t>
      </w:r>
    </w:p>
    <w:p w14:paraId="5608C0AD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จัดการสถานะรถรับส่ง</w:t>
      </w:r>
    </w:p>
    <w:p w14:paraId="28D49214" w14:textId="77777777" w:rsidR="009F770A" w:rsidRPr="009F1F59" w:rsidRDefault="009F770A" w:rsidP="009F770A">
      <w:pPr>
        <w:rPr>
          <w:rFonts w:ascii="TH SarabunPSK" w:eastAsia="Cordia New" w:hAnsi="TH SarabunPSK" w:cs="TH SarabunPSK"/>
          <w:sz w:val="32"/>
          <w:szCs w:val="32"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จัดการสถานะนักเรียน</w:t>
      </w:r>
    </w:p>
    <w:p w14:paraId="7DF4CBF3" w14:textId="22ED0B1B" w:rsidR="009F770A" w:rsidRDefault="009F770A" w:rsidP="009F770A">
      <w:pPr>
        <w:rPr>
          <w:rFonts w:ascii="TH SarabunPSK" w:eastAsia="Cordia New" w:hAnsi="TH SarabunPSK" w:cs="TH SarabunPSK"/>
          <w:sz w:val="32"/>
          <w:szCs w:val="32"/>
          <w:cs/>
        </w:rPr>
      </w:pP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F1F59">
        <w:rPr>
          <w:rFonts w:ascii="TH SarabunPSK" w:eastAsia="Cordia New" w:hAnsi="TH SarabunPSK" w:cs="TH SarabunPSK"/>
          <w:sz w:val="32"/>
          <w:szCs w:val="32"/>
          <w:cs/>
        </w:rPr>
        <w:tab/>
        <w:t>- อนุมัติการยกเลิกการลงทะเบียนนักเรียน</w:t>
      </w:r>
    </w:p>
    <w:p w14:paraId="02FEF7E7" w14:textId="1979137F" w:rsidR="00E53309" w:rsidRDefault="00E53309" w:rsidP="007A3689">
      <w:pPr>
        <w:pStyle w:val="Heading1"/>
      </w:pPr>
      <w:r>
        <w:rPr>
          <w:rFonts w:hint="cs"/>
          <w:cs/>
        </w:rPr>
        <w:t>1.3 นิยามศัพท์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6655"/>
      </w:tblGrid>
      <w:tr w:rsidR="00E53309" w14:paraId="0EC972C8" w14:textId="77777777" w:rsidTr="009121BB">
        <w:tc>
          <w:tcPr>
            <w:tcW w:w="2695" w:type="dxa"/>
          </w:tcPr>
          <w:p w14:paraId="33B5668A" w14:textId="55F1BBF3" w:rsidR="00E53309" w:rsidRPr="00E53309" w:rsidRDefault="00E53309" w:rsidP="00E53309">
            <w:pPr>
              <w:jc w:val="center"/>
              <w:rPr>
                <w:rFonts w:ascii="TH SarabunPSK" w:eastAsia="Cordia New" w:hAnsi="TH SarabunPSK" w:cs="TH SarabunPSK"/>
                <w:b/>
                <w:bCs/>
                <w:sz w:val="32"/>
                <w:szCs w:val="32"/>
              </w:rPr>
            </w:pPr>
            <w:r w:rsidRPr="00E53309">
              <w:rPr>
                <w:rFonts w:ascii="TH SarabunPSK" w:eastAsia="Cordia New" w:hAnsi="TH SarabunPSK" w:cs="TH SarabunPSK" w:hint="cs"/>
                <w:b/>
                <w:bCs/>
                <w:sz w:val="32"/>
                <w:szCs w:val="32"/>
                <w:cs/>
              </w:rPr>
              <w:t>น</w:t>
            </w:r>
            <w:r w:rsidRPr="00E53309">
              <w:rPr>
                <w:rFonts w:eastAsia="Cordia New" w:cs="TH SarabunPSK" w:hint="cs"/>
                <w:b/>
                <w:bCs/>
                <w:sz w:val="32"/>
                <w:szCs w:val="32"/>
                <w:cs/>
              </w:rPr>
              <w:t>ิยามศัพท์</w:t>
            </w:r>
          </w:p>
        </w:tc>
        <w:tc>
          <w:tcPr>
            <w:tcW w:w="6655" w:type="dxa"/>
          </w:tcPr>
          <w:p w14:paraId="512B8CE8" w14:textId="6EF3452C" w:rsidR="00E53309" w:rsidRPr="00E53309" w:rsidRDefault="00E53309" w:rsidP="00E53309">
            <w:pPr>
              <w:jc w:val="center"/>
              <w:rPr>
                <w:rFonts w:ascii="TH SarabunPSK" w:eastAsia="Cordia New" w:hAnsi="TH SarabunPSK" w:cs="TH SarabunPSK"/>
                <w:b/>
                <w:bCs/>
                <w:sz w:val="32"/>
                <w:szCs w:val="32"/>
              </w:rPr>
            </w:pPr>
            <w:r w:rsidRPr="00E53309">
              <w:rPr>
                <w:rFonts w:ascii="TH SarabunPSK" w:eastAsia="Cordia New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E53309">
              <w:rPr>
                <w:rFonts w:eastAsia="Cordia New" w:cs="TH SarabunPSK" w:hint="cs"/>
                <w:b/>
                <w:bCs/>
                <w:sz w:val="32"/>
                <w:szCs w:val="32"/>
                <w:cs/>
              </w:rPr>
              <w:t>วามหมาย</w:t>
            </w:r>
          </w:p>
        </w:tc>
      </w:tr>
      <w:tr w:rsidR="00E53309" w14:paraId="13A4004B" w14:textId="77777777" w:rsidTr="009121BB">
        <w:tc>
          <w:tcPr>
            <w:tcW w:w="2695" w:type="dxa"/>
          </w:tcPr>
          <w:p w14:paraId="28613B90" w14:textId="617D4163" w:rsidR="00E53309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 w:rsidRPr="009121BB">
              <w:rPr>
                <w:rFonts w:ascii="TH SarabunPSK" w:eastAsia="Cordia New" w:hAnsi="TH SarabunPSK" w:cs="TH SarabunPSK"/>
                <w:sz w:val="32"/>
                <w:szCs w:val="32"/>
              </w:rPr>
              <w:t>Java</w:t>
            </w:r>
          </w:p>
        </w:tc>
        <w:tc>
          <w:tcPr>
            <w:tcW w:w="6655" w:type="dxa"/>
          </w:tcPr>
          <w:p w14:paraId="3536D55C" w14:textId="287AB9FF" w:rsidR="00E53309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 w:rsidRPr="009121BB"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เป็นภาษาที่ใช้ในการแอปพลิเคชันที่ใช้บนโทรศัพท์</w:t>
            </w:r>
          </w:p>
        </w:tc>
      </w:tr>
      <w:tr w:rsidR="009121BB" w14:paraId="146DF61A" w14:textId="77777777" w:rsidTr="009121BB">
        <w:tc>
          <w:tcPr>
            <w:tcW w:w="2695" w:type="dxa"/>
          </w:tcPr>
          <w:p w14:paraId="4EA16B9C" w14:textId="59B8A3F1" w:rsidR="009121BB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sz w:val="32"/>
                <w:szCs w:val="32"/>
              </w:rPr>
              <w:t>Actor</w:t>
            </w:r>
          </w:p>
        </w:tc>
        <w:tc>
          <w:tcPr>
            <w:tcW w:w="6655" w:type="dxa"/>
          </w:tcPr>
          <w:p w14:paraId="21AA117F" w14:textId="0A33FAD5" w:rsidR="009121BB" w:rsidRP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เป็นสัญลักษณ์ที่ใช้ใน </w:t>
            </w:r>
            <w:r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UML 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เพื่อกำหนดผู้ใช้งานของระบบหรือระบบอื่นๆ ที่เกี่ยวข้องกับระบบ</w:t>
            </w:r>
          </w:p>
        </w:tc>
      </w:tr>
      <w:tr w:rsidR="009121BB" w14:paraId="0A133201" w14:textId="77777777" w:rsidTr="009121BB">
        <w:tc>
          <w:tcPr>
            <w:tcW w:w="2695" w:type="dxa"/>
          </w:tcPr>
          <w:p w14:paraId="1A146CB6" w14:textId="372137C2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sz w:val="32"/>
                <w:szCs w:val="32"/>
              </w:rPr>
              <w:t>Use Case</w:t>
            </w:r>
          </w:p>
        </w:tc>
        <w:tc>
          <w:tcPr>
            <w:tcW w:w="6655" w:type="dxa"/>
          </w:tcPr>
          <w:p w14:paraId="1C9B3A2B" w14:textId="219C9E02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เป็นสัญลักษณ์ที่ใช้ใน </w:t>
            </w:r>
            <w:r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UML 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เพื่อแสดงลำดับเหตุการณ์ที่เกิดขึ้นภายในระบบ</w:t>
            </w:r>
          </w:p>
        </w:tc>
      </w:tr>
      <w:tr w:rsidR="009121BB" w14:paraId="553A091F" w14:textId="77777777" w:rsidTr="009121BB">
        <w:tc>
          <w:tcPr>
            <w:tcW w:w="2695" w:type="dxa"/>
          </w:tcPr>
          <w:p w14:paraId="143CF57E" w14:textId="062CF4B8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/>
                <w:sz w:val="32"/>
                <w:szCs w:val="32"/>
              </w:rPr>
              <w:t>UML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655" w:type="dxa"/>
          </w:tcPr>
          <w:p w14:paraId="01A294FB" w14:textId="17493C8A" w:rsidR="009121BB" w:rsidRDefault="009121BB" w:rsidP="009121BB">
            <w:pPr>
              <w:rPr>
                <w:rFonts w:ascii="TH SarabunPSK" w:eastAsia="Cordia 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 xml:space="preserve">ย่อมาจาก </w:t>
            </w:r>
            <w:r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Unified Modelling Language </w:t>
            </w:r>
            <w: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  <w:t>เป็นภาษาเชิงบรรยายที่ใช้สัญลักษณ์ภาพกราฟิกในการวิเคราดห์และออกระบบเชิงวัตถุ</w:t>
            </w:r>
          </w:p>
        </w:tc>
      </w:tr>
      <w:tr w:rsidR="007A60DA" w14:paraId="4F5A2CEB" w14:textId="77777777" w:rsidTr="009121BB">
        <w:tc>
          <w:tcPr>
            <w:tcW w:w="2695" w:type="dxa"/>
          </w:tcPr>
          <w:p w14:paraId="1AB38286" w14:textId="65BE0925" w:rsid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>Flutter</w:t>
            </w:r>
          </w:p>
        </w:tc>
        <w:tc>
          <w:tcPr>
            <w:tcW w:w="6655" w:type="dxa"/>
          </w:tcPr>
          <w:p w14:paraId="73A30094" w14:textId="01DF2371" w:rsidR="007A60DA" w:rsidRPr="007A60DA" w:rsidRDefault="007A60DA" w:rsidP="009121BB">
            <w:pP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Framework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ที่ใช้สร้าง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UI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สำหรับ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mobile application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ที่สามารถทำงานข้ามแพลตฟอร์มได้ทั้ง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iOS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และ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Android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ในเวลาเดียวกัน โดยภาษาที่ใช้ใน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Flutter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นั้นจะเป็นภาษา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dart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ซึ่งถูกพัฒนาโดย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>Google</w:t>
            </w:r>
          </w:p>
        </w:tc>
      </w:tr>
      <w:tr w:rsidR="007A60DA" w14:paraId="543FB628" w14:textId="77777777" w:rsidTr="009121BB">
        <w:tc>
          <w:tcPr>
            <w:tcW w:w="2695" w:type="dxa"/>
          </w:tcPr>
          <w:p w14:paraId="5F92C6C2" w14:textId="7D4ECABC" w:rsidR="007A60DA" w:rsidRPr="007A60DA" w:rsidRDefault="007A60DA" w:rsidP="009121BB">
            <w:pPr>
              <w:rPr>
                <w:rFonts w:ascii="TH SarabunPSK" w:eastAsia="Cordia New" w:hAnsi="TH SarabunPSK" w:cs="TH SarabunPSK"/>
                <w:sz w:val="32"/>
                <w:szCs w:val="32"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>API</w:t>
            </w:r>
          </w:p>
        </w:tc>
        <w:tc>
          <w:tcPr>
            <w:tcW w:w="6655" w:type="dxa"/>
          </w:tcPr>
          <w:p w14:paraId="1CDFE422" w14:textId="78C26983" w:rsidR="007A60DA" w:rsidRDefault="007A60DA" w:rsidP="009121BB">
            <w:pPr>
              <w:rPr>
                <w:rFonts w:ascii="TH SarabunPSK" w:eastAsia="Cordia New" w:hAnsi="TH SarabunPSK" w:cs="TH SarabunPSK" w:hint="cs"/>
                <w:sz w:val="32"/>
                <w:szCs w:val="32"/>
                <w:cs/>
              </w:rPr>
            </w:pP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ย่อมาจาก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Application Programming Interface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เป็นซอฟต์แวร์ที่ทำให้ระบบซอฟต์แวร์ต่าง ๆ เชื่อมต่อ และคุยกันได้ เมื่อซอฟต์แวร์อื่นเรียกขอบริการจาก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</w:rPr>
              <w:t xml:space="preserve">API </w:t>
            </w:r>
            <w:r w:rsidRPr="007A60DA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>นั้น ก็จะได้รับผลการบริการตามที่กำหนดและตกลงกันไว้</w:t>
            </w:r>
          </w:p>
        </w:tc>
      </w:tr>
    </w:tbl>
    <w:p w14:paraId="4AAE8705" w14:textId="3A6A117B" w:rsidR="009121BB" w:rsidRDefault="009121BB" w:rsidP="00532C67">
      <w:pPr>
        <w:pStyle w:val="Heading1"/>
        <w:rPr>
          <w:rStyle w:val="BookTitle"/>
          <w:rFonts w:ascii="TH SarabunPSK" w:hAnsi="TH SarabunPSK"/>
          <w:i w:val="0"/>
          <w:iCs w:val="0"/>
        </w:rPr>
      </w:pPr>
    </w:p>
    <w:p w14:paraId="7026B1A0" w14:textId="77777777" w:rsidR="009121BB" w:rsidRPr="009121BB" w:rsidRDefault="009121BB" w:rsidP="009121BB"/>
    <w:p w14:paraId="45928792" w14:textId="31EA4FA8" w:rsidR="00955426" w:rsidRPr="007A3689" w:rsidRDefault="0056312F" w:rsidP="007A3689">
      <w:pPr>
        <w:pStyle w:val="Heading1"/>
        <w:rPr>
          <w:rStyle w:val="BookTitle"/>
          <w:b/>
          <w:bCs/>
          <w:i w:val="0"/>
          <w:iCs w:val="0"/>
          <w:spacing w:val="0"/>
          <w:sz w:val="32"/>
        </w:rPr>
      </w:pPr>
      <w:bookmarkStart w:id="10" w:name="_Toc101789996"/>
      <w:r w:rsidRPr="007A3689">
        <w:rPr>
          <w:rStyle w:val="BookTitle"/>
          <w:b/>
          <w:bCs/>
          <w:i w:val="0"/>
          <w:iCs w:val="0"/>
          <w:spacing w:val="0"/>
          <w:sz w:val="32"/>
          <w:cs/>
        </w:rPr>
        <w:lastRenderedPageBreak/>
        <w:t>1.</w:t>
      </w:r>
      <w:r w:rsidR="00E53309" w:rsidRPr="007A3689">
        <w:rPr>
          <w:rStyle w:val="BookTitle"/>
          <w:rFonts w:hint="cs"/>
          <w:b/>
          <w:bCs/>
          <w:i w:val="0"/>
          <w:iCs w:val="0"/>
          <w:spacing w:val="0"/>
          <w:sz w:val="32"/>
          <w:cs/>
        </w:rPr>
        <w:t xml:space="preserve">4 </w:t>
      </w:r>
      <w:r w:rsidR="00955426" w:rsidRPr="007A3689">
        <w:rPr>
          <w:rStyle w:val="BookTitle"/>
          <w:b/>
          <w:bCs/>
          <w:i w:val="0"/>
          <w:iCs w:val="0"/>
          <w:spacing w:val="0"/>
          <w:sz w:val="32"/>
          <w:cs/>
        </w:rPr>
        <w:t>เอกสารอ้างอิง</w:t>
      </w:r>
      <w:bookmarkEnd w:id="10"/>
    </w:p>
    <w:p w14:paraId="7854445E" w14:textId="77777777" w:rsidR="00A413F2" w:rsidRPr="009F1F59" w:rsidRDefault="00A413F2" w:rsidP="00A413F2">
      <w:pPr>
        <w:ind w:left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รังสิต ศิริรังษี. (2553) คู่มือการวิเคราะห์และออกแบบระบบเชิงวัตถุด้วย </w:t>
      </w:r>
      <w:r w:rsidRPr="009F1F59">
        <w:rPr>
          <w:rFonts w:ascii="TH SarabunPSK" w:hAnsi="TH SarabunPSK" w:cs="TH SarabunPSK"/>
          <w:sz w:val="32"/>
          <w:szCs w:val="32"/>
        </w:rPr>
        <w:t xml:space="preserve">UML; </w:t>
      </w:r>
    </w:p>
    <w:p w14:paraId="53CFBC43" w14:textId="77777777" w:rsidR="00A413F2" w:rsidRPr="009F1F59" w:rsidRDefault="00A413F2" w:rsidP="00A4573E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สาขาวิชาเทคโนโลยีสารสนเทศ คณะวิทยาศาสตร์ มหาวิทยาลัยแม่โจ้.</w:t>
      </w:r>
    </w:p>
    <w:p w14:paraId="637648C1" w14:textId="77777777" w:rsidR="00A413F2" w:rsidRPr="009F1F59" w:rsidRDefault="00A413F2" w:rsidP="00A4573E">
      <w:pPr>
        <w:ind w:left="144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Rosenberg, Doug ; Scott, Kendall.(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2001) </w:t>
      </w:r>
      <w:r w:rsidRPr="009F1F59">
        <w:rPr>
          <w:rFonts w:ascii="TH SarabunPSK" w:hAnsi="TH SarabunPSK" w:cs="TH SarabunPSK"/>
          <w:sz w:val="32"/>
          <w:szCs w:val="32"/>
        </w:rPr>
        <w:t>Applying Use Case Driven Object Modeling with</w:t>
      </w:r>
    </w:p>
    <w:p w14:paraId="4B4CAB04" w14:textId="4BD1FBF7" w:rsidR="00CB070B" w:rsidRPr="009F1F59" w:rsidRDefault="00A413F2" w:rsidP="00A4573E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UML: An Annotated </w:t>
      </w:r>
      <w:proofErr w:type="gramStart"/>
      <w:r w:rsidRPr="009F1F59">
        <w:rPr>
          <w:rFonts w:ascii="TH SarabunPSK" w:hAnsi="TH SarabunPSK" w:cs="TH SarabunPSK"/>
          <w:sz w:val="32"/>
          <w:szCs w:val="32"/>
        </w:rPr>
        <w:t>e-Commerce</w:t>
      </w:r>
      <w:proofErr w:type="gramEnd"/>
      <w:r w:rsidRPr="009F1F59">
        <w:rPr>
          <w:rFonts w:ascii="TH SarabunPSK" w:hAnsi="TH SarabunPSK" w:cs="TH SarabunPSK"/>
          <w:sz w:val="32"/>
          <w:szCs w:val="32"/>
        </w:rPr>
        <w:t xml:space="preserve"> Example; Addison-Wesley Publishing Company.</w:t>
      </w:r>
    </w:p>
    <w:p w14:paraId="6A6692E2" w14:textId="5E878C7D" w:rsidR="00A4573E" w:rsidRPr="009F1F59" w:rsidRDefault="00A4573E" w:rsidP="00A4573E">
      <w:pPr>
        <w:ind w:left="36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>ระเบียบกระทรวงศึกษาธิการ – ราชกิจจานุเบกษา</w:t>
      </w:r>
      <w:r w:rsidRPr="009F1F59">
        <w:rPr>
          <w:rFonts w:ascii="TH SarabunPSK" w:hAnsi="TH SarabunPSK" w:cs="TH SarabunPSK"/>
          <w:sz w:val="32"/>
          <w:szCs w:val="32"/>
        </w:rPr>
        <w:t xml:space="preserve"> , 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สืบค้นเมื่อ </w:t>
      </w:r>
      <w:r w:rsidRPr="009F1F59">
        <w:rPr>
          <w:rFonts w:ascii="TH SarabunPSK" w:hAnsi="TH SarabunPSK" w:cs="TH SarabunPSK"/>
          <w:sz w:val="32"/>
          <w:szCs w:val="32"/>
        </w:rPr>
        <w:t>9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ธันวาคม </w:t>
      </w:r>
      <w:r w:rsidRPr="009F1F59">
        <w:rPr>
          <w:rFonts w:ascii="TH SarabunPSK" w:hAnsi="TH SarabunPSK" w:cs="TH SarabunPSK"/>
          <w:sz w:val="32"/>
          <w:szCs w:val="32"/>
        </w:rPr>
        <w:t xml:space="preserve">2554, </w:t>
      </w:r>
    </w:p>
    <w:p w14:paraId="46C27518" w14:textId="3EDE84CA" w:rsidR="000B7711" w:rsidRPr="009F1F59" w:rsidRDefault="00A4573E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000000">
        <w:fldChar w:fldCharType="begin"/>
      </w:r>
      <w:r w:rsidR="00000000">
        <w:instrText xml:space="preserve"> HYPERLINK "http://www.ratchakitcha.soc.go.th/DATA/PDF/2562/E/300/T_0002.PDF" </w:instrText>
      </w:r>
      <w:r w:rsidR="00000000">
        <w:fldChar w:fldCharType="separate"/>
      </w:r>
      <w:r w:rsidR="00D15811" w:rsidRPr="009F1F59">
        <w:rPr>
          <w:rStyle w:val="Hyperlink"/>
          <w:rFonts w:ascii="TH SarabunPSK" w:hAnsi="TH SarabunPSK" w:cs="TH SarabunPSK"/>
          <w:color w:val="auto"/>
          <w:sz w:val="32"/>
          <w:szCs w:val="32"/>
        </w:rPr>
        <w:t>http://www.ratchakitcha.soc.go.th/DATA/PDF/2562/E/300/T_0002.PDF</w:t>
      </w:r>
      <w:r w:rsidR="00000000">
        <w:rPr>
          <w:rStyle w:val="Hyperlink"/>
          <w:rFonts w:ascii="TH SarabunPSK" w:hAnsi="TH SarabunPSK" w:cs="TH SarabunPSK"/>
          <w:color w:val="auto"/>
          <w:sz w:val="32"/>
          <w:szCs w:val="32"/>
        </w:rPr>
        <w:fldChar w:fldCharType="end"/>
      </w:r>
    </w:p>
    <w:p w14:paraId="0390138F" w14:textId="18775426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4E3E888" w14:textId="265C8220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5F8BB80" w14:textId="723DE7FA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BF950CA" w14:textId="369D2FAC" w:rsidR="00D15811" w:rsidRPr="009F1F59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73AAE9A" w14:textId="17793845" w:rsidR="00D15811" w:rsidRDefault="00D15811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20706D56" w14:textId="141F2D8C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B231B45" w14:textId="6CC4E637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58C0AE0F" w14:textId="70A368E5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7FC0803" w14:textId="4D4D5D6C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2C05CFD4" w14:textId="6520C7F6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5A41803" w14:textId="1188D9A5" w:rsidR="009121BB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4A123F58" w14:textId="77777777" w:rsidR="009121BB" w:rsidRPr="009F1F59" w:rsidRDefault="009121BB" w:rsidP="00A4573E">
      <w:pPr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06D51EF" w14:textId="3BB45980" w:rsidR="00D15811" w:rsidRPr="009F1F59" w:rsidRDefault="00D15811" w:rsidP="0056312F">
      <w:pPr>
        <w:pStyle w:val="Heading1"/>
        <w:rPr>
          <w:rFonts w:ascii="TH SarabunPSK" w:hAnsi="TH SarabunPSK"/>
          <w:sz w:val="32"/>
          <w:szCs w:val="36"/>
        </w:rPr>
      </w:pPr>
      <w:bookmarkStart w:id="11" w:name="_Toc101789997"/>
      <w:r w:rsidRPr="009F1F59">
        <w:rPr>
          <w:rFonts w:ascii="TH SarabunPSK" w:hAnsi="TH SarabunPSK"/>
          <w:sz w:val="32"/>
          <w:szCs w:val="36"/>
        </w:rPr>
        <w:lastRenderedPageBreak/>
        <w:t xml:space="preserve">2. </w:t>
      </w:r>
      <w:r w:rsidRPr="009F1F59">
        <w:rPr>
          <w:rStyle w:val="Style1Char"/>
          <w:rFonts w:ascii="TH SarabunPSK" w:hAnsi="TH SarabunPSK"/>
          <w:bCs/>
          <w:sz w:val="32"/>
          <w:cs/>
        </w:rPr>
        <w:t>รายละเอียดทั่ว ๆ ไปของ</w:t>
      </w:r>
      <w:r w:rsidR="00202208">
        <w:rPr>
          <w:rStyle w:val="Style1Char"/>
          <w:rFonts w:ascii="TH SarabunPSK" w:hAnsi="TH SarabunPSK"/>
          <w:bCs/>
          <w:sz w:val="32"/>
          <w:cs/>
        </w:rPr>
        <w:t>แอปพลิเคชันการจัดการรถรับ-ส่งนักเรียน</w:t>
      </w:r>
      <w:bookmarkEnd w:id="11"/>
    </w:p>
    <w:p w14:paraId="7CECE528" w14:textId="4422A79C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ประกอบไปด้วยกระบวนการทำงานพื้นฐาน (</w:t>
      </w:r>
      <w:r w:rsidRPr="009F1F59">
        <w:rPr>
          <w:rFonts w:ascii="TH SarabunPSK" w:hAnsi="TH SarabunPSK" w:cs="TH SarabunPSK"/>
          <w:sz w:val="32"/>
          <w:szCs w:val="32"/>
        </w:rPr>
        <w:t xml:space="preserve">Basic Process) </w:t>
      </w:r>
      <w:r w:rsidRPr="009F1F59">
        <w:rPr>
          <w:rFonts w:ascii="TH SarabunPSK" w:hAnsi="TH SarabunPSK" w:cs="TH SarabunPSK"/>
          <w:sz w:val="32"/>
          <w:szCs w:val="32"/>
          <w:cs/>
        </w:rPr>
        <w:t>ดังต่อไปนี้</w:t>
      </w:r>
    </w:p>
    <w:p w14:paraId="27203D99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ผู้ใช้ทั่วไปและสมาชิกสามารถทำการค้นหารถรับส่งผ่านแอปได้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Search school bus)</w:t>
      </w:r>
    </w:p>
    <w:p w14:paraId="1AE7E496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ผู้ใช้ทั่วไปและสมาชิกสามารถดูรายละเอียดของรถรับส่งได้ (</w:t>
      </w:r>
      <w:r w:rsidRPr="009F1F59">
        <w:rPr>
          <w:rFonts w:ascii="TH SarabunPSK" w:hAnsi="TH SarabunPSK" w:cs="TH SarabunPSK"/>
          <w:sz w:val="32"/>
          <w:szCs w:val="32"/>
        </w:rPr>
        <w:t>View school bus details)</w:t>
      </w:r>
    </w:p>
    <w:p w14:paraId="4D390557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ผู้ปกครองสามารถล็อกอิน (</w:t>
      </w:r>
      <w:r w:rsidRPr="009F1F59">
        <w:rPr>
          <w:rFonts w:ascii="TH SarabunPSK" w:hAnsi="TH SarabunPSK" w:cs="TH SarabunPSK"/>
          <w:sz w:val="32"/>
          <w:szCs w:val="32"/>
        </w:rPr>
        <w:t xml:space="preserve">Login Parent) </w:t>
      </w:r>
      <w:r w:rsidRPr="009F1F59">
        <w:rPr>
          <w:rFonts w:ascii="TH SarabunPSK" w:hAnsi="TH SarabunPSK" w:cs="TH SarabunPSK"/>
          <w:sz w:val="32"/>
          <w:szCs w:val="32"/>
          <w:cs/>
        </w:rPr>
        <w:t>เข้าสู่ระบบได้โดยการกรอกชื่อผู้ใช้และรหัสผ่าน</w:t>
      </w:r>
    </w:p>
    <w:p w14:paraId="1F8EB2F3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ผู้ใช้ทั่วไปสามารถกรอกข้อมูลรายละเอียดส่วนตัวเพื่อสมัครเป็นสมาชิกได้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Register parent)</w:t>
      </w:r>
    </w:p>
    <w:p w14:paraId="4073CDA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ผู้ปกครองสามารถแก้ไขข้อมูลส่วนตัว จากการสมัครสมาชิกได้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Edit parent profile)</w:t>
      </w:r>
    </w:p>
    <w:p w14:paraId="35A61E92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ผู้ปกครองสามารถเพิ่มนักเรียนเพื่อลงทะเบียนกับรถรับส่งได้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Add children)</w:t>
      </w:r>
    </w:p>
    <w:p w14:paraId="40EF8DC6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ผู้ปกครองสามารถดูรายการนักเรียนได้ (</w:t>
      </w:r>
      <w:r w:rsidRPr="009F1F59">
        <w:rPr>
          <w:rFonts w:ascii="TH SarabunPSK" w:hAnsi="TH SarabunPSK" w:cs="TH SarabunPSK"/>
          <w:sz w:val="32"/>
          <w:szCs w:val="32"/>
        </w:rPr>
        <w:t>List children)</w:t>
      </w:r>
    </w:p>
    <w:p w14:paraId="411EAA63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ผู้ปกครองสามารถดูข้อมูลของนักเรียนได้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(View children profile)</w:t>
      </w:r>
    </w:p>
    <w:p w14:paraId="507B806A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ผู้ปกครองสามารถแก้ไขข้อมูลของนักเรียนได้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(Edit children profile)</w:t>
      </w:r>
    </w:p>
    <w:p w14:paraId="2CFA444A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ผู้ปกครองสามารถดูข้อมูลของรถรับ-ส่งนักเรียนได้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(View school bus profile)</w:t>
      </w:r>
    </w:p>
    <w:p w14:paraId="181AA64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ผู้ปกครองสามารถร้องขอขึ้นรถรับ-ส่งนักเรียนได้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(Apply school bus)</w:t>
      </w:r>
    </w:p>
    <w:p w14:paraId="516A7C2A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ผู้ปกครองสามารถดูรายละเอียดของการร้องขอที่ขอไปได้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(View application details by parent)</w:t>
      </w:r>
    </w:p>
    <w:p w14:paraId="7D2A26D4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ผู้ปกครองสามารถทำรายการการเงินได้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(Make payment)</w:t>
      </w:r>
    </w:p>
    <w:p w14:paraId="55208F78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ผู้ปกครองสามารถดูใบเสร็จการชำระเงิน </w:t>
      </w:r>
      <w:r w:rsidRPr="009F1F59">
        <w:rPr>
          <w:rFonts w:ascii="TH SarabunPSK" w:hAnsi="TH SarabunPSK" w:cs="TH SarabunPSK"/>
          <w:sz w:val="32"/>
          <w:szCs w:val="32"/>
        </w:rPr>
        <w:t>(View receipt)</w:t>
      </w:r>
    </w:p>
    <w:p w14:paraId="5D2CE38E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ผู้ปกครองสามารถดูประวัติการชำระเงินได้ </w:t>
      </w:r>
      <w:r w:rsidRPr="009F1F59">
        <w:rPr>
          <w:rFonts w:ascii="TH SarabunPSK" w:hAnsi="TH SarabunPSK" w:cs="TH SarabunPSK"/>
          <w:sz w:val="32"/>
          <w:szCs w:val="32"/>
        </w:rPr>
        <w:t>(View payment history)</w:t>
      </w:r>
    </w:p>
    <w:p w14:paraId="1E22AD2F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ผู้ปกครองสามารถตำแหน่งของรถได้ </w:t>
      </w:r>
      <w:r w:rsidRPr="009F1F59">
        <w:rPr>
          <w:rFonts w:ascii="TH SarabunPSK" w:hAnsi="TH SarabunPSK" w:cs="TH SarabunPSK"/>
          <w:sz w:val="32"/>
          <w:szCs w:val="32"/>
        </w:rPr>
        <w:t>(View school bus  location by parent)</w:t>
      </w:r>
    </w:p>
    <w:p w14:paraId="335A9B73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ผู้ปกครองสามารถยกเลิกการให้บริการรถรับ-ส่งนักเรียนได้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(Cancel service school bus)</w:t>
      </w:r>
    </w:p>
    <w:p w14:paraId="360A472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LineAPI</w:t>
      </w:r>
      <w:proofErr w:type="spellEnd"/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 w:rsidRPr="009F1F59">
        <w:rPr>
          <w:rFonts w:ascii="TH SarabunPSK" w:hAnsi="TH SarabunPSK" w:cs="TH SarabunPSK"/>
          <w:sz w:val="32"/>
          <w:szCs w:val="32"/>
        </w:rPr>
        <w:t>(Send message by parent)</w:t>
      </w:r>
    </w:p>
    <w:p w14:paraId="435925E5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ผู้ปกครองสามารถดูแจ้งเตือนจากระบบได้ </w:t>
      </w:r>
      <w:r w:rsidRPr="009F1F59">
        <w:rPr>
          <w:rFonts w:ascii="TH SarabunPSK" w:hAnsi="TH SarabunPSK" w:cs="TH SarabunPSK"/>
          <w:sz w:val="32"/>
          <w:szCs w:val="32"/>
        </w:rPr>
        <w:t>(View notification)</w:t>
      </w:r>
    </w:p>
    <w:p w14:paraId="4E0FA3E6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นักเรียนสามารถล็อกอินเข้าสู่ระบบเพื่อใช้งานระบบได้ </w:t>
      </w:r>
      <w:r w:rsidRPr="009F1F59">
        <w:rPr>
          <w:rFonts w:ascii="TH SarabunPSK" w:hAnsi="TH SarabunPSK" w:cs="TH SarabunPSK"/>
          <w:sz w:val="32"/>
          <w:szCs w:val="32"/>
        </w:rPr>
        <w:t>(Login children)</w:t>
      </w:r>
    </w:p>
    <w:p w14:paraId="490F8300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นักเรียนสามารถดูตำแหน่งรถรับ-ส่งนักเรียนได้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(View school bus  location by children)</w:t>
      </w:r>
    </w:p>
    <w:p w14:paraId="732165A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LineAPI</w:t>
      </w:r>
      <w:proofErr w:type="spellEnd"/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 w:rsidRPr="009F1F59">
        <w:rPr>
          <w:rFonts w:ascii="TH SarabunPSK" w:hAnsi="TH SarabunPSK" w:cs="TH SarabunPSK"/>
          <w:sz w:val="32"/>
          <w:szCs w:val="32"/>
        </w:rPr>
        <w:t>(Send message by parent by children)</w:t>
      </w:r>
    </w:p>
    <w:p w14:paraId="63466D0C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คนขับรถสามารถล็อกอินเข้าสู่ระบบเพื่อใช้งานในระบบได้ </w:t>
      </w:r>
      <w:r w:rsidRPr="009F1F59">
        <w:rPr>
          <w:rFonts w:ascii="TH SarabunPSK" w:hAnsi="TH SarabunPSK" w:cs="TH SarabunPSK"/>
          <w:sz w:val="32"/>
          <w:szCs w:val="32"/>
        </w:rPr>
        <w:t>(Login Driver)</w:t>
      </w:r>
    </w:p>
    <w:p w14:paraId="1FD23F0D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ผู้ใช้ทั่วไปสามารถกรอกข้อมูลรายละเอียดส่วนตัวเพื่อสมัครเป็นสมาชิกได้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(</w:t>
      </w:r>
      <w:r w:rsidRPr="009F1F59">
        <w:rPr>
          <w:rFonts w:ascii="TH SarabunPSK" w:hAnsi="TH SarabunPSK" w:cs="TH SarabunPSK"/>
          <w:sz w:val="32"/>
          <w:szCs w:val="32"/>
        </w:rPr>
        <w:t>Register driver)</w:t>
      </w:r>
    </w:p>
    <w:p w14:paraId="5FC99975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lastRenderedPageBreak/>
        <w:t xml:space="preserve">คนขับรถสามารถแก้ไขข้อมูลส่วนตัวได้ </w:t>
      </w:r>
      <w:r w:rsidRPr="009F1F59">
        <w:rPr>
          <w:rFonts w:ascii="TH SarabunPSK" w:hAnsi="TH SarabunPSK" w:cs="TH SarabunPSK"/>
          <w:sz w:val="32"/>
          <w:szCs w:val="32"/>
        </w:rPr>
        <w:t>(Edit driver profile)</w:t>
      </w:r>
    </w:p>
    <w:p w14:paraId="5410FF22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คนขับรถสามารถดูรายการการร้องขอได้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(List application)</w:t>
      </w:r>
    </w:p>
    <w:p w14:paraId="2B18AF31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คนขับรถสามารถเลือกยอมรับการร้องขอได้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(Approve application)</w:t>
      </w:r>
    </w:p>
    <w:p w14:paraId="6D05BD98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คนขับรถสามารถส่งการแจ้งเตือนไปให้คนที่ร้องขอได้ </w:t>
      </w:r>
      <w:r w:rsidRPr="009F1F59">
        <w:rPr>
          <w:rFonts w:ascii="TH SarabunPSK" w:hAnsi="TH SarabunPSK" w:cs="TH SarabunPSK"/>
          <w:sz w:val="32"/>
          <w:szCs w:val="32"/>
        </w:rPr>
        <w:t>(Send notification)</w:t>
      </w:r>
    </w:p>
    <w:p w14:paraId="10476569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คนขับรถสามารถดูข้อมูลการร้องขอได้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(View application details by driver)</w:t>
      </w:r>
    </w:p>
    <w:p w14:paraId="1E0A23EB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คนขับรถสามารถดูรายการนักเรียนได้ (</w:t>
      </w:r>
      <w:r w:rsidRPr="009F1F59">
        <w:rPr>
          <w:rFonts w:ascii="TH SarabunPSK" w:hAnsi="TH SarabunPSK" w:cs="TH SarabunPSK"/>
          <w:sz w:val="32"/>
          <w:szCs w:val="32"/>
        </w:rPr>
        <w:t>List children in driver)</w:t>
      </w:r>
    </w:p>
    <w:p w14:paraId="0610BFBF" w14:textId="65CA3EBD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คนขับรถสามารถเปลี่ยนแปลงสถานะของนักเรียนได้ 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r w:rsidR="00E72770">
        <w:rPr>
          <w:rFonts w:ascii="TH SarabunPSK" w:hAnsi="TH SarabunPSK" w:cs="TH SarabunPSK"/>
          <w:sz w:val="32"/>
          <w:szCs w:val="32"/>
        </w:rPr>
        <w:t>Update children get on / off</w:t>
      </w:r>
      <w:r w:rsidRPr="009F1F59">
        <w:rPr>
          <w:rFonts w:ascii="TH SarabunPSK" w:hAnsi="TH SarabunPSK" w:cs="TH SarabunPSK"/>
          <w:sz w:val="32"/>
          <w:szCs w:val="32"/>
        </w:rPr>
        <w:t>)</w:t>
      </w:r>
    </w:p>
    <w:p w14:paraId="4B98BFE7" w14:textId="2ABBFAAB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คนขับรถสามารถเปลี่ยนแปลงสถานะของการร้องขอได้ 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r w:rsidR="00E72770">
        <w:rPr>
          <w:rFonts w:ascii="TH SarabunPSK" w:hAnsi="TH SarabunPSK" w:cs="TH SarabunPSK"/>
          <w:sz w:val="32"/>
          <w:szCs w:val="32"/>
        </w:rPr>
        <w:t>Update service status</w:t>
      </w:r>
      <w:r w:rsidRPr="009F1F59">
        <w:rPr>
          <w:rFonts w:ascii="TH SarabunPSK" w:hAnsi="TH SarabunPSK" w:cs="TH SarabunPSK"/>
          <w:sz w:val="32"/>
          <w:szCs w:val="32"/>
        </w:rPr>
        <w:t>)</w:t>
      </w:r>
    </w:p>
    <w:p w14:paraId="3E06DFA1" w14:textId="77777777" w:rsidR="00D15811" w:rsidRPr="009F1F59" w:rsidRDefault="00D15811" w:rsidP="00D15811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LineAPI</w:t>
      </w:r>
      <w:proofErr w:type="spellEnd"/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 w:rsidRPr="009F1F59">
        <w:rPr>
          <w:rFonts w:ascii="TH SarabunPSK" w:hAnsi="TH SarabunPSK" w:cs="TH SarabunPSK"/>
          <w:sz w:val="32"/>
          <w:szCs w:val="32"/>
        </w:rPr>
        <w:t>(Send message by driver)</w:t>
      </w:r>
    </w:p>
    <w:p w14:paraId="28BDEDBE" w14:textId="0531E698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z w:val="32"/>
        </w:rPr>
      </w:pPr>
      <w:bookmarkStart w:id="12" w:name="_Toc101789998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2.1 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t>ภาพรวมของระบบ (</w:t>
      </w:r>
      <w:r w:rsidR="00202208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t>แอปพลิเคชันการจัดการรถรับ-ส่งนักเรียน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 Use-Case Model Survey)</w:t>
      </w:r>
      <w:bookmarkEnd w:id="12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 </w:t>
      </w:r>
    </w:p>
    <w:p w14:paraId="19566C17" w14:textId="5B2578B5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  <w:t>จากการศึกษาความต้องการของ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การทำงานของระบบจะถูกนำเสนอ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ผ่านยูสเคสไดอาแกรมที่ประกอบไปด้วยแอคเตอร์และยูสเคสดังต่อไปนี้</w:t>
      </w:r>
    </w:p>
    <w:p w14:paraId="237D6E92" w14:textId="02D3BF95" w:rsidR="00D15811" w:rsidRPr="009F1F59" w:rsidRDefault="00D15811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t xml:space="preserve">      </w:t>
      </w:r>
      <w:bookmarkStart w:id="13" w:name="_Toc97835302"/>
      <w:bookmarkStart w:id="14" w:name="_Toc97924796"/>
      <w:bookmarkStart w:id="15" w:name="_Toc97924813"/>
      <w:bookmarkStart w:id="16" w:name="_Toc101789999"/>
      <w:r w:rsidRPr="009F1F59">
        <w:rPr>
          <w:rFonts w:ascii="TH SarabunPSK" w:hAnsi="TH SarabunPSK"/>
          <w:sz w:val="32"/>
          <w:cs/>
        </w:rPr>
        <w:t>2.1.1</w:t>
      </w:r>
      <w:r w:rsidRPr="009F1F59">
        <w:rPr>
          <w:rFonts w:ascii="TH SarabunPSK" w:hAnsi="TH SarabunPSK"/>
          <w:sz w:val="32"/>
          <w:szCs w:val="36"/>
        </w:rPr>
        <w:t xml:space="preserve"> Actors</w:t>
      </w:r>
      <w:bookmarkEnd w:id="13"/>
      <w:bookmarkEnd w:id="14"/>
      <w:bookmarkEnd w:id="15"/>
      <w:bookmarkEnd w:id="16"/>
    </w:p>
    <w:p w14:paraId="1E07A411" w14:textId="106968A9" w:rsidR="00D15811" w:rsidRPr="009F1F59" w:rsidRDefault="00084BB6" w:rsidP="00D1581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44" behindDoc="0" locked="0" layoutInCell="1" allowOverlap="1" wp14:anchorId="322979CA" wp14:editId="27BE5E39">
                <wp:simplePos x="0" y="0"/>
                <wp:positionH relativeFrom="column">
                  <wp:posOffset>1021080</wp:posOffset>
                </wp:positionH>
                <wp:positionV relativeFrom="paragraph">
                  <wp:posOffset>1511300</wp:posOffset>
                </wp:positionV>
                <wp:extent cx="3912870" cy="457200"/>
                <wp:effectExtent l="0" t="0" r="0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287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55C55" w14:textId="11C288E3" w:rsidR="00084BB6" w:rsidRPr="00084BB6" w:rsidRDefault="00084BB6" w:rsidP="00084BB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7" w:name="_Toc98702721"/>
                            <w:bookmarkStart w:id="18" w:name="_Toc101790076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Actor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แอปพลิเคชันการจัดการรถรับ-ส่งนักเรียน</w:t>
                            </w:r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2979CA"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26" type="#_x0000_t202" style="position:absolute;margin-left:80.4pt;margin-top:119pt;width:308.1pt;height:36pt;z-index:251653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" stroked="f">
                <v:textbox inset="0,0,0,0">
                  <w:txbxContent>
                    <w:p w14:paraId="51255C55" w14:textId="11C288E3" w:rsidR="00084BB6" w:rsidRPr="00084BB6" w:rsidRDefault="00084BB6" w:rsidP="00084BB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9" w:name="_Toc98702721"/>
                      <w:bookmarkStart w:id="20" w:name="_Toc101790076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Actor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แอปพลิเคชันการจัดการรถรับ-ส่งนักเรียน</w:t>
                      </w:r>
                      <w:bookmarkEnd w:id="19"/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D7E18" w:rsidRPr="009F1F59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3120" behindDoc="0" locked="0" layoutInCell="1" allowOverlap="1" wp14:anchorId="793B0F82" wp14:editId="7D89CB9B">
            <wp:simplePos x="0" y="0"/>
            <wp:positionH relativeFrom="margin">
              <wp:posOffset>1021080</wp:posOffset>
            </wp:positionH>
            <wp:positionV relativeFrom="paragraph">
              <wp:posOffset>581660</wp:posOffset>
            </wp:positionV>
            <wp:extent cx="3912870" cy="8382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33"/>
                    <a:stretch/>
                  </pic:blipFill>
                  <pic:spPr bwMode="auto">
                    <a:xfrm>
                      <a:off x="0" y="0"/>
                      <a:ext cx="391287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5811"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15811" w:rsidRPr="009F1F59">
        <w:rPr>
          <w:rFonts w:ascii="TH SarabunPSK" w:hAnsi="TH SarabunPSK" w:cs="TH SarabunPSK"/>
          <w:sz w:val="32"/>
          <w:szCs w:val="32"/>
          <w:cs/>
        </w:rPr>
        <w:t>เมื่อพิจารณาจากความต้องการของ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="00D15811" w:rsidRPr="009F1F59">
        <w:rPr>
          <w:rFonts w:ascii="TH SarabunPSK" w:hAnsi="TH SarabunPSK" w:cs="TH SarabunPSK"/>
          <w:sz w:val="32"/>
          <w:szCs w:val="32"/>
          <w:cs/>
        </w:rPr>
        <w:t>แล้วพบว่ามีประเภทผู้ใช้งานของระบบที่สามารถกำหนดเป็นแอคเตอร์ของระบบได้เป็นจำนวน 4 แอคเตอร์ดังรูปต่อไปนี้</w:t>
      </w:r>
    </w:p>
    <w:p w14:paraId="4DFF404E" w14:textId="77777777" w:rsidR="00D15811" w:rsidRPr="009F1F59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bCs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User : </w:t>
      </w:r>
      <w:r w:rsidRPr="009F1F59">
        <w:rPr>
          <w:rFonts w:ascii="TH SarabunPSK" w:hAnsi="TH SarabunPSK" w:cs="TH SarabunPSK"/>
          <w:b w:val="0"/>
          <w:sz w:val="32"/>
          <w:cs/>
        </w:rPr>
        <w:t xml:space="preserve">เป็นผู้ใช้ทั่วไปที่สามารถเข้าดูข้อมูลทั่วๆ ไปของระบบได้ </w:t>
      </w:r>
    </w:p>
    <w:p w14:paraId="5452C3E1" w14:textId="77777777" w:rsidR="00D15811" w:rsidRPr="009F1F59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bCs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Parent : </w:t>
      </w:r>
      <w:r w:rsidRPr="009F1F59">
        <w:rPr>
          <w:rFonts w:ascii="TH SarabunPSK" w:hAnsi="TH SarabunPSK" w:cs="TH SarabunPSK"/>
          <w:b w:val="0"/>
          <w:sz w:val="32"/>
          <w:cs/>
        </w:rPr>
        <w:t xml:space="preserve">ทำการลงทะเบียนกับรถรับส่ง </w:t>
      </w:r>
    </w:p>
    <w:p w14:paraId="06317CE3" w14:textId="77777777" w:rsidR="00D15811" w:rsidRPr="009F1F59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bCs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Children : </w:t>
      </w:r>
      <w:r w:rsidRPr="009F1F59">
        <w:rPr>
          <w:rFonts w:ascii="TH SarabunPSK" w:hAnsi="TH SarabunPSK" w:cs="TH SarabunPSK"/>
          <w:b w:val="0"/>
          <w:sz w:val="32"/>
          <w:cs/>
        </w:rPr>
        <w:t>เป็นสมาชิกหลังจากผู้ปกครองลงทะเบียนกับรถรับส่ง</w:t>
      </w:r>
    </w:p>
    <w:p w14:paraId="3390C464" w14:textId="7AEC5B83" w:rsidR="00D15811" w:rsidRDefault="00D15811" w:rsidP="00D15811">
      <w:pPr>
        <w:pStyle w:val="Title"/>
        <w:widowControl/>
        <w:numPr>
          <w:ilvl w:val="1"/>
          <w:numId w:val="9"/>
        </w:numPr>
        <w:jc w:val="left"/>
        <w:rPr>
          <w:rFonts w:ascii="TH SarabunPSK" w:hAnsi="TH SarabunPSK" w:cs="TH SarabunPSK"/>
          <w:b w:val="0"/>
          <w:sz w:val="32"/>
        </w:rPr>
      </w:pPr>
      <w:r w:rsidRPr="009F1F59">
        <w:rPr>
          <w:rFonts w:ascii="TH SarabunPSK" w:hAnsi="TH SarabunPSK" w:cs="TH SarabunPSK"/>
          <w:b w:val="0"/>
          <w:sz w:val="32"/>
        </w:rPr>
        <w:t xml:space="preserve">Driver :  </w:t>
      </w:r>
      <w:r w:rsidRPr="009F1F59">
        <w:rPr>
          <w:rFonts w:ascii="TH SarabunPSK" w:hAnsi="TH SarabunPSK" w:cs="TH SarabunPSK"/>
          <w:b w:val="0"/>
          <w:sz w:val="32"/>
          <w:cs/>
        </w:rPr>
        <w:t xml:space="preserve">เป็นผู้สมัครสมาชิกที่เป็นคนขับรถ เพื่อลงทะเบียนรถกับระบบ </w:t>
      </w:r>
    </w:p>
    <w:p w14:paraId="587FB643" w14:textId="04FAEA5F" w:rsidR="00E53309" w:rsidRDefault="00E53309" w:rsidP="00E53309">
      <w:pPr>
        <w:rPr>
          <w:lang w:bidi="ar-SA"/>
        </w:rPr>
      </w:pPr>
    </w:p>
    <w:p w14:paraId="28FDF6A2" w14:textId="77777777" w:rsidR="00E53309" w:rsidRPr="00E53309" w:rsidRDefault="00E53309" w:rsidP="00E53309">
      <w:pPr>
        <w:rPr>
          <w:lang w:bidi="ar-SA"/>
        </w:rPr>
      </w:pPr>
    </w:p>
    <w:p w14:paraId="53CB0572" w14:textId="07B53C0A" w:rsidR="00D15811" w:rsidRPr="009F1F59" w:rsidRDefault="00D15811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 xml:space="preserve">      </w:t>
      </w:r>
      <w:bookmarkStart w:id="21" w:name="_Toc101790000"/>
      <w:r w:rsidRPr="009F1F59">
        <w:rPr>
          <w:rFonts w:ascii="TH SarabunPSK" w:hAnsi="TH SarabunPSK"/>
          <w:sz w:val="32"/>
          <w:szCs w:val="36"/>
        </w:rPr>
        <w:t>2.1.2 Use Cases</w:t>
      </w:r>
      <w:bookmarkEnd w:id="21"/>
      <w:r w:rsidRPr="009F1F59">
        <w:rPr>
          <w:rFonts w:ascii="TH SarabunPSK" w:hAnsi="TH SarabunPSK"/>
          <w:sz w:val="32"/>
          <w:szCs w:val="36"/>
        </w:rPr>
        <w:t xml:space="preserve"> </w:t>
      </w:r>
    </w:p>
    <w:p w14:paraId="2E9CCD71" w14:textId="57EE60A3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สนับสนุนการทำงานดังต่อไปนี้</w:t>
      </w:r>
    </w:p>
    <w:p w14:paraId="50823886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Search school bus: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ใช้ทั่วไปและสมาชิกสามารถทำการค้นหารถรับส่งผ่านแอปได้โดยการกรอกโรงเรียนที่ต้องการลงไปในช่องค้นหา เป็นต้น</w:t>
      </w:r>
    </w:p>
    <w:p w14:paraId="2EBF49AB" w14:textId="0FFAD907" w:rsidR="00D15811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View school bus details: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ผู้ใช้ทั่วไปและสมาชิกสามารถดูรายละเอียดของรถรับส่งได้</w:t>
      </w:r>
    </w:p>
    <w:p w14:paraId="72647980" w14:textId="77777777" w:rsidR="003522A3" w:rsidRPr="009F1F59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Login children: </w:t>
      </w:r>
      <w:r w:rsidRPr="009F1F59">
        <w:rPr>
          <w:rFonts w:ascii="TH SarabunPSK" w:hAnsi="TH SarabunPSK" w:cs="TH SarabunPSK"/>
          <w:sz w:val="32"/>
          <w:szCs w:val="32"/>
          <w:cs/>
        </w:rPr>
        <w:t>สมาชิกกรอกข้อมูลชื่อผู้ใช้และรหัสผ่านเพื่อล็อกอินเข้าสู่ระบบ ทำให้สามารถแก้ไขข้อมูลส่วนตัวได้ สามารถดูตำแหน่งรถได้</w:t>
      </w:r>
    </w:p>
    <w:p w14:paraId="13961911" w14:textId="6B186774" w:rsidR="003522A3" w:rsidRPr="009F1F59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View school bus location: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ผู้ปกครองสามารถดูตำแหน่งรถรับ-ส่งได้</w:t>
      </w:r>
    </w:p>
    <w:p w14:paraId="2564AD73" w14:textId="69AFF2B3" w:rsidR="003522A3" w:rsidRPr="003522A3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Send message : </w:t>
      </w:r>
      <w:r w:rsidRPr="009F1F59">
        <w:rPr>
          <w:rFonts w:ascii="TH SarabunPSK" w:hAnsi="TH SarabunPSK" w:cs="TH SarabunPSK"/>
          <w:sz w:val="32"/>
          <w:szCs w:val="32"/>
          <w:cs/>
        </w:rPr>
        <w:t>นักเรียนสามารถส่งข้อความผ่าน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Line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14:paraId="7B79E88E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Login Parent: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สมาชิกกรอกข้อมูลชื่อผู้ใช้และรหัสผ่านเพื่อล็อกอินเข้าสู่ระบบ ทำให้สามารถแก้ไขข้อมูลส่วนตัวได้ สามารถดูข้อมูลรถรับ-ส่งได้ สามารถร้องขอขึ้นรถกับรถรับ-ส่งได้ สามารถเพิ่ม/แก้ไข/ลบข้อมูลนักเรียนได้ สามารถชำระเงินได้</w:t>
      </w:r>
    </w:p>
    <w:p w14:paraId="0EDB7BB6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Register parent: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ที่ต้องการลงทะเบียนกับระบบต้องกรอกรายละเอียดข้อมูลส่วนตัวพร้อมชื่อผู้ใช้และรหัสผ่านเพื่อสมัครสมาชิกของระบบก่อน</w:t>
      </w:r>
    </w:p>
    <w:p w14:paraId="1525ACCB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Edit parent profile: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ผู้ปกครองสามารถแก้ไขข้อมูลส่วนตัว จากการสมัครสมาชิกได้</w:t>
      </w:r>
    </w:p>
    <w:p w14:paraId="616299A6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Add children: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ผู้ปกครองสามารถเพิ่มนักเรียนเพื่อลงทะเบียนกับรถรับ-ส่งได้</w:t>
      </w:r>
    </w:p>
    <w:p w14:paraId="1EAD4E19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List children: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ผู้ปกครองสามารถดูรายการนักเรียนที่ตนเองเพิ่มเข้าไปทั้งหมดได้</w:t>
      </w:r>
    </w:p>
    <w:p w14:paraId="33B18A5B" w14:textId="77777777" w:rsidR="003522A3" w:rsidRPr="009F1F59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Edit children profile: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ผู้ปกครองสามารถแก้ไขข้อมูลนักเรียนได้</w:t>
      </w:r>
    </w:p>
    <w:p w14:paraId="3DB12CC3" w14:textId="2DA38003" w:rsidR="003522A3" w:rsidRPr="003522A3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3522A3">
        <w:rPr>
          <w:rFonts w:ascii="TH SarabunPSK" w:hAnsi="TH SarabunPSK" w:cs="TH SarabunPSK"/>
          <w:sz w:val="32"/>
          <w:szCs w:val="32"/>
        </w:rPr>
        <w:t>View activity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</w:t>
      </w:r>
      <w:r>
        <w:rPr>
          <w:rFonts w:ascii="TH SarabunPSK" w:hAnsi="TH SarabunPSK" w:cs="TH SarabunPSK" w:hint="cs"/>
          <w:sz w:val="32"/>
          <w:szCs w:val="32"/>
          <w:cs/>
        </w:rPr>
        <w:t>ดูกิจกรรมการขึ้นรถลงรถของเด็กได้</w:t>
      </w:r>
    </w:p>
    <w:p w14:paraId="7900E79B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Apply school bus: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ผู้ปกครองสามารถร้องขอขึ้นรถรับ-ส่งได้</w:t>
      </w:r>
    </w:p>
    <w:p w14:paraId="32C22776" w14:textId="0832CD89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View application details: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ผู้ปกครองสามารถดูรายละเอียดการร้องขอได้</w:t>
      </w:r>
    </w:p>
    <w:p w14:paraId="11B28639" w14:textId="14D8C265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Cancel service: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ผู้ปกครองสามารถยกเลิกบริการรถได้</w:t>
      </w:r>
    </w:p>
    <w:p w14:paraId="78C4E389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Login Driver: </w:t>
      </w:r>
      <w:r w:rsidRPr="009F1F59">
        <w:rPr>
          <w:rFonts w:ascii="TH SarabunPSK" w:hAnsi="TH SarabunPSK" w:cs="TH SarabunPSK"/>
          <w:sz w:val="32"/>
          <w:szCs w:val="32"/>
          <w:cs/>
        </w:rPr>
        <w:t>สมาชิกกรอกข้อมูลชื่อผู้ใช้และรหัสผ่านเพื่อล็อกอินเข้าสู่ระบบ ทำให้สามารถแก้ไขข้อมูลส่วนตัวได้ สามารถดูตำแหน่งรถได้</w:t>
      </w:r>
    </w:p>
    <w:p w14:paraId="345A0232" w14:textId="3DD5D074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lastRenderedPageBreak/>
        <w:t xml:space="preserve">Register driver: </w:t>
      </w:r>
      <w:r w:rsidRPr="009F1F59">
        <w:rPr>
          <w:rFonts w:ascii="TH SarabunPSK" w:hAnsi="TH SarabunPSK" w:cs="TH SarabunPSK"/>
          <w:sz w:val="32"/>
          <w:szCs w:val="32"/>
          <w:cs/>
        </w:rPr>
        <w:t>ผู้ใช้ที่ต้องการลงทะเบียนกับรถรับ-ส่งต้องกรอกข้อมูลรายละเอียดส่วนตัวเพื่อสมัครเป็นคนขับรถ</w:t>
      </w:r>
    </w:p>
    <w:p w14:paraId="7C1319A4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>Edit driver profile: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คนขับรถสามารถแก้ไขข้อมูลส่วนตัวได้</w:t>
      </w:r>
    </w:p>
    <w:p w14:paraId="03CBB4D9" w14:textId="0DFECCD4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List application: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คนขับรถสามารถดูรายการการร้องขอได้</w:t>
      </w:r>
    </w:p>
    <w:p w14:paraId="38E59D82" w14:textId="77777777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Approve application: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คนขับรถสามารถเลือกยอมรับการร้องขอขึ้นรถได้</w:t>
      </w:r>
    </w:p>
    <w:p w14:paraId="12A90464" w14:textId="3D7F74EE" w:rsidR="00D15811" w:rsidRPr="009F1F59" w:rsidRDefault="00D15811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List children in driver: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คนขับรถสามารถดูรายการนักเรียนในรถได้</w:t>
      </w:r>
    </w:p>
    <w:p w14:paraId="791A2A18" w14:textId="10820E6E" w:rsidR="00D15811" w:rsidRPr="009F1F59" w:rsidRDefault="00E72770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Update children get on / off</w:t>
      </w:r>
      <w:r w:rsidR="00B101AF">
        <w:rPr>
          <w:rFonts w:ascii="TH SarabunPSK" w:hAnsi="TH SarabunPSK" w:cs="TH SarabunPSK"/>
          <w:sz w:val="32"/>
          <w:szCs w:val="32"/>
        </w:rPr>
        <w:t xml:space="preserve"> </w:t>
      </w:r>
      <w:r w:rsidR="00D15811" w:rsidRPr="009F1F59">
        <w:rPr>
          <w:rFonts w:ascii="TH SarabunPSK" w:hAnsi="TH SarabunPSK" w:cs="TH SarabunPSK"/>
          <w:sz w:val="32"/>
          <w:szCs w:val="32"/>
        </w:rPr>
        <w:t xml:space="preserve">: </w:t>
      </w:r>
      <w:r w:rsidR="00D15811" w:rsidRPr="009F1F59">
        <w:rPr>
          <w:rFonts w:ascii="TH SarabunPSK" w:hAnsi="TH SarabunPSK" w:cs="TH SarabunPSK"/>
          <w:sz w:val="32"/>
          <w:szCs w:val="32"/>
          <w:cs/>
        </w:rPr>
        <w:t>คนขับรถสามารถเปลี่ยนแปลงสถานะนักเรียนได้</w:t>
      </w:r>
    </w:p>
    <w:p w14:paraId="05B164FE" w14:textId="310360E9" w:rsidR="00DD0CD4" w:rsidRDefault="00DD0CD4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DD0CD4">
        <w:rPr>
          <w:rFonts w:ascii="TH SarabunPSK" w:hAnsi="TH SarabunPSK" w:cs="TH SarabunPSK"/>
          <w:sz w:val="32"/>
          <w:szCs w:val="32"/>
        </w:rPr>
        <w:t>List request cancel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คนขับรถเรียกดูรายการขอยกเลิกใช้บริการ</w:t>
      </w:r>
    </w:p>
    <w:p w14:paraId="0B74ADDE" w14:textId="28E76FAD" w:rsidR="00DD0CD4" w:rsidRPr="009F1F59" w:rsidRDefault="00DD0CD4" w:rsidP="00D158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DD0CD4">
        <w:rPr>
          <w:rFonts w:ascii="TH SarabunPSK" w:hAnsi="TH SarabunPSK" w:cs="TH SarabunPSK"/>
          <w:sz w:val="32"/>
          <w:szCs w:val="32"/>
        </w:rPr>
        <w:t>Approve request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คนขับรถเลือกยอมรับการขอยกเลิกใช้บริการ</w:t>
      </w:r>
    </w:p>
    <w:p w14:paraId="5517D220" w14:textId="3AF1591E" w:rsidR="00E53309" w:rsidRPr="003522A3" w:rsidRDefault="00D15811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t xml:space="preserve">Send message by parent by driver: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คนขับรถสามารถส่งข้อความผ่าน</w:t>
      </w:r>
      <w:r w:rsidRPr="009F1F59">
        <w:rPr>
          <w:rFonts w:ascii="TH SarabunPSK" w:hAnsi="TH SarabunPSK" w:cs="TH SarabunPSK"/>
          <w:sz w:val="32"/>
          <w:szCs w:val="32"/>
        </w:rPr>
        <w:t xml:space="preserve"> Line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ได</w:t>
      </w:r>
      <w:r w:rsidR="003522A3">
        <w:rPr>
          <w:rFonts w:ascii="TH SarabunPSK" w:hAnsi="TH SarabunPSK" w:cs="TH SarabunPSK" w:hint="cs"/>
          <w:sz w:val="32"/>
          <w:szCs w:val="32"/>
          <w:cs/>
        </w:rPr>
        <w:t>้</w:t>
      </w:r>
    </w:p>
    <w:p w14:paraId="457C00A6" w14:textId="77777777" w:rsidR="003522A3" w:rsidRDefault="003522A3" w:rsidP="003522A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Update service status</w:t>
      </w:r>
      <w:r w:rsidRPr="009F1F59">
        <w:rPr>
          <w:rFonts w:ascii="TH SarabunPSK" w:hAnsi="TH SarabunPSK" w:cs="TH SarabunPSK"/>
          <w:sz w:val="32"/>
          <w:szCs w:val="32"/>
        </w:rPr>
        <w:t xml:space="preserve">: </w:t>
      </w:r>
      <w:r w:rsidRPr="009F1F59">
        <w:rPr>
          <w:rFonts w:ascii="TH SarabunPSK" w:hAnsi="TH SarabunPSK" w:cs="TH SarabunPSK"/>
          <w:sz w:val="32"/>
          <w:szCs w:val="32"/>
          <w:cs/>
        </w:rPr>
        <w:t>คนขับรถสามารถเปลี่ยนแปลงสถานะบริการได้</w:t>
      </w:r>
    </w:p>
    <w:p w14:paraId="24B4C388" w14:textId="45BDFB64" w:rsidR="00E5330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4621401" w14:textId="61A63AAF" w:rsidR="00E5330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12640FD" w14:textId="7397F596" w:rsidR="00E5330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7B566DE" w14:textId="77777777" w:rsidR="00E53309" w:rsidRPr="009F1F59" w:rsidRDefault="00E53309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D29CA87" w14:textId="0C6D7032" w:rsidR="00D15811" w:rsidRPr="009F1F59" w:rsidRDefault="00D15811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74B6128" w14:textId="6FE27607" w:rsidR="00D15811" w:rsidRPr="009F1F59" w:rsidRDefault="00D15811" w:rsidP="00D158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798ACBF" w14:textId="12700C09" w:rsidR="00560CB4" w:rsidRDefault="00560CB4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F807BDA" w14:textId="13641CBB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02CA4F4" w14:textId="24422C79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9C3BA42" w14:textId="17026704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FCA2125" w14:textId="79E5CD71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CBAFFF9" w14:textId="4DDF79C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BAE5946" w14:textId="5B5360B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4C3FCDA" w14:textId="38E7A4D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C039D51" w14:textId="61D926B7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5ABEE0D" w14:textId="695D0D4D" w:rsidR="00691A36" w:rsidRDefault="00F028C2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F028C2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2BE0C2DA" wp14:editId="26AFD9CB">
                <wp:simplePos x="0" y="0"/>
                <wp:positionH relativeFrom="margin">
                  <wp:align>center</wp:align>
                </wp:positionH>
                <wp:positionV relativeFrom="paragraph">
                  <wp:posOffset>90169</wp:posOffset>
                </wp:positionV>
                <wp:extent cx="4567872" cy="7571740"/>
                <wp:effectExtent l="0" t="0" r="4445" b="10160"/>
                <wp:wrapNone/>
                <wp:docPr id="9706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7872" cy="7571740"/>
                          <a:chOff x="0" y="0"/>
                          <a:chExt cx="4567872" cy="7571740"/>
                        </a:xfrm>
                      </wpg:grpSpPr>
                      <wps:wsp>
                        <wps:cNvPr id="9707" name="Oval 9707"/>
                        <wps:cNvSpPr>
                          <a:spLocks noChangeArrowheads="1"/>
                        </wps:cNvSpPr>
                        <wps:spPr bwMode="auto">
                          <a:xfrm>
                            <a:off x="3654425" y="3098800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08" name="Rectangle 9708"/>
                        <wps:cNvSpPr>
                          <a:spLocks noChangeArrowheads="1"/>
                        </wps:cNvSpPr>
                        <wps:spPr bwMode="auto">
                          <a:xfrm>
                            <a:off x="3590925" y="3468687"/>
                            <a:ext cx="6946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3ABB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Register 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09" name="Oval 9709"/>
                        <wps:cNvSpPr>
                          <a:spLocks noChangeArrowheads="1"/>
                        </wps:cNvSpPr>
                        <wps:spPr bwMode="auto">
                          <a:xfrm>
                            <a:off x="3705225" y="49212"/>
                            <a:ext cx="452438" cy="23336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10" name="Rectangle 9710"/>
                        <wps:cNvSpPr>
                          <a:spLocks noChangeArrowheads="1"/>
                        </wps:cNvSpPr>
                        <wps:spPr bwMode="auto">
                          <a:xfrm>
                            <a:off x="3459162" y="423862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B0261D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 details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11" name="Oval 9711"/>
                        <wps:cNvSpPr>
                          <a:spLocks noChangeArrowheads="1"/>
                        </wps:cNvSpPr>
                        <wps:spPr bwMode="auto">
                          <a:xfrm>
                            <a:off x="2014537" y="3016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12" name="Rectangle 9712"/>
                        <wps:cNvSpPr>
                          <a:spLocks noChangeArrowheads="1"/>
                        </wps:cNvSpPr>
                        <wps:spPr bwMode="auto">
                          <a:xfrm>
                            <a:off x="1876425" y="400050"/>
                            <a:ext cx="836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2DFB4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Search school bus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713" name="Group 9713"/>
                        <wpg:cNvGrpSpPr>
                          <a:grpSpLocks/>
                        </wpg:cNvGrpSpPr>
                        <wpg:grpSpPr bwMode="auto">
                          <a:xfrm>
                            <a:off x="23971" y="46037"/>
                            <a:ext cx="238126" cy="322263"/>
                            <a:chOff x="23812" y="46037"/>
                            <a:chExt cx="150" cy="203"/>
                          </a:xfrm>
                        </wpg:grpSpPr>
                        <wps:wsp>
                          <wps:cNvPr id="9714" name="Oval 9714"/>
                          <wps:cNvSpPr>
                            <a:spLocks noChangeArrowheads="1"/>
                          </wps:cNvSpPr>
                          <wps:spPr bwMode="auto">
                            <a:xfrm>
                              <a:off x="23853" y="46037"/>
                              <a:ext cx="70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15" name="Line 12"/>
                          <wps:cNvCnPr/>
                          <wps:spPr bwMode="auto">
                            <a:xfrm>
                              <a:off x="23887" y="46104"/>
                              <a:ext cx="0" cy="6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16" name="Line 13"/>
                          <wps:cNvCnPr/>
                          <wps:spPr bwMode="auto">
                            <a:xfrm>
                              <a:off x="23832" y="4612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17" name="Freeform 14"/>
                          <wps:cNvSpPr>
                            <a:spLocks/>
                          </wps:cNvSpPr>
                          <wps:spPr bwMode="auto">
                            <a:xfrm>
                              <a:off x="23812" y="46166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18" name="Rectangle 9718"/>
                        <wps:cNvSpPr>
                          <a:spLocks noChangeArrowheads="1"/>
                        </wps:cNvSpPr>
                        <wps:spPr bwMode="auto">
                          <a:xfrm>
                            <a:off x="69850" y="528637"/>
                            <a:ext cx="21463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CECE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19" name="Line 17"/>
                        <wps:cNvCnPr/>
                        <wps:spPr bwMode="auto">
                          <a:xfrm flipV="1">
                            <a:off x="1163637" y="177800"/>
                            <a:ext cx="846138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0" name="Line 18"/>
                        <wps:cNvCnPr/>
                        <wps:spPr bwMode="auto">
                          <a:xfrm flipH="1">
                            <a:off x="319087" y="204787"/>
                            <a:ext cx="844550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1" name="Oval 9721"/>
                        <wps:cNvSpPr>
                          <a:spLocks noChangeArrowheads="1"/>
                        </wps:cNvSpPr>
                        <wps:spPr bwMode="auto">
                          <a:xfrm>
                            <a:off x="3849687" y="421481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22" name="Rectangle 9722"/>
                        <wps:cNvSpPr>
                          <a:spLocks noChangeArrowheads="1"/>
                        </wps:cNvSpPr>
                        <wps:spPr bwMode="auto">
                          <a:xfrm>
                            <a:off x="3703637" y="4584700"/>
                            <a:ext cx="8642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5A5FEB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children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23" name="Line 21"/>
                        <wps:cNvCnPr/>
                        <wps:spPr bwMode="auto">
                          <a:xfrm flipH="1" flipV="1">
                            <a:off x="2570162" y="171450"/>
                            <a:ext cx="1125538" cy="127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4" name="Line 22"/>
                        <wps:cNvCnPr/>
                        <wps:spPr bwMode="auto">
                          <a:xfrm flipV="1">
                            <a:off x="2570162" y="133350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5" name="Line 23"/>
                        <wps:cNvCnPr/>
                        <wps:spPr bwMode="auto">
                          <a:xfrm>
                            <a:off x="2570162" y="171450"/>
                            <a:ext cx="9207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6" name="Rectangle 9726"/>
                        <wps:cNvSpPr>
                          <a:spLocks noChangeArrowheads="1"/>
                        </wps:cNvSpPr>
                        <wps:spPr bwMode="auto">
                          <a:xfrm>
                            <a:off x="2857500" y="0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1EA51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27" name="Oval 9727"/>
                        <wps:cNvSpPr>
                          <a:spLocks noChangeArrowheads="1"/>
                        </wps:cNvSpPr>
                        <wps:spPr bwMode="auto">
                          <a:xfrm>
                            <a:off x="2193925" y="9620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28" name="Rectangle 9728"/>
                        <wps:cNvSpPr>
                          <a:spLocks noChangeArrowheads="1"/>
                        </wps:cNvSpPr>
                        <wps:spPr bwMode="auto">
                          <a:xfrm>
                            <a:off x="2163762" y="1331912"/>
                            <a:ext cx="6330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F703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29" name="Oval 9729"/>
                        <wps:cNvSpPr>
                          <a:spLocks noChangeArrowheads="1"/>
                        </wps:cNvSpPr>
                        <wps:spPr bwMode="auto">
                          <a:xfrm>
                            <a:off x="2271712" y="1643062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30" name="Rectangle 9730"/>
                        <wps:cNvSpPr>
                          <a:spLocks noChangeArrowheads="1"/>
                        </wps:cNvSpPr>
                        <wps:spPr bwMode="auto">
                          <a:xfrm>
                            <a:off x="1976437" y="2012950"/>
                            <a:ext cx="11214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6FDAB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731" name="Group 9731"/>
                        <wpg:cNvGrpSpPr>
                          <a:grpSpLocks/>
                        </wpg:cNvGrpSpPr>
                        <wpg:grpSpPr bwMode="auto">
                          <a:xfrm>
                            <a:off x="30162" y="1545903"/>
                            <a:ext cx="239713" cy="320676"/>
                            <a:chOff x="30162" y="1538287"/>
                            <a:chExt cx="151" cy="202"/>
                          </a:xfrm>
                        </wpg:grpSpPr>
                        <wps:wsp>
                          <wps:cNvPr id="9732" name="Oval 97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1538287"/>
                              <a:ext cx="68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33" name="Line 30"/>
                          <wps:cNvCnPr/>
                          <wps:spPr bwMode="auto">
                            <a:xfrm>
                              <a:off x="30238" y="1538353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34" name="Line 31"/>
                          <wps:cNvCnPr/>
                          <wps:spPr bwMode="auto">
                            <a:xfrm>
                              <a:off x="30183" y="153837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35" name="Freeform 32"/>
                          <wps:cNvSpPr>
                            <a:spLocks/>
                          </wps:cNvSpPr>
                          <wps:spPr bwMode="auto">
                            <a:xfrm>
                              <a:off x="30162" y="1538416"/>
                              <a:ext cx="151" cy="7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36" name="Rectangle 9736"/>
                        <wps:cNvSpPr>
                          <a:spLocks noChangeArrowheads="1"/>
                        </wps:cNvSpPr>
                        <wps:spPr bwMode="auto">
                          <a:xfrm>
                            <a:off x="0" y="2020887"/>
                            <a:ext cx="37846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7AE26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37" name="Line 35"/>
                        <wps:cNvCnPr/>
                        <wps:spPr bwMode="auto">
                          <a:xfrm flipV="1">
                            <a:off x="1257300" y="1177925"/>
                            <a:ext cx="931863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38" name="Line 36"/>
                        <wps:cNvCnPr/>
                        <wps:spPr bwMode="auto">
                          <a:xfrm flipH="1">
                            <a:off x="327025" y="1435100"/>
                            <a:ext cx="930275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39" name="Line 37"/>
                        <wps:cNvCnPr/>
                        <wps:spPr bwMode="auto">
                          <a:xfrm>
                            <a:off x="1292225" y="1755775"/>
                            <a:ext cx="969963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0" name="Line 38"/>
                        <wps:cNvCnPr/>
                        <wps:spPr bwMode="auto">
                          <a:xfrm flipH="1" flipV="1">
                            <a:off x="327025" y="1738312"/>
                            <a:ext cx="965200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1" name="Line 39"/>
                        <wps:cNvCnPr/>
                        <wps:spPr bwMode="auto">
                          <a:xfrm flipV="1">
                            <a:off x="169862" y="720725"/>
                            <a:ext cx="1588" cy="8112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2" name="Freeform 40"/>
                        <wps:cNvSpPr>
                          <a:spLocks/>
                        </wps:cNvSpPr>
                        <wps:spPr bwMode="auto">
                          <a:xfrm>
                            <a:off x="115887" y="72072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9743" name="Group 9743"/>
                        <wpg:cNvGrpSpPr>
                          <a:grpSpLocks/>
                        </wpg:cNvGrpSpPr>
                        <wpg:grpSpPr bwMode="auto">
                          <a:xfrm>
                            <a:off x="3904117" y="2341563"/>
                            <a:ext cx="238126" cy="322263"/>
                            <a:chOff x="3878262" y="2341562"/>
                            <a:chExt cx="150" cy="203"/>
                          </a:xfrm>
                        </wpg:grpSpPr>
                        <wps:wsp>
                          <wps:cNvPr id="9744" name="Oval 97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878304" y="2341562"/>
                              <a:ext cx="69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45" name="Line 42"/>
                          <wps:cNvCnPr/>
                          <wps:spPr bwMode="auto">
                            <a:xfrm>
                              <a:off x="3878337" y="2341628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6" name="Line 43"/>
                          <wps:cNvCnPr/>
                          <wps:spPr bwMode="auto">
                            <a:xfrm>
                              <a:off x="3878283" y="2341646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7" name="Freeform 44"/>
                          <wps:cNvSpPr>
                            <a:spLocks/>
                          </wps:cNvSpPr>
                          <wps:spPr bwMode="auto">
                            <a:xfrm>
                              <a:off x="3878262" y="2341691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48" name="Rectangle 9748"/>
                        <wps:cNvSpPr>
                          <a:spLocks noChangeArrowheads="1"/>
                        </wps:cNvSpPr>
                        <wps:spPr bwMode="auto">
                          <a:xfrm>
                            <a:off x="3935412" y="2824162"/>
                            <a:ext cx="1924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0BCB2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9" name="Oval 9749"/>
                        <wps:cNvSpPr>
                          <a:spLocks noChangeArrowheads="1"/>
                        </wps:cNvSpPr>
                        <wps:spPr bwMode="auto">
                          <a:xfrm>
                            <a:off x="2235200" y="24098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50" name="Rectangle 9750"/>
                        <wps:cNvSpPr>
                          <a:spLocks noChangeArrowheads="1"/>
                        </wps:cNvSpPr>
                        <wps:spPr bwMode="auto">
                          <a:xfrm>
                            <a:off x="2176462" y="2779712"/>
                            <a:ext cx="6781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3F12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Send message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51" name="Line 49"/>
                        <wps:cNvCnPr/>
                        <wps:spPr bwMode="auto">
                          <a:xfrm>
                            <a:off x="1277937" y="2114550"/>
                            <a:ext cx="950913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2" name="Line 50"/>
                        <wps:cNvCnPr/>
                        <wps:spPr bwMode="auto">
                          <a:xfrm flipH="1" flipV="1">
                            <a:off x="327025" y="1781175"/>
                            <a:ext cx="950913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3" name="Line 51"/>
                        <wps:cNvCnPr/>
                        <wps:spPr bwMode="auto">
                          <a:xfrm>
                            <a:off x="3330575" y="2541587"/>
                            <a:ext cx="539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4" name="Line 52"/>
                        <wps:cNvCnPr/>
                        <wps:spPr bwMode="auto">
                          <a:xfrm flipH="1">
                            <a:off x="2790825" y="2541587"/>
                            <a:ext cx="53975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5" name="Oval 9755"/>
                        <wps:cNvSpPr>
                          <a:spLocks noChangeArrowheads="1"/>
                        </wps:cNvSpPr>
                        <wps:spPr bwMode="auto">
                          <a:xfrm>
                            <a:off x="2163762" y="30956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56" name="Rectangle 9756"/>
                        <wps:cNvSpPr>
                          <a:spLocks noChangeArrowheads="1"/>
                        </wps:cNvSpPr>
                        <wps:spPr bwMode="auto">
                          <a:xfrm>
                            <a:off x="2162175" y="3465512"/>
                            <a:ext cx="5765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71BA3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57" name="Line 55"/>
                        <wps:cNvCnPr/>
                        <wps:spPr bwMode="auto">
                          <a:xfrm flipH="1">
                            <a:off x="2719387" y="3236912"/>
                            <a:ext cx="9271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8" name="Line 56"/>
                        <wps:cNvCnPr/>
                        <wps:spPr bwMode="auto">
                          <a:xfrm>
                            <a:off x="2719387" y="32369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9" name="Line 57"/>
                        <wps:cNvCnPr/>
                        <wps:spPr bwMode="auto">
                          <a:xfrm flipV="1">
                            <a:off x="2719387" y="31988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0" name="Rectangle 9760"/>
                        <wps:cNvSpPr>
                          <a:spLocks noChangeArrowheads="1"/>
                        </wps:cNvSpPr>
                        <wps:spPr bwMode="auto">
                          <a:xfrm>
                            <a:off x="2917825" y="3032125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C3E7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1" name="Oval 9761"/>
                        <wps:cNvSpPr>
                          <a:spLocks noChangeArrowheads="1"/>
                        </wps:cNvSpPr>
                        <wps:spPr bwMode="auto">
                          <a:xfrm>
                            <a:off x="2209800" y="3648075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62" name="Rectangle 9762"/>
                        <wps:cNvSpPr>
                          <a:spLocks noChangeArrowheads="1"/>
                        </wps:cNvSpPr>
                        <wps:spPr bwMode="auto">
                          <a:xfrm>
                            <a:off x="2100262" y="4017962"/>
                            <a:ext cx="796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44334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parent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3" name="Oval 9763"/>
                        <wps:cNvSpPr>
                          <a:spLocks noChangeArrowheads="1"/>
                        </wps:cNvSpPr>
                        <wps:spPr bwMode="auto">
                          <a:xfrm>
                            <a:off x="2201862" y="41783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64" name="Rectangle 9764"/>
                        <wps:cNvSpPr>
                          <a:spLocks noChangeArrowheads="1"/>
                        </wps:cNvSpPr>
                        <wps:spPr bwMode="auto">
                          <a:xfrm>
                            <a:off x="2200275" y="4546600"/>
                            <a:ext cx="5651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22E6A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Add 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5" name="Oval 9765"/>
                        <wps:cNvSpPr>
                          <a:spLocks noChangeArrowheads="1"/>
                        </wps:cNvSpPr>
                        <wps:spPr bwMode="auto">
                          <a:xfrm>
                            <a:off x="2405062" y="49022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66" name="Rectangle 9766"/>
                        <wps:cNvSpPr>
                          <a:spLocks noChangeArrowheads="1"/>
                        </wps:cNvSpPr>
                        <wps:spPr bwMode="auto">
                          <a:xfrm>
                            <a:off x="2413000" y="5270500"/>
                            <a:ext cx="5422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F84AF3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List 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67" name="Line 65"/>
                        <wps:cNvCnPr/>
                        <wps:spPr bwMode="auto">
                          <a:xfrm flipH="1">
                            <a:off x="2957512" y="4564062"/>
                            <a:ext cx="730250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8" name="Line 66"/>
                        <wps:cNvCnPr/>
                        <wps:spPr bwMode="auto">
                          <a:xfrm flipV="1">
                            <a:off x="2957512" y="4900612"/>
                            <a:ext cx="10160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9" name="Line 67"/>
                        <wps:cNvCnPr/>
                        <wps:spPr bwMode="auto">
                          <a:xfrm flipV="1">
                            <a:off x="2957512" y="4829175"/>
                            <a:ext cx="69850" cy="74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70" name="Rectangle 9770"/>
                        <wps:cNvSpPr>
                          <a:spLocks noChangeArrowheads="1"/>
                        </wps:cNvSpPr>
                        <wps:spPr bwMode="auto">
                          <a:xfrm>
                            <a:off x="3011487" y="45005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0066D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71" name="Oval 9771"/>
                        <wps:cNvSpPr>
                          <a:spLocks noChangeArrowheads="1"/>
                        </wps:cNvSpPr>
                        <wps:spPr bwMode="auto">
                          <a:xfrm>
                            <a:off x="2193925" y="69738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72" name="Rectangle 9772"/>
                        <wps:cNvSpPr>
                          <a:spLocks noChangeArrowheads="1"/>
                        </wps:cNvSpPr>
                        <wps:spPr bwMode="auto">
                          <a:xfrm>
                            <a:off x="2147887" y="7343775"/>
                            <a:ext cx="6667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3354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 service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73" name="Oval 9773"/>
                        <wps:cNvSpPr>
                          <a:spLocks noChangeArrowheads="1"/>
                        </wps:cNvSpPr>
                        <wps:spPr bwMode="auto">
                          <a:xfrm>
                            <a:off x="2371725" y="6256337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74" name="Rectangle 9774"/>
                        <wps:cNvSpPr>
                          <a:spLocks noChangeArrowheads="1"/>
                        </wps:cNvSpPr>
                        <wps:spPr bwMode="auto">
                          <a:xfrm>
                            <a:off x="2125662" y="6626225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7FA8AE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application details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75" name="Oval 9775"/>
                        <wps:cNvSpPr>
                          <a:spLocks noChangeArrowheads="1"/>
                        </wps:cNvSpPr>
                        <wps:spPr bwMode="auto">
                          <a:xfrm>
                            <a:off x="2471737" y="55260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76" name="Rectangle 9776"/>
                        <wps:cNvSpPr>
                          <a:spLocks noChangeArrowheads="1"/>
                        </wps:cNvSpPr>
                        <wps:spPr bwMode="auto">
                          <a:xfrm>
                            <a:off x="2363787" y="5895975"/>
                            <a:ext cx="7683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6E46B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 school bus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777" name="Group 9777"/>
                        <wpg:cNvGrpSpPr>
                          <a:grpSpLocks/>
                        </wpg:cNvGrpSpPr>
                        <wpg:grpSpPr bwMode="auto">
                          <a:xfrm>
                            <a:off x="30162" y="4668837"/>
                            <a:ext cx="239713" cy="320675"/>
                            <a:chOff x="30162" y="4668837"/>
                            <a:chExt cx="151" cy="202"/>
                          </a:xfrm>
                        </wpg:grpSpPr>
                        <wps:wsp>
                          <wps:cNvPr id="9778" name="Oval 97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4668837"/>
                              <a:ext cx="68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79" name="Line 76"/>
                          <wps:cNvCnPr/>
                          <wps:spPr bwMode="auto">
                            <a:xfrm>
                              <a:off x="30238" y="466890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0" name="Line 77"/>
                          <wps:cNvCnPr/>
                          <wps:spPr bwMode="auto">
                            <a:xfrm>
                              <a:off x="30183" y="4668920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1" name="Freeform 78"/>
                          <wps:cNvSpPr>
                            <a:spLocks/>
                          </wps:cNvSpPr>
                          <wps:spPr bwMode="auto">
                            <a:xfrm>
                              <a:off x="30162" y="4668965"/>
                              <a:ext cx="151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782" name="Rectangle 9782"/>
                        <wps:cNvSpPr>
                          <a:spLocks noChangeArrowheads="1"/>
                        </wps:cNvSpPr>
                        <wps:spPr bwMode="auto">
                          <a:xfrm>
                            <a:off x="30162" y="5149850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25A21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3" name="Line 81"/>
                        <wps:cNvCnPr/>
                        <wps:spPr bwMode="auto">
                          <a:xfrm flipV="1">
                            <a:off x="1233487" y="3449637"/>
                            <a:ext cx="909638" cy="6492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4" name="Line 82"/>
                        <wps:cNvCnPr/>
                        <wps:spPr bwMode="auto">
                          <a:xfrm flipH="1">
                            <a:off x="327025" y="4098925"/>
                            <a:ext cx="906463" cy="650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5" name="Line 83"/>
                        <wps:cNvCnPr/>
                        <wps:spPr bwMode="auto">
                          <a:xfrm flipH="1">
                            <a:off x="327025" y="4379912"/>
                            <a:ext cx="877888" cy="407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6" name="Line 84"/>
                        <wps:cNvCnPr/>
                        <wps:spPr bwMode="auto">
                          <a:xfrm flipV="1">
                            <a:off x="1204912" y="3973512"/>
                            <a:ext cx="879475" cy="406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7" name="Line 85"/>
                        <wps:cNvCnPr/>
                        <wps:spPr bwMode="auto">
                          <a:xfrm flipH="1">
                            <a:off x="327025" y="4602162"/>
                            <a:ext cx="931863" cy="223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8" name="Line 86"/>
                        <wps:cNvCnPr/>
                        <wps:spPr bwMode="auto">
                          <a:xfrm flipV="1">
                            <a:off x="1258887" y="4379912"/>
                            <a:ext cx="936625" cy="2222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9" name="Line 87"/>
                        <wps:cNvCnPr/>
                        <wps:spPr bwMode="auto">
                          <a:xfrm>
                            <a:off x="1358900" y="4945062"/>
                            <a:ext cx="1036638" cy="714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0" name="Line 88"/>
                        <wps:cNvCnPr/>
                        <wps:spPr bwMode="auto">
                          <a:xfrm flipH="1" flipV="1">
                            <a:off x="327025" y="4875212"/>
                            <a:ext cx="1031875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1" name="Line 89"/>
                        <wps:cNvCnPr/>
                        <wps:spPr bwMode="auto">
                          <a:xfrm>
                            <a:off x="1482725" y="6148387"/>
                            <a:ext cx="833438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2" name="Line 90"/>
                        <wps:cNvCnPr/>
                        <wps:spPr bwMode="auto">
                          <a:xfrm flipH="1" flipV="1">
                            <a:off x="652462" y="5329237"/>
                            <a:ext cx="830263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3" name="Line 91"/>
                        <wps:cNvCnPr/>
                        <wps:spPr bwMode="auto">
                          <a:xfrm>
                            <a:off x="1528762" y="5702300"/>
                            <a:ext cx="876300" cy="546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4" name="Line 92"/>
                        <wps:cNvCnPr/>
                        <wps:spPr bwMode="auto">
                          <a:xfrm flipH="1" flipV="1">
                            <a:off x="652462" y="5154612"/>
                            <a:ext cx="876300" cy="547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5" name="Line 93"/>
                        <wps:cNvCnPr/>
                        <wps:spPr bwMode="auto">
                          <a:xfrm flipV="1">
                            <a:off x="179387" y="2212975"/>
                            <a:ext cx="0" cy="2449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6" name="Freeform 94"/>
                        <wps:cNvSpPr>
                          <a:spLocks/>
                        </wps:cNvSpPr>
                        <wps:spPr bwMode="auto">
                          <a:xfrm>
                            <a:off x="123825" y="221297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797" name="Line 95"/>
                        <wps:cNvCnPr/>
                        <wps:spPr bwMode="auto">
                          <a:xfrm>
                            <a:off x="1395412" y="5238750"/>
                            <a:ext cx="1069975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8" name="Line 96"/>
                        <wps:cNvCnPr/>
                        <wps:spPr bwMode="auto">
                          <a:xfrm flipH="1" flipV="1">
                            <a:off x="327025" y="4905375"/>
                            <a:ext cx="1068388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9" name="Oval 9799"/>
                        <wps:cNvSpPr>
                          <a:spLocks noChangeArrowheads="1"/>
                        </wps:cNvSpPr>
                        <wps:spPr bwMode="auto">
                          <a:xfrm>
                            <a:off x="3643312" y="5199062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00" name="Rectangle 9800"/>
                        <wps:cNvSpPr>
                          <a:spLocks noChangeArrowheads="1"/>
                        </wps:cNvSpPr>
                        <wps:spPr bwMode="auto">
                          <a:xfrm>
                            <a:off x="3638550" y="5567362"/>
                            <a:ext cx="5594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C8B95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activity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01" name="Line 99"/>
                        <wps:cNvCnPr/>
                        <wps:spPr bwMode="auto">
                          <a:xfrm flipH="1" flipV="1">
                            <a:off x="2957512" y="5103812"/>
                            <a:ext cx="676275" cy="163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2" name="Line 100"/>
                        <wps:cNvCnPr/>
                        <wps:spPr bwMode="auto">
                          <a:xfrm flipV="1">
                            <a:off x="2957512" y="5087937"/>
                            <a:ext cx="101600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3" name="Line 101"/>
                        <wps:cNvCnPr/>
                        <wps:spPr bwMode="auto">
                          <a:xfrm>
                            <a:off x="2957512" y="5103812"/>
                            <a:ext cx="80963" cy="619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4" name="Rectangle 9804"/>
                        <wps:cNvSpPr>
                          <a:spLocks noChangeArrowheads="1"/>
                        </wps:cNvSpPr>
                        <wps:spPr bwMode="auto">
                          <a:xfrm>
                            <a:off x="3230562" y="49958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B9FE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0C2DA" id="Group 104" o:spid="_x0000_s1027" style="position:absolute;left:0;text-align:left;margin-left:0;margin-top:7.1pt;width:359.65pt;height:596.2pt;z-index:251696640;mso-position-horizontal:center;mso-position-horizontal-relative:margin" coordsize="45678,7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">
                <v:oval id="Oval 9707" o:spid="_x0000_s1028" style="position:absolute;left:36544;top:30988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" fillcolor="#ffc" strokecolor="#903" strokeweight="1.5pt"/>
                <v:rect id="Rectangle 9708" o:spid="_x0000_s1029" style="position:absolute;left:35909;top:34686;width:694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" filled="f" stroked="f">
                  <v:textbox style="mso-fit-shape-to-text:t" inset="0,0,0,0">
                    <w:txbxContent>
                      <w:p w14:paraId="5813ABB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Register parent</w:t>
                        </w:r>
                      </w:p>
                    </w:txbxContent>
                  </v:textbox>
                </v:rect>
                <v:oval id="Oval 9709" o:spid="_x0000_s1030" style="position:absolute;left:37052;top:492;width:4524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" fillcolor="#ffc" strokecolor="#903" strokeweight="1.5pt"/>
                <v:rect id="Rectangle 9710" o:spid="_x0000_s1031" style="position:absolute;left:34591;top:4238;width:1056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" filled="f" stroked="f">
                  <v:textbox style="mso-fit-shape-to-text:t" inset="0,0,0,0">
                    <w:txbxContent>
                      <w:p w14:paraId="05B0261D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 details</w:t>
                        </w:r>
                      </w:p>
                    </w:txbxContent>
                  </v:textbox>
                </v:rect>
                <v:oval id="Oval 9711" o:spid="_x0000_s1032" style="position:absolute;left:20145;top:301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" fillcolor="#ffc" strokecolor="#903" strokeweight="1.5pt"/>
                <v:rect id="Rectangle 9712" o:spid="_x0000_s1033" style="position:absolute;left:18764;top:4000;width:836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1Va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L5e5vD3Jj0Buf8FAAD//wMAUEsBAi0AFAAGAAgAAAAhANvh9svuAAAAhQEAABMAAAAAAAAAAAAA&#10;AAAAAAAAAFtDb250ZW50X1R5cGVzXS54bWxQSwECLQAUAAYACAAAACEAWvQsW78AAAAVAQAACwAA&#10;AAAAAAAAAAAAAAAfAQAAX3JlbHMvLnJlbHNQSwECLQAUAAYACAAAACEAn+9VWsMAAADdAAAADwAA&#10;AAAAAAAAAAAAAAAHAgAAZHJzL2Rvd25yZXYueG1sUEsFBgAAAAADAAMAtwAAAPcCAAAAAA==&#10;" filled="f" stroked="f">
                  <v:textbox style="mso-fit-shape-to-text:t" inset="0,0,0,0">
                    <w:txbxContent>
                      <w:p w14:paraId="51B2DFB4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Search school bus</w:t>
                        </w:r>
                      </w:p>
                    </w:txbxContent>
                  </v:textbox>
                </v:rect>
                <v:group id="Group 9713" o:spid="_x0000_s1034" style="position:absolute;left:239;top:460;width:2381;height:3223" coordorigin="23812,46037" coordsize="150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yVj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FE/h7E56AXD0BAAD//wMAUEsBAi0AFAAGAAgAAAAhANvh9svuAAAAhQEAABMAAAAAAAAA&#10;AAAAAAAAAAAAAFtDb250ZW50X1R5cGVzXS54bWxQSwECLQAUAAYACAAAACEAWvQsW78AAAAVAQAA&#10;CwAAAAAAAAAAAAAAAAAfAQAAX3JlbHMvLnJlbHNQSwECLQAUAAYACAAAACEAXfclY8YAAADdAAAA&#10;DwAAAAAAAAAAAAAAAAAHAgAAZHJzL2Rvd25yZXYueG1sUEsFBgAAAAADAAMAtwAAAPoCAAAAAA==&#10;">
                  <v:oval id="Oval 9714" o:spid="_x0000_s1035" style="position:absolute;left:23853;top:46037;width:70;height: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" filled="f" strokecolor="#903" strokeweight="1.5pt"/>
                  <v:line id="Line 12" o:spid="_x0000_s1036" style="position:absolute;visibility:visible;mso-wrap-style:square" from="23887,46104" to="23887,46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" strokecolor="#903" strokeweight="1.5pt"/>
                  <v:line id="Line 13" o:spid="_x0000_s1037" style="position:absolute;visibility:visible;mso-wrap-style:square" from="23832,46121" to="23941,46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" strokecolor="#903" strokeweight="1.5pt"/>
                  <v:shape id="Freeform 14" o:spid="_x0000_s1038" style="position:absolute;left:23812;top:46166;width:150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718" o:spid="_x0000_s1039" style="position:absolute;left:698;top:5286;width:214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" filled="f" stroked="f">
                  <v:textbox style="mso-fit-shape-to-text:t" inset="0,0,0,0">
                    <w:txbxContent>
                      <w:p w14:paraId="563CECE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User</w:t>
                        </w:r>
                      </w:p>
                    </w:txbxContent>
                  </v:textbox>
                </v:rect>
                <v:line id="Line 17" o:spid="_x0000_s1040" style="position:absolute;flip:y;visibility:visible;mso-wrap-style:square" from="11636,1778" to="20097,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" strokecolor="#903" strokeweight="1.5pt"/>
                <v:line id="Line 18" o:spid="_x0000_s1041" style="position:absolute;flip:x;visibility:visible;mso-wrap-style:square" from="3190,2047" to="11636,2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" strokecolor="#903" strokeweight="1.5pt"/>
                <v:oval id="Oval 9721" o:spid="_x0000_s1042" style="position:absolute;left:38496;top:4214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" fillcolor="#ffc" strokecolor="#903" strokeweight="1.5pt"/>
                <v:rect id="Rectangle 9722" o:spid="_x0000_s1043" style="position:absolute;left:37036;top:45847;width:864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5/n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YP2R5/D7Jj0BuXsBAAD//wMAUEsBAi0AFAAGAAgAAAAhANvh9svuAAAAhQEAABMAAAAAAAAAAAAA&#10;AAAAAAAAAFtDb250ZW50X1R5cGVzXS54bWxQSwECLQAUAAYACAAAACEAWvQsW78AAAAVAQAACwAA&#10;AAAAAAAAAAAAAAAfAQAAX3JlbHMvLnJlbHNQSwECLQAUAAYACAAAACEAUYOf58MAAADdAAAADwAA&#10;AAAAAAAAAAAAAAAHAgAAZHJzL2Rvd25yZXYueG1sUEsFBgAAAAADAAMAtwAAAPcCAAAAAA==&#10;" filled="f" stroked="f">
                  <v:textbox style="mso-fit-shape-to-text:t" inset="0,0,0,0">
                    <w:txbxContent>
                      <w:p w14:paraId="7A5A5FEB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children profile</w:t>
                        </w:r>
                      </w:p>
                    </w:txbxContent>
                  </v:textbox>
                </v:rect>
                <v:line id="Line 21" o:spid="_x0000_s1044" style="position:absolute;flip:x y;visibility:visible;mso-wrap-style:square" from="25701,1714" to="36957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" strokecolor="#903" strokeweight="1.5pt">
                  <v:stroke dashstyle="3 1"/>
                </v:line>
                <v:line id="Line 22" o:spid="_x0000_s1045" style="position:absolute;flip:y;visibility:visible;mso-wrap-style:square" from="25701,1333" to="26622,1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" strokecolor="#903" strokeweight="1.5pt"/>
                <v:line id="Line 23" o:spid="_x0000_s1046" style="position:absolute;visibility:visible;mso-wrap-style:square" from="25701,1714" to="26622,2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aV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vk0fYG/N/EJyNUvAAAA//8DAFBLAQItABQABgAIAAAAIQDb4fbL7gAAAIUBAAATAAAAAAAA&#10;AAAAAAAAAAAAAABbQ29udGVudF9UeXBlc10ueG1sUEsBAi0AFAAGAAgAAAAhAFr0LFu/AAAAFQEA&#10;AAsAAAAAAAAAAAAAAAAAHwEAAF9yZWxzLy5yZWxzUEsBAi0AFAAGAAgAAAAhAAGFhpXHAAAA3QAA&#10;AA8AAAAAAAAAAAAAAAAABwIAAGRycy9kb3ducmV2LnhtbFBLBQYAAAAAAwADALcAAAD7AgAAAAA=&#10;" strokecolor="#903" strokeweight="1.5pt"/>
                <v:rect id="Rectangle 9726" o:spid="_x0000_s1047" style="position:absolute;left:28575;width:5429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" filled="f" stroked="f">
                  <v:textbox style="mso-fit-shape-to-text:t" inset="0,0,0,0">
                    <w:txbxContent>
                      <w:p w14:paraId="781EA51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727" o:spid="_x0000_s1048" style="position:absolute;left:21939;top:962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" fillcolor="#ffc" strokecolor="#903" strokeweight="1.5pt"/>
                <v:rect id="Rectangle 9728" o:spid="_x0000_s1049" style="position:absolute;left:21637;top:13319;width:6331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" filled="f" stroked="f">
                  <v:textbox style="mso-fit-shape-to-text:t" inset="0,0,0,0">
                    <w:txbxContent>
                      <w:p w14:paraId="4AAF703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children</w:t>
                        </w:r>
                      </w:p>
                    </w:txbxContent>
                  </v:textbox>
                </v:rect>
                <v:oval id="Oval 9729" o:spid="_x0000_s1050" style="position:absolute;left:22717;top:1643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" fillcolor="#ffc" strokecolor="#903" strokeweight="1.5pt"/>
                <v:rect id="Rectangle 9730" o:spid="_x0000_s1051" style="position:absolute;left:19764;top:20129;width:1121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" filled="f" stroked="f">
                  <v:textbox style="mso-fit-shape-to-text:t" inset="0,0,0,0">
                    <w:txbxContent>
                      <w:p w14:paraId="476FDAB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location</w:t>
                        </w:r>
                      </w:p>
                    </w:txbxContent>
                  </v:textbox>
                </v:rect>
                <v:group id="Group 9731" o:spid="_x0000_s1052" style="position:absolute;left:301;top:15459;width:2397;height:3206" coordorigin="301,15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ELv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Yvh7E56AXD0BAAD//wMAUEsBAi0AFAAGAAgAAAAhANvh9svuAAAAhQEAABMAAAAAAAAA&#10;AAAAAAAAAAAAAFtDb250ZW50X1R5cGVzXS54bWxQSwECLQAUAAYACAAAACEAWvQsW78AAAAVAQAA&#10;CwAAAAAAAAAAAAAAAAAfAQAAX3JlbHMvLnJlbHNQSwECLQAUAAYACAAAACEAidxC78YAAADdAAAA&#10;DwAAAAAAAAAAAAAAAAAHAgAAZHJzL2Rvd25yZXYueG1sUEsFBgAAAAADAAMAtwAAAPoCAAAAAA==&#10;">
                  <v:oval id="Oval 9732" o:spid="_x0000_s1053" style="position:absolute;left:302;top:15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" filled="f" strokecolor="#903" strokeweight="1.5pt"/>
                  <v:line id="Line 30" o:spid="_x0000_s1054" style="position:absolute;visibility:visible;mso-wrap-style:square" from="302,15383" to="302,15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" strokecolor="#903" strokeweight="1.5pt"/>
                  <v:line id="Line 31" o:spid="_x0000_s1055" style="position:absolute;visibility:visible;mso-wrap-style:square" from="301,15383" to="302,1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LXT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" strokecolor="#903" strokeweight="1.5pt"/>
                  <v:shape id="Freeform 32" o:spid="_x0000_s1056" style="position:absolute;left:301;top:15384;width:2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" path="m,54l54,r54,54e" filled="f" strokecolor="#903" strokeweight="1.5pt">
                    <v:path arrowok="t" o:connecttype="custom" o:connectlocs="0,73;76,0;151,73" o:connectangles="0,0,0"/>
                  </v:shape>
                </v:group>
                <v:rect id="Rectangle 9736" o:spid="_x0000_s1057" style="position:absolute;top:20208;width:378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" filled="f" stroked="f">
                  <v:textbox style="mso-fit-shape-to-text:t" inset="0,0,0,0">
                    <w:txbxContent>
                      <w:p w14:paraId="2927AE26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Children</w:t>
                        </w:r>
                      </w:p>
                    </w:txbxContent>
                  </v:textbox>
                </v:rect>
                <v:line id="Line 35" o:spid="_x0000_s1058" style="position:absolute;flip:y;visibility:visible;mso-wrap-style:square" from="12573,11779" to="21891,14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" strokecolor="#903" strokeweight="1.5pt"/>
                <v:line id="Line 36" o:spid="_x0000_s1059" style="position:absolute;flip:x;visibility:visible;mso-wrap-style:square" from="3270,14351" to="12573,16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" strokecolor="#903" strokeweight="1.5pt"/>
                <v:line id="Line 37" o:spid="_x0000_s1060" style="position:absolute;visibility:visible;mso-wrap-style:square" from="12922,17557" to="22621,17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" strokecolor="#903" strokeweight="1.5pt"/>
                <v:line id="Line 38" o:spid="_x0000_s1061" style="position:absolute;flip:x y;visibility:visible;mso-wrap-style:square" from="3270,17383" to="12922,17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" strokecolor="#903" strokeweight="1.5pt"/>
                <v:line id="Line 39" o:spid="_x0000_s1062" style="position:absolute;flip:y;visibility:visible;mso-wrap-style:square" from="1698,7207" to="1714,15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" strokecolor="#903" strokeweight="1.5pt"/>
                <v:shape id="Freeform 40" o:spid="_x0000_s1063" style="position:absolute;left:1158;top:7207;width:1128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" path="m35,l71,97,,97,35,xe" strokecolor="#903" strokeweight="1.5pt">
                  <v:path arrowok="t" o:connecttype="custom" o:connectlocs="55563,0;112713,153988;0,153988;55563,0" o:connectangles="0,0,0,0"/>
                </v:shape>
                <v:group id="Group 9743" o:spid="_x0000_s1064" style="position:absolute;left:39041;top:23415;width:2381;height:3223" coordorigin="38782,2341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Ap+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nH2xgeb8ITkMs7AAAA//8DAFBLAQItABQABgAIAAAAIQDb4fbL7gAAAIUBAAATAAAAAAAA&#10;AAAAAAAAAAAAAABbQ29udGVudF9UeXBlc10ueG1sUEsBAi0AFAAGAAgAAAAhAFr0LFu/AAAAFQEA&#10;AAsAAAAAAAAAAAAAAAAAHwEAAF9yZWxzLy5yZWxzUEsBAi0AFAAGAAgAAAAhAE5ECn7HAAAA3QAA&#10;AA8AAAAAAAAAAAAAAAAABwIAAGRycy9kb3ducmV2LnhtbFBLBQYAAAAAAwADALcAAAD7AgAAAAA=&#10;">
                  <v:oval id="Oval 9744" o:spid="_x0000_s1065" style="position:absolute;left:38783;top:2341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" filled="f" strokecolor="#903" strokeweight="1.5pt"/>
                  <v:line id="Line 42" o:spid="_x0000_s1066" style="position:absolute;visibility:visible;mso-wrap-style:square" from="38783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" strokecolor="#903" strokeweight="1.5pt"/>
                  <v:line id="Line 43" o:spid="_x0000_s1067" style="position:absolute;visibility:visible;mso-wrap-style:square" from="38782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" strokecolor="#903" strokeweight="1.5pt"/>
                  <v:shape id="Freeform 44" o:spid="_x0000_s1068" style="position:absolute;left:38782;top:2341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748" o:spid="_x0000_s1069" style="position:absolute;left:39354;top:28241;width:192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" filled="f" stroked="f">
                  <v:textbox style="mso-fit-shape-to-text:t" inset="0,0,0,0">
                    <w:txbxContent>
                      <w:p w14:paraId="7250BCB2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Line</w:t>
                        </w:r>
                      </w:p>
                    </w:txbxContent>
                  </v:textbox>
                </v:rect>
                <v:oval id="Oval 9749" o:spid="_x0000_s1070" style="position:absolute;left:22352;top:2409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" fillcolor="#ffc" strokecolor="#903" strokeweight="1.5pt"/>
                <v:rect id="Rectangle 9750" o:spid="_x0000_s1071" style="position:absolute;left:21764;top:27797;width:678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" filled="f" stroked="f">
                  <v:textbox style="mso-fit-shape-to-text:t" inset="0,0,0,0">
                    <w:txbxContent>
                      <w:p w14:paraId="1E63F12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Send message</w:t>
                        </w:r>
                      </w:p>
                    </w:txbxContent>
                  </v:textbox>
                </v:rect>
                <v:line id="Line 49" o:spid="_x0000_s1072" style="position:absolute;visibility:visible;mso-wrap-style:square" from="12779,21145" to="22288,24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" strokecolor="#903" strokeweight="1.5pt"/>
                <v:line id="Line 50" o:spid="_x0000_s1073" style="position:absolute;flip:x y;visibility:visible;mso-wrap-style:square" from="3270,17811" to="12779,21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" strokecolor="#903" strokeweight="1.5pt"/>
                <v:line id="Line 51" o:spid="_x0000_s1074" style="position:absolute;visibility:visible;mso-wrap-style:square" from="33305,25415" to="38703,25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" strokecolor="#903" strokeweight="1.5pt"/>
                <v:line id="Line 52" o:spid="_x0000_s1075" style="position:absolute;flip:x;visibility:visible;mso-wrap-style:square" from="27908,25415" to="33305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" strokecolor="#903" strokeweight="1.5pt"/>
                <v:oval id="Oval 9755" o:spid="_x0000_s1076" style="position:absolute;left:21637;top:30956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" fillcolor="#ffc" strokecolor="#903" strokeweight="1.5pt"/>
                <v:rect id="Rectangle 9756" o:spid="_x0000_s1077" style="position:absolute;left:21621;top:34655;width:5766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" filled="f" stroked="f">
                  <v:textbox style="mso-fit-shape-to-text:t" inset="0,0,0,0">
                    <w:txbxContent>
                      <w:p w14:paraId="7B271BA3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Parent</w:t>
                        </w:r>
                      </w:p>
                    </w:txbxContent>
                  </v:textbox>
                </v:rect>
                <v:line id="Line 55" o:spid="_x0000_s1078" style="position:absolute;flip:x;visibility:visible;mso-wrap-style:square" from="27193,32369" to="3646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" strokecolor="#903" strokeweight="1.5pt">
                  <v:stroke dashstyle="3 1"/>
                </v:line>
                <v:line id="Line 56" o:spid="_x0000_s1079" style="position:absolute;visibility:visible;mso-wrap-style:square" from="27193,32369" to="28114,3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" strokecolor="#903" strokeweight="1.5pt"/>
                <v:line id="Line 57" o:spid="_x0000_s1080" style="position:absolute;flip:y;visibility:visible;mso-wrap-style:square" from="27193,31988" to="2811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rbt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X6Rz+3sQnIFe/AAAA//8DAFBLAQItABQABgAIAAAAIQDb4fbL7gAAAIUBAAATAAAAAAAA&#10;AAAAAAAAAAAAAABbQ29udGVudF9UeXBlc10ueG1sUEsBAi0AFAAGAAgAAAAhAFr0LFu/AAAAFQEA&#10;AAsAAAAAAAAAAAAAAAAAHwEAAF9yZWxzLy5yZWxzUEsBAi0AFAAGAAgAAAAhAJcStu3HAAAA3QAA&#10;AA8AAAAAAAAAAAAAAAAABwIAAGRycy9kb3ducmV2LnhtbFBLBQYAAAAAAwADALcAAAD7AgAAAAA=&#10;" strokecolor="#903" strokeweight="1.5pt"/>
                <v:rect id="Rectangle 9760" o:spid="_x0000_s1081" style="position:absolute;left:29178;top:30321;width:5429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" filled="f" stroked="f">
                  <v:textbox style="mso-fit-shape-to-text:t" inset="0,0,0,0">
                    <w:txbxContent>
                      <w:p w14:paraId="265C3E7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761" o:spid="_x0000_s1082" style="position:absolute;left:22098;top:3648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" fillcolor="#ffc" strokecolor="#903" strokeweight="1.5pt"/>
                <v:rect id="Rectangle 9762" o:spid="_x0000_s1083" style="position:absolute;left:21002;top:40179;width:7969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" filled="f" stroked="f">
                  <v:textbox style="mso-fit-shape-to-text:t" inset="0,0,0,0">
                    <w:txbxContent>
                      <w:p w14:paraId="3BD44334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parent profile</w:t>
                        </w:r>
                      </w:p>
                    </w:txbxContent>
                  </v:textbox>
                </v:rect>
                <v:oval id="Oval 9763" o:spid="_x0000_s1084" style="position:absolute;left:22018;top:41783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" fillcolor="#ffc" strokecolor="#903" strokeweight="1.5pt"/>
                <v:rect id="Rectangle 9764" o:spid="_x0000_s1085" style="position:absolute;left:22002;top:45466;width:565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" filled="f" stroked="f">
                  <v:textbox style="mso-fit-shape-to-text:t" inset="0,0,0,0">
                    <w:txbxContent>
                      <w:p w14:paraId="5922E6A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Add children</w:t>
                        </w:r>
                      </w:p>
                    </w:txbxContent>
                  </v:textbox>
                </v:rect>
                <v:oval id="Oval 9765" o:spid="_x0000_s1086" style="position:absolute;left:24050;top:49022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" fillcolor="#ffc" strokecolor="#903" strokeweight="1.5pt"/>
                <v:rect id="Rectangle 9766" o:spid="_x0000_s1087" style="position:absolute;left:24130;top:52705;width:5422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" filled="f" stroked="f">
                  <v:textbox style="mso-fit-shape-to-text:t" inset="0,0,0,0">
                    <w:txbxContent>
                      <w:p w14:paraId="2AF84AF3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List children</w:t>
                        </w:r>
                      </w:p>
                    </w:txbxContent>
                  </v:textbox>
                </v:rect>
                <v:line id="Line 65" o:spid="_x0000_s1088" style="position:absolute;flip:x;visibility:visible;mso-wrap-style:square" from="29575,45640" to="36877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" strokecolor="#903" strokeweight="1.5pt">
                  <v:stroke dashstyle="3 1"/>
                </v:line>
                <v:line id="Line 66" o:spid="_x0000_s1089" style="position:absolute;flip:y;visibility:visible;mso-wrap-style:square" from="29575,49006" to="30591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" strokecolor="#903" strokeweight="1.5pt"/>
                <v:line id="Line 67" o:spid="_x0000_s1090" style="position:absolute;flip:y;visibility:visible;mso-wrap-style:square" from="29575,48291" to="30273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" strokecolor="#903" strokeweight="1.5pt"/>
                <v:rect id="Rectangle 9770" o:spid="_x0000_s1091" style="position:absolute;left:30114;top:45005;width:5430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" filled="f" stroked="f">
                  <v:textbox style="mso-fit-shape-to-text:t" inset="0,0,0,0">
                    <w:txbxContent>
                      <w:p w14:paraId="1260066D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771" o:spid="_x0000_s1092" style="position:absolute;left:21939;top:6973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" fillcolor="#ffc" strokecolor="#903" strokeweight="1.5pt"/>
                <v:rect id="Rectangle 9772" o:spid="_x0000_s1093" style="position:absolute;left:21478;top:73437;width:666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" filled="f" stroked="f">
                  <v:textbox style="mso-fit-shape-to-text:t" inset="0,0,0,0">
                    <w:txbxContent>
                      <w:p w14:paraId="08E3354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 service</w:t>
                        </w:r>
                      </w:p>
                    </w:txbxContent>
                  </v:textbox>
                </v:rect>
                <v:oval id="Oval 9773" o:spid="_x0000_s1094" style="position:absolute;left:23717;top:62563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" fillcolor="#ffc" strokecolor="#903" strokeweight="1.5pt"/>
                <v:rect id="Rectangle 9774" o:spid="_x0000_s1095" style="position:absolute;left:21256;top:66262;width:10567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" filled="f" stroked="f">
                  <v:textbox style="mso-fit-shape-to-text:t" inset="0,0,0,0">
                    <w:txbxContent>
                      <w:p w14:paraId="0F7FA8AE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application details</w:t>
                        </w:r>
                      </w:p>
                    </w:txbxContent>
                  </v:textbox>
                </v:rect>
                <v:oval id="Oval 9775" o:spid="_x0000_s1096" style="position:absolute;left:24717;top:5526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" fillcolor="#ffc" strokecolor="#903" strokeweight="1.5pt"/>
                <v:rect id="Rectangle 9776" o:spid="_x0000_s1097" style="position:absolute;left:23637;top:58959;width:768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" filled="f" stroked="f">
                  <v:textbox style="mso-fit-shape-to-text:t" inset="0,0,0,0">
                    <w:txbxContent>
                      <w:p w14:paraId="2F76E46B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 school bus</w:t>
                        </w:r>
                      </w:p>
                    </w:txbxContent>
                  </v:textbox>
                </v:rect>
                <v:group id="Group 9777" o:spid="_x0000_s1098" style="position:absolute;left:301;top:46688;width:2397;height:3207" coordorigin="301,4668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">
                  <v:oval id="Oval 9778" o:spid="_x0000_s1099" style="position:absolute;left:302;top:46688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" filled="f" strokecolor="#903" strokeweight="1.5pt"/>
                  <v:line id="Line 76" o:spid="_x0000_s1100" style="position:absolute;visibility:visible;mso-wrap-style:square" from="302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" strokecolor="#903" strokeweight="1.5pt"/>
                  <v:line id="Line 77" o:spid="_x0000_s1101" style="position:absolute;visibility:visible;mso-wrap-style:square" from="301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" strokecolor="#903" strokeweight="1.5pt"/>
                  <v:shape id="Freeform 78" o:spid="_x0000_s1102" style="position:absolute;left:301;top:4668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" path="m,54l54,r54,54e" filled="f" strokecolor="#903" strokeweight="1.5pt">
                    <v:path arrowok="t" o:connecttype="custom" o:connectlocs="0,74;76,0;151,74" o:connectangles="0,0,0"/>
                  </v:shape>
                </v:group>
                <v:rect id="Rectangle 9782" o:spid="_x0000_s1103" style="position:absolute;left:301;top:51498;width:299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cDd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by/FTnc36QnILc3AAAA//8DAFBLAQItABQABgAIAAAAIQDb4fbL7gAAAIUBAAATAAAAAAAAAAAA&#10;AAAAAAAAAABbQ29udGVudF9UeXBlc10ueG1sUEsBAi0AFAAGAAgAAAAhAFr0LFu/AAAAFQEAAAsA&#10;AAAAAAAAAAAAAAAAHwEAAF9yZWxzLy5yZWxzUEsBAi0AFAAGAAgAAAAhAHflwN3EAAAA3QAAAA8A&#10;AAAAAAAAAAAAAAAABwIAAGRycy9kb3ducmV2LnhtbFBLBQYAAAAAAwADALcAAAD4AgAAAAA=&#10;" filled="f" stroked="f">
                  <v:textbox style="mso-fit-shape-to-text:t" inset="0,0,0,0">
                    <w:txbxContent>
                      <w:p w14:paraId="7F25A21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Parent</w:t>
                        </w:r>
                      </w:p>
                    </w:txbxContent>
                  </v:textbox>
                </v:rect>
                <v:line id="Line 81" o:spid="_x0000_s1104" style="position:absolute;flip:y;visibility:visible;mso-wrap-style:square" from="12334,34496" to="21431,40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" strokecolor="#903" strokeweight="1.5pt"/>
                <v:line id="Line 82" o:spid="_x0000_s1105" style="position:absolute;flip:x;visibility:visible;mso-wrap-style:square" from="3270,40989" to="12334,47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" strokecolor="#903" strokeweight="1.5pt"/>
                <v:line id="Line 83" o:spid="_x0000_s1106" style="position:absolute;flip:x;visibility:visible;mso-wrap-style:square" from="3270,43799" to="12049,47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" strokecolor="#903" strokeweight="1.5pt"/>
                <v:line id="Line 84" o:spid="_x0000_s1107" style="position:absolute;flip:y;visibility:visible;mso-wrap-style:square" from="12049,39735" to="20843,43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" strokecolor="#903" strokeweight="1.5pt"/>
                <v:line id="Line 85" o:spid="_x0000_s1108" style="position:absolute;flip:x;visibility:visible;mso-wrap-style:square" from="3270,46021" to="12588,48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" strokecolor="#903" strokeweight="1.5pt"/>
                <v:line id="Line 86" o:spid="_x0000_s1109" style="position:absolute;flip:y;visibility:visible;mso-wrap-style:square" from="12588,43799" to="21955,46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" strokecolor="#903" strokeweight="1.5pt"/>
                <v:line id="Line 87" o:spid="_x0000_s1110" style="position:absolute;visibility:visible;mso-wrap-style:square" from="13589,49450" to="23955,50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" strokecolor="#903" strokeweight="1.5pt"/>
                <v:line id="Line 88" o:spid="_x0000_s1111" style="position:absolute;flip:x y;visibility:visible;mso-wrap-style:square" from="3270,48752" to="13589,49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" strokecolor="#903" strokeweight="1.5pt"/>
                <v:line id="Line 89" o:spid="_x0000_s1112" style="position:absolute;visibility:visible;mso-wrap-style:square" from="14827,61483" to="23161,69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" strokecolor="#903" strokeweight="1.5pt"/>
                <v:line id="Line 90" o:spid="_x0000_s1113" style="position:absolute;flip:x y;visibility:visible;mso-wrap-style:square" from="6524,53292" to="14827,61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" strokecolor="#903" strokeweight="1.5pt"/>
                <v:line id="Line 91" o:spid="_x0000_s1114" style="position:absolute;visibility:visible;mso-wrap-style:square" from="15287,57023" to="24050,6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" strokecolor="#903" strokeweight="1.5pt"/>
                <v:line id="Line 92" o:spid="_x0000_s1115" style="position:absolute;flip:x y;visibility:visible;mso-wrap-style:square" from="6524,51546" to="15287,57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" strokecolor="#903" strokeweight="1.5pt"/>
                <v:line id="Line 93" o:spid="_x0000_s1116" style="position:absolute;flip:y;visibility:visible;mso-wrap-style:square" from="1793,22129" to="1793,46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gZy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X+RT+3sQnIFe/AAAA//8DAFBLAQItABQABgAIAAAAIQDb4fbL7gAAAIUBAAATAAAAAAAA&#10;AAAAAAAAAAAAAABbQ29udGVudF9UeXBlc10ueG1sUEsBAi0AFAAGAAgAAAAhAFr0LFu/AAAAFQEA&#10;AAsAAAAAAAAAAAAAAAAAHwEAAF9yZWxzLy5yZWxzUEsBAi0AFAAGAAgAAAAhAO3mBnLHAAAA3QAA&#10;AA8AAAAAAAAAAAAAAAAABwIAAGRycy9kb3ducmV2LnhtbFBLBQYAAAAAAwADALcAAAD7AgAAAAA=&#10;" strokecolor="#903" strokeweight="1.5pt"/>
                <v:shape id="Freeform 94" o:spid="_x0000_s1117" style="position:absolute;left:1238;top:22129;width:1127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" path="m35,l71,97,,97,35,xe" strokecolor="#903" strokeweight="1.5pt">
                  <v:path arrowok="t" o:connecttype="custom" o:connectlocs="55563,0;112713,153988;0,153988;55563,0" o:connectangles="0,0,0,0"/>
                </v:shape>
                <v:line id="Line 95" o:spid="_x0000_s1118" style="position:absolute;visibility:visible;mso-wrap-style:square" from="13954,52387" to="24653,55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" strokecolor="#903" strokeweight="1.5pt"/>
                <v:line id="Line 96" o:spid="_x0000_s1119" style="position:absolute;flip:x y;visibility:visible;mso-wrap-style:square" from="3270,49053" to="13954,52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" strokecolor="#903" strokeweight="1.5pt"/>
                <v:oval id="Oval 9799" o:spid="_x0000_s1120" style="position:absolute;left:36433;top:51990;width:4397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" fillcolor="#ffc" strokecolor="#903" strokeweight="1.5pt"/>
                <v:rect id="Rectangle 9800" o:spid="_x0000_s1121" style="position:absolute;left:36385;top:55673;width:559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" filled="f" stroked="f">
                  <v:textbox style="mso-fit-shape-to-text:t" inset="0,0,0,0">
                    <w:txbxContent>
                      <w:p w14:paraId="61C8B95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activity</w:t>
                        </w:r>
                      </w:p>
                    </w:txbxContent>
                  </v:textbox>
                </v:rect>
                <v:line id="Line 99" o:spid="_x0000_s1122" style="position:absolute;flip:x y;visibility:visible;mso-wrap-style:square" from="29575,51038" to="36337,52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" strokecolor="#903" strokeweight="1.5pt">
                  <v:stroke dashstyle="3 1"/>
                </v:line>
                <v:line id="Line 100" o:spid="_x0000_s1123" style="position:absolute;flip:y;visibility:visible;mso-wrap-style:square" from="29575,50879" to="30591,5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" strokecolor="#903" strokeweight="1.5pt"/>
                <v:line id="Line 101" o:spid="_x0000_s1124" style="position:absolute;visibility:visible;mso-wrap-style:square" from="29575,51038" to="30384,5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" strokecolor="#903" strokeweight="1.5pt"/>
                <v:rect id="Rectangle 9804" o:spid="_x0000_s1125" style="position:absolute;left:32305;top:49958;width:5429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" filled="f" stroked="f">
                  <v:textbox style="mso-fit-shape-to-text:t" inset="0,0,0,0">
                    <w:txbxContent>
                      <w:p w14:paraId="6C7B9FE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10F1E95" w14:textId="2FE0EB4D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A5B58E9" w14:textId="0091BAA4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A112BF0" w14:textId="0C78977E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3AAB27C" w14:textId="3E95AA9D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1AE8D0D" w14:textId="4864A7FB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D3F2F92" w14:textId="765284A6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273B4E4" w14:textId="69617A8E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8F14C6A" w14:textId="3E1B1741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9A3C1BE" w14:textId="54E7B4BA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5AEF9" w14:textId="53BFFA2F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BAE888F" w14:textId="20271B3C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64A073B" w14:textId="73D442DD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5FCD599" w14:textId="6E457D1F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195246F" w14:textId="7BF00A89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EDDBEF6" w14:textId="58A0B762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603DA08" w14:textId="47BEB723" w:rsidR="00691A36" w:rsidRDefault="00691A36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EAD48F7" w14:textId="3A64E522" w:rsidR="00D15811" w:rsidRPr="00084BB6" w:rsidRDefault="00D15811" w:rsidP="00084BB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D75DE83" w14:textId="2B8F3476" w:rsidR="004334DF" w:rsidRDefault="00F028C2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F028C2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8688" behindDoc="0" locked="0" layoutInCell="1" allowOverlap="1" wp14:anchorId="2FDC67B0" wp14:editId="4342FAE4">
                <wp:simplePos x="0" y="0"/>
                <wp:positionH relativeFrom="margin">
                  <wp:align>center</wp:align>
                </wp:positionH>
                <wp:positionV relativeFrom="paragraph">
                  <wp:posOffset>-635</wp:posOffset>
                </wp:positionV>
                <wp:extent cx="5348634" cy="5591492"/>
                <wp:effectExtent l="0" t="0" r="4445" b="9525"/>
                <wp:wrapNone/>
                <wp:docPr id="9805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34" cy="5591492"/>
                          <a:chOff x="0" y="0"/>
                          <a:chExt cx="5348634" cy="5591492"/>
                        </a:xfrm>
                      </wpg:grpSpPr>
                      <wps:wsp>
                        <wps:cNvPr id="9806" name="Oval 9806"/>
                        <wps:cNvSpPr>
                          <a:spLocks noChangeArrowheads="1"/>
                        </wps:cNvSpPr>
                        <wps:spPr bwMode="auto">
                          <a:xfrm>
                            <a:off x="3295650" y="190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07" name="Rectangle 9807"/>
                        <wps:cNvSpPr>
                          <a:spLocks noChangeArrowheads="1"/>
                        </wps:cNvSpPr>
                        <wps:spPr bwMode="auto">
                          <a:xfrm>
                            <a:off x="3255772" y="404812"/>
                            <a:ext cx="743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E1804A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Register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08" name="Oval 9808"/>
                        <wps:cNvSpPr>
                          <a:spLocks noChangeArrowheads="1"/>
                        </wps:cNvSpPr>
                        <wps:spPr bwMode="auto">
                          <a:xfrm>
                            <a:off x="3603625" y="22367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09" name="Rectangle 9809"/>
                        <wps:cNvSpPr>
                          <a:spLocks noChangeArrowheads="1"/>
                        </wps:cNvSpPr>
                        <wps:spPr bwMode="auto">
                          <a:xfrm>
                            <a:off x="3268471" y="2622550"/>
                            <a:ext cx="13728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37345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children get on / off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10" name="Oval 9810"/>
                        <wps:cNvSpPr>
                          <a:spLocks noChangeArrowheads="1"/>
                        </wps:cNvSpPr>
                        <wps:spPr bwMode="auto">
                          <a:xfrm>
                            <a:off x="3930650" y="323850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11" name="Rectangle 9811"/>
                        <wps:cNvSpPr>
                          <a:spLocks noChangeArrowheads="1"/>
                        </wps:cNvSpPr>
                        <wps:spPr bwMode="auto">
                          <a:xfrm>
                            <a:off x="3846287" y="3624262"/>
                            <a:ext cx="8388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9F67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request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812" name="Group 9812"/>
                        <wpg:cNvGrpSpPr>
                          <a:grpSpLocks/>
                        </wpg:cNvGrpSpPr>
                        <wpg:grpSpPr bwMode="auto">
                          <a:xfrm>
                            <a:off x="4385444" y="4062525"/>
                            <a:ext cx="249239" cy="334964"/>
                            <a:chOff x="4357688" y="4043362"/>
                            <a:chExt cx="157" cy="211"/>
                          </a:xfrm>
                        </wpg:grpSpPr>
                        <wps:wsp>
                          <wps:cNvPr id="9813" name="Oval 9813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7733" y="4043362"/>
                              <a:ext cx="71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14" name="Line 12"/>
                          <wps:cNvCnPr/>
                          <wps:spPr bwMode="auto">
                            <a:xfrm>
                              <a:off x="4357767" y="40434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15" name="Line 13"/>
                          <wps:cNvCnPr/>
                          <wps:spPr bwMode="auto">
                            <a:xfrm>
                              <a:off x="4357710" y="4043449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16" name="Freeform 14"/>
                          <wps:cNvSpPr>
                            <a:spLocks/>
                          </wps:cNvSpPr>
                          <wps:spPr bwMode="auto">
                            <a:xfrm>
                              <a:off x="4357688" y="40434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17" name="Rectangle 9817"/>
                        <wps:cNvSpPr>
                          <a:spLocks noChangeArrowheads="1"/>
                        </wps:cNvSpPr>
                        <wps:spPr bwMode="auto">
                          <a:xfrm>
                            <a:off x="4417753" y="4545012"/>
                            <a:ext cx="2165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21B368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18" name="Oval 9818"/>
                        <wps:cNvSpPr>
                          <a:spLocks noChangeArrowheads="1"/>
                        </wps:cNvSpPr>
                        <wps:spPr bwMode="auto">
                          <a:xfrm>
                            <a:off x="2039938" y="4962525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19" name="Rectangle 9819"/>
                        <wps:cNvSpPr>
                          <a:spLocks noChangeArrowheads="1"/>
                        </wps:cNvSpPr>
                        <wps:spPr bwMode="auto">
                          <a:xfrm>
                            <a:off x="1828692" y="5348287"/>
                            <a:ext cx="10991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EC9E1C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0" name="Oval 9820"/>
                        <wps:cNvSpPr>
                          <a:spLocks noChangeArrowheads="1"/>
                        </wps:cNvSpPr>
                        <wps:spPr bwMode="auto">
                          <a:xfrm>
                            <a:off x="1852613" y="428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21" name="Rectangle 9821"/>
                        <wps:cNvSpPr>
                          <a:spLocks noChangeArrowheads="1"/>
                        </wps:cNvSpPr>
                        <wps:spPr bwMode="auto">
                          <a:xfrm>
                            <a:off x="1871553" y="428601"/>
                            <a:ext cx="616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A5F6E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Login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2" name="Line 21"/>
                        <wps:cNvCnPr/>
                        <wps:spPr bwMode="auto">
                          <a:xfrm flipH="1">
                            <a:off x="2432050" y="166687"/>
                            <a:ext cx="854075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3" name="Line 22"/>
                        <wps:cNvCnPr/>
                        <wps:spPr bwMode="auto">
                          <a:xfrm>
                            <a:off x="2432050" y="182562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4" name="Line 23"/>
                        <wps:cNvCnPr/>
                        <wps:spPr bwMode="auto">
                          <a:xfrm flipV="1">
                            <a:off x="2432050" y="139700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5" name="Rectangle 9825"/>
                        <wps:cNvSpPr>
                          <a:spLocks noChangeArrowheads="1"/>
                        </wps:cNvSpPr>
                        <wps:spPr bwMode="auto">
                          <a:xfrm>
                            <a:off x="2622396" y="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BCED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6" name="Oval 9826"/>
                        <wps:cNvSpPr>
                          <a:spLocks noChangeArrowheads="1"/>
                        </wps:cNvSpPr>
                        <wps:spPr bwMode="auto">
                          <a:xfrm>
                            <a:off x="2024063" y="16176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27" name="Rectangle 9827"/>
                        <wps:cNvSpPr>
                          <a:spLocks noChangeArrowheads="1"/>
                        </wps:cNvSpPr>
                        <wps:spPr bwMode="auto">
                          <a:xfrm>
                            <a:off x="1965209" y="2003311"/>
                            <a:ext cx="7562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AB358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8" name="Oval 9828"/>
                        <wps:cNvSpPr>
                          <a:spLocks noChangeArrowheads="1"/>
                        </wps:cNvSpPr>
                        <wps:spPr bwMode="auto">
                          <a:xfrm>
                            <a:off x="1993900" y="7794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29" name="Rectangle 9829"/>
                        <wps:cNvSpPr>
                          <a:spLocks noChangeArrowheads="1"/>
                        </wps:cNvSpPr>
                        <wps:spPr bwMode="auto">
                          <a:xfrm>
                            <a:off x="1903301" y="1165159"/>
                            <a:ext cx="8578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F1B5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Edit driver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0" name="Oval 9830"/>
                        <wps:cNvSpPr>
                          <a:spLocks noChangeArrowheads="1"/>
                        </wps:cNvSpPr>
                        <wps:spPr bwMode="auto">
                          <a:xfrm>
                            <a:off x="2066925" y="227171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31" name="Rectangle 9831"/>
                        <wps:cNvSpPr>
                          <a:spLocks noChangeArrowheads="1"/>
                        </wps:cNvSpPr>
                        <wps:spPr bwMode="auto">
                          <a:xfrm>
                            <a:off x="1884252" y="2657324"/>
                            <a:ext cx="10483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A0BA4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children 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2" name="Line 31"/>
                        <wps:cNvCnPr/>
                        <wps:spPr bwMode="auto">
                          <a:xfrm flipH="1">
                            <a:off x="2646363" y="2386012"/>
                            <a:ext cx="952500" cy="22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3" name="Line 32"/>
                        <wps:cNvCnPr/>
                        <wps:spPr bwMode="auto">
                          <a:xfrm>
                            <a:off x="2646363" y="24082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4" name="Line 33"/>
                        <wps:cNvCnPr/>
                        <wps:spPr bwMode="auto">
                          <a:xfrm flipV="1">
                            <a:off x="2646363" y="2365375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5" name="Rectangle 9835"/>
                        <wps:cNvSpPr>
                          <a:spLocks noChangeArrowheads="1"/>
                        </wps:cNvSpPr>
                        <wps:spPr bwMode="auto">
                          <a:xfrm>
                            <a:off x="2793836" y="2220786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DD5D6E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6" name="Oval 9836"/>
                        <wps:cNvSpPr>
                          <a:spLocks noChangeArrowheads="1"/>
                        </wps:cNvSpPr>
                        <wps:spPr bwMode="auto">
                          <a:xfrm>
                            <a:off x="2479675" y="41036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37" name="Rectangle 9837"/>
                        <wps:cNvSpPr>
                          <a:spLocks noChangeArrowheads="1"/>
                        </wps:cNvSpPr>
                        <wps:spPr bwMode="auto">
                          <a:xfrm>
                            <a:off x="2209621" y="4488178"/>
                            <a:ext cx="139382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63069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Send message by 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38" name="Line 37"/>
                        <wps:cNvCnPr/>
                        <wps:spPr bwMode="auto">
                          <a:xfrm>
                            <a:off x="3703638" y="4248150"/>
                            <a:ext cx="6461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9" name="Line 38"/>
                        <wps:cNvCnPr/>
                        <wps:spPr bwMode="auto">
                          <a:xfrm flipH="1">
                            <a:off x="3060700" y="4248150"/>
                            <a:ext cx="6429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840" name="Group 9840"/>
                        <wpg:cNvGrpSpPr>
                          <a:grpSpLocks/>
                        </wpg:cNvGrpSpPr>
                        <wpg:grpSpPr bwMode="auto">
                          <a:xfrm>
                            <a:off x="0" y="2470636"/>
                            <a:ext cx="249239" cy="336551"/>
                            <a:chOff x="0" y="2459037"/>
                            <a:chExt cx="157" cy="212"/>
                          </a:xfrm>
                        </wpg:grpSpPr>
                        <wps:wsp>
                          <wps:cNvPr id="9841" name="Oval 984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" y="2459037"/>
                              <a:ext cx="73" cy="7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42" name="Line 40"/>
                          <wps:cNvCnPr/>
                          <wps:spPr bwMode="auto">
                            <a:xfrm>
                              <a:off x="78" y="2459106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43" name="Line 41"/>
                          <wps:cNvCnPr/>
                          <wps:spPr bwMode="auto">
                            <a:xfrm>
                              <a:off x="21" y="2459125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44" name="Freeform 42"/>
                          <wps:cNvSpPr>
                            <a:spLocks/>
                          </wps:cNvSpPr>
                          <wps:spPr bwMode="auto">
                            <a:xfrm>
                              <a:off x="0" y="2459172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45" name="Rectangle 9845"/>
                        <wps:cNvSpPr>
                          <a:spLocks noChangeArrowheads="1"/>
                        </wps:cNvSpPr>
                        <wps:spPr bwMode="auto">
                          <a:xfrm>
                            <a:off x="26986" y="2962107"/>
                            <a:ext cx="30480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8BF1E7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46" name="Line 45"/>
                        <wps:cNvCnPr/>
                        <wps:spPr bwMode="auto">
                          <a:xfrm>
                            <a:off x="1393825" y="4060825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7" name="Line 46"/>
                        <wps:cNvCnPr/>
                        <wps:spPr bwMode="auto">
                          <a:xfrm flipH="1" flipV="1">
                            <a:off x="596900" y="3163887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" name="Line 47"/>
                        <wps:cNvCnPr/>
                        <wps:spPr bwMode="auto">
                          <a:xfrm flipV="1">
                            <a:off x="1077913" y="538162"/>
                            <a:ext cx="773113" cy="9620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9" name="Line 48"/>
                        <wps:cNvCnPr/>
                        <wps:spPr bwMode="auto">
                          <a:xfrm flipH="1">
                            <a:off x="307975" y="1500187"/>
                            <a:ext cx="769938" cy="963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0" name="Line 49"/>
                        <wps:cNvCnPr/>
                        <wps:spPr bwMode="auto">
                          <a:xfrm flipV="1">
                            <a:off x="1125538" y="1914525"/>
                            <a:ext cx="820738" cy="3413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1" name="Line 50"/>
                        <wps:cNvCnPr/>
                        <wps:spPr bwMode="auto">
                          <a:xfrm flipH="1">
                            <a:off x="307975" y="2255837"/>
                            <a:ext cx="817563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2" name="Line 51"/>
                        <wps:cNvCnPr/>
                        <wps:spPr bwMode="auto">
                          <a:xfrm flipV="1">
                            <a:off x="1096963" y="1255712"/>
                            <a:ext cx="787400" cy="641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3" name="Line 52"/>
                        <wps:cNvCnPr/>
                        <wps:spPr bwMode="auto">
                          <a:xfrm flipH="1">
                            <a:off x="307975" y="1897062"/>
                            <a:ext cx="788988" cy="639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4" name="Line 53"/>
                        <wps:cNvCnPr/>
                        <wps:spPr bwMode="auto">
                          <a:xfrm flipV="1">
                            <a:off x="1182688" y="2447925"/>
                            <a:ext cx="874713" cy="96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5" name="Line 54"/>
                        <wps:cNvCnPr/>
                        <wps:spPr bwMode="auto">
                          <a:xfrm flipH="1">
                            <a:off x="307975" y="2544762"/>
                            <a:ext cx="874713" cy="984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6" name="Line 55"/>
                        <wps:cNvCnPr/>
                        <wps:spPr bwMode="auto">
                          <a:xfrm>
                            <a:off x="1571625" y="3519487"/>
                            <a:ext cx="944563" cy="5762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7" name="Line 56"/>
                        <wps:cNvCnPr/>
                        <wps:spPr bwMode="auto">
                          <a:xfrm flipH="1" flipV="1">
                            <a:off x="627063" y="2946400"/>
                            <a:ext cx="944563" cy="5730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8" name="Oval 9858"/>
                        <wps:cNvSpPr>
                          <a:spLocks noChangeArrowheads="1"/>
                        </wps:cNvSpPr>
                        <wps:spPr bwMode="auto">
                          <a:xfrm>
                            <a:off x="2281238" y="3197225"/>
                            <a:ext cx="460375" cy="23653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59" name="Rectangle 9859"/>
                        <wps:cNvSpPr>
                          <a:spLocks noChangeArrowheads="1"/>
                        </wps:cNvSpPr>
                        <wps:spPr bwMode="auto">
                          <a:xfrm>
                            <a:off x="2136649" y="3581197"/>
                            <a:ext cx="9340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C08E1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List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serviec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cancel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60" name="Line 59"/>
                        <wps:cNvCnPr/>
                        <wps:spPr bwMode="auto">
                          <a:xfrm flipH="1" flipV="1">
                            <a:off x="307975" y="2701925"/>
                            <a:ext cx="981075" cy="276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1" name="Line 60"/>
                        <wps:cNvCnPr/>
                        <wps:spPr bwMode="auto">
                          <a:xfrm>
                            <a:off x="1289050" y="2978150"/>
                            <a:ext cx="985838" cy="279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2" name="Line 61"/>
                        <wps:cNvCnPr/>
                        <wps:spPr bwMode="auto">
                          <a:xfrm flipH="1" flipV="1">
                            <a:off x="2859088" y="3348037"/>
                            <a:ext cx="106203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3" name="Line 62"/>
                        <wps:cNvCnPr/>
                        <wps:spPr bwMode="auto">
                          <a:xfrm flipV="1">
                            <a:off x="2859088" y="33099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4" name="Line 63"/>
                        <wps:cNvCnPr/>
                        <wps:spPr bwMode="auto">
                          <a:xfrm>
                            <a:off x="2859088" y="3348037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5" name="Rectangle 9865"/>
                        <wps:cNvSpPr>
                          <a:spLocks noChangeArrowheads="1"/>
                        </wps:cNvSpPr>
                        <wps:spPr bwMode="auto">
                          <a:xfrm>
                            <a:off x="3147828" y="316847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7D7109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866" name="Group 9866"/>
                        <wpg:cNvGrpSpPr>
                          <a:grpSpLocks/>
                        </wpg:cNvGrpSpPr>
                        <wpg:grpSpPr bwMode="auto">
                          <a:xfrm>
                            <a:off x="4956176" y="1344604"/>
                            <a:ext cx="249238" cy="334964"/>
                            <a:chOff x="4956175" y="1338262"/>
                            <a:chExt cx="157" cy="211"/>
                          </a:xfrm>
                        </wpg:grpSpPr>
                        <wps:wsp>
                          <wps:cNvPr id="9867" name="Oval 9867"/>
                          <wps:cNvSpPr>
                            <a:spLocks noChangeArrowheads="1"/>
                          </wps:cNvSpPr>
                          <wps:spPr bwMode="auto">
                            <a:xfrm>
                              <a:off x="4956220" y="1338262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68" name="Line 66"/>
                          <wps:cNvCnPr/>
                          <wps:spPr bwMode="auto">
                            <a:xfrm>
                              <a:off x="4956254" y="13383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69" name="Line 67"/>
                          <wps:cNvCnPr/>
                          <wps:spPr bwMode="auto">
                            <a:xfrm>
                              <a:off x="4956197" y="1338349"/>
                              <a:ext cx="11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70" name="Freeform 68"/>
                          <wps:cNvSpPr>
                            <a:spLocks/>
                          </wps:cNvSpPr>
                          <wps:spPr bwMode="auto">
                            <a:xfrm>
                              <a:off x="4956175" y="13383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71" name="Rectangle 9871"/>
                        <wps:cNvSpPr>
                          <a:spLocks noChangeArrowheads="1"/>
                        </wps:cNvSpPr>
                        <wps:spPr bwMode="auto">
                          <a:xfrm>
                            <a:off x="4916199" y="1839808"/>
                            <a:ext cx="4324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6432F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 API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72" name="Oval 9872"/>
                        <wps:cNvSpPr>
                          <a:spLocks noChangeArrowheads="1"/>
                        </wps:cNvSpPr>
                        <wps:spPr bwMode="auto">
                          <a:xfrm>
                            <a:off x="3381375" y="14033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73" name="Rectangle 9873"/>
                        <wps:cNvSpPr>
                          <a:spLocks noChangeArrowheads="1"/>
                        </wps:cNvSpPr>
                        <wps:spPr bwMode="auto">
                          <a:xfrm>
                            <a:off x="3217846" y="1789011"/>
                            <a:ext cx="10045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C1E8B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74" name="Line 73"/>
                        <wps:cNvCnPr/>
                        <wps:spPr bwMode="auto">
                          <a:xfrm flipH="1">
                            <a:off x="2603500" y="1590675"/>
                            <a:ext cx="773113" cy="1270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5" name="Line 74"/>
                        <wps:cNvCnPr/>
                        <wps:spPr bwMode="auto">
                          <a:xfrm>
                            <a:off x="2603500" y="1717675"/>
                            <a:ext cx="10318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6" name="Line 75"/>
                        <wps:cNvCnPr/>
                        <wps:spPr bwMode="auto">
                          <a:xfrm flipV="1">
                            <a:off x="2603500" y="1660525"/>
                            <a:ext cx="9207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7" name="Rectangle 9877"/>
                        <wps:cNvSpPr>
                          <a:spLocks noChangeArrowheads="1"/>
                        </wps:cNvSpPr>
                        <wps:spPr bwMode="auto">
                          <a:xfrm>
                            <a:off x="2765410" y="1462004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9C8460" w14:textId="77777777" w:rsidR="00F028C2" w:rsidRDefault="00F028C2" w:rsidP="00F028C2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78" name="Line 77"/>
                        <wps:cNvCnPr/>
                        <wps:spPr bwMode="auto">
                          <a:xfrm>
                            <a:off x="4457700" y="1543050"/>
                            <a:ext cx="496888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DC67B0" id="Group 79" o:spid="_x0000_s1126" style="position:absolute;left:0;text-align:left;margin-left:0;margin-top:-.05pt;width:421.15pt;height:440.25pt;z-index:251698688;mso-position-horizontal:center;mso-position-horizontal-relative:margin" coordsize="53486,55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">
                <v:oval id="Oval 9806" o:spid="_x0000_s1127" style="position:absolute;left:32956;top:190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" fillcolor="#ffc" strokecolor="#903" strokeweight="1.5pt"/>
                <v:rect id="Rectangle 9807" o:spid="_x0000_s1128" style="position:absolute;left:32557;top:4048;width:743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" filled="f" stroked="f">
                  <v:textbox style="mso-fit-shape-to-text:t" inset="0,0,0,0">
                    <w:txbxContent>
                      <w:p w14:paraId="38E1804A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Register driver</w:t>
                        </w:r>
                      </w:p>
                    </w:txbxContent>
                  </v:textbox>
                </v:rect>
                <v:oval id="Oval 9808" o:spid="_x0000_s1129" style="position:absolute;left:36036;top:22367;width:4635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" fillcolor="#ffc" strokecolor="#903" strokeweight="1.5pt"/>
                <v:rect id="Rectangle 9809" o:spid="_x0000_s1130" style="position:absolute;left:32684;top:26225;width:1372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" filled="f" stroked="f">
                  <v:textbox style="mso-fit-shape-to-text:t" inset="0,0,0,0">
                    <w:txbxContent>
                      <w:p w14:paraId="3E037345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children get on / off</w:t>
                        </w:r>
                      </w:p>
                    </w:txbxContent>
                  </v:textbox>
                </v:rect>
                <v:oval id="Oval 9810" o:spid="_x0000_s1131" style="position:absolute;left:39306;top:32385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" fillcolor="#ffc" strokecolor="#903" strokeweight="1.5pt"/>
                <v:rect id="Rectangle 9811" o:spid="_x0000_s1132" style="position:absolute;left:38462;top:36242;width:838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" filled="f" stroked="f">
                  <v:textbox style="mso-fit-shape-to-text:t" inset="0,0,0,0">
                    <w:txbxContent>
                      <w:p w14:paraId="2569F67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request</w:t>
                        </w:r>
                      </w:p>
                    </w:txbxContent>
                  </v:textbox>
                </v:rect>
                <v:group id="Group 9812" o:spid="_x0000_s1133" style="position:absolute;left:43854;top:40625;width:2492;height:3349" coordorigin="43576,404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xSu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">
                  <v:oval id="Oval 9813" o:spid="_x0000_s1134" style="position:absolute;left:43577;top:404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" filled="f" strokecolor="#903" strokeweight="1.5pt"/>
                  <v:line id="Line 12" o:spid="_x0000_s1135" style="position:absolute;visibility:visible;mso-wrap-style:square" from="43577,40434" to="43577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" strokecolor="#903" strokeweight="1.5pt"/>
                  <v:line id="Line 13" o:spid="_x0000_s1136" style="position:absolute;visibility:visible;mso-wrap-style:square" from="43577,40434" to="43578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" strokecolor="#903" strokeweight="1.5pt"/>
                  <v:shape id="Freeform 14" o:spid="_x0000_s1137" style="position:absolute;left:43576;top:404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817" o:spid="_x0000_s1138" style="position:absolute;left:44177;top:45450;width:216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GKU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lU+X8LzTXoCcvsAAAD//wMAUEsBAi0AFAAGAAgAAAAhANvh9svuAAAAhQEAABMAAAAAAAAAAAAA&#10;AAAAAAAAAFtDb250ZW50X1R5cGVzXS54bWxQSwECLQAUAAYACAAAACEAWvQsW78AAAAVAQAACwAA&#10;AAAAAAAAAAAAAAAfAQAAX3JlbHMvLnJlbHNQSwECLQAUAAYACAAAACEAeSxilMMAAADdAAAADwAA&#10;AAAAAAAAAAAAAAAHAgAAZHJzL2Rvd25yZXYueG1sUEsFBgAAAAADAAMAtwAAAPcCAAAAAA==&#10;" filled="f" stroked="f">
                  <v:textbox style="mso-fit-shape-to-text:t" inset="0,0,0,0">
                    <w:txbxContent>
                      <w:p w14:paraId="6D21B368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</w:t>
                        </w:r>
                      </w:p>
                    </w:txbxContent>
                  </v:textbox>
                </v:rect>
                <v:oval id="Oval 9818" o:spid="_x0000_s1139" style="position:absolute;left:20399;top:49625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" fillcolor="#ffc" strokecolor="#903" strokeweight="1.5pt"/>
                <v:rect id="Rectangle 9819" o:spid="_x0000_s1140" style="position:absolute;left:18286;top:53482;width:1099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" filled="f" stroked="f">
                  <v:textbox style="mso-fit-shape-to-text:t" inset="0,0,0,0">
                    <w:txbxContent>
                      <w:p w14:paraId="40EC9E1C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service status</w:t>
                        </w:r>
                      </w:p>
                    </w:txbxContent>
                  </v:textbox>
                </v:rect>
                <v:oval id="Oval 9820" o:spid="_x0000_s1141" style="position:absolute;left:18526;top:428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" fillcolor="#ffc" strokecolor="#903" strokeweight="1.5pt"/>
                <v:rect id="Rectangle 9821" o:spid="_x0000_s1142" style="position:absolute;left:18715;top:4286;width:616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" filled="f" stroked="f">
                  <v:textbox style="mso-fit-shape-to-text:t" inset="0,0,0,0">
                    <w:txbxContent>
                      <w:p w14:paraId="507A5F6E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Login Driver</w:t>
                        </w:r>
                      </w:p>
                    </w:txbxContent>
                  </v:textbox>
                </v:rect>
                <v:line id="Line 21" o:spid="_x0000_s1143" style="position:absolute;flip:x;visibility:visible;mso-wrap-style:square" from="24320,1666" to="32861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" strokecolor="#903" strokeweight="1.5pt">
                  <v:stroke dashstyle="3 1"/>
                </v:line>
                <v:line id="Line 22" o:spid="_x0000_s1144" style="position:absolute;visibility:visible;mso-wrap-style:square" from="24320,1825" to="25288,2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" strokecolor="#903" strokeweight="1.5pt"/>
                <v:line id="Line 23" o:spid="_x0000_s1145" style="position:absolute;flip:y;visibility:visible;mso-wrap-style:square" from="24320,1397" to="25288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" strokecolor="#903" strokeweight="1.5pt"/>
                <v:rect id="Rectangle 9825" o:spid="_x0000_s1146" style="position:absolute;left:26223;width:6103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" filled="f" stroked="f">
                  <v:textbox style="mso-fit-shape-to-text:t" inset="0,0,0,0">
                    <w:txbxContent>
                      <w:p w14:paraId="01ABCED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826" o:spid="_x0000_s1147" style="position:absolute;left:20240;top:16176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" fillcolor="#ffc" strokecolor="#903" strokeweight="1.5pt"/>
                <v:rect id="Rectangle 9827" o:spid="_x0000_s1148" style="position:absolute;left:19652;top:20033;width:756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Kgp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bwX+Rvc36QnILc3AAAA//8DAFBLAQItABQABgAIAAAAIQDb4fbL7gAAAIUBAAATAAAAAAAAAAAA&#10;AAAAAAAAAABbQ29udGVudF9UeXBlc10ueG1sUEsBAi0AFAAGAAgAAAAhAFr0LFu/AAAAFQEAAAsA&#10;AAAAAAAAAAAAAAAAHwEAAF9yZWxzLy5yZWxzUEsBAi0AFAAGAAgAAAAhALdAqCnEAAAA3QAAAA8A&#10;AAAAAAAAAAAAAAAABwIAAGRycy9kb3ducmV2LnhtbFBLBQYAAAAAAwADALcAAAD4AgAAAAA=&#10;" filled="f" stroked="f">
                  <v:textbox style="mso-fit-shape-to-text:t" inset="0,0,0,0">
                    <w:txbxContent>
                      <w:p w14:paraId="372AB358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application</w:t>
                        </w:r>
                      </w:p>
                    </w:txbxContent>
                  </v:textbox>
                </v:rect>
                <v:oval id="Oval 9828" o:spid="_x0000_s1149" style="position:absolute;left:19939;top:7794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" fillcolor="#ffc" strokecolor="#903" strokeweight="1.5pt"/>
                <v:rect id="Rectangle 9829" o:spid="_x0000_s1150" style="position:absolute;left:19033;top:11651;width:857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" filled="f" stroked="f">
                  <v:textbox style="mso-fit-shape-to-text:t" inset="0,0,0,0">
                    <w:txbxContent>
                      <w:p w14:paraId="7C2F1B5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Edit driver profile</w:t>
                        </w:r>
                      </w:p>
                    </w:txbxContent>
                  </v:textbox>
                </v:rect>
                <v:oval id="Oval 9830" o:spid="_x0000_s1151" style="position:absolute;left:20669;top:22717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" fillcolor="#ffc" strokecolor="#903" strokeweight="1.5pt"/>
                <v:rect id="Rectangle 9831" o:spid="_x0000_s1152" style="position:absolute;left:18842;top:26573;width:10484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" filled="f" stroked="f">
                  <v:textbox style="mso-fit-shape-to-text:t" inset="0,0,0,0">
                    <w:txbxContent>
                      <w:p w14:paraId="363A0BA4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children in driver</w:t>
                        </w:r>
                      </w:p>
                    </w:txbxContent>
                  </v:textbox>
                </v:rect>
                <v:line id="Line 31" o:spid="_x0000_s1153" style="position:absolute;flip:x;visibility:visible;mso-wrap-style:square" from="26463,23860" to="35988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" strokecolor="#903" strokeweight="1.5pt">
                  <v:stroke dashstyle="3 1"/>
                </v:line>
                <v:line id="Line 32" o:spid="_x0000_s1154" style="position:absolute;visibility:visible;mso-wrap-style:square" from="26463,24082" to="27432,24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" strokecolor="#903" strokeweight="1.5pt"/>
                <v:line id="Line 33" o:spid="_x0000_s1155" style="position:absolute;flip:y;visibility:visible;mso-wrap-style:square" from="26463,23653" to="27432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" strokecolor="#903" strokeweight="1.5pt"/>
                <v:rect id="Rectangle 9835" o:spid="_x0000_s1156" style="position:absolute;left:27938;top:22207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" filled="f" stroked="f">
                  <v:textbox style="mso-fit-shape-to-text:t" inset="0,0,0,0">
                    <w:txbxContent>
                      <w:p w14:paraId="6BDD5D6E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836" o:spid="_x0000_s1157" style="position:absolute;left:24796;top:41036;width:4636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" fillcolor="#ffc" strokecolor="#903" strokeweight="1.5pt"/>
                <v:rect id="Rectangle 9837" o:spid="_x0000_s1158" style="position:absolute;left:22096;top:44881;width:139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" filled="f" stroked="f">
                  <v:textbox style="mso-fit-shape-to-text:t" inset="0,0,0,0">
                    <w:txbxContent>
                      <w:p w14:paraId="26563069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Send message by driver</w:t>
                        </w:r>
                      </w:p>
                    </w:txbxContent>
                  </v:textbox>
                </v:rect>
                <v:line id="Line 37" o:spid="_x0000_s1159" style="position:absolute;visibility:visible;mso-wrap-style:square" from="37036,42481" to="43497,4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" strokecolor="#903" strokeweight="1.5pt"/>
                <v:line id="Line 38" o:spid="_x0000_s1160" style="position:absolute;flip:x;visibility:visible;mso-wrap-style:square" from="30607,42481" to="37036,42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" strokecolor="#903" strokeweight="1.5pt"/>
                <v:group id="Group 9840" o:spid="_x0000_s1161" style="position:absolute;top:24706;width:2492;height:3365" coordorigin=",24590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">
                  <v:oval id="Oval 9841" o:spid="_x0000_s1162" style="position:absolute;top:2459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" filled="f" strokecolor="#903" strokeweight="1.5pt"/>
                  <v:line id="Line 40" o:spid="_x0000_s1163" style="position:absolute;visibility:visible;mso-wrap-style:square" from="0,24591" to="0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" strokecolor="#903" strokeweight="1.5pt"/>
                  <v:line id="Line 41" o:spid="_x0000_s1164" style="position:absolute;visibility:visible;mso-wrap-style:square" from="0,24591" to="1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" strokecolor="#903" strokeweight="1.5pt"/>
                  <v:shape id="Freeform 42" o:spid="_x0000_s1165" style="position:absolute;top:24591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845" o:spid="_x0000_s1166" style="position:absolute;left:269;top:29621;width:304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" filled="f" stroked="f">
                  <v:textbox style="mso-fit-shape-to-text:t" inset="0,0,0,0">
                    <w:txbxContent>
                      <w:p w14:paraId="538BF1E7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Driver</w:t>
                        </w:r>
                      </w:p>
                    </w:txbxContent>
                  </v:textbox>
                </v:rect>
                <v:line id="Line 45" o:spid="_x0000_s1167" style="position:absolute;visibility:visible;mso-wrap-style:square" from="13938,40608" to="21907,49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GkU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Bl/jeDvTXwCcv4AAAD//wMAUEsBAi0AFAAGAAgAAAAhANvh9svuAAAAhQEAABMAAAAAAAAA&#10;AAAAAAAAAAAAAFtDb250ZW50X1R5cGVzXS54bWxQSwECLQAUAAYACAAAACEAWvQsW78AAAAVAQAA&#10;CwAAAAAAAAAAAAAAAAAfAQAAX3JlbHMvLnJlbHNQSwECLQAUAAYACAAAACEA2jxpFMYAAADdAAAA&#10;DwAAAAAAAAAAAAAAAAAHAgAAZHJzL2Rvd25yZXYueG1sUEsFBgAAAAADAAMAtwAAAPoCAAAAAA==&#10;" strokecolor="#903" strokeweight="1.5pt"/>
                <v:line id="Line 46" o:spid="_x0000_s1168" style="position:absolute;flip:x y;visibility:visible;mso-wrap-style:square" from="5969,31638" to="13938,40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" strokecolor="#903" strokeweight="1.5pt"/>
                <v:line id="Line 47" o:spid="_x0000_s1169" style="position:absolute;flip:y;visibility:visible;mso-wrap-style:square" from="10779,5381" to="18510,1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" strokecolor="#903" strokeweight="1.5pt"/>
                <v:line id="Line 48" o:spid="_x0000_s1170" style="position:absolute;flip:x;visibility:visible;mso-wrap-style:square" from="3079,15001" to="10779,24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" strokecolor="#903" strokeweight="1.5pt"/>
                <v:line id="Line 49" o:spid="_x0000_s1171" style="position:absolute;flip:y;visibility:visible;mso-wrap-style:square" from="11255,19145" to="19462,22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" strokecolor="#903" strokeweight="1.5pt"/>
                <v:line id="Line 50" o:spid="_x0000_s1172" style="position:absolute;flip:x;visibility:visible;mso-wrap-style:square" from="3079,22558" to="11255,25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" strokecolor="#903" strokeweight="1.5pt"/>
                <v:line id="Line 51" o:spid="_x0000_s1173" style="position:absolute;flip:y;visibility:visible;mso-wrap-style:square" from="10969,12557" to="18843,18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" strokecolor="#903" strokeweight="1.5pt"/>
                <v:line id="Line 52" o:spid="_x0000_s1174" style="position:absolute;flip:x;visibility:visible;mso-wrap-style:square" from="3079,18970" to="10969,2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" strokecolor="#903" strokeweight="1.5pt"/>
                <v:line id="Line 53" o:spid="_x0000_s1175" style="position:absolute;flip:y;visibility:visible;mso-wrap-style:square" from="11826,24479" to="20574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" strokecolor="#903" strokeweight="1.5pt"/>
                <v:line id="Line 54" o:spid="_x0000_s1176" style="position:absolute;flip:x;visibility:visible;mso-wrap-style:square" from="3079,25447" to="11826,2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" strokecolor="#903" strokeweight="1.5pt"/>
                <v:line id="Line 55" o:spid="_x0000_s1177" style="position:absolute;visibility:visible;mso-wrap-style:square" from="15716,35194" to="25161,40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" strokecolor="#903" strokeweight="1.5pt"/>
                <v:line id="Line 56" o:spid="_x0000_s1178" style="position:absolute;flip:x y;visibility:visible;mso-wrap-style:square" from="6270,29464" to="15716,35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" strokecolor="#903" strokeweight="1.5pt"/>
                <v:oval id="Oval 9858" o:spid="_x0000_s1179" style="position:absolute;left:22812;top:31972;width:46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" fillcolor="#ffc" strokecolor="#903" strokeweight="1.5pt"/>
                <v:rect id="Rectangle 9859" o:spid="_x0000_s1180" style="position:absolute;left:21366;top:35811;width:9341;height:24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" filled="f" stroked="f">
                  <v:textbox style="mso-fit-shape-to-text:t" inset="0,0,0,0">
                    <w:txbxContent>
                      <w:p w14:paraId="3ACC08E1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List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serviec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cancel</w:t>
                        </w:r>
                      </w:p>
                    </w:txbxContent>
                  </v:textbox>
                </v:rect>
                <v:line id="Line 59" o:spid="_x0000_s1181" style="position:absolute;flip:x y;visibility:visible;mso-wrap-style:square" from="3079,27019" to="12890,2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" strokecolor="#903" strokeweight="1.5pt"/>
                <v:line id="Line 60" o:spid="_x0000_s1182" style="position:absolute;visibility:visible;mso-wrap-style:square" from="12890,29781" to="22748,32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" strokecolor="#903" strokeweight="1.5pt"/>
                <v:line id="Line 61" o:spid="_x0000_s1183" style="position:absolute;flip:x y;visibility:visible;mso-wrap-style:square" from="28590,33480" to="39211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" strokecolor="#903" strokeweight="1.5pt">
                  <v:stroke dashstyle="3 1"/>
                </v:line>
                <v:line id="Line 62" o:spid="_x0000_s1184" style="position:absolute;flip:y;visibility:visible;mso-wrap-style:square" from="28590,33099" to="29559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" strokecolor="#903" strokeweight="1.5pt"/>
                <v:line id="Line 63" o:spid="_x0000_s1185" style="position:absolute;visibility:visible;mso-wrap-style:square" from="28590,33480" to="29559,33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w6Y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BmPvuDvTXwCcv4AAAD//wMAUEsBAi0AFAAGAAgAAAAhANvh9svuAAAAhQEAABMAAAAAAAAA&#10;AAAAAAAAAAAAAFtDb250ZW50X1R5cGVzXS54bWxQSwECLQAUAAYACAAAACEAWvQsW78AAAAVAQAA&#10;CwAAAAAAAAAAAAAAAAAfAQAAX3JlbHMvLnJlbHNQSwECLQAUAAYACAAAACEADhcOmMYAAADdAAAA&#10;DwAAAAAAAAAAAAAAAAAHAgAAZHJzL2Rvd25yZXYueG1sUEsFBgAAAAADAAMAtwAAAPoCAAAAAA==&#10;" strokecolor="#903" strokeweight="1.5pt"/>
                <v:rect id="Rectangle 9865" o:spid="_x0000_s1186" style="position:absolute;left:31478;top:31684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" filled="f" stroked="f">
                  <v:textbox style="mso-fit-shape-to-text:t" inset="0,0,0,0">
                    <w:txbxContent>
                      <w:p w14:paraId="407D7109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9866" o:spid="_x0000_s1187" style="position:absolute;left:49561;top:13446;width:2493;height:3349" coordorigin="49561,13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">
                  <v:oval id="Oval 9867" o:spid="_x0000_s1188" style="position:absolute;left:49562;top:13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" filled="f" strokecolor="#903" strokeweight="1.5pt"/>
                  <v:line id="Line 66" o:spid="_x0000_s1189" style="position:absolute;visibility:visible;mso-wrap-style:square" from="49562,13383" to="49562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" strokecolor="#903" strokeweight="1.5pt"/>
                  <v:line id="Line 67" o:spid="_x0000_s1190" style="position:absolute;visibility:visible;mso-wrap-style:square" from="49561,13383" to="49563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" strokecolor="#903" strokeweight="1.5pt"/>
                  <v:shape id="Freeform 68" o:spid="_x0000_s1191" style="position:absolute;left:49561;top:13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871" o:spid="_x0000_s1192" style="position:absolute;left:49161;top:18398;width:432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rrb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lW+nMPzTXoCcvsAAAD//wMAUEsBAi0AFAAGAAgAAAAhANvh9svuAAAAhQEAABMAAAAAAAAAAAAA&#10;AAAAAAAAAFtDb250ZW50X1R5cGVzXS54bWxQSwECLQAUAAYACAAAACEAWvQsW78AAAAVAQAACwAA&#10;AAAAAAAAAAAAAAAfAQAAX3JlbHMvLnJlbHNQSwECLQAUAAYACAAAACEARFa628MAAADdAAAADwAA&#10;AAAAAAAAAAAAAAAHAgAAZHJzL2Rvd25yZXYueG1sUEsFBgAAAAADAAMAtwAAAPcCAAAAAA==&#10;" filled="f" stroked="f">
                  <v:textbox style="mso-fit-shape-to-text:t" inset="0,0,0,0">
                    <w:txbxContent>
                      <w:p w14:paraId="2766432F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 API</w:t>
                        </w:r>
                      </w:p>
                    </w:txbxContent>
                  </v:textbox>
                </v:rect>
                <v:oval id="Oval 9872" o:spid="_x0000_s1193" style="position:absolute;left:33813;top:14033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" fillcolor="#ffc" strokecolor="#903" strokeweight="1.5pt"/>
                <v:rect id="Rectangle 9873" o:spid="_x0000_s1194" style="position:absolute;left:32178;top:17890;width:1004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" filled="f" stroked="f">
                  <v:textbox style="mso-fit-shape-to-text:t" inset="0,0,0,0">
                    <w:txbxContent>
                      <w:p w14:paraId="192C1E8B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application</w:t>
                        </w:r>
                      </w:p>
                    </w:txbxContent>
                  </v:textbox>
                </v:rect>
                <v:line id="Line 73" o:spid="_x0000_s1195" style="position:absolute;flip:x;visibility:visible;mso-wrap-style:square" from="26035,15906" to="33766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" strokecolor="#903" strokeweight="1.5pt">
                  <v:stroke dashstyle="3 1"/>
                </v:line>
                <v:line id="Line 74" o:spid="_x0000_s1196" style="position:absolute;visibility:visible;mso-wrap-style:square" from="26035,17176" to="27066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j3e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jCdjD/g7018AnL+AAAA//8DAFBLAQItABQABgAIAAAAIQDb4fbL7gAAAIUBAAATAAAAAAAA&#10;AAAAAAAAAAAAAABbQ29udGVudF9UeXBlc10ueG1sUEsBAi0AFAAGAAgAAAAhAFr0LFu/AAAAFQEA&#10;AAsAAAAAAAAAAAAAAAAAHwEAAF9yZWxzLy5yZWxzUEsBAi0AFAAGAAgAAAAhAOSCPd7HAAAA3QAA&#10;AA8AAAAAAAAAAAAAAAAABwIAAGRycy9kb3ducmV2LnhtbFBLBQYAAAAAAwADALcAAAD7AgAAAAA=&#10;" strokecolor="#903" strokeweight="1.5pt"/>
                <v:line id="Line 75" o:spid="_x0000_s1197" style="position:absolute;flip:y;visibility:visible;mso-wrap-style:square" from="26035,16605" to="26955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" strokecolor="#903" strokeweight="1.5pt"/>
                <v:rect id="Rectangle 9877" o:spid="_x0000_s1198" style="position:absolute;left:27654;top:14620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" filled="f" stroked="f">
                  <v:textbox style="mso-fit-shape-to-text:t" inset="0,0,0,0">
                    <w:txbxContent>
                      <w:p w14:paraId="4C9C8460" w14:textId="77777777" w:rsidR="00F028C2" w:rsidRDefault="00F028C2" w:rsidP="00F028C2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77" o:spid="_x0000_s1199" style="position:absolute;visibility:visible;mso-wrap-style:square" from="44577,15430" to="49545,15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" strokecolor="#903" strokeweight="1.5pt"/>
                <w10:wrap anchorx="margin"/>
              </v:group>
            </w:pict>
          </mc:Fallback>
        </mc:AlternateContent>
      </w:r>
    </w:p>
    <w:p w14:paraId="3FB754FB" w14:textId="1E5F8BE9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039AC288" w14:textId="706EFD14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2C4C754" w14:textId="746FC651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23BD395" w14:textId="1BCB543F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6E0115A" w14:textId="09C9D0AD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16088DE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533B352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4F565035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C4CF11D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73C3500B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6110244F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1C4B3359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19CE8531" w14:textId="64D772A0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85560F5" w14:textId="3E756202" w:rsidR="00691A36" w:rsidRDefault="00691A36" w:rsidP="00691A36"/>
    <w:p w14:paraId="383DB9BF" w14:textId="330BB81E" w:rsidR="00691A36" w:rsidRDefault="00691A36" w:rsidP="00691A36"/>
    <w:p w14:paraId="63A327AB" w14:textId="77777777" w:rsidR="00691A36" w:rsidRPr="00691A36" w:rsidRDefault="00691A36" w:rsidP="00691A36"/>
    <w:p w14:paraId="64BFDA47" w14:textId="77777777" w:rsidR="004334DF" w:rsidRDefault="004334DF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405FA1E" w14:textId="700C80DF" w:rsidR="00084BB6" w:rsidRPr="00084BB6" w:rsidRDefault="00084BB6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22" w:name="_Toc101790077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ยูสเคสไดอาแกรมของแอปพลิเคชันการจัดการรถรับ-ส่งนักเรียน</w:t>
      </w:r>
      <w:bookmarkEnd w:id="22"/>
    </w:p>
    <w:p w14:paraId="6034AE84" w14:textId="77777777" w:rsidR="00084BB6" w:rsidRDefault="00084BB6" w:rsidP="00084BB6">
      <w:pPr>
        <w:rPr>
          <w:rFonts w:ascii="TH SarabunPSK" w:hAnsi="TH SarabunPSK" w:cs="TH SarabunPSK"/>
          <w:sz w:val="32"/>
          <w:szCs w:val="32"/>
        </w:rPr>
      </w:pPr>
    </w:p>
    <w:p w14:paraId="78C92F36" w14:textId="61216F1D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z w:val="32"/>
        </w:rPr>
      </w:pPr>
      <w:bookmarkStart w:id="23" w:name="_Toc101790001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lastRenderedPageBreak/>
        <w:t>2.2 คุณลักษณะของผู้ใช้ (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>User Characteristics)</w:t>
      </w:r>
      <w:bookmarkEnd w:id="23"/>
    </w:p>
    <w:p w14:paraId="59252C9E" w14:textId="2A9F120C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แบ่งระดับของผู้ใช้งานระบบออกเป็น </w:t>
      </w:r>
      <w:r w:rsidRPr="009F1F59">
        <w:rPr>
          <w:rFonts w:ascii="TH SarabunPSK" w:hAnsi="TH SarabunPSK" w:cs="TH SarabunPSK"/>
          <w:sz w:val="32"/>
          <w:szCs w:val="32"/>
        </w:rPr>
        <w:t>5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ประเภท ดังนี้ </w:t>
      </w:r>
    </w:p>
    <w:p w14:paraId="022D88F0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ผู้ใช้ทั่วไป (</w:t>
      </w:r>
      <w:r w:rsidRPr="009F1F59">
        <w:rPr>
          <w:rFonts w:ascii="TH SarabunPSK" w:hAnsi="TH SarabunPSK" w:cs="TH SarabunPSK"/>
          <w:sz w:val="32"/>
          <w:szCs w:val="32"/>
        </w:rPr>
        <w:t xml:space="preserve">User)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สามารถทำการค้นหารถรับส่งนักเรียนและสามารถเข้าดูข้อมูลทั่วๆ ไป ได้แก่ </w:t>
      </w:r>
    </w:p>
    <w:p w14:paraId="27EB0301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รายละเอียดของรถรับรับส่ง  กรอกข้อมูลส่วนตัวเพื่อเข้าใช้งานแอปพลิเคชัน เป็นต้น </w:t>
      </w:r>
    </w:p>
    <w:p w14:paraId="7DDF1075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ผู้ปกครอง (</w:t>
      </w:r>
      <w:r w:rsidRPr="009F1F59">
        <w:rPr>
          <w:rFonts w:ascii="TH SarabunPSK" w:hAnsi="TH SarabunPSK" w:cs="TH SarabunPSK"/>
          <w:sz w:val="32"/>
          <w:szCs w:val="32"/>
        </w:rPr>
        <w:t xml:space="preserve">Parent)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สามารถกรอกข้อมูลชื่อผู้ใช้และรหัสผ่านเพื่อ ล็อกอินเข้าสู่ระบบ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</w:t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 แก้ไขข้อมูลสมาชิก เพิ่มข้อมูลนักเรียนและลงทะเบียนกับรถรับส่ง</w:t>
      </w:r>
    </w:p>
    <w:p w14:paraId="71875A34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นักเรียน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children</w:t>
      </w:r>
      <w:r w:rsidRPr="009F1F59">
        <w:rPr>
          <w:rFonts w:ascii="TH SarabunPSK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สามารถกรอกข้อมูลชื่อผู้ใช้และรหัสผ่านเพื่อล็อกอิน 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>Login)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 แก้ไขข้อมูลสมาชิกและเช็คตำแหน่งรถรับส่ง</w:t>
      </w:r>
    </w:p>
    <w:p w14:paraId="3B24F9BF" w14:textId="5EFD241C" w:rsidR="00D15811" w:rsidRPr="009F1F59" w:rsidRDefault="00D15811" w:rsidP="00C93037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Arial" w:hAnsi="Arial" w:cs="Arial" w:hint="cs"/>
          <w:sz w:val="32"/>
          <w:szCs w:val="32"/>
          <w:cs/>
        </w:rPr>
        <w:t>▪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คนขับรถ (</w:t>
      </w:r>
      <w:r w:rsidRPr="009F1F59">
        <w:rPr>
          <w:rFonts w:ascii="TH SarabunPSK" w:hAnsi="TH SarabunPSK" w:cs="TH SarabunPSK"/>
          <w:sz w:val="32"/>
          <w:szCs w:val="32"/>
        </w:rPr>
        <w:t xml:space="preserve">Driver)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สามารถกรอกข้อมูลชื่อผู้ใช้และรหัสผ่านเพื่อ ล็อกอินเข้าสู่ระบบ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เพื่อแก้ไข</w:t>
      </w: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   ข้อมูลสมาชิกและลงทะเบียนเป็นคนขับรถรับส่ง</w:t>
      </w:r>
    </w:p>
    <w:p w14:paraId="23CAFAD0" w14:textId="5364DA8B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</w:rPr>
      </w:pPr>
      <w:bookmarkStart w:id="24" w:name="_Toc97835303"/>
      <w:bookmarkStart w:id="25" w:name="_Toc97924797"/>
      <w:bookmarkStart w:id="26" w:name="_Toc97924814"/>
      <w:bookmarkStart w:id="27" w:name="_Toc101790002"/>
      <w:r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  <w:cs/>
        </w:rPr>
        <w:t>2.3 กฏเกณฑ์หรือข้อบังคับโดยทั่วไป (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pacing w:val="0"/>
          <w:sz w:val="32"/>
        </w:rPr>
        <w:t>General Constraints)</w:t>
      </w:r>
      <w:bookmarkEnd w:id="24"/>
      <w:bookmarkEnd w:id="25"/>
      <w:bookmarkEnd w:id="26"/>
      <w:bookmarkEnd w:id="27"/>
    </w:p>
    <w:p w14:paraId="3D04CC2A" w14:textId="6D34EB80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ถูกออกแบบโดยใช้วิธีการวิเคราะห์และออกแบบระบบเชิงวัตถุด้วย </w:t>
      </w:r>
      <w:r w:rsidRPr="009F1F59">
        <w:rPr>
          <w:rFonts w:ascii="TH SarabunPSK" w:hAnsi="TH SarabunPSK" w:cs="TH SarabunPSK"/>
          <w:sz w:val="32"/>
          <w:szCs w:val="32"/>
        </w:rPr>
        <w:t xml:space="preserve">UML(Unified Modeling Language)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เพื่อใช้เป็นแบบจำลองที่มีขั้นตอนและรายละเอียดที่ชัดเจน จึงช่วยเพิ่มความสะดวกในการพัฒนาระบบ การบำรุงรักษาและแก้ไขระบบ รวมไปถึงความสามารถในการรองรับเทคโนโลยีที่ทันสมัยที่เกิดขึ้นในยุคปัจจุบัน และการนำแบบจำลองไปพัฒนาเป็นระบบจริงสามารถทำได้โดยไม่ขึ้นกับภาษาโปรแกรมเชิงวัตถุใด ๆ ระบบนี้จะถูกพัฒนาขึ้นในรูปของเว็บแอพพลิเคชั่นที่มีการประมวลผลแบบออนไลน์ที่ผู้ใช้สามารถเข้าถึงได้โดยไม่จำกัดเวลาและสถานที่</w:t>
      </w:r>
    </w:p>
    <w:p w14:paraId="4A174962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A671927" w14:textId="3C2EBE63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  <w:sz w:val="32"/>
        </w:rPr>
      </w:pPr>
      <w:bookmarkStart w:id="28" w:name="_Toc101790003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2.4 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  <w:cs/>
        </w:rPr>
        <w:t>สมมุติฐานและเงื่อนไขของระบบ (</w:t>
      </w:r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>Assumptions and Dependencies)</w:t>
      </w:r>
      <w:bookmarkEnd w:id="28"/>
      <w:r w:rsidRPr="009F1F59">
        <w:rPr>
          <w:rStyle w:val="BookTitle"/>
          <w:rFonts w:ascii="TH SarabunPSK" w:hAnsi="TH SarabunPSK"/>
          <w:b/>
          <w:bCs/>
          <w:i w:val="0"/>
          <w:iCs w:val="0"/>
          <w:sz w:val="32"/>
        </w:rPr>
        <w:t xml:space="preserve"> </w:t>
      </w:r>
    </w:p>
    <w:p w14:paraId="603CE43A" w14:textId="5D2BD896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ใช้สถาปัตยกรรมแบบ </w:t>
      </w:r>
      <w:r w:rsidRPr="009F1F59">
        <w:rPr>
          <w:rFonts w:ascii="TH SarabunPSK" w:hAnsi="TH SarabunPSK" w:cs="TH SarabunPSK"/>
          <w:sz w:val="32"/>
          <w:szCs w:val="32"/>
        </w:rPr>
        <w:t xml:space="preserve">MVC (Model View Controller) </w:t>
      </w:r>
    </w:p>
    <w:p w14:paraId="4F3BC3A7" w14:textId="6E9CBAFB" w:rsidR="00C93037" w:rsidRDefault="00C93037" w:rsidP="00D15811">
      <w:pPr>
        <w:rPr>
          <w:rFonts w:ascii="TH SarabunPSK" w:hAnsi="TH SarabunPSK" w:cs="TH SarabunPSK"/>
          <w:sz w:val="32"/>
          <w:szCs w:val="32"/>
        </w:rPr>
      </w:pPr>
    </w:p>
    <w:p w14:paraId="0DBE280C" w14:textId="77777777" w:rsidR="00084BB6" w:rsidRPr="009F1F59" w:rsidRDefault="00084BB6" w:rsidP="00D15811">
      <w:pPr>
        <w:rPr>
          <w:rFonts w:ascii="TH SarabunPSK" w:hAnsi="TH SarabunPSK" w:cs="TH SarabunPSK"/>
          <w:sz w:val="32"/>
          <w:szCs w:val="32"/>
        </w:rPr>
      </w:pPr>
    </w:p>
    <w:p w14:paraId="1B0C770A" w14:textId="718E7D78" w:rsidR="00D15811" w:rsidRPr="009F1F59" w:rsidRDefault="00D15811" w:rsidP="00D1609C">
      <w:pPr>
        <w:pStyle w:val="Heading1"/>
        <w:rPr>
          <w:rFonts w:ascii="TH SarabunPSK" w:hAnsi="TH SarabunPSK"/>
        </w:rPr>
      </w:pPr>
      <w:bookmarkStart w:id="29" w:name="_Toc101790004"/>
      <w:r w:rsidRPr="009F1F59">
        <w:rPr>
          <w:rFonts w:ascii="TH SarabunPSK" w:hAnsi="TH SarabunPSK"/>
        </w:rPr>
        <w:lastRenderedPageBreak/>
        <w:t xml:space="preserve">3. </w:t>
      </w:r>
      <w:r w:rsidRPr="009F1F59">
        <w:rPr>
          <w:rFonts w:ascii="TH SarabunPSK" w:hAnsi="TH SarabunPSK"/>
          <w:cs/>
        </w:rPr>
        <w:t>รายละเอียดความต้องการของระบบ (</w:t>
      </w:r>
      <w:r w:rsidRPr="009F1F59">
        <w:rPr>
          <w:rFonts w:ascii="TH SarabunPSK" w:hAnsi="TH SarabunPSK"/>
        </w:rPr>
        <w:t>Specific Requirement)</w:t>
      </w:r>
      <w:bookmarkEnd w:id="29"/>
    </w:p>
    <w:p w14:paraId="7F925319" w14:textId="075F2CA1" w:rsidR="00FB7A61" w:rsidRPr="009F1F59" w:rsidRDefault="00C93037" w:rsidP="001409E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>การทำงานของระบบ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="00B81DAF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>เริ่มต้นจากผู้ใช้งานทั่วไปดูข้อมูลต่างๆของ รถรับส่งได้ เช่น ชื่อคนขับ ทะเบียนรถ ยี่ห้อรถ โรงเรียนที่รับ รูปภาพของรถ เป็นต้น หากผู้ใช้สามารถค้นหารถรับส่งได้ (</w:t>
      </w:r>
      <w:r w:rsidR="00B81DAF" w:rsidRPr="009F1F59">
        <w:rPr>
          <w:rFonts w:ascii="TH SarabunPSK" w:hAnsi="TH SarabunPSK" w:cs="TH SarabunPSK"/>
          <w:sz w:val="32"/>
          <w:szCs w:val="32"/>
        </w:rPr>
        <w:t>Search school bus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>) หากผู้ใช้ต้องที่จะใช้บริการผู้ใช้สามารถสมัครสมาชิกในการเข้าใช้งานแอปพลิเคชัน (</w:t>
      </w:r>
      <w:r w:rsidR="00B81DAF" w:rsidRPr="009F1F59">
        <w:rPr>
          <w:rFonts w:ascii="TH SarabunPSK" w:hAnsi="TH SarabunPSK" w:cs="TH SarabunPSK"/>
          <w:sz w:val="32"/>
          <w:szCs w:val="32"/>
        </w:rPr>
        <w:t>Register)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สามารถแก้ไขข้อมูลส่วนตัวได้ในภายหลังได้ (</w:t>
      </w:r>
      <w:r w:rsidR="00B81DAF" w:rsidRPr="009F1F59">
        <w:rPr>
          <w:rFonts w:ascii="TH SarabunPSK" w:hAnsi="TH SarabunPSK" w:cs="TH SarabunPSK"/>
          <w:sz w:val="32"/>
          <w:szCs w:val="32"/>
        </w:rPr>
        <w:t>Edit Profile)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สามารถเพิ่ม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B81DAF" w:rsidRPr="009F1F59">
        <w:rPr>
          <w:rFonts w:ascii="TH SarabunPSK" w:hAnsi="TH SarabunPSK" w:cs="TH SarabunPSK"/>
          <w:sz w:val="32"/>
          <w:szCs w:val="32"/>
          <w:cs/>
        </w:rPr>
        <w:t>ของตัวเอง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ในระบบ (</w:t>
      </w:r>
      <w:r w:rsidR="007E22C3" w:rsidRPr="009F1F59">
        <w:rPr>
          <w:rFonts w:ascii="TH SarabunPSK" w:hAnsi="TH SarabunPSK" w:cs="TH SarabunPSK"/>
          <w:sz w:val="32"/>
          <w:szCs w:val="32"/>
        </w:rPr>
        <w:t>Add children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สามารถดูโปรไฟล์ของ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ได้(</w:t>
      </w:r>
      <w:r w:rsidR="00FB7A61" w:rsidRPr="009F1F59">
        <w:rPr>
          <w:rFonts w:ascii="TH SarabunPSK" w:hAnsi="TH SarabunPSK" w:cs="TH SarabunPSK"/>
          <w:sz w:val="32"/>
          <w:szCs w:val="32"/>
        </w:rPr>
        <w:t>View children profile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) และ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สามารถแก้ไขข้อมูล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ได้ (</w:t>
      </w:r>
      <w:r w:rsidR="007E22C3" w:rsidRPr="009F1F59">
        <w:rPr>
          <w:rFonts w:ascii="TH SarabunPSK" w:hAnsi="TH SarabunPSK" w:cs="TH SarabunPSK"/>
          <w:sz w:val="32"/>
          <w:szCs w:val="32"/>
        </w:rPr>
        <w:t>Edit children profile</w:t>
      </w:r>
      <w:r w:rsidR="007E22C3" w:rsidRPr="009F1F59">
        <w:rPr>
          <w:rFonts w:ascii="TH SarabunPSK" w:hAnsi="TH SarabunPSK" w:cs="TH SarabunPSK"/>
          <w:sz w:val="32"/>
          <w:szCs w:val="32"/>
          <w:cs/>
        </w:rPr>
        <w:t>)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 xml:space="preserve"> และเมื่อผู้ใช้เลือกดูข้อมูลของรถรับส่งแล้ว </w:t>
      </w:r>
      <w:r w:rsidR="00FB7A61" w:rsidRPr="009F1F59">
        <w:rPr>
          <w:rFonts w:ascii="TH SarabunPSK" w:hAnsi="TH SarabunPSK" w:cs="TH SarabunPSK"/>
          <w:sz w:val="32"/>
          <w:szCs w:val="32"/>
        </w:rPr>
        <w:t>(View school bus profile)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 xml:space="preserve"> สามาถส่งการร้องขอขึ้นรถรับ-ส่งนักเรียนได้ </w:t>
      </w:r>
      <w:r w:rsidR="00FB7A61" w:rsidRPr="009F1F59">
        <w:rPr>
          <w:rFonts w:ascii="TH SarabunPSK" w:hAnsi="TH SarabunPSK" w:cs="TH SarabunPSK"/>
          <w:sz w:val="32"/>
          <w:szCs w:val="32"/>
        </w:rPr>
        <w:t xml:space="preserve">(Apply school bus) 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>หลังจากได้รับการอุมัติจากคนขับรถ(</w:t>
      </w:r>
      <w:r w:rsidR="00FB7A61" w:rsidRPr="009F1F59">
        <w:rPr>
          <w:rFonts w:ascii="TH SarabunPSK" w:hAnsi="TH SarabunPSK" w:cs="TH SarabunPSK"/>
          <w:sz w:val="32"/>
          <w:szCs w:val="32"/>
        </w:rPr>
        <w:t>Approve application)</w:t>
      </w:r>
      <w:r w:rsidR="00FB7A61"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7F3B" w:rsidRPr="009F1F59">
        <w:rPr>
          <w:rFonts w:ascii="TH SarabunPSK" w:hAnsi="TH SarabunPSK" w:cs="TH SarabunPSK"/>
          <w:sz w:val="32"/>
          <w:szCs w:val="32"/>
          <w:cs/>
        </w:rPr>
        <w:t>สามารถดูรายละเอียดของการร้องขอที่ขอไปได้ (</w:t>
      </w:r>
      <w:r w:rsidR="006C7F3B" w:rsidRPr="009F1F59">
        <w:rPr>
          <w:rFonts w:ascii="TH SarabunPSK" w:hAnsi="TH SarabunPSK" w:cs="TH SarabunPSK"/>
          <w:sz w:val="32"/>
          <w:szCs w:val="32"/>
        </w:rPr>
        <w:t xml:space="preserve">View application details) </w:t>
      </w:r>
      <w:r w:rsidR="006C7F3B" w:rsidRPr="009F1F59">
        <w:rPr>
          <w:rFonts w:ascii="TH SarabunPSK" w:hAnsi="TH SarabunPSK" w:cs="TH SarabunPSK"/>
          <w:sz w:val="32"/>
          <w:szCs w:val="32"/>
          <w:cs/>
        </w:rPr>
        <w:t>อีกทั้งผู้ใช้งานยังสามารถดู</w:t>
      </w:r>
      <w:r w:rsidR="00471B83">
        <w:rPr>
          <w:rFonts w:ascii="TH SarabunPSK" w:hAnsi="TH SarabunPSK" w:cs="TH SarabunPSK" w:hint="cs"/>
          <w:sz w:val="32"/>
          <w:szCs w:val="32"/>
          <w:cs/>
        </w:rPr>
        <w:t>กิจกรรมการขึ้นรถลงรถของเด็กได้</w:t>
      </w:r>
      <w:r w:rsidR="00471B83">
        <w:rPr>
          <w:rFonts w:ascii="TH SarabunPSK" w:hAnsi="TH SarabunPSK" w:cs="TH SarabunPSK"/>
          <w:sz w:val="32"/>
          <w:szCs w:val="32"/>
        </w:rPr>
        <w:t>(View activity)</w:t>
      </w:r>
      <w:r w:rsidR="0016793F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สามารถส่งข้อความเพื่อติดต่อกับคนขับรถได้(</w:t>
      </w:r>
      <w:r w:rsidR="0016793F" w:rsidRPr="009F1F59">
        <w:rPr>
          <w:rFonts w:ascii="TH SarabunPSK" w:hAnsi="TH SarabunPSK" w:cs="TH SarabunPSK"/>
          <w:sz w:val="32"/>
          <w:szCs w:val="32"/>
        </w:rPr>
        <w:t xml:space="preserve">Send message by parent by children) </w:t>
      </w:r>
      <w:r w:rsidR="006C7F3B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6C7F3B" w:rsidRPr="009F1F59">
        <w:rPr>
          <w:rFonts w:ascii="TH SarabunPSK" w:hAnsi="TH SarabunPSK" w:cs="TH SarabunPSK"/>
          <w:sz w:val="32"/>
          <w:szCs w:val="32"/>
          <w:cs/>
        </w:rPr>
        <w:t>และเมื่อผู้ใช้ต้องการยกเลิกการใช้บริการ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ผู้ใช้สามารถส่งคำร้องขอยกเลิกใช้บริการไปยังคนขับรถได้ </w:t>
      </w:r>
      <w:r w:rsidR="0016793F" w:rsidRPr="009F1F59">
        <w:rPr>
          <w:rFonts w:ascii="TH SarabunPSK" w:hAnsi="TH SarabunPSK" w:cs="TH SarabunPSK"/>
          <w:sz w:val="32"/>
          <w:szCs w:val="32"/>
        </w:rPr>
        <w:t>(Cancel service school bus)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ในส่วนของ</w:t>
      </w:r>
      <w:r w:rsidR="00471B83">
        <w:rPr>
          <w:rFonts w:ascii="TH SarabunPSK" w:hAnsi="TH SarabunPSK" w:cs="TH SarabunPSK" w:hint="cs"/>
          <w:sz w:val="32"/>
          <w:szCs w:val="32"/>
          <w:cs/>
        </w:rPr>
        <w:t>เด็ก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เองหากต้องการเข้ามาใช้ระบบ สามารถใช้งานได้ โดยทำงานเข้าสู่ระบบจากชื่อผู้ใช้และรหัสผ่านที่ระบบสร้างให้</w:t>
      </w:r>
      <w:r w:rsidR="0016793F" w:rsidRPr="009F1F59">
        <w:rPr>
          <w:rFonts w:ascii="TH SarabunPSK" w:hAnsi="TH SarabunPSK" w:cs="TH SarabunPSK"/>
          <w:sz w:val="32"/>
          <w:szCs w:val="32"/>
        </w:rPr>
        <w:t>(Login children)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ตัวของ</w:t>
      </w:r>
      <w:r w:rsidR="00471B83">
        <w:rPr>
          <w:rFonts w:ascii="TH SarabunPSK" w:hAnsi="TH SarabunPSK" w:cs="TH SarabunPSK"/>
          <w:sz w:val="32"/>
          <w:szCs w:val="32"/>
          <w:cs/>
        </w:rPr>
        <w:t>เด็ก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เองสามารถที่จะดูตำแหน่งของรถรับส่ง</w:t>
      </w:r>
      <w:r w:rsidR="0016793F" w:rsidRPr="009F1F59">
        <w:rPr>
          <w:rFonts w:ascii="TH SarabunPSK" w:hAnsi="TH SarabunPSK" w:cs="TH SarabunPSK"/>
          <w:sz w:val="32"/>
          <w:szCs w:val="32"/>
        </w:rPr>
        <w:t>(View school bus  location)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และสามารถส่งข้อความเพื่อติดต่อกับคนขับรถได้</w:t>
      </w:r>
      <w:r w:rsidR="0016793F" w:rsidRPr="009F1F59">
        <w:rPr>
          <w:rFonts w:ascii="TH SarabunPSK" w:hAnsi="TH SarabunPSK" w:cs="TH SarabunPSK"/>
          <w:sz w:val="32"/>
          <w:szCs w:val="32"/>
        </w:rPr>
        <w:t>(Send message by parent by children)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ในส่วนของคนขับรถต้องสมัครสมาชิกของตัวเองและลงทะเบียนรถรับส่งของตัวเองได้ก่อน (</w:t>
      </w:r>
      <w:r w:rsidR="0016793F" w:rsidRPr="009F1F59">
        <w:rPr>
          <w:rFonts w:ascii="TH SarabunPSK" w:hAnsi="TH SarabunPSK" w:cs="TH SarabunPSK"/>
          <w:sz w:val="32"/>
          <w:szCs w:val="32"/>
        </w:rPr>
        <w:t>Register driver)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หลังจากนั้นสามารถเข้าสู่ระบบได้ คนขับรถสามารถที่จะแก้ไขข้อมูลตัวเองและรถรับส่งได้</w:t>
      </w:r>
      <w:r w:rsidR="0016793F" w:rsidRPr="009F1F59">
        <w:rPr>
          <w:rFonts w:ascii="TH SarabunPSK" w:hAnsi="TH SarabunPSK" w:cs="TH SarabunPSK"/>
          <w:sz w:val="32"/>
          <w:szCs w:val="32"/>
        </w:rPr>
        <w:t>(Edit driver profile)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สามารถดู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>รายการ</w:t>
      </w:r>
      <w:r w:rsidR="0016793F" w:rsidRPr="009F1F59">
        <w:rPr>
          <w:rFonts w:ascii="TH SarabunPSK" w:hAnsi="TH SarabunPSK" w:cs="TH SarabunPSK"/>
          <w:sz w:val="32"/>
          <w:szCs w:val="32"/>
          <w:cs/>
        </w:rPr>
        <w:t>การร้องขอขึ้นรถจากผู้ใช้งาน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>(</w:t>
      </w:r>
      <w:r w:rsidR="00070A4C" w:rsidRPr="009F1F59">
        <w:rPr>
          <w:rFonts w:ascii="TH SarabunPSK" w:hAnsi="TH SarabunPSK" w:cs="TH SarabunPSK"/>
          <w:sz w:val="32"/>
          <w:szCs w:val="32"/>
        </w:rPr>
        <w:t>List application)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และกดยืนยันได้(</w:t>
      </w:r>
      <w:r w:rsidR="00070A4C" w:rsidRPr="009F1F59">
        <w:rPr>
          <w:rFonts w:ascii="TH SarabunPSK" w:hAnsi="TH SarabunPSK" w:cs="TH SarabunPSK"/>
          <w:sz w:val="32"/>
          <w:szCs w:val="32"/>
        </w:rPr>
        <w:t>Approve application)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ยังจากกดยืนยันระบบจะส่งการแจ้งเตือนผ่าน </w:t>
      </w:r>
      <w:proofErr w:type="spellStart"/>
      <w:r w:rsidR="00070A4C" w:rsidRPr="009F1F59">
        <w:rPr>
          <w:rFonts w:ascii="TH SarabunPSK" w:hAnsi="TH SarabunPSK" w:cs="TH SarabunPSK"/>
          <w:sz w:val="32"/>
          <w:szCs w:val="32"/>
        </w:rPr>
        <w:t>LineAPI</w:t>
      </w:r>
      <w:proofErr w:type="spellEnd"/>
      <w:r w:rsidR="00070A4C"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>ทั้งนี้คนขับรถสามารถดูรายละเอียดของการขอสมัครขึ้นรถได้(</w:t>
      </w:r>
      <w:r w:rsidR="00070A4C" w:rsidRPr="009F1F59">
        <w:rPr>
          <w:rFonts w:ascii="TH SarabunPSK" w:hAnsi="TH SarabunPSK" w:cs="TH SarabunPSK"/>
          <w:sz w:val="32"/>
          <w:szCs w:val="32"/>
        </w:rPr>
        <w:t>View application details by driver)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และยังสามารถจัดการสามารถขึ้นลงรถ(</w:t>
      </w:r>
      <w:r w:rsidR="00E72770">
        <w:rPr>
          <w:rFonts w:ascii="TH SarabunPSK" w:hAnsi="TH SarabunPSK" w:cs="TH SarabunPSK"/>
          <w:sz w:val="32"/>
          <w:szCs w:val="32"/>
        </w:rPr>
        <w:t>Update children get on / off</w:t>
      </w:r>
      <w:r w:rsidR="00070A4C" w:rsidRPr="009F1F59">
        <w:rPr>
          <w:rFonts w:ascii="TH SarabunPSK" w:hAnsi="TH SarabunPSK" w:cs="TH SarabunPSK"/>
          <w:sz w:val="32"/>
          <w:szCs w:val="32"/>
        </w:rPr>
        <w:t>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สามารถจัดการสถานะของรถรับส่งตัวเองได้ (</w:t>
      </w:r>
      <w:r w:rsidR="00E72770">
        <w:rPr>
          <w:rFonts w:ascii="TH SarabunPSK" w:hAnsi="TH SarabunPSK" w:cs="TH SarabunPSK"/>
          <w:sz w:val="32"/>
          <w:szCs w:val="32"/>
        </w:rPr>
        <w:t>Update service status</w:t>
      </w:r>
      <w:r w:rsidR="00070A4C" w:rsidRPr="009F1F59">
        <w:rPr>
          <w:rFonts w:ascii="TH SarabunPSK" w:hAnsi="TH SarabunPSK" w:cs="TH SarabunPSK"/>
          <w:sz w:val="32"/>
          <w:szCs w:val="32"/>
        </w:rPr>
        <w:t>)</w:t>
      </w:r>
      <w:r w:rsidR="00070A4C" w:rsidRPr="009F1F59">
        <w:rPr>
          <w:rFonts w:ascii="TH SarabunPSK" w:hAnsi="TH SarabunPSK" w:cs="TH SarabunPSK"/>
          <w:sz w:val="32"/>
          <w:szCs w:val="32"/>
          <w:cs/>
        </w:rPr>
        <w:t xml:space="preserve"> แต่จะแก้ไขสถานะได้จะต้องไม่มีเด็กอยู่ผ่านในการยสมัครขึ้นรถของตัวเอง และยังสามารถกดยืนยันการ</w:t>
      </w:r>
      <w:r w:rsidR="001409EF" w:rsidRPr="009F1F59">
        <w:rPr>
          <w:rFonts w:ascii="TH SarabunPSK" w:hAnsi="TH SarabunPSK" w:cs="TH SarabunPSK"/>
          <w:sz w:val="32"/>
          <w:szCs w:val="32"/>
          <w:cs/>
        </w:rPr>
        <w:t>ขอยกเลิกการใช้บริการจากผู้ใช้งานได้</w:t>
      </w:r>
    </w:p>
    <w:p w14:paraId="608AF77F" w14:textId="4E45A67E" w:rsidR="001409EF" w:rsidRPr="009F1F59" w:rsidRDefault="001409EF" w:rsidP="001409E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61110411" w14:textId="693FD6C8" w:rsidR="001409EF" w:rsidRDefault="001409EF" w:rsidP="001409E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511F9CA2" w14:textId="77777777" w:rsidR="00471B83" w:rsidRPr="009F1F59" w:rsidRDefault="00471B83" w:rsidP="001409EF">
      <w:pPr>
        <w:spacing w:after="0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4605479C" w14:textId="26AAA6EC" w:rsidR="00D15811" w:rsidRPr="009F1F59" w:rsidRDefault="00D15811" w:rsidP="0056312F">
      <w:pPr>
        <w:pStyle w:val="Heading1"/>
        <w:rPr>
          <w:rFonts w:ascii="TH SarabunPSK" w:hAnsi="TH SarabunPSK"/>
        </w:rPr>
      </w:pPr>
      <w:bookmarkStart w:id="30" w:name="_Toc101790005"/>
      <w:r w:rsidRPr="009F1F59">
        <w:rPr>
          <w:rFonts w:ascii="TH SarabunPSK" w:hAnsi="TH SarabunPSK"/>
        </w:rPr>
        <w:lastRenderedPageBreak/>
        <w:t xml:space="preserve">3.1 </w:t>
      </w:r>
      <w:r w:rsidRPr="009F1F59">
        <w:rPr>
          <w:rFonts w:ascii="TH SarabunPSK" w:hAnsi="TH SarabunPSK"/>
          <w:cs/>
        </w:rPr>
        <w:t>รายละเอียดของยูสเคส (</w:t>
      </w:r>
      <w:r w:rsidRPr="009F1F59">
        <w:rPr>
          <w:rFonts w:ascii="TH SarabunPSK" w:hAnsi="TH SarabunPSK"/>
        </w:rPr>
        <w:t>Use-Case Specifications)</w:t>
      </w:r>
      <w:bookmarkEnd w:id="30"/>
    </w:p>
    <w:p w14:paraId="301680BB" w14:textId="52630A25" w:rsidR="00D15811" w:rsidRPr="009F1F59" w:rsidRDefault="00D15811" w:rsidP="001409EF">
      <w:pPr>
        <w:spacing w:after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>วัตถุประสงค์หลักในการใช้งานของยูสเคสคือการค้นหาความต้องการของระบบในรูปของอะไรคือสิ่งที่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ระบบต้องทำ โดยไม่มีการเจาะลึกลงไปถึงรายละเอียดของวิธีการทำงานภายในของระบบ นอกจากนั้นแล้วยูสเคส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สามารถนำไปใช้ในหลายๆขั้นตอนของการพัฒนาระบบ เช่น การค้นหาหรือรวบรวมความต้องการของระบบ การ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ออกแบบ การทดสอบ ตลอดจนการสร้างเอกสารประกอบคู่มือใช้สำหรับ </w:t>
      </w:r>
      <w:r w:rsidR="00202208">
        <w:rPr>
          <w:rFonts w:ascii="TH SarabunPSK" w:hAnsi="TH SarabunPSK" w:cs="TH SarabunPSK"/>
          <w:sz w:val="32"/>
          <w:szCs w:val="32"/>
          <w:cs/>
        </w:rPr>
        <w:t>แอปพลิเคชันการจัดการรถรับ-ส่งนักเรียน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มีรายละเอียดการทำงานของยูสเคสดังต่อไปนี้</w:t>
      </w:r>
    </w:p>
    <w:p w14:paraId="6A55514F" w14:textId="18632234" w:rsidR="00D15811" w:rsidRPr="009F1F59" w:rsidRDefault="00D15811" w:rsidP="0056312F">
      <w:pPr>
        <w:pStyle w:val="Heading1"/>
        <w:rPr>
          <w:rStyle w:val="BookTitle"/>
          <w:rFonts w:ascii="TH SarabunPSK" w:hAnsi="TH SarabunPSK"/>
          <w:b/>
          <w:bCs/>
          <w:i w:val="0"/>
          <w:iCs w:val="0"/>
        </w:rPr>
      </w:pPr>
      <w:r w:rsidRPr="009F1F59">
        <w:rPr>
          <w:rFonts w:ascii="TH SarabunPSK" w:hAnsi="TH SarabunPSK"/>
          <w:sz w:val="32"/>
          <w:cs/>
        </w:rPr>
        <w:tab/>
      </w:r>
      <w:bookmarkStart w:id="31" w:name="_Toc101790006"/>
      <w:r w:rsidRPr="009F1F59">
        <w:rPr>
          <w:rFonts w:ascii="TH SarabunPSK" w:hAnsi="TH SarabunPSK"/>
          <w:sz w:val="32"/>
          <w:cs/>
        </w:rPr>
        <w:t xml:space="preserve">3.1.1 ยูสเคส </w:t>
      </w:r>
      <w:r w:rsidRPr="009F1F59">
        <w:rPr>
          <w:rFonts w:ascii="TH SarabunPSK" w:hAnsi="TH SarabunPSK"/>
          <w:sz w:val="32"/>
        </w:rPr>
        <w:t>Search school bus</w:t>
      </w:r>
      <w:bookmarkEnd w:id="31"/>
    </w:p>
    <w:p w14:paraId="661D398F" w14:textId="77777777" w:rsidR="00D15811" w:rsidRPr="009F1F59" w:rsidRDefault="00D15811" w:rsidP="001409EF">
      <w:pPr>
        <w:spacing w:after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ยูสเคส </w:t>
      </w:r>
      <w:r w:rsidRPr="009F1F59">
        <w:rPr>
          <w:rFonts w:ascii="TH SarabunPSK" w:hAnsi="TH SarabunPSK" w:cs="TH SarabunPSK"/>
          <w:sz w:val="32"/>
          <w:szCs w:val="32"/>
        </w:rPr>
        <w:t xml:space="preserve">Search school bus </w:t>
      </w:r>
      <w:r w:rsidRPr="009F1F59">
        <w:rPr>
          <w:rFonts w:ascii="TH SarabunPSK" w:hAnsi="TH SarabunPSK" w:cs="TH SarabunPSK"/>
          <w:sz w:val="32"/>
          <w:szCs w:val="32"/>
          <w:cs/>
        </w:rPr>
        <w:t>ใช้สำหรับการค้นหารถรับส่งนักเรียนที่ผู้ใช้ต้องการ หรือแสดงข้อมูลรถรับส่งนักเรียนทั้งหมด เช่น กรอกชื่อโรงเรียนที่ต้องการค้นหารถรับส่งนักเรียนที่มาส่งโรงเรียนนี้ ระบบจะแสดงรายการรถรับส่งนักเรียนตามที่ผู้ใช้ต้องการ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360DCB22" w14:textId="77777777" w:rsidTr="00337DBB">
        <w:tc>
          <w:tcPr>
            <w:tcW w:w="3145" w:type="dxa"/>
          </w:tcPr>
          <w:p w14:paraId="0A36187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8545355" w14:textId="713697D3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6DADC47D" w14:textId="77777777" w:rsidTr="00337DBB">
        <w:tc>
          <w:tcPr>
            <w:tcW w:w="3145" w:type="dxa"/>
          </w:tcPr>
          <w:p w14:paraId="4A36965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B3364C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 school bus</w:t>
            </w:r>
          </w:p>
        </w:tc>
      </w:tr>
      <w:tr w:rsidR="00B460B5" w:rsidRPr="009F1F59" w14:paraId="5D702A9A" w14:textId="77777777" w:rsidTr="00337DBB">
        <w:tc>
          <w:tcPr>
            <w:tcW w:w="3145" w:type="dxa"/>
          </w:tcPr>
          <w:p w14:paraId="3E57D0F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9F880C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User, Parent, Driver</w:t>
            </w:r>
          </w:p>
        </w:tc>
      </w:tr>
      <w:tr w:rsidR="00B460B5" w:rsidRPr="009F1F59" w14:paraId="4452DF5B" w14:textId="77777777" w:rsidTr="00337DBB">
        <w:tc>
          <w:tcPr>
            <w:tcW w:w="3145" w:type="dxa"/>
          </w:tcPr>
          <w:p w14:paraId="331F428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5147A35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7773C19B" w14:textId="77777777" w:rsidTr="00337DBB">
        <w:tc>
          <w:tcPr>
            <w:tcW w:w="3145" w:type="dxa"/>
          </w:tcPr>
          <w:p w14:paraId="3A4F853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17B6830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 school bus</w:t>
            </w:r>
          </w:p>
          <w:p w14:paraId="4FCE24B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ผู้ใช้กรอกที่ผู้ใช้ต้องการค้นหา เช่น ชื่อโรงเรียน</w:t>
            </w:r>
          </w:p>
          <w:p w14:paraId="3262A97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0E0CFEA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2392D34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</w:t>
            </w:r>
          </w:p>
          <w:p w14:paraId="52C0B0A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5.1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45469AD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5.2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ระบบคืนค่าข้อมูลรถรับส่งนักเรียน</w:t>
            </w:r>
          </w:p>
          <w:p w14:paraId="40ADFFB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6E380DB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3E9C9C57" w14:textId="77777777" w:rsidTr="00337DBB">
        <w:tc>
          <w:tcPr>
            <w:tcW w:w="3145" w:type="dxa"/>
          </w:tcPr>
          <w:p w14:paraId="2ED74F1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37585D9" w14:textId="7179237F" w:rsidR="00D15811" w:rsidRPr="009F1F59" w:rsidRDefault="00DB0C2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“ไม่พบข้อมูลรถรับส่งนักเรียนที่ค้นหา”</w:t>
            </w:r>
          </w:p>
        </w:tc>
      </w:tr>
      <w:tr w:rsidR="00B460B5" w:rsidRPr="009F1F59" w14:paraId="005635A6" w14:textId="77777777" w:rsidTr="00337DBB">
        <w:tc>
          <w:tcPr>
            <w:tcW w:w="3145" w:type="dxa"/>
          </w:tcPr>
          <w:p w14:paraId="19268C8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6E9BF2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3DDB2A59" w14:textId="77777777" w:rsidTr="00337DBB">
        <w:tc>
          <w:tcPr>
            <w:tcW w:w="3145" w:type="dxa"/>
          </w:tcPr>
          <w:p w14:paraId="0654E11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014B392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D241233" w14:textId="06009157" w:rsidR="00D15811" w:rsidRPr="009F1F59" w:rsidRDefault="00D15811" w:rsidP="003102F4">
      <w:pPr>
        <w:pStyle w:val="Heading1"/>
        <w:ind w:firstLine="720"/>
        <w:rPr>
          <w:rFonts w:ascii="TH SarabunPSK" w:hAnsi="TH SarabunPSK"/>
          <w:sz w:val="32"/>
        </w:rPr>
      </w:pPr>
      <w:bookmarkStart w:id="32" w:name="_Toc101790007"/>
      <w:r w:rsidRPr="009F1F59">
        <w:rPr>
          <w:rFonts w:ascii="TH SarabunPSK" w:hAnsi="TH SarabunPSK"/>
          <w:sz w:val="32"/>
          <w:cs/>
        </w:rPr>
        <w:lastRenderedPageBreak/>
        <w:t xml:space="preserve">3.1.2 ยูสเคส </w:t>
      </w:r>
      <w:r w:rsidRPr="009F1F59">
        <w:rPr>
          <w:rFonts w:ascii="TH SarabunPSK" w:hAnsi="TH SarabunPSK"/>
          <w:sz w:val="32"/>
        </w:rPr>
        <w:t>View school bus details</w:t>
      </w:r>
      <w:bookmarkEnd w:id="32"/>
    </w:p>
    <w:p w14:paraId="7DE47D38" w14:textId="09B616AF" w:rsidR="003950F5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ยูสเคส </w:t>
      </w:r>
      <w:r w:rsidRPr="009F1F59">
        <w:rPr>
          <w:rFonts w:ascii="TH SarabunPSK" w:hAnsi="TH SarabunPSK" w:cs="TH SarabunPSK"/>
          <w:sz w:val="32"/>
          <w:szCs w:val="32"/>
        </w:rPr>
        <w:t xml:space="preserve">View school bus details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เป็นยูสเคสสำหรับแสดงข้อมูลรถรับส่งนักเรียนที่ผู้ใช้ทำการเลือก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ระบบแสดงรายละเอียดข้อมูลรถรับส่งนักเรียน เช่น ข้อมูลคนขับรถ โรงเรียนที่รับบริการอยู่ ค่าบริการรถรับส่งนักเรียน </w:t>
      </w:r>
    </w:p>
    <w:p w14:paraId="7C2D77B5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34F0A402" w14:textId="77777777" w:rsidTr="00337DBB">
        <w:tc>
          <w:tcPr>
            <w:tcW w:w="3145" w:type="dxa"/>
          </w:tcPr>
          <w:p w14:paraId="7756495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4448B911" w14:textId="7176F799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580CFB02" w14:textId="77777777" w:rsidTr="00337DBB">
        <w:tc>
          <w:tcPr>
            <w:tcW w:w="3145" w:type="dxa"/>
          </w:tcPr>
          <w:p w14:paraId="0ED0AA9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62DD9E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View school bus details</w:t>
            </w:r>
          </w:p>
        </w:tc>
      </w:tr>
      <w:tr w:rsidR="00B460B5" w:rsidRPr="009F1F59" w14:paraId="40137E2C" w14:textId="77777777" w:rsidTr="00337DBB">
        <w:tc>
          <w:tcPr>
            <w:tcW w:w="3145" w:type="dxa"/>
          </w:tcPr>
          <w:p w14:paraId="05066D3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6299C47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User, Parent, Driver</w:t>
            </w:r>
          </w:p>
        </w:tc>
      </w:tr>
      <w:tr w:rsidR="00B460B5" w:rsidRPr="009F1F59" w14:paraId="02D83EAF" w14:textId="77777777" w:rsidTr="00337DBB">
        <w:tc>
          <w:tcPr>
            <w:tcW w:w="3145" w:type="dxa"/>
          </w:tcPr>
          <w:p w14:paraId="46DC2F8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081759A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0A7CCB0D" w14:textId="77777777" w:rsidTr="00337DBB">
        <w:tc>
          <w:tcPr>
            <w:tcW w:w="3145" w:type="dxa"/>
          </w:tcPr>
          <w:p w14:paraId="3CE9643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4370C7E1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View school bus details</w:t>
            </w:r>
          </w:p>
          <w:p w14:paraId="58B0CF3D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ผู้ใช้งานเลือกรถรับส่ง</w:t>
            </w:r>
          </w:p>
          <w:p w14:paraId="120B4276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5501608A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ระบบทำการค้นหาข้อมูลรถรับส่งนักเรียนที่เลือก</w:t>
            </w:r>
          </w:p>
          <w:p w14:paraId="30E16666" w14:textId="77777777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4.1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049254AE" w14:textId="019DB53D" w:rsidR="001431DA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4.2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ระบบคืนค่าข้อมูลรถรับส่งนักเรียน</w:t>
            </w:r>
          </w:p>
          <w:p w14:paraId="19239C7A" w14:textId="77777777" w:rsidR="00D15811" w:rsidRPr="009F1F59" w:rsidRDefault="001431DA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439A1DFA" w14:textId="6A88A3EF" w:rsidR="00FA10D7" w:rsidRPr="009F1F59" w:rsidRDefault="00FA10D7" w:rsidP="001431D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40F6B388" w14:textId="77777777" w:rsidTr="00337DBB">
        <w:tc>
          <w:tcPr>
            <w:tcW w:w="3145" w:type="dxa"/>
          </w:tcPr>
          <w:p w14:paraId="7086734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3D36C82" w14:textId="00D3A81D" w:rsidR="00D15811" w:rsidRPr="009F1F59" w:rsidRDefault="001431DA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“ไม่พบข้อมูลรถรับส่งนักเรียนที่เลือก”</w:t>
            </w:r>
          </w:p>
        </w:tc>
      </w:tr>
      <w:tr w:rsidR="00B460B5" w:rsidRPr="009F1F59" w14:paraId="06767635" w14:textId="77777777" w:rsidTr="00337DBB">
        <w:tc>
          <w:tcPr>
            <w:tcW w:w="3145" w:type="dxa"/>
          </w:tcPr>
          <w:p w14:paraId="53524F5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17BB45E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6CE349F4" w14:textId="77777777" w:rsidTr="00337DBB">
        <w:tc>
          <w:tcPr>
            <w:tcW w:w="3145" w:type="dxa"/>
          </w:tcPr>
          <w:p w14:paraId="09A1925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676F6B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66990B6D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266979FB" w14:textId="6934118B" w:rsidR="00D15811" w:rsidRPr="009F1F59" w:rsidRDefault="00D15811" w:rsidP="00D158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532449" w14:textId="77777777" w:rsidR="001409EF" w:rsidRPr="009F1F59" w:rsidRDefault="001409EF" w:rsidP="00D158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9D325F" w14:textId="661A0C7F" w:rsidR="003430F6" w:rsidRPr="003430F6" w:rsidRDefault="00D15811" w:rsidP="003430F6">
      <w:pPr>
        <w:pStyle w:val="Heading1"/>
        <w:rPr>
          <w:rFonts w:ascii="TH SarabunPSK" w:eastAsia="Times New Roman" w:hAnsi="TH SarabunPSK"/>
          <w:sz w:val="32"/>
        </w:rPr>
      </w:pPr>
      <w:r w:rsidRPr="009F1F59">
        <w:rPr>
          <w:rFonts w:ascii="TH SarabunPSK" w:hAnsi="TH SarabunPSK"/>
          <w:sz w:val="32"/>
          <w:cs/>
        </w:rPr>
        <w:lastRenderedPageBreak/>
        <w:tab/>
      </w:r>
      <w:bookmarkStart w:id="33" w:name="_Toc101790008"/>
      <w:r w:rsidR="003430F6" w:rsidRPr="009F1F59">
        <w:rPr>
          <w:rFonts w:ascii="TH SarabunPSK" w:hAnsi="TH SarabunPSK"/>
          <w:sz w:val="32"/>
          <w:cs/>
        </w:rPr>
        <w:t>3.1.</w:t>
      </w:r>
      <w:r w:rsidR="00E72770">
        <w:rPr>
          <w:rFonts w:ascii="TH SarabunPSK" w:hAnsi="TH SarabunPSK" w:hint="cs"/>
          <w:sz w:val="32"/>
          <w:cs/>
        </w:rPr>
        <w:t>3</w:t>
      </w:r>
      <w:r w:rsidR="003430F6" w:rsidRPr="009F1F59">
        <w:rPr>
          <w:rFonts w:ascii="TH SarabunPSK" w:hAnsi="TH SarabunPSK"/>
          <w:sz w:val="32"/>
          <w:cs/>
        </w:rPr>
        <w:t xml:space="preserve"> ยูสเคส </w:t>
      </w:r>
      <w:r w:rsidR="003430F6" w:rsidRPr="009F1F59">
        <w:rPr>
          <w:rFonts w:ascii="TH SarabunPSK" w:hAnsi="TH SarabunPSK"/>
          <w:sz w:val="32"/>
        </w:rPr>
        <w:t>Login children</w:t>
      </w:r>
      <w:bookmarkEnd w:id="33"/>
    </w:p>
    <w:p w14:paraId="5CA25913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เป็นยูสเคสสำหรับการเข้าสู่ระบบ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สำหรับ (</w:t>
      </w:r>
      <w:r w:rsidRPr="009F1F59">
        <w:rPr>
          <w:rFonts w:ascii="TH SarabunPSK" w:hAnsi="TH SarabunPSK" w:cs="TH SarabunPSK"/>
          <w:sz w:val="32"/>
          <w:szCs w:val="32"/>
        </w:rPr>
        <w:t xml:space="preserve">Parent) </w:t>
      </w:r>
      <w:r w:rsidRPr="009F1F59">
        <w:rPr>
          <w:rFonts w:ascii="TH SarabunPSK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9F1F59">
        <w:rPr>
          <w:rFonts w:ascii="TH SarabunPSK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Pr="009F1F59">
        <w:rPr>
          <w:rFonts w:ascii="TH SarabunPSK" w:hAnsi="TH SarabunPSK" w:cs="TH SarabunPSK"/>
          <w:sz w:val="32"/>
          <w:szCs w:val="32"/>
        </w:rPr>
        <w:t xml:space="preserve">password)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5B4023B0" w14:textId="77777777" w:rsidR="003430F6" w:rsidRPr="009F1F59" w:rsidRDefault="003430F6" w:rsidP="003430F6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30F6" w:rsidRPr="009F1F59" w14:paraId="436B664F" w14:textId="77777777" w:rsidTr="00B775B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0575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Username)</w:t>
            </w:r>
          </w:p>
          <w:p w14:paraId="6A2C3045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3C44ADF2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31D1DF74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5B762401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5E502369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0A40C583" w14:textId="77777777" w:rsidR="003430F6" w:rsidRPr="009F1F59" w:rsidRDefault="003430F6" w:rsidP="003430F6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30F6" w:rsidRPr="009F1F59" w14:paraId="5D02C52F" w14:textId="77777777" w:rsidTr="00B775B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5D9C6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Password)</w:t>
            </w:r>
          </w:p>
          <w:p w14:paraId="19E0810F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</w:t>
            </w:r>
          </w:p>
          <w:p w14:paraId="54C3E74D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7A8D606B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1CB8D4D8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79CA3290" w14:textId="77777777" w:rsidR="003430F6" w:rsidRPr="009F1F59" w:rsidRDefault="003430F6" w:rsidP="00B775BF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4E53741D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729A66C8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865F63A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6AA3D460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A1767C1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EF41AC6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5B3F898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430F6" w:rsidRPr="009F1F59" w14:paraId="33E96CAE" w14:textId="77777777" w:rsidTr="00B775BF">
        <w:tc>
          <w:tcPr>
            <w:tcW w:w="3145" w:type="dxa"/>
          </w:tcPr>
          <w:p w14:paraId="7454B0D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70101458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430F6" w:rsidRPr="009F1F59" w14:paraId="3139F613" w14:textId="77777777" w:rsidTr="00B775BF">
        <w:tc>
          <w:tcPr>
            <w:tcW w:w="3145" w:type="dxa"/>
          </w:tcPr>
          <w:p w14:paraId="1CFB1AA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83AC23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children</w:t>
            </w:r>
          </w:p>
        </w:tc>
      </w:tr>
      <w:tr w:rsidR="003430F6" w:rsidRPr="009F1F59" w14:paraId="0B2A5402" w14:textId="77777777" w:rsidTr="00B775BF">
        <w:tc>
          <w:tcPr>
            <w:tcW w:w="3145" w:type="dxa"/>
          </w:tcPr>
          <w:p w14:paraId="17A209ED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3E638677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Children</w:t>
            </w:r>
          </w:p>
        </w:tc>
      </w:tr>
      <w:tr w:rsidR="003430F6" w:rsidRPr="009F1F59" w14:paraId="257B346B" w14:textId="77777777" w:rsidTr="00B775BF">
        <w:tc>
          <w:tcPr>
            <w:tcW w:w="3145" w:type="dxa"/>
          </w:tcPr>
          <w:p w14:paraId="71E57CD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0BF3DD3D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3430F6" w:rsidRPr="009F1F59" w14:paraId="12585BFD" w14:textId="77777777" w:rsidTr="00B775BF">
        <w:tc>
          <w:tcPr>
            <w:tcW w:w="3145" w:type="dxa"/>
          </w:tcPr>
          <w:p w14:paraId="0296BCC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BD3B6FD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children</w:t>
            </w:r>
          </w:p>
          <w:p w14:paraId="341FEC51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</w:t>
            </w:r>
          </w:p>
          <w:p w14:paraId="47B9B944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3B053760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522A3743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ระบบตรวจสอบสถานะการเข้าสู่ระบบของผู้ใช้โดย</w:t>
            </w:r>
          </w:p>
          <w:p w14:paraId="3896F9EE" w14:textId="77777777" w:rsidR="003430F6" w:rsidRPr="009F1F59" w:rsidRDefault="003430F6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12FEEB37" w14:textId="77777777" w:rsidR="003430F6" w:rsidRPr="009F1F59" w:rsidRDefault="003430F6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589268F5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03D15FE4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30F6" w:rsidRPr="009F1F59" w14:paraId="58489DF8" w14:textId="77777777" w:rsidTr="00B775BF">
        <w:tc>
          <w:tcPr>
            <w:tcW w:w="3145" w:type="dxa"/>
          </w:tcPr>
          <w:p w14:paraId="62CDA83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06BA2AE2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5.2.1. - ในกรณีที่การตรวจสอบชื่อผู้ใช้และรหัสผ่านไม่ถูกต้องระบบ</w:t>
            </w:r>
          </w:p>
          <w:p w14:paraId="2F0BD3BB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73C6662D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5.2.2. - ในกรณีที่การตรวจสอบไม่พบชื่อผู้ใช้งานในระบบ</w:t>
            </w:r>
          </w:p>
          <w:p w14:paraId="1D4AC3DC" w14:textId="77777777" w:rsidR="003430F6" w:rsidRPr="009F1F59" w:rsidRDefault="003430F6" w:rsidP="00B775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</w:tc>
      </w:tr>
      <w:tr w:rsidR="003430F6" w:rsidRPr="009F1F59" w14:paraId="353CC249" w14:textId="77777777" w:rsidTr="00B775BF">
        <w:tc>
          <w:tcPr>
            <w:tcW w:w="3145" w:type="dxa"/>
          </w:tcPr>
          <w:p w14:paraId="74E12522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C5A74B8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1B3F9725" w14:textId="77777777" w:rsidTr="00B775BF">
        <w:tc>
          <w:tcPr>
            <w:tcW w:w="3145" w:type="dxa"/>
          </w:tcPr>
          <w:p w14:paraId="76F645B4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60DD0CC4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196150B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5B24673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43458291" w14:textId="77777777" w:rsidR="003430F6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CAED7E1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3A9CBF76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A69DAD9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39FD8D86" w14:textId="62601985" w:rsidR="003430F6" w:rsidRPr="009F1F59" w:rsidRDefault="003430F6" w:rsidP="003430F6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bookmarkStart w:id="34" w:name="_Toc101790009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4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View school bus location</w:t>
      </w:r>
      <w:bookmarkEnd w:id="34"/>
    </w:p>
    <w:p w14:paraId="4F2B2D96" w14:textId="77777777" w:rsidR="003430F6" w:rsidRPr="009F1F59" w:rsidRDefault="003430F6" w:rsidP="003430F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View school bus location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by children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เป็นยูสเคสสำหรับดูตำแหน่งของรถรับส่งนักเรียนว่าตอนนี้อยู่ตรงไหนแล้ว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430F6" w:rsidRPr="009F1F59" w14:paraId="72A9499E" w14:textId="77777777" w:rsidTr="00B775BF">
        <w:tc>
          <w:tcPr>
            <w:tcW w:w="3145" w:type="dxa"/>
          </w:tcPr>
          <w:p w14:paraId="4680C083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4664671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430F6" w:rsidRPr="009F1F59" w14:paraId="6CCFC0BE" w14:textId="77777777" w:rsidTr="00B775BF">
        <w:tc>
          <w:tcPr>
            <w:tcW w:w="3145" w:type="dxa"/>
          </w:tcPr>
          <w:p w14:paraId="637A3A2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316628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school bus location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by children</w:t>
            </w:r>
          </w:p>
        </w:tc>
      </w:tr>
      <w:tr w:rsidR="003430F6" w:rsidRPr="009F1F59" w14:paraId="41AD2B12" w14:textId="77777777" w:rsidTr="00B775BF">
        <w:tc>
          <w:tcPr>
            <w:tcW w:w="3145" w:type="dxa"/>
          </w:tcPr>
          <w:p w14:paraId="79222D16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F288CC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3430F6" w:rsidRPr="009F1F59" w14:paraId="7CB4586D" w14:textId="77777777" w:rsidTr="00B775BF">
        <w:tc>
          <w:tcPr>
            <w:tcW w:w="3145" w:type="dxa"/>
          </w:tcPr>
          <w:p w14:paraId="2B5A32A6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E55CD5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1C7AF812" w14:textId="77777777" w:rsidTr="00B775BF">
        <w:tc>
          <w:tcPr>
            <w:tcW w:w="3145" w:type="dxa"/>
          </w:tcPr>
          <w:p w14:paraId="2DB1402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3F75AC3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school bus location</w:t>
            </w:r>
          </w:p>
          <w:p w14:paraId="4361939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ระบบรับค่าการสมัครขึ้นรถ</w:t>
            </w:r>
          </w:p>
          <w:p w14:paraId="11684D98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ระบบทำการค้นหาตำแหน่งจาก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GPS</w:t>
            </w:r>
          </w:p>
          <w:p w14:paraId="6975811B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ระบบทำการค้นหาข้อมูลตำแหน่งจาก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GPS </w:t>
            </w:r>
          </w:p>
          <w:p w14:paraId="5BE6CE2F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ระบบคืนค่าข้อมูลตำแหน่ง</w:t>
            </w:r>
          </w:p>
          <w:p w14:paraId="4080D81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29EDA26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30F6" w:rsidRPr="009F1F59" w14:paraId="163C823F" w14:textId="77777777" w:rsidTr="00B775BF">
        <w:tc>
          <w:tcPr>
            <w:tcW w:w="3145" w:type="dxa"/>
          </w:tcPr>
          <w:p w14:paraId="348B910C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9485046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3.1 – ในกรณีที่หาตำแหน่งไม่เจอระบบจะแสดงข้อความ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ไม่ทราบตำแหน่งรถรับส่ง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3430F6" w:rsidRPr="009F1F59" w14:paraId="7338F0F1" w14:textId="77777777" w:rsidTr="00B775BF">
        <w:tc>
          <w:tcPr>
            <w:tcW w:w="3145" w:type="dxa"/>
          </w:tcPr>
          <w:p w14:paraId="2A5D652F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5BFF7BB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23AB4576" w14:textId="77777777" w:rsidTr="00B775BF">
        <w:tc>
          <w:tcPr>
            <w:tcW w:w="3145" w:type="dxa"/>
          </w:tcPr>
          <w:p w14:paraId="6A803DD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54D25247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C948745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6916663D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1B5D1BE3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5E039241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4A0EA9B2" w14:textId="77777777" w:rsidR="003430F6" w:rsidRPr="009F1F59" w:rsidRDefault="003430F6" w:rsidP="003430F6">
      <w:pPr>
        <w:rPr>
          <w:rFonts w:ascii="TH SarabunPSK" w:hAnsi="TH SarabunPSK" w:cs="TH SarabunPSK"/>
          <w:sz w:val="32"/>
          <w:szCs w:val="32"/>
        </w:rPr>
      </w:pPr>
    </w:p>
    <w:p w14:paraId="2F90E297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645174EC" w14:textId="1FD4DAF7" w:rsidR="003430F6" w:rsidRPr="009F1F59" w:rsidRDefault="003430F6" w:rsidP="003430F6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</w:rPr>
        <w:lastRenderedPageBreak/>
        <w:tab/>
      </w:r>
      <w:bookmarkStart w:id="35" w:name="_Toc101790010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5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Send message</w:t>
      </w:r>
      <w:bookmarkEnd w:id="35"/>
      <w:r w:rsidRPr="009F1F59">
        <w:rPr>
          <w:rFonts w:ascii="TH SarabunPSK" w:hAnsi="TH SarabunPSK"/>
          <w:sz w:val="32"/>
        </w:rPr>
        <w:t xml:space="preserve"> </w:t>
      </w:r>
    </w:p>
    <w:p w14:paraId="23FF792C" w14:textId="77777777" w:rsidR="003430F6" w:rsidRPr="009F1F59" w:rsidRDefault="003430F6" w:rsidP="003430F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Send message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เป็นยูสเคสสำหรับติดต่อกันระหว่างผู้ปกครองกับคนขับรถ จะใช้ </w:t>
      </w:r>
      <w:r w:rsidRPr="009F1F59">
        <w:rPr>
          <w:rFonts w:ascii="TH SarabunPSK" w:hAnsi="TH SarabunPSK" w:cs="TH SarabunPSK"/>
          <w:sz w:val="32"/>
          <w:szCs w:val="32"/>
        </w:rPr>
        <w:t xml:space="preserve">Line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เป็นตัวกลางในการติดต่อ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430F6" w:rsidRPr="009F1F59" w14:paraId="7E9D9D8F" w14:textId="77777777" w:rsidTr="00B775BF">
        <w:tc>
          <w:tcPr>
            <w:tcW w:w="3145" w:type="dxa"/>
          </w:tcPr>
          <w:p w14:paraId="1AD854F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8415D1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430F6" w:rsidRPr="009F1F59" w14:paraId="38D73073" w14:textId="77777777" w:rsidTr="00B775BF">
        <w:tc>
          <w:tcPr>
            <w:tcW w:w="3145" w:type="dxa"/>
          </w:tcPr>
          <w:p w14:paraId="7FB2858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EB9CC1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</w:p>
        </w:tc>
      </w:tr>
      <w:tr w:rsidR="003430F6" w:rsidRPr="009F1F59" w14:paraId="4D7CA79C" w14:textId="77777777" w:rsidTr="00B775BF">
        <w:tc>
          <w:tcPr>
            <w:tcW w:w="3145" w:type="dxa"/>
          </w:tcPr>
          <w:p w14:paraId="326A7821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398F675A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Children</w:t>
            </w:r>
          </w:p>
        </w:tc>
      </w:tr>
      <w:tr w:rsidR="003430F6" w:rsidRPr="009F1F59" w14:paraId="4B96A51E" w14:textId="77777777" w:rsidTr="00B775BF">
        <w:tc>
          <w:tcPr>
            <w:tcW w:w="3145" w:type="dxa"/>
          </w:tcPr>
          <w:p w14:paraId="4236E330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EB6884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4EE9EE64" w14:textId="77777777" w:rsidTr="00B775BF">
        <w:tc>
          <w:tcPr>
            <w:tcW w:w="3145" w:type="dxa"/>
          </w:tcPr>
          <w:p w14:paraId="6D4958DF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31E34F36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</w:p>
          <w:p w14:paraId="7862892E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ระบบรับค่าชื่อผู้ใช้ที่ต้องการส่งข้อความ</w:t>
            </w:r>
          </w:p>
          <w:p w14:paraId="77359D3F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ระบบตรวจสอบข้อมูลที่อยู่ไลน์</w:t>
            </w:r>
          </w:p>
          <w:p w14:paraId="5EDE7DAF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ระบบค้นหาข้อมูลที่อยู่ไลน์ในฐานข้อมูล</w:t>
            </w:r>
          </w:p>
          <w:p w14:paraId="18888FE6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 3.2 -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ระบบคืนค่าข้อมูลที่อยู่ไลน์</w:t>
            </w:r>
          </w:p>
          <w:p w14:paraId="4A051E8E" w14:textId="77777777" w:rsidR="003430F6" w:rsidRPr="009F1F59" w:rsidRDefault="003430F6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ระบบส่งการทำงานไปที่ไลน์</w:t>
            </w:r>
          </w:p>
          <w:p w14:paraId="417209AC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30F6" w:rsidRPr="009F1F59" w14:paraId="126276E9" w14:textId="77777777" w:rsidTr="00B775BF">
        <w:tc>
          <w:tcPr>
            <w:tcW w:w="3145" w:type="dxa"/>
          </w:tcPr>
          <w:p w14:paraId="7F6B432C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50FCEED0" w14:textId="3CF2A51B" w:rsidR="003430F6" w:rsidRPr="009F1F59" w:rsidRDefault="00B07EDB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66845072" w14:textId="77777777" w:rsidTr="00B775BF">
        <w:tc>
          <w:tcPr>
            <w:tcW w:w="3145" w:type="dxa"/>
          </w:tcPr>
          <w:p w14:paraId="667877D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69AAA4E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3430F6" w:rsidRPr="009F1F59" w14:paraId="535ABC30" w14:textId="77777777" w:rsidTr="00B775BF">
        <w:tc>
          <w:tcPr>
            <w:tcW w:w="3145" w:type="dxa"/>
          </w:tcPr>
          <w:p w14:paraId="7D0F04A5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443228F9" w14:textId="77777777" w:rsidR="003430F6" w:rsidRPr="009F1F59" w:rsidRDefault="003430F6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AF24E35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1CAF401E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0A3B71DA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258B7F74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73A55503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28BB460F" w14:textId="77777777" w:rsidR="003430F6" w:rsidRPr="009F1F59" w:rsidRDefault="003430F6" w:rsidP="003430F6">
      <w:pPr>
        <w:rPr>
          <w:rFonts w:ascii="TH SarabunPSK" w:eastAsia="Times New Roman" w:hAnsi="TH SarabunPSK" w:cs="TH SarabunPSK"/>
          <w:sz w:val="32"/>
          <w:szCs w:val="32"/>
        </w:rPr>
      </w:pPr>
    </w:p>
    <w:p w14:paraId="377954DF" w14:textId="27ACD8ED" w:rsidR="00D15811" w:rsidRPr="009F1F59" w:rsidRDefault="00D15811" w:rsidP="009F1F59">
      <w:pPr>
        <w:pStyle w:val="Heading1"/>
        <w:rPr>
          <w:rFonts w:ascii="TH SarabunPSK" w:hAnsi="TH SarabunPSK"/>
          <w:b w:val="0"/>
          <w:bCs w:val="0"/>
          <w:sz w:val="32"/>
        </w:rPr>
      </w:pPr>
      <w:bookmarkStart w:id="36" w:name="_Toc101790011"/>
      <w:r w:rsidRPr="009F1F59">
        <w:rPr>
          <w:rFonts w:ascii="TH SarabunPSK" w:hAnsi="TH SarabunPSK"/>
          <w:sz w:val="32"/>
          <w:cs/>
        </w:rPr>
        <w:lastRenderedPageBreak/>
        <w:t>3.1.</w:t>
      </w:r>
      <w:r w:rsidR="00E72770">
        <w:rPr>
          <w:rFonts w:ascii="TH SarabunPSK" w:hAnsi="TH SarabunPSK" w:hint="cs"/>
          <w:sz w:val="32"/>
          <w:cs/>
        </w:rPr>
        <w:t>6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Pr="009F1F59">
        <w:rPr>
          <w:rFonts w:ascii="TH SarabunPSK" w:hAnsi="TH SarabunPSK"/>
          <w:sz w:val="32"/>
        </w:rPr>
        <w:t>Login Parent</w:t>
      </w:r>
      <w:bookmarkEnd w:id="36"/>
    </w:p>
    <w:p w14:paraId="44B9BBD0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เป็นยูสเคสสำหรับการเข้าสู่ระบบ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สำหรับผู้ปกครอง (</w:t>
      </w:r>
      <w:r w:rsidRPr="009F1F59">
        <w:rPr>
          <w:rFonts w:ascii="TH SarabunPSK" w:hAnsi="TH SarabunPSK" w:cs="TH SarabunPSK"/>
          <w:sz w:val="32"/>
          <w:szCs w:val="32"/>
        </w:rPr>
        <w:t xml:space="preserve">Parent) </w:t>
      </w:r>
      <w:r w:rsidRPr="009F1F59">
        <w:rPr>
          <w:rFonts w:ascii="TH SarabunPSK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9F1F59">
        <w:rPr>
          <w:rFonts w:ascii="TH SarabunPSK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Pr="009F1F59">
        <w:rPr>
          <w:rFonts w:ascii="TH SarabunPSK" w:hAnsi="TH SarabunPSK" w:cs="TH SarabunPSK"/>
          <w:sz w:val="32"/>
          <w:szCs w:val="32"/>
        </w:rPr>
        <w:t xml:space="preserve">password)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2466FB5F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2FFD4B5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6391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Username)</w:t>
            </w:r>
          </w:p>
          <w:p w14:paraId="5887F493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72BE9C77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1585851B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3E502AA9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248164AC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7B8FDC65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3806711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71B2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Password)</w:t>
            </w:r>
          </w:p>
          <w:p w14:paraId="00AAA3BC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</w:t>
            </w:r>
          </w:p>
          <w:p w14:paraId="2D58059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24DC3938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2F8BEEE0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2657DB2F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FFEAFDC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28AD615A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3BCE153D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6C119781" w14:textId="28AEF9E8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5BB612E5" w14:textId="77777777" w:rsidR="00C86CF9" w:rsidRPr="00C86CF9" w:rsidRDefault="00C86CF9" w:rsidP="00D15811">
      <w:pPr>
        <w:rPr>
          <w:rFonts w:ascii="TH SarabunPSK" w:hAnsi="TH SarabunPSK" w:cs="TH SarabunPSK"/>
          <w:sz w:val="32"/>
          <w:szCs w:val="32"/>
        </w:rPr>
      </w:pPr>
    </w:p>
    <w:p w14:paraId="79EE219A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176BB074" w14:textId="77777777" w:rsidTr="00337DBB">
        <w:tc>
          <w:tcPr>
            <w:tcW w:w="3145" w:type="dxa"/>
          </w:tcPr>
          <w:p w14:paraId="3F8C06F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9F3C223" w14:textId="011D4DB4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494DDD0F" w14:textId="77777777" w:rsidTr="00337DBB">
        <w:tc>
          <w:tcPr>
            <w:tcW w:w="3145" w:type="dxa"/>
          </w:tcPr>
          <w:p w14:paraId="195D0FC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Use Case Name:</w:t>
            </w:r>
          </w:p>
        </w:tc>
        <w:tc>
          <w:tcPr>
            <w:tcW w:w="6205" w:type="dxa"/>
          </w:tcPr>
          <w:p w14:paraId="22343E7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Parent</w:t>
            </w:r>
          </w:p>
        </w:tc>
      </w:tr>
      <w:tr w:rsidR="00B460B5" w:rsidRPr="009F1F59" w14:paraId="0E51BB8F" w14:textId="77777777" w:rsidTr="00337DBB">
        <w:tc>
          <w:tcPr>
            <w:tcW w:w="3145" w:type="dxa"/>
          </w:tcPr>
          <w:p w14:paraId="4B26634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1ABAE0E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6590B14B" w14:textId="77777777" w:rsidTr="00337DBB">
        <w:tc>
          <w:tcPr>
            <w:tcW w:w="3145" w:type="dxa"/>
          </w:tcPr>
          <w:p w14:paraId="709509A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0A142E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79E2CD3A" w14:textId="77777777" w:rsidTr="00337DBB">
        <w:tc>
          <w:tcPr>
            <w:tcW w:w="3145" w:type="dxa"/>
          </w:tcPr>
          <w:p w14:paraId="7AEE837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2B36DB7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Parent</w:t>
            </w:r>
          </w:p>
          <w:p w14:paraId="728EB06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</w:t>
            </w:r>
          </w:p>
          <w:p w14:paraId="671284D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4C7FC82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5D2E975F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ระบบตรวจสอบสถานะการเข้าสู่ระบบของผู้ใช้โดย</w:t>
            </w:r>
          </w:p>
          <w:p w14:paraId="5F72067B" w14:textId="77777777" w:rsidR="00D15811" w:rsidRPr="009F1F59" w:rsidRDefault="00D15811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346F76E6" w14:textId="77777777" w:rsidR="00D15811" w:rsidRPr="009F1F59" w:rsidRDefault="00D15811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333123B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7F339B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4B7EDCC2" w14:textId="77777777" w:rsidTr="00337DBB">
        <w:tc>
          <w:tcPr>
            <w:tcW w:w="3145" w:type="dxa"/>
          </w:tcPr>
          <w:p w14:paraId="0CE8310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2AD458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5.2.1. - ในกรณีที่การตรวจสอบชื่อผู้ใช้และรหัสผ่านไม่ถูกต้องระบบ</w:t>
            </w:r>
          </w:p>
          <w:p w14:paraId="0C5185D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2E895B1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5.2.2. - ในกรณีที่การตรวจสอบไม่พบชื่อผู้ใช้งานในระบบ</w:t>
            </w:r>
          </w:p>
          <w:p w14:paraId="66790342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</w:tc>
      </w:tr>
      <w:tr w:rsidR="00B460B5" w:rsidRPr="009F1F59" w14:paraId="77C6E12C" w14:textId="77777777" w:rsidTr="00337DBB">
        <w:tc>
          <w:tcPr>
            <w:tcW w:w="3145" w:type="dxa"/>
          </w:tcPr>
          <w:p w14:paraId="5CE7D9E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459ECA6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2B4F10E7" w14:textId="77777777" w:rsidTr="00337DBB">
        <w:tc>
          <w:tcPr>
            <w:tcW w:w="3145" w:type="dxa"/>
          </w:tcPr>
          <w:p w14:paraId="23B9517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7762AA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1348254B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51CB6AA3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03C6D87E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E6C151D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1372F458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4088F454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5EBF05B2" w14:textId="11068929" w:rsidR="00D15811" w:rsidRPr="009F1F59" w:rsidRDefault="00D15811" w:rsidP="003102F4">
      <w:pPr>
        <w:pStyle w:val="Heading1"/>
        <w:ind w:firstLine="720"/>
        <w:rPr>
          <w:rFonts w:ascii="TH SarabunPSK" w:hAnsi="TH SarabunPSK"/>
          <w:sz w:val="32"/>
        </w:rPr>
      </w:pPr>
      <w:bookmarkStart w:id="37" w:name="_Toc101790012"/>
      <w:r w:rsidRPr="009F1F59">
        <w:rPr>
          <w:rFonts w:ascii="TH SarabunPSK" w:hAnsi="TH SarabunPSK"/>
          <w:sz w:val="32"/>
          <w:cs/>
        </w:rPr>
        <w:lastRenderedPageBreak/>
        <w:t>3.1.</w:t>
      </w:r>
      <w:r w:rsidR="00E72770">
        <w:rPr>
          <w:rFonts w:ascii="TH SarabunPSK" w:hAnsi="TH SarabunPSK" w:hint="cs"/>
          <w:sz w:val="32"/>
          <w:cs/>
        </w:rPr>
        <w:t>7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Pr="009F1F59">
        <w:rPr>
          <w:rFonts w:ascii="TH SarabunPSK" w:hAnsi="TH SarabunPSK"/>
          <w:sz w:val="32"/>
        </w:rPr>
        <w:t>Register Parent</w:t>
      </w:r>
      <w:bookmarkEnd w:id="37"/>
    </w:p>
    <w:p w14:paraId="614A5900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เป็นยูสเคส การสมัครสมาชิก ที่ผู้ใช้กรอกรายละเอียดข้อมูลส่วนตัว โดยที่ระบบแสดงแบบฟอร์มการสมัครสมาชิกให้ผู้ใช้ทั่วไปกรอกข้อมูลต่างๆ ซึ่งประกอบไปด้วย รหัสประชาชน 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IDcard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ชื่อ 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firstname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นามสกุล 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lastname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เบอร์โทรศัพท์(</w:t>
      </w:r>
      <w:r w:rsidRPr="009F1F59">
        <w:rPr>
          <w:rFonts w:ascii="TH SarabunPSK" w:hAnsi="TH SarabunPSK" w:cs="TH SarabunPSK"/>
          <w:sz w:val="32"/>
          <w:szCs w:val="32"/>
        </w:rPr>
        <w:t>phone)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อีเมล(</w:t>
      </w:r>
      <w:r w:rsidRPr="009F1F59">
        <w:rPr>
          <w:rFonts w:ascii="TH SarabunPSK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hAnsi="TH SarabunPSK" w:cs="TH SarabunPSK"/>
          <w:sz w:val="32"/>
          <w:szCs w:val="32"/>
          <w:cs/>
        </w:rPr>
        <w:t>ไอดีไลน์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lineID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ที่อยู่ปัจจุบัน(</w:t>
      </w:r>
      <w:r w:rsidRPr="009F1F59">
        <w:rPr>
          <w:rFonts w:ascii="TH SarabunPSK" w:hAnsi="TH SarabunPSK" w:cs="TH SarabunPSK"/>
          <w:sz w:val="32"/>
          <w:szCs w:val="32"/>
        </w:rPr>
        <w:t>address)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รูปประจำตัว 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image_profile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เพื่อใช้ในการล็อกอินเข้าสู่ระบบในภายหลัง</w:t>
      </w:r>
    </w:p>
    <w:p w14:paraId="7C453EF2" w14:textId="77777777" w:rsidR="00D15811" w:rsidRPr="009F1F59" w:rsidRDefault="00D15811" w:rsidP="00D15811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02F4" w14:paraId="5D8515FA" w14:textId="77777777" w:rsidTr="003102F4">
        <w:tc>
          <w:tcPr>
            <w:tcW w:w="9350" w:type="dxa"/>
          </w:tcPr>
          <w:p w14:paraId="3345EE0A" w14:textId="77777777" w:rsidR="003102F4" w:rsidRPr="009F1F59" w:rsidRDefault="003102F4" w:rsidP="003102F4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รหัสประชาชน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CC9D791" w14:textId="77777777" w:rsidR="003102F4" w:rsidRPr="009F1F59" w:rsidRDefault="003102F4" w:rsidP="003102F4">
            <w:pPr>
              <w:ind w:firstLine="701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065F98AA" w14:textId="77777777" w:rsidR="003102F4" w:rsidRPr="009F1F59" w:rsidRDefault="003102F4" w:rsidP="003102F4">
            <w:pPr>
              <w:ind w:firstLine="701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ต้องมีจำนวน 13 หลักเท่านั้น</w:t>
            </w:r>
          </w:p>
          <w:p w14:paraId="3A07EFBE" w14:textId="00F01DED" w:rsidR="003102F4" w:rsidRDefault="003102F4" w:rsidP="003102F4">
            <w:pPr>
              <w:ind w:left="70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ต้องไม่เป็นค่าว่าง</w:t>
            </w:r>
          </w:p>
        </w:tc>
      </w:tr>
    </w:tbl>
    <w:p w14:paraId="29910B91" w14:textId="77777777" w:rsidR="00DB0C21" w:rsidRPr="009F1F59" w:rsidRDefault="00DB0C21" w:rsidP="00D15811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221DB7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CC3FA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ชื่อจริง 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3E46FD40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446E5944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ต้องไม่มีตัวเลขอยู่ในชื่อ</w:t>
            </w:r>
          </w:p>
          <w:p w14:paraId="58635773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761EB722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136483D2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7EE4033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2B7FDAFA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1ACAF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08EA8C58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2916CC7C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ต้องไม่มีตัวเลขอยู่ในนามสกุล</w:t>
            </w:r>
          </w:p>
          <w:p w14:paraId="6AAF7395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มีจำนวนตัวอักษรตั้งแต่ 3 ตัวอักษรและไม่เกิน 30 ตัวอักษร</w:t>
            </w:r>
          </w:p>
          <w:p w14:paraId="67F2005B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4A048C1C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63006343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4D04747A" w14:textId="77777777" w:rsidR="003102F4" w:rsidRPr="009F1F59" w:rsidRDefault="003102F4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50B07A10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CF542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วันเกิด(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birthday)</w:t>
            </w:r>
          </w:p>
          <w:p w14:paraId="3D899861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ต้องเป็นวันที่ในอดีต</w:t>
            </w:r>
          </w:p>
          <w:p w14:paraId="62A78BF1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วันเกิดต้องไม่เป็นค่าว่าง</w:t>
            </w:r>
          </w:p>
        </w:tc>
      </w:tr>
    </w:tbl>
    <w:p w14:paraId="325EA642" w14:textId="77777777" w:rsidR="00691A36" w:rsidRPr="009F1F59" w:rsidRDefault="00691A36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2E2C9F95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F9A08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phone)</w:t>
            </w:r>
          </w:p>
          <w:p w14:paraId="2C25057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23506B6C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   2. ต้องมีจำนวน 10 หลักเท่านั้น</w:t>
            </w:r>
          </w:p>
          <w:p w14:paraId="5F35CDFF" w14:textId="77777777" w:rsidR="00D15811" w:rsidRPr="009F1F59" w:rsidRDefault="00D15811" w:rsidP="003102F4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3. ต้องขึ้นต้นด้วยเลข 0 เท่านั้น</w:t>
            </w:r>
          </w:p>
        </w:tc>
      </w:tr>
    </w:tbl>
    <w:p w14:paraId="0C3E0042" w14:textId="4F7548A8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154"/>
        <w:tblW w:w="9589" w:type="dxa"/>
        <w:tblLook w:val="04A0" w:firstRow="1" w:lastRow="0" w:firstColumn="1" w:lastColumn="0" w:noHBand="0" w:noVBand="1"/>
      </w:tblPr>
      <w:tblGrid>
        <w:gridCol w:w="9589"/>
      </w:tblGrid>
      <w:tr w:rsidR="00C86CF9" w:rsidRPr="009F1F59" w14:paraId="16C0833B" w14:textId="77777777" w:rsidTr="00C86CF9">
        <w:trPr>
          <w:trHeight w:val="2756"/>
        </w:trPr>
        <w:tc>
          <w:tcPr>
            <w:tcW w:w="9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02129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bookmarkStart w:id="38" w:name="_Hlk95592269"/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อีเมล(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Email)</w:t>
            </w:r>
          </w:p>
          <w:p w14:paraId="3EF5039A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5897FF63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ต้องมีรูปแบบที่ถูกต้องตามรูปแบบอีเมล์</w:t>
            </w:r>
          </w:p>
          <w:p w14:paraId="5A2D6E00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ไม่มีช่องว่างระหว่างตัวอักษร</w:t>
            </w:r>
          </w:p>
          <w:p w14:paraId="1BE1EB91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 มีความยาวตั้งแต่ 6 ตัวอักษร แต่ไม่เกิน 30 ตัวอักษร</w:t>
            </w:r>
          </w:p>
          <w:p w14:paraId="4516CCED" w14:textId="77777777" w:rsidR="00C86CF9" w:rsidRPr="009F1F59" w:rsidRDefault="00C86CF9" w:rsidP="00C86CF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  <w:bookmarkEnd w:id="38"/>
    </w:tbl>
    <w:p w14:paraId="61712A13" w14:textId="77777777" w:rsidR="00C86CF9" w:rsidRPr="009F1F59" w:rsidRDefault="00C86CF9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222D7982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F07FF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ไอดีไลน์ 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1B9264A1" w14:textId="77777777" w:rsidR="00D15811" w:rsidRPr="009F1F59" w:rsidRDefault="00D15811" w:rsidP="00D15811">
            <w:pPr>
              <w:numPr>
                <w:ilvl w:val="0"/>
                <w:numId w:val="18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ต้องเป็นตัวอักษรภาษาอังกฤษหรือตัวเลขเท่านั้น</w:t>
            </w:r>
          </w:p>
          <w:p w14:paraId="5A2B47A9" w14:textId="77777777" w:rsidR="00D15811" w:rsidRPr="009F1F59" w:rsidRDefault="00D15811" w:rsidP="00D15811">
            <w:pPr>
              <w:numPr>
                <w:ilvl w:val="0"/>
                <w:numId w:val="18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ต้องเป็นตัวอักษรพิมพ์เล็ก</w:t>
            </w:r>
          </w:p>
          <w:p w14:paraId="4968F533" w14:textId="77777777" w:rsidR="00D15811" w:rsidRPr="009F1F59" w:rsidRDefault="00D15811" w:rsidP="003102F4">
            <w:pPr>
              <w:ind w:left="701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5A937CBE" w14:textId="77777777" w:rsidR="00D15811" w:rsidRPr="009F1F59" w:rsidRDefault="00D15811" w:rsidP="003102F4">
            <w:pPr>
              <w:ind w:left="701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4. มีอักขระพิเศษได้เฉพาะ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(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, - , _ )</w:t>
            </w:r>
          </w:p>
          <w:p w14:paraId="67256F58" w14:textId="77777777" w:rsidR="00D15811" w:rsidRPr="009F1F59" w:rsidRDefault="00D15811" w:rsidP="003102F4">
            <w:pPr>
              <w:ind w:left="701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459B3157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3F7F6BD9" w14:textId="77777777" w:rsidR="003102F4" w:rsidRDefault="003102F4" w:rsidP="00D15811">
      <w:pPr>
        <w:rPr>
          <w:rFonts w:ascii="TH SarabunPSK" w:hAnsi="TH SarabunPSK" w:cs="TH SarabunPSK"/>
          <w:sz w:val="32"/>
          <w:szCs w:val="32"/>
        </w:rPr>
      </w:pPr>
    </w:p>
    <w:p w14:paraId="217DB98A" w14:textId="77777777" w:rsidR="003102F4" w:rsidRPr="009F1F59" w:rsidRDefault="003102F4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058CB124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0AA86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ที่อยู่(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address)</w:t>
            </w:r>
          </w:p>
          <w:p w14:paraId="135AC14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1. ต้องเป็นตัวอักษรภาษาไทยหรือภาษาอังกฤษ และตัวเลข เท่านั้น</w:t>
            </w:r>
          </w:p>
          <w:p w14:paraId="1BB69319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2. มีจำนวนตัวอักษรตั้งแต่ 2 ตัวอักษรและไม่เกิน 70 ตัวอักษร</w:t>
            </w:r>
          </w:p>
          <w:p w14:paraId="4635DDA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4. ต้องไม่มีอักขระพิเศษ ยกเว้น มหัพภาค ( . ) ทับ ( / ) และ ยัติภังค์ ( -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1B862D83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5. ต้องไม่เป็นค่าว่าง</w:t>
            </w:r>
          </w:p>
        </w:tc>
      </w:tr>
    </w:tbl>
    <w:p w14:paraId="01746E8D" w14:textId="2C8B2DB2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5811" w:rsidRPr="009F1F59" w14:paraId="1D3AE783" w14:textId="77777777" w:rsidTr="00337DBB">
        <w:tc>
          <w:tcPr>
            <w:tcW w:w="9350" w:type="dxa"/>
          </w:tcPr>
          <w:p w14:paraId="6AC1BABD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รูปประจำตัว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2525C240" w14:textId="77777777" w:rsidR="00D15811" w:rsidRPr="009F1F59" w:rsidRDefault="00D15811" w:rsidP="00D15811">
            <w:pPr>
              <w:numPr>
                <w:ilvl w:val="0"/>
                <w:numId w:val="17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ต้องเป็นไฟล์รูปภาพเท่านั้น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(.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png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, .jpg, .jpeg)</w:t>
            </w:r>
          </w:p>
          <w:p w14:paraId="0B141A20" w14:textId="3C75715F" w:rsidR="00D15811" w:rsidRPr="009F1F59" w:rsidRDefault="00D15811" w:rsidP="003102F4">
            <w:pPr>
              <w:numPr>
                <w:ilvl w:val="0"/>
                <w:numId w:val="17"/>
              </w:num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25F75BE7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4217A90B" w14:textId="77777777" w:rsidTr="00337DBB">
        <w:tc>
          <w:tcPr>
            <w:tcW w:w="3145" w:type="dxa"/>
          </w:tcPr>
          <w:p w14:paraId="1D8D724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666D574" w14:textId="502B10A2" w:rsidR="00D15811" w:rsidRPr="009F1F59" w:rsidRDefault="00202208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4D26D526" w14:textId="77777777" w:rsidTr="00337DBB">
        <w:tc>
          <w:tcPr>
            <w:tcW w:w="3145" w:type="dxa"/>
          </w:tcPr>
          <w:p w14:paraId="20BCE609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09D1B559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Parent</w:t>
            </w:r>
          </w:p>
        </w:tc>
      </w:tr>
      <w:tr w:rsidR="00B460B5" w:rsidRPr="009F1F59" w14:paraId="4A2125A0" w14:textId="77777777" w:rsidTr="00337DBB">
        <w:tc>
          <w:tcPr>
            <w:tcW w:w="3145" w:type="dxa"/>
          </w:tcPr>
          <w:p w14:paraId="65CBE706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A6AB150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641F9BC6" w14:textId="77777777" w:rsidTr="00337DBB">
        <w:tc>
          <w:tcPr>
            <w:tcW w:w="3145" w:type="dxa"/>
          </w:tcPr>
          <w:p w14:paraId="74AD439D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607CBBB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1DFC2305" w14:textId="77777777" w:rsidTr="00337DBB">
        <w:tc>
          <w:tcPr>
            <w:tcW w:w="3145" w:type="dxa"/>
          </w:tcPr>
          <w:p w14:paraId="2BA7E8C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399D8B5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Parent</w:t>
            </w:r>
          </w:p>
          <w:p w14:paraId="201B7D5C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</w:p>
          <w:p w14:paraId="59A4F196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27D4E60E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ระบบรับค่าข้อมูลการสมัครจากที่ผู้ใช้กรอก</w:t>
            </w:r>
          </w:p>
          <w:p w14:paraId="2D8A6368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311448BA" w14:textId="402010D9" w:rsidR="00D15811" w:rsidRPr="009F1F59" w:rsidRDefault="00FA10D7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5.1. –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</w:p>
          <w:p w14:paraId="7236C708" w14:textId="732D8278" w:rsidR="00D15811" w:rsidRPr="009F1F59" w:rsidRDefault="00FA10D7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5.2. –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</w:p>
          <w:p w14:paraId="3A7E785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ระบบแสดงผลการสมัครสมาชิก</w:t>
            </w:r>
          </w:p>
          <w:p w14:paraId="20DB73F4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6FEA0670" w14:textId="77777777" w:rsidTr="00337DBB">
        <w:tc>
          <w:tcPr>
            <w:tcW w:w="3145" w:type="dxa"/>
          </w:tcPr>
          <w:p w14:paraId="6CD84650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00E608D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 – ในกรณีที่กรอกข้อมูลการสมัครสมาชิกไม่ครบถ้วนหรือไม่ถูกต้อง</w:t>
            </w:r>
          </w:p>
          <w:p w14:paraId="029AD3DF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ระบบจะแสดงข้อความ “กรุณากรอกข้อมูลให้ถูกต้อง”</w:t>
            </w:r>
          </w:p>
          <w:p w14:paraId="08BED2E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5.1.1 – ในกรณีที่บันทึกไม่ได้เนื่องจากข้อมูลซ้ำกับฐานข้อมูล ระบบจะ</w:t>
            </w:r>
          </w:p>
          <w:p w14:paraId="1BADA6F0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 “บัญชีนี้มีผู้ใช้แล้ว”</w:t>
            </w:r>
          </w:p>
        </w:tc>
      </w:tr>
      <w:tr w:rsidR="00B460B5" w:rsidRPr="009F1F59" w14:paraId="585F1F3F" w14:textId="77777777" w:rsidTr="00337DBB">
        <w:tc>
          <w:tcPr>
            <w:tcW w:w="3145" w:type="dxa"/>
          </w:tcPr>
          <w:p w14:paraId="0005EFAA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EC7F717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D15811" w:rsidRPr="009F1F59" w14:paraId="55B6F054" w14:textId="77777777" w:rsidTr="00337DBB">
        <w:tc>
          <w:tcPr>
            <w:tcW w:w="3145" w:type="dxa"/>
          </w:tcPr>
          <w:p w14:paraId="543E9F42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01708BFC" w14:textId="77777777" w:rsidR="00D15811" w:rsidRPr="009F1F59" w:rsidRDefault="00D15811" w:rsidP="00D1581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D1911FD" w14:textId="25331838" w:rsidR="00D15811" w:rsidRPr="009F1F59" w:rsidRDefault="00D15811" w:rsidP="003102F4">
      <w:pPr>
        <w:pStyle w:val="Heading1"/>
        <w:ind w:firstLine="720"/>
        <w:rPr>
          <w:rFonts w:ascii="TH SarabunPSK" w:hAnsi="TH SarabunPSK"/>
          <w:sz w:val="32"/>
        </w:rPr>
      </w:pPr>
      <w:bookmarkStart w:id="39" w:name="_Toc101790013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8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Edit parent profile</w:t>
      </w:r>
      <w:bookmarkEnd w:id="39"/>
    </w:p>
    <w:p w14:paraId="05D3DFE5" w14:textId="77777777" w:rsidR="00D15811" w:rsidRPr="009F1F59" w:rsidRDefault="00D15811" w:rsidP="001409EF">
      <w:pPr>
        <w:spacing w:after="0"/>
        <w:rPr>
          <w:rFonts w:ascii="TH SarabunPSK" w:eastAsia="Times New Roman" w:hAnsi="TH SarabunPSK" w:cs="TH SarabunPSK"/>
          <w:sz w:val="28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28"/>
          <w:cs/>
        </w:rPr>
        <w:t>เป็นยูสเคสแก้ไขข้อมูลส่วนตัวของผู้ปกครองใช้สำหรับแก้ไขข้อมูลส่วนตัวของผู้ปกครอง เริ่มต้นจากล็อกอินเข้าสู่ระบบ จากนั้นระบบจะแสดงรายละเอียดข้อมูลส่วนตัวทั้งหมดของผู้ปกครอง ผู้ปกครองสามารถเลือกเมนูแก้ไขข้อมูล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การสมัครสมาชิกได้ตามต้องการ ยกเว้น ข้อมูลชื่อผู้ใช้ (</w:t>
      </w:r>
      <w:r w:rsidRPr="009F1F59">
        <w:rPr>
          <w:rFonts w:ascii="TH SarabunPSK" w:eastAsia="Times New Roman" w:hAnsi="TH SarabunPSK" w:cs="TH SarabunPSK"/>
          <w:sz w:val="28"/>
        </w:rPr>
        <w:t xml:space="preserve">username) </w:t>
      </w:r>
      <w:r w:rsidRPr="009F1F59">
        <w:rPr>
          <w:rFonts w:ascii="TH SarabunPSK" w:eastAsia="Times New Roman" w:hAnsi="TH SarabunPSK" w:cs="TH SarabunPSK"/>
          <w:sz w:val="28"/>
          <w:cs/>
        </w:rPr>
        <w:t>ที่เป็นข้อมูลการเข้าสู่ระบบ ซึ่งไม่อนุญาติให้มี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การแก้ไขได้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0F9471BB" w14:textId="77777777" w:rsidTr="00337DBB">
        <w:tc>
          <w:tcPr>
            <w:tcW w:w="3145" w:type="dxa"/>
          </w:tcPr>
          <w:p w14:paraId="2C41048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5574239" w14:textId="2723268D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57A4A83E" w14:textId="77777777" w:rsidTr="00337DBB">
        <w:tc>
          <w:tcPr>
            <w:tcW w:w="3145" w:type="dxa"/>
          </w:tcPr>
          <w:p w14:paraId="4CDBD16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7FE08C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parent profile</w:t>
            </w:r>
          </w:p>
        </w:tc>
      </w:tr>
      <w:tr w:rsidR="00B460B5" w:rsidRPr="009F1F59" w14:paraId="019E2B76" w14:textId="77777777" w:rsidTr="00337DBB">
        <w:tc>
          <w:tcPr>
            <w:tcW w:w="3145" w:type="dxa"/>
          </w:tcPr>
          <w:p w14:paraId="62D7317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749134A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50CA8E22" w14:textId="77777777" w:rsidTr="00BE079B">
        <w:trPr>
          <w:trHeight w:val="90"/>
        </w:trPr>
        <w:tc>
          <w:tcPr>
            <w:tcW w:w="3145" w:type="dxa"/>
          </w:tcPr>
          <w:p w14:paraId="2BF60F4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19B5069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556E9D2B" w14:textId="77777777" w:rsidTr="00337DBB">
        <w:tc>
          <w:tcPr>
            <w:tcW w:w="3145" w:type="dxa"/>
          </w:tcPr>
          <w:p w14:paraId="05BB843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5CAC85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Edit parent profile</w:t>
            </w:r>
          </w:p>
          <w:p w14:paraId="4F75174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ผู้ใช้เลือกแสดงข้อมูลส่วนตัว</w:t>
            </w:r>
          </w:p>
          <w:p w14:paraId="5A0A34C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ระบบรับค่าข้อมูลที่ผู้ใช้ต้องการจะแก้ไข</w:t>
            </w:r>
          </w:p>
          <w:p w14:paraId="54970B5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ระบบค้นหาข้อมูลที่ต้องการแก้ไข</w:t>
            </w:r>
          </w:p>
          <w:p w14:paraId="419B9F3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ระบบค้นหาโดยใช้ชื่อผู้ใช้ที่จะแก้ไข</w:t>
            </w:r>
          </w:p>
          <w:p w14:paraId="0A36DB5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ระบบคืนค่าสถานะการแสดงข้อมูล</w:t>
            </w:r>
          </w:p>
          <w:p w14:paraId="758874F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ระบบแสดงข้อมูลส่วนตัวของผู้ใช้</w:t>
            </w:r>
          </w:p>
          <w:p w14:paraId="0EFBE699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ผู้ใช้แก้ไขข้อมูลส่วนตัวที่ต้องการ</w:t>
            </w:r>
          </w:p>
          <w:p w14:paraId="70CA3E57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19C689B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ระบบรับข้อมูลการแก้ไขจากผู้ใช้</w:t>
            </w:r>
          </w:p>
          <w:p w14:paraId="709EF47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ระบบตรวจสอบสถานะการแก้ไขข้อมูลโดย</w:t>
            </w:r>
          </w:p>
          <w:p w14:paraId="1D16880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ระบบแก้ไขข้อมูลลงในฐานข้อมูล</w:t>
            </w:r>
          </w:p>
          <w:p w14:paraId="046C3627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ระบบคืนค่าสถานะการแก้ไขข้อมูล</w:t>
            </w:r>
          </w:p>
          <w:p w14:paraId="46663AF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ระบบแจ้งผลการแก้ไขข้อมูลการลงทะเบียนสำเร็จ</w:t>
            </w:r>
          </w:p>
          <w:p w14:paraId="5AF072BD" w14:textId="77777777" w:rsidR="00D15811" w:rsidRPr="009F1F59" w:rsidRDefault="00D15811" w:rsidP="00337DBB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ยูสเคสสิ้นสุดการทำงาน</w:t>
            </w:r>
          </w:p>
        </w:tc>
      </w:tr>
      <w:tr w:rsidR="00B460B5" w:rsidRPr="009F1F59" w14:paraId="589E887E" w14:textId="77777777" w:rsidTr="00337DBB">
        <w:tc>
          <w:tcPr>
            <w:tcW w:w="3145" w:type="dxa"/>
          </w:tcPr>
          <w:p w14:paraId="0F9052A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2EC007A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17F20E2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“กรุณากรอกข้อมูลให้ครบถ้วน”</w:t>
            </w:r>
          </w:p>
          <w:p w14:paraId="3C158D0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9.1 – ในกรณีที่ไม่สามารถแก้ไขข้อมูลได้ระบบจะแสดงข้อความเตือนให้</w:t>
            </w:r>
          </w:p>
          <w:p w14:paraId="21D08C2E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ผู้ใช้ทราบ “แก้ไขข้อมูลส่วนตัวไม่สำเร็จ”</w:t>
            </w:r>
          </w:p>
        </w:tc>
      </w:tr>
      <w:tr w:rsidR="00B460B5" w:rsidRPr="009F1F59" w14:paraId="5D63E77C" w14:textId="77777777" w:rsidTr="00337DBB">
        <w:tc>
          <w:tcPr>
            <w:tcW w:w="3145" w:type="dxa"/>
          </w:tcPr>
          <w:p w14:paraId="54E7241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425F4EE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99ACACA" w14:textId="77777777" w:rsidTr="00337DBB">
        <w:tc>
          <w:tcPr>
            <w:tcW w:w="3145" w:type="dxa"/>
          </w:tcPr>
          <w:p w14:paraId="5CB476E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241991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AC199E6" w14:textId="6DF504D5" w:rsidR="00D15811" w:rsidRPr="009F1F59" w:rsidRDefault="00691A36" w:rsidP="0056312F">
      <w:pPr>
        <w:pStyle w:val="Heading1"/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lastRenderedPageBreak/>
        <w:tab/>
      </w:r>
      <w:bookmarkStart w:id="40" w:name="_Toc101790014"/>
      <w:r w:rsidR="00D15811"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9</w:t>
      </w:r>
      <w:r w:rsidR="00D15811" w:rsidRPr="009F1F59">
        <w:rPr>
          <w:rFonts w:ascii="TH SarabunPSK" w:hAnsi="TH SarabunPSK"/>
          <w:sz w:val="32"/>
        </w:rPr>
        <w:t xml:space="preserve"> </w:t>
      </w:r>
      <w:r w:rsidR="00D15811" w:rsidRPr="009F1F59">
        <w:rPr>
          <w:rFonts w:ascii="TH SarabunPSK" w:hAnsi="TH SarabunPSK"/>
          <w:sz w:val="32"/>
          <w:cs/>
        </w:rPr>
        <w:t xml:space="preserve">ยูสเคส </w:t>
      </w:r>
      <w:r w:rsidR="00D15811" w:rsidRPr="009F1F59">
        <w:rPr>
          <w:rFonts w:ascii="TH SarabunPSK" w:hAnsi="TH SarabunPSK"/>
          <w:sz w:val="32"/>
        </w:rPr>
        <w:t>Add children</w:t>
      </w:r>
      <w:bookmarkEnd w:id="40"/>
    </w:p>
    <w:p w14:paraId="5039E4D2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เป็นยูสเคสเพิ่มข้อมูลนักเรียนที่ต้องการใช้บริการกับรถรับส่งนักเรียน เริ่มต้นจากล็อกอินเข้าสู่ระบบ ผู้ปกครองสามารถเลือกเมนูเพิ่มข้อมูลนักเรียน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ผู้ปกครองจะกรอกข้อมูลนักเรียนจะประกอบไปด้วยรายละเอียดต่างๆ ได้แก่ รหัสประชาชน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IDcard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>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firstname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lastname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ไอดีไลน์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lineID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>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รูปประจำตัว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image_profile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ตำแหน่งที่อยู่(</w:t>
      </w:r>
      <w:r w:rsidRPr="009F1F59">
        <w:rPr>
          <w:rFonts w:ascii="TH SarabunPSK" w:hAnsi="TH SarabunPSK" w:cs="TH SarabunPSK"/>
          <w:sz w:val="32"/>
          <w:szCs w:val="32"/>
        </w:rPr>
        <w:t xml:space="preserve">location)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580C2514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2277949C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7537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รหัสประชาชน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7F4A0F50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573A5F68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ต้องมีจำนวน 13 หลักเท่านั้น</w:t>
            </w:r>
          </w:p>
          <w:p w14:paraId="756AEF9F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ต้องไม่เป็นค่าว่าง</w:t>
            </w:r>
          </w:p>
        </w:tc>
      </w:tr>
    </w:tbl>
    <w:p w14:paraId="608CE33C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b/>
          <w:bCs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4A419B24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66857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ชื่อจริง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30D8887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193B825B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ต้องไม่มีตัวเลขอยู่ในชื่อ</w:t>
            </w:r>
          </w:p>
          <w:p w14:paraId="1B049256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196EA657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44F01AD1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51E99E67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3EDCF1C4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EA59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นามสกุล(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51D37955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38E285CD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ต้องไม่มีตัวเลขอยู่ในนามสกุล</w:t>
            </w:r>
          </w:p>
          <w:p w14:paraId="6533CDBB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3 ตัวอักษรและไม่เกิน 30 ตัวอักษร</w:t>
            </w:r>
          </w:p>
          <w:p w14:paraId="0F686AFC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33DCF62D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D33C8BD" w14:textId="0F67024D" w:rsidR="00D15811" w:rsidRDefault="00D15811" w:rsidP="00D15811">
      <w:pPr>
        <w:rPr>
          <w:rFonts w:ascii="TH SarabunPSK" w:hAnsi="TH SarabunPSK" w:cs="TH SarabunPSK"/>
          <w:sz w:val="32"/>
          <w:szCs w:val="32"/>
        </w:rPr>
      </w:pPr>
    </w:p>
    <w:p w14:paraId="7DD00741" w14:textId="00F9F683" w:rsidR="00DD606E" w:rsidRDefault="00DD606E" w:rsidP="00D15811">
      <w:pPr>
        <w:rPr>
          <w:rFonts w:ascii="TH SarabunPSK" w:hAnsi="TH SarabunPSK" w:cs="TH SarabunPSK"/>
          <w:sz w:val="32"/>
          <w:szCs w:val="32"/>
        </w:rPr>
      </w:pPr>
    </w:p>
    <w:p w14:paraId="10729D44" w14:textId="77777777" w:rsidR="00C86CF9" w:rsidRPr="009F1F59" w:rsidRDefault="00C86CF9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29C5B3F7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8E10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lastRenderedPageBreak/>
              <w:t>วันเกิด(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b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irthday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7CD0E94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ต้องเป็นวันที่ในอดีต</w:t>
            </w:r>
          </w:p>
          <w:p w14:paraId="30B4F91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วันเกิดต้องไม่เป็นค่าว่าง</w:t>
            </w:r>
          </w:p>
        </w:tc>
      </w:tr>
    </w:tbl>
    <w:p w14:paraId="2D6C54E2" w14:textId="77777777" w:rsidR="00D15811" w:rsidRPr="009F1F59" w:rsidRDefault="00D15811" w:rsidP="00D1581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817035D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1228B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phone)</w:t>
            </w:r>
          </w:p>
          <w:p w14:paraId="3696EA1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569E5129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2. ต้องมีจำนวน 10 หลักเท่านั้น</w:t>
            </w:r>
          </w:p>
          <w:p w14:paraId="129C7A93" w14:textId="77777777" w:rsidR="00D15811" w:rsidRPr="009F1F59" w:rsidRDefault="00D15811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3. ต้องขึ้นต้นด้วยเลข 0 เท่านั้น</w:t>
            </w:r>
          </w:p>
        </w:tc>
      </w:tr>
    </w:tbl>
    <w:p w14:paraId="45E8D5D6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8D11F7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03E6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อีเมล(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email)</w:t>
            </w:r>
          </w:p>
          <w:p w14:paraId="57477A3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6C298186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ต้องมีรูปแบบที่ถูกต้องตามรูปแบบอีเมล์</w:t>
            </w:r>
          </w:p>
          <w:p w14:paraId="0F5AEC31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ไม่มีช่องว่างระหว่างตัวอักษร</w:t>
            </w:r>
          </w:p>
          <w:p w14:paraId="2E23C6AE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มีความยาวตั้งแต่ 6 ตัวอักษร แต่ไม่เกิน 30 ตัวอักษร</w:t>
            </w:r>
          </w:p>
          <w:p w14:paraId="2D89C180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29B2165E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14"/>
          <w:szCs w:val="1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1C781C35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0D5B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ไอดีไลน์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0E37E7D" w14:textId="77777777" w:rsidR="00D15811" w:rsidRPr="009F1F59" w:rsidRDefault="00D15811" w:rsidP="00D15811">
            <w:pPr>
              <w:pStyle w:val="ListParagraph"/>
              <w:numPr>
                <w:ilvl w:val="0"/>
                <w:numId w:val="18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ต้องเป็นตัวอักษรภาษาอังกฤษหรือตัวเลขเท่านั้น</w:t>
            </w:r>
          </w:p>
          <w:p w14:paraId="02782CF3" w14:textId="77777777" w:rsidR="00D15811" w:rsidRPr="009F1F59" w:rsidRDefault="00D15811" w:rsidP="00D15811">
            <w:pPr>
              <w:pStyle w:val="ListParagraph"/>
              <w:numPr>
                <w:ilvl w:val="0"/>
                <w:numId w:val="18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ต้องเป็นตัวอักษรพิมพ์เล็ก</w:t>
            </w:r>
          </w:p>
          <w:p w14:paraId="576107D8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4076D1B2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4. มีอักขระพิเศษได้เฉพาะ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(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, - , _ )</w:t>
            </w:r>
          </w:p>
          <w:p w14:paraId="29577D8C" w14:textId="77777777" w:rsidR="00D15811" w:rsidRPr="009F1F59" w:rsidRDefault="00D15811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46DEE782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8"/>
          <w:szCs w:val="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60B5" w:rsidRPr="009F1F59" w14:paraId="5CBC6393" w14:textId="77777777" w:rsidTr="00337DBB">
        <w:tc>
          <w:tcPr>
            <w:tcW w:w="9350" w:type="dxa"/>
          </w:tcPr>
          <w:p w14:paraId="7064404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รูปประจำตัว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51033D75" w14:textId="77777777" w:rsidR="00D15811" w:rsidRPr="009F1F59" w:rsidRDefault="00D15811" w:rsidP="00D15811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ต้องเป็นไฟล์รูปภาพเท่านั้น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(.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png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, .jpg, .jpeg)</w:t>
            </w:r>
          </w:p>
          <w:p w14:paraId="0459A4F9" w14:textId="77777777" w:rsidR="00D15811" w:rsidRPr="009F1F59" w:rsidRDefault="00D15811" w:rsidP="00D15811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  <w:p w14:paraId="7E1A946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244D9BD" w14:textId="77777777" w:rsidR="00D15811" w:rsidRDefault="00D15811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03522D3C" w14:textId="77777777" w:rsidR="007D6CBA" w:rsidRPr="009F1F59" w:rsidRDefault="007D6CBA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4F8628DE" w14:textId="77777777" w:rsidTr="00337DBB">
        <w:tc>
          <w:tcPr>
            <w:tcW w:w="3145" w:type="dxa"/>
          </w:tcPr>
          <w:p w14:paraId="6662119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B4A615E" w14:textId="0833A94B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72138963" w14:textId="77777777" w:rsidTr="00337DBB">
        <w:tc>
          <w:tcPr>
            <w:tcW w:w="3145" w:type="dxa"/>
          </w:tcPr>
          <w:p w14:paraId="68DA9EB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606E8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Add children</w:t>
            </w:r>
          </w:p>
        </w:tc>
      </w:tr>
      <w:tr w:rsidR="00B460B5" w:rsidRPr="009F1F59" w14:paraId="7E76B487" w14:textId="77777777" w:rsidTr="00337DBB">
        <w:tc>
          <w:tcPr>
            <w:tcW w:w="3145" w:type="dxa"/>
          </w:tcPr>
          <w:p w14:paraId="728A8EF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89B075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7E10A601" w14:textId="77777777" w:rsidTr="00337DBB">
        <w:tc>
          <w:tcPr>
            <w:tcW w:w="3145" w:type="dxa"/>
          </w:tcPr>
          <w:p w14:paraId="2AF8AA4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0A892B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6BCDA1D9" w14:textId="77777777" w:rsidTr="00337DBB">
        <w:tc>
          <w:tcPr>
            <w:tcW w:w="3145" w:type="dxa"/>
          </w:tcPr>
          <w:p w14:paraId="5FBD716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1B4F5D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Add children</w:t>
            </w:r>
          </w:p>
          <w:p w14:paraId="1648A03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ผู้ใช้กรอกรายละเอียดนักเรียนในแบบฟอร์มข้อมูลนักเรียน</w:t>
            </w:r>
          </w:p>
          <w:p w14:paraId="7B360BC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</w:p>
          <w:p w14:paraId="636FE1C8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ระบบรับค่าข้อมูลนักเรียนจากผู้ใช้กรอก</w:t>
            </w:r>
          </w:p>
          <w:p w14:paraId="5635B0E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64D0D32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ระบบบันทึกข้อมูลนักเรียนลงในฐานข้อมูล</w:t>
            </w:r>
          </w:p>
          <w:p w14:paraId="3A4075D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ระบบคืนค่าสถานะการบันทึกข้อมูลนักเรียน</w:t>
            </w:r>
          </w:p>
          <w:p w14:paraId="55F4FB8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ระบบแสดงผลการบันทึกข้อมูลนักเรียนที่สมบูรณ์</w:t>
            </w:r>
          </w:p>
          <w:p w14:paraId="3261C4F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0B62739D" w14:textId="77777777" w:rsidTr="00337DBB">
        <w:tc>
          <w:tcPr>
            <w:tcW w:w="3145" w:type="dxa"/>
          </w:tcPr>
          <w:p w14:paraId="4AC700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F6C679A" w14:textId="558529E2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</w:t>
            </w:r>
            <w:r w:rsidR="00450CC3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ในกรณีที่กรอกข้อมูลเด็กไม่ครบถ้วนหรือไม่ถูกต้อง</w:t>
            </w:r>
          </w:p>
          <w:p w14:paraId="0CCF650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ระบบจะแสดงข้อความ “กรุณากรอกข้อมูลให้ถูกต้อง”</w:t>
            </w:r>
          </w:p>
        </w:tc>
      </w:tr>
      <w:tr w:rsidR="00B460B5" w:rsidRPr="009F1F59" w14:paraId="105DCAF2" w14:textId="77777777" w:rsidTr="00337DBB">
        <w:tc>
          <w:tcPr>
            <w:tcW w:w="3145" w:type="dxa"/>
          </w:tcPr>
          <w:p w14:paraId="5AFA13D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46D9109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43D3975C" w14:textId="77777777" w:rsidTr="00337DBB">
        <w:tc>
          <w:tcPr>
            <w:tcW w:w="3145" w:type="dxa"/>
          </w:tcPr>
          <w:p w14:paraId="793F5CD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0ED95D0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45781DFE" w14:textId="77777777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662F872" w14:textId="77777777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90297CF" w14:textId="77777777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70E3018" w14:textId="33F3223E" w:rsidR="00BE079B" w:rsidRPr="009F1F59" w:rsidRDefault="00BE079B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17566B0" w14:textId="351635E0" w:rsidR="00FA10D7" w:rsidRDefault="00FA10D7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01D94B0" w14:textId="77777777" w:rsidR="00450CC3" w:rsidRPr="009F1F59" w:rsidRDefault="00450CC3" w:rsidP="0049319F">
      <w:pPr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FB3AB0B" w14:textId="4EFF753B" w:rsidR="00D15811" w:rsidRPr="009F1F59" w:rsidRDefault="00691A36" w:rsidP="0056312F">
      <w:pPr>
        <w:pStyle w:val="Heading1"/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lastRenderedPageBreak/>
        <w:tab/>
      </w:r>
      <w:bookmarkStart w:id="41" w:name="_Toc101790015"/>
      <w:r w:rsidR="00D15811"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10</w:t>
      </w:r>
      <w:r w:rsidR="00D15811" w:rsidRPr="009F1F59">
        <w:rPr>
          <w:rFonts w:ascii="TH SarabunPSK" w:hAnsi="TH SarabunPSK"/>
          <w:sz w:val="32"/>
        </w:rPr>
        <w:t xml:space="preserve"> </w:t>
      </w:r>
      <w:r w:rsidR="00D15811" w:rsidRPr="009F1F59">
        <w:rPr>
          <w:rFonts w:ascii="TH SarabunPSK" w:hAnsi="TH SarabunPSK"/>
          <w:sz w:val="32"/>
          <w:cs/>
        </w:rPr>
        <w:t xml:space="preserve">ยูสเคส </w:t>
      </w:r>
      <w:r w:rsidR="00D15811" w:rsidRPr="009F1F59">
        <w:rPr>
          <w:rFonts w:ascii="TH SarabunPSK" w:hAnsi="TH SarabunPSK"/>
          <w:sz w:val="32"/>
        </w:rPr>
        <w:t>List children</w:t>
      </w:r>
      <w:bookmarkEnd w:id="41"/>
    </w:p>
    <w:p w14:paraId="5AB5C0DA" w14:textId="77777777" w:rsidR="00D15811" w:rsidRPr="009F1F59" w:rsidRDefault="00D15811" w:rsidP="00D15811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เป็นยูสเคสที่ใช้โดยผู้ปกครองเพื่อใช้สำหรับแสดงรายชื่อของนักเรียนทั้งหมด จะเป็นการทำงานต่อเนื่องมาจากยูสเคส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Add children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ใช้สำหรับแสดงรายชื่อของนักเรียนทั้งหมด ข้อมูลนักเรียนจะประกอบไปด้วยรายละเอียดต่างๆ ได้แก่ รหัสประชาชน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(ID card)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First Name)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Last Name)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รูปประจำตัว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images)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39CF2BBA" w14:textId="77777777" w:rsidTr="00337DBB">
        <w:tc>
          <w:tcPr>
            <w:tcW w:w="3145" w:type="dxa"/>
          </w:tcPr>
          <w:p w14:paraId="09B44EC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653EEB21" w14:textId="29A4A4D7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34FE742D" w14:textId="77777777" w:rsidTr="00337DBB">
        <w:tc>
          <w:tcPr>
            <w:tcW w:w="3145" w:type="dxa"/>
          </w:tcPr>
          <w:p w14:paraId="5BCD572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F94A80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</w:p>
        </w:tc>
      </w:tr>
      <w:tr w:rsidR="00B460B5" w:rsidRPr="009F1F59" w14:paraId="18F778CE" w14:textId="77777777" w:rsidTr="00337DBB">
        <w:tc>
          <w:tcPr>
            <w:tcW w:w="3145" w:type="dxa"/>
          </w:tcPr>
          <w:p w14:paraId="20BBAA3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A7D6E2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421DB3E6" w14:textId="77777777" w:rsidTr="00337DBB">
        <w:tc>
          <w:tcPr>
            <w:tcW w:w="3145" w:type="dxa"/>
          </w:tcPr>
          <w:p w14:paraId="68E237D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986595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463DEF8B" w14:textId="77777777" w:rsidTr="00337DBB">
        <w:tc>
          <w:tcPr>
            <w:tcW w:w="3145" w:type="dxa"/>
          </w:tcPr>
          <w:p w14:paraId="088B43D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51DB4ECE" w14:textId="47FC0C1B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</w:p>
          <w:p w14:paraId="656B1F28" w14:textId="77777777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ระบบรับค่ารายการนักเรียนทั้งหมดของผู้ใช้</w:t>
            </w:r>
          </w:p>
          <w:p w14:paraId="59973811" w14:textId="77777777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7EE79996" w14:textId="58D22782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ระบบค้นหาข้อมูลนักเรียนทั้งหมดของผู้ใช้ในฐานข้อมูล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</w:p>
          <w:p w14:paraId="7EB716A7" w14:textId="62294A0B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ระบบคืนค่าข้อมูลนักเรียนทั้งหมดในฐานข้อมูล</w:t>
            </w:r>
          </w:p>
          <w:p w14:paraId="307EC9B9" w14:textId="7551E774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ระบบแสดงรายการนักเรียนทั้งหมดแก่ผู้ใช้ </w:t>
            </w:r>
          </w:p>
          <w:p w14:paraId="04A4EDA8" w14:textId="05B8EC47" w:rsidR="00D15811" w:rsidRPr="009F1F59" w:rsidRDefault="003522A3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D15811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D15811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460B5" w:rsidRPr="009F1F59" w14:paraId="27D1002C" w14:textId="77777777" w:rsidTr="00337DBB">
        <w:tc>
          <w:tcPr>
            <w:tcW w:w="3145" w:type="dxa"/>
          </w:tcPr>
          <w:p w14:paraId="511B731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251B6A7D" w14:textId="439D134E" w:rsidR="00D15811" w:rsidRPr="009F1F59" w:rsidRDefault="003522A3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3.1</w:t>
            </w:r>
            <w:r w:rsidR="00D15811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.1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ในกรณีไม่พบข้อมูลในฐานข้อมูลจะแสดงหน้าจอ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“ 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ไม่พบข้อมูล</w:t>
            </w:r>
            <w:r w:rsidR="00D15811"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”</w:t>
            </w:r>
          </w:p>
        </w:tc>
      </w:tr>
      <w:tr w:rsidR="00B460B5" w:rsidRPr="009F1F59" w14:paraId="295C3166" w14:textId="77777777" w:rsidTr="00337DBB">
        <w:tc>
          <w:tcPr>
            <w:tcW w:w="3145" w:type="dxa"/>
          </w:tcPr>
          <w:p w14:paraId="18006BC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6332A7C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16B1DEC" w14:textId="77777777" w:rsidTr="00337DBB">
        <w:tc>
          <w:tcPr>
            <w:tcW w:w="3145" w:type="dxa"/>
          </w:tcPr>
          <w:p w14:paraId="50DFEC4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3978FC1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567C957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69A3E9F1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052AC80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EB07E33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04718AD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BE24D93" w14:textId="33E9BAFA" w:rsidR="00D15811" w:rsidRPr="009F1F59" w:rsidRDefault="00D15811" w:rsidP="00E72F7F">
      <w:pPr>
        <w:pStyle w:val="Heading1"/>
        <w:rPr>
          <w:rFonts w:ascii="TH SarabunPSK" w:eastAsia="Times New Roman" w:hAnsi="TH SarabunPSK"/>
          <w:b w:val="0"/>
          <w:bCs w:val="0"/>
          <w:sz w:val="32"/>
        </w:rPr>
      </w:pPr>
      <w:r w:rsidRPr="009F1F59">
        <w:rPr>
          <w:rFonts w:ascii="TH SarabunPSK" w:hAnsi="TH SarabunPSK"/>
          <w:cs/>
        </w:rPr>
        <w:tab/>
      </w:r>
    </w:p>
    <w:p w14:paraId="4EB50DF0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C012E97" w14:textId="43E757D5" w:rsidR="00D15811" w:rsidRPr="009F1F59" w:rsidRDefault="00D15811" w:rsidP="001A6823">
      <w:pPr>
        <w:pStyle w:val="Heading1"/>
        <w:ind w:firstLine="720"/>
        <w:rPr>
          <w:rFonts w:ascii="TH SarabunPSK" w:hAnsi="TH SarabunPSK"/>
          <w:sz w:val="32"/>
        </w:rPr>
      </w:pPr>
      <w:bookmarkStart w:id="42" w:name="_Toc101790016"/>
      <w:r w:rsidRPr="009F1F59">
        <w:rPr>
          <w:rFonts w:ascii="TH SarabunPSK" w:hAnsi="TH SarabunPSK"/>
          <w:sz w:val="32"/>
        </w:rPr>
        <w:lastRenderedPageBreak/>
        <w:t>3.1.</w:t>
      </w:r>
      <w:r w:rsidR="00E72770">
        <w:rPr>
          <w:rFonts w:ascii="TH SarabunPSK" w:hAnsi="TH SarabunPSK"/>
          <w:sz w:val="32"/>
        </w:rPr>
        <w:t>11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Edit children profile</w:t>
      </w:r>
      <w:bookmarkEnd w:id="42"/>
    </w:p>
    <w:p w14:paraId="64652335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28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28"/>
          <w:cs/>
        </w:rPr>
        <w:t>เป็นยูสเคสแก้ไขข้อมูลส่วนตัวของผู้ปกครองใช้สำหรับแก้ไขข้อมูลส่วนตัวของผู้ปกครอง เริ่มต้นจากล็อกอินเข้าสู่ระบบ จากนั้นระบบจะแสดงรายละเอียดข้อมูลส่วนตัวทั้งหมดของผู้ปกครอง ผู้ปกครองสามารถเลือกเมนูแก้ไขข้อมูล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การสมัครสมาชิกได้ตามต้องการ ยกเว้น ข้อมูลชื่อผู้ใช้ (</w:t>
      </w:r>
      <w:r w:rsidRPr="009F1F59">
        <w:rPr>
          <w:rFonts w:ascii="TH SarabunPSK" w:eastAsia="Times New Roman" w:hAnsi="TH SarabunPSK" w:cs="TH SarabunPSK"/>
          <w:sz w:val="28"/>
        </w:rPr>
        <w:t xml:space="preserve">username) </w:t>
      </w:r>
      <w:r w:rsidRPr="009F1F59">
        <w:rPr>
          <w:rFonts w:ascii="TH SarabunPSK" w:eastAsia="Times New Roman" w:hAnsi="TH SarabunPSK" w:cs="TH SarabunPSK"/>
          <w:sz w:val="28"/>
          <w:cs/>
        </w:rPr>
        <w:t>ที่เป็นข้อมูลการเข้าสู่ระบบ ซึ่งไม่อนุญาติให้มี</w:t>
      </w:r>
      <w:r w:rsidRPr="009F1F59">
        <w:rPr>
          <w:rFonts w:ascii="TH SarabunPSK" w:eastAsia="Times New Roman" w:hAnsi="TH SarabunPSK" w:cs="TH SarabunPSK"/>
          <w:sz w:val="28"/>
        </w:rPr>
        <w:t xml:space="preserve"> </w:t>
      </w:r>
      <w:r w:rsidRPr="009F1F59">
        <w:rPr>
          <w:rFonts w:ascii="TH SarabunPSK" w:eastAsia="Times New Roman" w:hAnsi="TH SarabunPSK" w:cs="TH SarabunPSK"/>
          <w:sz w:val="28"/>
          <w:cs/>
        </w:rPr>
        <w:t>การแก้ไขได้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033FDA95" w14:textId="77777777" w:rsidTr="00337DBB">
        <w:tc>
          <w:tcPr>
            <w:tcW w:w="3145" w:type="dxa"/>
          </w:tcPr>
          <w:p w14:paraId="1704859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2386BE50" w14:textId="1C4EBC55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4B2864D4" w14:textId="77777777" w:rsidTr="00337DBB">
        <w:tc>
          <w:tcPr>
            <w:tcW w:w="3145" w:type="dxa"/>
          </w:tcPr>
          <w:p w14:paraId="43B13F9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01E1B6A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children profile</w:t>
            </w:r>
          </w:p>
        </w:tc>
      </w:tr>
      <w:tr w:rsidR="00B460B5" w:rsidRPr="009F1F59" w14:paraId="4901AC90" w14:textId="77777777" w:rsidTr="00337DBB">
        <w:tc>
          <w:tcPr>
            <w:tcW w:w="3145" w:type="dxa"/>
          </w:tcPr>
          <w:p w14:paraId="67B0FC2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0BC61433" w14:textId="641F25D6" w:rsidR="00D15811" w:rsidRPr="009F1F59" w:rsidRDefault="00327CCD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7ECA4C6D" w14:textId="77777777" w:rsidTr="00337DBB">
        <w:tc>
          <w:tcPr>
            <w:tcW w:w="3145" w:type="dxa"/>
          </w:tcPr>
          <w:p w14:paraId="6045E77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74CD307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509E0CCD" w14:textId="77777777" w:rsidTr="00337DBB">
        <w:tc>
          <w:tcPr>
            <w:tcW w:w="3145" w:type="dxa"/>
          </w:tcPr>
          <w:p w14:paraId="31E2FF2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C62C032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Edit children profile</w:t>
            </w:r>
          </w:p>
          <w:p w14:paraId="2374403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ผู้ใช้เลือกแสดงข้อมูลส่วนตัว</w:t>
            </w:r>
          </w:p>
          <w:p w14:paraId="3DD14A9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ระบบรับค่าข้อมูลที่ผู้ใช้ต้องการจะแก้ไข</w:t>
            </w:r>
          </w:p>
          <w:p w14:paraId="212741F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ระบบค้นหาข้อมูลที่ต้องการแก้ไข</w:t>
            </w:r>
          </w:p>
          <w:p w14:paraId="7A19B88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ระบบค้นหาโดยใช้ชื่อผู้ใช้ที่จะแก้ไข</w:t>
            </w:r>
          </w:p>
          <w:p w14:paraId="47C813A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ระบบคืนค่าสถานะการแสดงข้อมูล</w:t>
            </w:r>
          </w:p>
          <w:p w14:paraId="61A742B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ระบบแสดงข้อมูลส่วนตัวของผู้ใช้</w:t>
            </w:r>
          </w:p>
          <w:p w14:paraId="68B64349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ผู้ใช้แก้ไขข้อมูลส่วนตัวที่ต้องการ</w:t>
            </w:r>
          </w:p>
          <w:p w14:paraId="33403032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4085BE7D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ระบบรับข้อมูลการแก้ไขจากผู้ใช้</w:t>
            </w:r>
          </w:p>
          <w:p w14:paraId="65E9907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ระบบตรวจสอบสถานะการแก้ไขข้อมูลโดย</w:t>
            </w:r>
          </w:p>
          <w:p w14:paraId="4C57CA8B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ระบบแก้ไขข้อมูลลงในฐานข้อมูล</w:t>
            </w:r>
          </w:p>
          <w:p w14:paraId="5F0221D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ระบบคืนค่าสถานะการแก้ไขข้อมูล</w:t>
            </w:r>
          </w:p>
          <w:p w14:paraId="6FDA26A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ระบบแจ้งผลการแก้ไขข้อมูลการลงทะเบียนสำเร็จ</w:t>
            </w:r>
          </w:p>
          <w:p w14:paraId="1F09A8D1" w14:textId="77777777" w:rsidR="00D15811" w:rsidRPr="009F1F59" w:rsidRDefault="00D15811" w:rsidP="00337DBB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ยูสเคสสิ้นสุดการทำงาน</w:t>
            </w:r>
          </w:p>
        </w:tc>
      </w:tr>
      <w:tr w:rsidR="00B460B5" w:rsidRPr="009F1F59" w14:paraId="28030612" w14:textId="77777777" w:rsidTr="00337DBB">
        <w:tc>
          <w:tcPr>
            <w:tcW w:w="3145" w:type="dxa"/>
          </w:tcPr>
          <w:p w14:paraId="5A5DFB2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277CE9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293E74F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“กรุณากรอกข้อมูลให้ครบถ้วน”</w:t>
            </w:r>
          </w:p>
          <w:p w14:paraId="5C1AF5D6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9.1 – ในกรณีที่ไม่สามารถแก้ไขข้อมูลได้ระบบจะแสดงข้อความเตือนให้</w:t>
            </w:r>
          </w:p>
          <w:p w14:paraId="1155EA1D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ผู้ใช้ทราบ “แก้ไขข้อมูลส่วนตัวไม่สำเร็จ”</w:t>
            </w:r>
          </w:p>
        </w:tc>
      </w:tr>
      <w:tr w:rsidR="00B460B5" w:rsidRPr="009F1F59" w14:paraId="540EA42A" w14:textId="77777777" w:rsidTr="00337DBB">
        <w:tc>
          <w:tcPr>
            <w:tcW w:w="3145" w:type="dxa"/>
          </w:tcPr>
          <w:p w14:paraId="170CA87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5BA7EBD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170BE18" w14:textId="77777777" w:rsidR="00BE079B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</w:p>
    <w:p w14:paraId="12A603C7" w14:textId="77777777" w:rsidR="00BE079B" w:rsidRPr="009F1F59" w:rsidRDefault="00BE079B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1678C505" w14:textId="3FD6D66C" w:rsidR="00230EC2" w:rsidRDefault="00E72770" w:rsidP="0056312F">
      <w:pPr>
        <w:pStyle w:val="Heading1"/>
        <w:rPr>
          <w:rFonts w:ascii="TH SarabunPSK" w:hAnsi="TH SarabunPSK"/>
        </w:rPr>
      </w:pPr>
      <w:bookmarkStart w:id="43" w:name="_Toc101790017"/>
      <w:r>
        <w:rPr>
          <w:rFonts w:ascii="TH SarabunPSK" w:hAnsi="TH SarabunPSK"/>
        </w:rPr>
        <w:lastRenderedPageBreak/>
        <w:t>3.1.12</w:t>
      </w:r>
      <w:r w:rsidR="00327CCD">
        <w:rPr>
          <w:rFonts w:ascii="TH SarabunPSK" w:hAnsi="TH SarabunPSK" w:hint="cs"/>
          <w:cs/>
        </w:rPr>
        <w:t xml:space="preserve"> ยูสเคส</w:t>
      </w:r>
      <w:r w:rsidR="00327CCD">
        <w:rPr>
          <w:rFonts w:ascii="TH SarabunPSK" w:hAnsi="TH SarabunPSK"/>
        </w:rPr>
        <w:t xml:space="preserve"> </w:t>
      </w:r>
      <w:r w:rsidR="00327CCD" w:rsidRPr="00327CCD">
        <w:rPr>
          <w:rFonts w:ascii="TH SarabunPSK" w:hAnsi="TH SarabunPSK"/>
        </w:rPr>
        <w:t>View activity</w:t>
      </w:r>
      <w:bookmarkEnd w:id="43"/>
    </w:p>
    <w:p w14:paraId="2FECB2D8" w14:textId="0D45610E" w:rsidR="00327CCD" w:rsidRPr="00327CCD" w:rsidRDefault="00327CCD" w:rsidP="00327CCD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เป็นยูสเคสแสดงผลสถานะของเด็ก ว่าอยู่บนรถหรือลงรถได้ โดข้อมูลที่จะแสดงเช่น เวลาขึ้น จุดที่ขึ้น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327CCD" w:rsidRPr="009F1F59" w14:paraId="32C22B68" w14:textId="77777777" w:rsidTr="00B775BF">
        <w:tc>
          <w:tcPr>
            <w:tcW w:w="3145" w:type="dxa"/>
          </w:tcPr>
          <w:p w14:paraId="65534689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46C5F12D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327CCD" w:rsidRPr="009F1F59" w14:paraId="7953765D" w14:textId="77777777" w:rsidTr="00B775BF">
        <w:tc>
          <w:tcPr>
            <w:tcW w:w="3145" w:type="dxa"/>
          </w:tcPr>
          <w:p w14:paraId="5E080960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55C847C" w14:textId="2536836A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27CCD">
              <w:rPr>
                <w:rFonts w:ascii="TH SarabunPSK" w:eastAsia="Times New Roman" w:hAnsi="TH SarabunPSK" w:cs="TH SarabunPSK"/>
                <w:sz w:val="32"/>
                <w:szCs w:val="32"/>
              </w:rPr>
              <w:t>View activity</w:t>
            </w:r>
          </w:p>
        </w:tc>
      </w:tr>
      <w:tr w:rsidR="00327CCD" w:rsidRPr="009F1F59" w14:paraId="46F34084" w14:textId="77777777" w:rsidTr="00B775BF">
        <w:tc>
          <w:tcPr>
            <w:tcW w:w="3145" w:type="dxa"/>
          </w:tcPr>
          <w:p w14:paraId="11F0CE97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E32339F" w14:textId="5B2FB0E5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327CCD" w:rsidRPr="009F1F59" w14:paraId="595962D9" w14:textId="77777777" w:rsidTr="00B775BF">
        <w:tc>
          <w:tcPr>
            <w:tcW w:w="3145" w:type="dxa"/>
          </w:tcPr>
          <w:p w14:paraId="7CFED50D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57405067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327CCD" w:rsidRPr="009F1F59" w14:paraId="57535601" w14:textId="77777777" w:rsidTr="00B775BF">
        <w:tc>
          <w:tcPr>
            <w:tcW w:w="3145" w:type="dxa"/>
          </w:tcPr>
          <w:p w14:paraId="5531FA18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79544DB2" w14:textId="1791D6FD" w:rsidR="00327CCD" w:rsidRPr="00EE4C3A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View activity</w:t>
            </w:r>
          </w:p>
          <w:p w14:paraId="4EDB6AD0" w14:textId="0C883FBA" w:rsidR="00327CCD" w:rsidRPr="00EE4C3A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ระบบรับค่าของเด็กจากผู้ใช้</w:t>
            </w:r>
          </w:p>
          <w:p w14:paraId="529D8321" w14:textId="16DDFECE" w:rsidR="00327CCD" w:rsidRPr="00EE4C3A" w:rsidRDefault="003522A3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3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</w:t>
            </w:r>
            <w:r w:rsidR="00327CCD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7FBC7375" w14:textId="4F428604" w:rsidR="00327CCD" w:rsidRPr="00EE4C3A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="003522A3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58665647" w14:textId="77777777" w:rsidR="00EE4C3A" w:rsidRPr="00EE4C3A" w:rsidRDefault="00327CCD" w:rsidP="00327CCD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="003522A3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</w:t>
            </w:r>
            <w:r w:rsidR="00933168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ข้อมูล</w:t>
            </w:r>
            <w:r w:rsidR="00EE4C3A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6D546183" w14:textId="330EC347" w:rsidR="00327CCD" w:rsidRPr="00EE4C3A" w:rsidRDefault="003522A3" w:rsidP="00327CCD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327CCD"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</w:t>
            </w:r>
            <w:r w:rsidR="00327CCD"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1633ABD2" w14:textId="1150A48D" w:rsidR="003522A3" w:rsidRPr="00327CCD" w:rsidRDefault="003522A3" w:rsidP="00327CCD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327CCD" w:rsidRPr="009F1F59" w14:paraId="05B12C8F" w14:textId="77777777" w:rsidTr="00B775BF">
        <w:tc>
          <w:tcPr>
            <w:tcW w:w="3145" w:type="dxa"/>
          </w:tcPr>
          <w:p w14:paraId="33173F7A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1DEB005E" w14:textId="00149F06" w:rsidR="00327CCD" w:rsidRPr="009F1F59" w:rsidRDefault="003522A3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</w:t>
            </w:r>
            <w:r w:rsidR="00327CCD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  <w:r w:rsidR="00327CCD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.1</w:t>
            </w:r>
            <w:r w:rsidR="00327CCD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– กรณีที่</w:t>
            </w:r>
            <w:r w:rsidR="00327CCD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ระบบค้นหาข้อมูลไม่พบที่ค้นหา</w:t>
            </w:r>
            <w:r w:rsidR="00327CCD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แสดงข้อความ</w:t>
            </w:r>
          </w:p>
          <w:p w14:paraId="6183506C" w14:textId="57FB8421" w:rsidR="00327CCD" w:rsidRPr="00327CCD" w:rsidRDefault="00327CCD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ไม่พบข้อมูล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”</w:t>
            </w:r>
          </w:p>
        </w:tc>
      </w:tr>
      <w:tr w:rsidR="00327CCD" w:rsidRPr="009F1F59" w14:paraId="366405C4" w14:textId="77777777" w:rsidTr="00B775BF">
        <w:tc>
          <w:tcPr>
            <w:tcW w:w="3145" w:type="dxa"/>
          </w:tcPr>
          <w:p w14:paraId="79071DF2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2114CF5E" w14:textId="77777777" w:rsidR="00327CCD" w:rsidRPr="009F1F59" w:rsidRDefault="00327CCD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7F17BAD" w14:textId="77777777" w:rsidR="00230EC2" w:rsidRDefault="00230EC2">
      <w:pPr>
        <w:rPr>
          <w:rFonts w:ascii="TH SarabunPSK" w:eastAsia="Cordia New" w:hAnsi="TH SarabunPSK" w:cs="TH SarabunPSK"/>
          <w:b/>
          <w:bCs/>
          <w:sz w:val="28"/>
          <w:szCs w:val="32"/>
          <w:cs/>
        </w:rPr>
      </w:pPr>
      <w:r>
        <w:rPr>
          <w:rFonts w:ascii="TH SarabunPSK" w:hAnsi="TH SarabunPSK"/>
          <w:cs/>
        </w:rPr>
        <w:br w:type="page"/>
      </w:r>
    </w:p>
    <w:p w14:paraId="679AFDCE" w14:textId="3E0A7C88" w:rsidR="00D15811" w:rsidRPr="009F1F59" w:rsidRDefault="00D15811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bookmarkStart w:id="44" w:name="_Toc101790018"/>
      <w:r w:rsidRPr="009F1F59">
        <w:rPr>
          <w:rFonts w:ascii="TH SarabunPSK" w:hAnsi="TH SarabunPSK"/>
          <w:sz w:val="32"/>
        </w:rPr>
        <w:t>3.1.</w:t>
      </w:r>
      <w:r w:rsidRPr="009F1F59">
        <w:rPr>
          <w:rFonts w:ascii="TH SarabunPSK" w:hAnsi="TH SarabunPSK"/>
          <w:sz w:val="32"/>
          <w:cs/>
        </w:rPr>
        <w:t>1</w:t>
      </w:r>
      <w:r w:rsidR="00E72770">
        <w:rPr>
          <w:rFonts w:ascii="TH SarabunPSK" w:hAnsi="TH SarabunPSK" w:hint="cs"/>
          <w:sz w:val="32"/>
          <w:cs/>
        </w:rPr>
        <w:t>3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Apply school bus</w:t>
      </w:r>
      <w:bookmarkEnd w:id="44"/>
    </w:p>
    <w:p w14:paraId="4007BCA6" w14:textId="77777777" w:rsidR="00D15811" w:rsidRPr="009F1F59" w:rsidRDefault="00D15811" w:rsidP="00FA332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Apply school bus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เป็นยูสเคสสำหรับร้องขอขึ้นรถของนักเรียนกับรถรับส่งนักเรียนที่ผู้ใช้ทำการเลือก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ระบบจะให้กรอกวันที่ที่ต้องการเริ่มใช้บริการกับรถรับส่ง</w:t>
      </w:r>
    </w:p>
    <w:p w14:paraId="0FFD99BF" w14:textId="5E88C804" w:rsidR="00D15811" w:rsidRPr="009F1F59" w:rsidRDefault="00D15811" w:rsidP="00FA332A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:rsidRPr="009F1F59" w14:paraId="155E2EC1" w14:textId="77777777" w:rsidTr="00BC261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786C" w14:textId="77777777" w:rsidR="00EC2987" w:rsidRPr="009F1F59" w:rsidRDefault="00EC2987" w:rsidP="00BC261E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วันที่เริ่มบริการ(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start_date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47069157" w14:textId="77777777" w:rsidR="00EC2987" w:rsidRPr="009F1F59" w:rsidRDefault="00EC2987" w:rsidP="00BC261E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ต้องเป็นวันที่ในอนาคต</w:t>
            </w:r>
          </w:p>
          <w:p w14:paraId="620282BB" w14:textId="77777777" w:rsidR="00EC2987" w:rsidRPr="009F1F59" w:rsidRDefault="00EC2987" w:rsidP="00BC261E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วันที่ต้องไม่เป็นค่าว่าง</w:t>
            </w:r>
          </w:p>
        </w:tc>
      </w:tr>
    </w:tbl>
    <w:p w14:paraId="59346E64" w14:textId="77777777" w:rsidR="00EC2987" w:rsidRPr="00FA332A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3AD4671D" w14:textId="77777777" w:rsidTr="00BC261E">
        <w:tc>
          <w:tcPr>
            <w:tcW w:w="9350" w:type="dxa"/>
          </w:tcPr>
          <w:p w14:paraId="4B7BC8B8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วันที่สิ้นสุดให้บริการ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Pr="00175C11">
              <w:rPr>
                <w:rFonts w:ascii="TH SarabunPSK" w:eastAsia="Times New Roman" w:hAnsi="TH SarabunPSK" w:cs="TH SarabunPSK"/>
                <w:sz w:val="32"/>
                <w:szCs w:val="32"/>
              </w:rPr>
              <w:t>end_date</w:t>
            </w:r>
            <w:proofErr w:type="spellEnd"/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6D0253D" w14:textId="77777777" w:rsidR="00EC2987" w:rsidRPr="009F1F59" w:rsidRDefault="00EC2987" w:rsidP="00BC261E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ต้องเป็นวันที่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ในอดีต</w:t>
            </w:r>
          </w:p>
          <w:p w14:paraId="5A3192AA" w14:textId="77777777" w:rsidR="00EC2987" w:rsidRDefault="00EC2987" w:rsidP="00BC261E">
            <w:pPr>
              <w:ind w:left="720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วันที่ต้องไม่เป็นค่าว่าง</w:t>
            </w:r>
          </w:p>
        </w:tc>
      </w:tr>
    </w:tbl>
    <w:p w14:paraId="018497D5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56C1871E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3920CA37" w14:textId="77777777" w:rsidTr="00BC261E">
        <w:tc>
          <w:tcPr>
            <w:tcW w:w="9350" w:type="dxa"/>
          </w:tcPr>
          <w:p w14:paraId="59696157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จุดละติจูดที่รับขึ้นรถ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Pr="00175C11">
              <w:rPr>
                <w:rFonts w:ascii="TH SarabunPSK" w:eastAsia="Times New Roman" w:hAnsi="TH SarabunPSK" w:cs="TH SarabunPSK"/>
                <w:sz w:val="32"/>
                <w:szCs w:val="32"/>
              </w:rPr>
              <w:t>pick_up_latitude</w:t>
            </w:r>
            <w:proofErr w:type="spellEnd"/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3AC82AEF" w14:textId="77777777" w:rsidR="00EC2987" w:rsidRPr="001A0273" w:rsidRDefault="00EC2987" w:rsidP="00EC2987">
            <w:pPr>
              <w:pStyle w:val="ListParagraph"/>
              <w:numPr>
                <w:ilvl w:val="0"/>
                <w:numId w:val="40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1A0273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ต้องเป็นตัวเลข</w:t>
            </w:r>
          </w:p>
          <w:p w14:paraId="2C23F4FB" w14:textId="77777777" w:rsidR="00EC2987" w:rsidRDefault="00EC2987" w:rsidP="00EC2987">
            <w:pPr>
              <w:pStyle w:val="ListParagraph"/>
              <w:numPr>
                <w:ilvl w:val="0"/>
                <w:numId w:val="40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ต้องไม่มีอักขระพิเศษ ยกเว้น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มหัพภาค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(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7A7A1912" w14:textId="77777777" w:rsidR="00EC2987" w:rsidRPr="001A0273" w:rsidRDefault="00EC2987" w:rsidP="00EC2987">
            <w:pPr>
              <w:pStyle w:val="ListParagraph"/>
              <w:numPr>
                <w:ilvl w:val="0"/>
                <w:numId w:val="40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39FA716E" w14:textId="77777777" w:rsidR="00EC2987" w:rsidRPr="00175C11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57DE4D72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214C5C54" w14:textId="77777777" w:rsidTr="00BC261E">
        <w:tc>
          <w:tcPr>
            <w:tcW w:w="9350" w:type="dxa"/>
          </w:tcPr>
          <w:p w14:paraId="064DE902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จุดลองจิจูดที่รับขึ้นรถ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</w:t>
            </w:r>
            <w:proofErr w:type="spellStart"/>
            <w:r w:rsidRPr="001A0273">
              <w:rPr>
                <w:rFonts w:ascii="TH SarabunPSK" w:eastAsia="Times New Roman" w:hAnsi="TH SarabunPSK" w:cs="TH SarabunPSK"/>
                <w:sz w:val="32"/>
                <w:szCs w:val="32"/>
              </w:rPr>
              <w:t>pick_up_longitude</w:t>
            </w:r>
            <w:proofErr w:type="spellEnd"/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75F095FD" w14:textId="77777777" w:rsidR="00EC2987" w:rsidRPr="001A0273" w:rsidRDefault="00EC2987" w:rsidP="00EC2987">
            <w:pPr>
              <w:pStyle w:val="ListParagraph"/>
              <w:numPr>
                <w:ilvl w:val="0"/>
                <w:numId w:val="4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1A0273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ต้องเป็นตัวเลข</w:t>
            </w:r>
          </w:p>
          <w:p w14:paraId="29B707D1" w14:textId="77777777" w:rsidR="00EC2987" w:rsidRDefault="00EC2987" w:rsidP="00EC2987">
            <w:pPr>
              <w:pStyle w:val="ListParagraph"/>
              <w:numPr>
                <w:ilvl w:val="0"/>
                <w:numId w:val="4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ต้องไม่มีอักขระพิเศษ ยกเว้น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มหัพภาค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(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6DB3AEF8" w14:textId="77777777" w:rsidR="00EC2987" w:rsidRPr="001A0273" w:rsidRDefault="00EC2987" w:rsidP="00EC2987">
            <w:pPr>
              <w:pStyle w:val="ListParagraph"/>
              <w:numPr>
                <w:ilvl w:val="0"/>
                <w:numId w:val="4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097EBC4A" w14:textId="77777777" w:rsidR="00EC2987" w:rsidRPr="001A0273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5E0A1815" w14:textId="77777777" w:rsidR="00EC2987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1786C010" w14:textId="77777777" w:rsidTr="00BC261E">
        <w:tc>
          <w:tcPr>
            <w:tcW w:w="9350" w:type="dxa"/>
          </w:tcPr>
          <w:p w14:paraId="444AB61F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เวลาในการไปรับ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(</w:t>
            </w:r>
            <w:proofErr w:type="spellStart"/>
            <w:r w:rsidRPr="00F24EA6">
              <w:rPr>
                <w:rFonts w:ascii="TH SarabunPSK" w:eastAsia="Times New Roman" w:hAnsi="TH SarabunPSK" w:cs="TH SarabunPSK"/>
                <w:sz w:val="32"/>
                <w:szCs w:val="32"/>
              </w:rPr>
              <w:t>pick_up_time</w:t>
            </w:r>
            <w:proofErr w:type="spellEnd"/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01398A99" w14:textId="77777777" w:rsidR="00EC2987" w:rsidRPr="001A0273" w:rsidRDefault="00EC2987" w:rsidP="00EC2987">
            <w:pPr>
              <w:pStyle w:val="ListParagraph"/>
              <w:numPr>
                <w:ilvl w:val="0"/>
                <w:numId w:val="42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2782ED4C" w14:textId="77777777" w:rsidR="00EC2987" w:rsidRPr="00F24EA6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p w14:paraId="64D64686" w14:textId="77777777" w:rsidR="00EC2987" w:rsidRPr="00FA332A" w:rsidRDefault="00EC2987" w:rsidP="00EC2987">
      <w:pPr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987" w14:paraId="69D5C0D2" w14:textId="77777777" w:rsidTr="00BC261E">
        <w:tc>
          <w:tcPr>
            <w:tcW w:w="9350" w:type="dxa"/>
          </w:tcPr>
          <w:p w14:paraId="0B5C76EF" w14:textId="77777777" w:rsidR="00EC2987" w:rsidRDefault="00EC2987" w:rsidP="00BC261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เด็ก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(Children)</w:t>
            </w:r>
          </w:p>
          <w:p w14:paraId="754B6E5C" w14:textId="77777777" w:rsidR="00EC2987" w:rsidRDefault="00EC2987" w:rsidP="00BC261E">
            <w:pPr>
              <w:ind w:left="720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1.ต้องเลือกเด็ก</w:t>
            </w:r>
          </w:p>
        </w:tc>
      </w:tr>
    </w:tbl>
    <w:p w14:paraId="1AD325DE" w14:textId="77777777" w:rsidR="009B28D2" w:rsidRDefault="009B28D2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091624C3" w14:textId="77777777" w:rsidR="00F620D6" w:rsidRPr="00EC2987" w:rsidRDefault="00F620D6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5B79BA46" w14:textId="77777777" w:rsidTr="00337DBB">
        <w:tc>
          <w:tcPr>
            <w:tcW w:w="3145" w:type="dxa"/>
          </w:tcPr>
          <w:p w14:paraId="6080352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31852218" w14:textId="6955E040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707E80EA" w14:textId="77777777" w:rsidTr="00337DBB">
        <w:tc>
          <w:tcPr>
            <w:tcW w:w="3145" w:type="dxa"/>
          </w:tcPr>
          <w:p w14:paraId="67EBFB2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30FCED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Apply school bus</w:t>
            </w:r>
          </w:p>
        </w:tc>
      </w:tr>
      <w:tr w:rsidR="00B460B5" w:rsidRPr="009F1F59" w14:paraId="7B72EC64" w14:textId="77777777" w:rsidTr="00337DBB">
        <w:tc>
          <w:tcPr>
            <w:tcW w:w="3145" w:type="dxa"/>
          </w:tcPr>
          <w:p w14:paraId="4024926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611944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0F95F1BF" w14:textId="77777777" w:rsidTr="00337DBB">
        <w:tc>
          <w:tcPr>
            <w:tcW w:w="3145" w:type="dxa"/>
          </w:tcPr>
          <w:p w14:paraId="02E3AEC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73B55BF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25553E25" w14:textId="77777777" w:rsidTr="00337DBB">
        <w:tc>
          <w:tcPr>
            <w:tcW w:w="3145" w:type="dxa"/>
          </w:tcPr>
          <w:p w14:paraId="0667DCD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5990F82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Apply school bus</w:t>
            </w:r>
          </w:p>
          <w:p w14:paraId="298BEEC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ผู้ใช้กรอกข้อมูลการร้องขอขึ้นรถในแบบฟอร์มสัญญา</w:t>
            </w:r>
          </w:p>
          <w:p w14:paraId="7853BACE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</w:p>
          <w:p w14:paraId="3F32565D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ระบบรับค่าข้อมูลการสมัครจากผู้ใช้</w:t>
            </w:r>
          </w:p>
          <w:p w14:paraId="09280C6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60714E85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ระบบบันทึกข้อมูลการร้องขอลงในฐานข้อมูล</w:t>
            </w:r>
          </w:p>
          <w:p w14:paraId="75DE228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ระบบคืนค่าสถานะการบันทึกข้อมูลนักเรียน</w:t>
            </w:r>
          </w:p>
          <w:p w14:paraId="65DE6EB3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ระบบแสดงข้อมูลการบันทึกข้อมูล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ร้องขอขึ้นรถ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นักเรียนที่สมบูรณ์</w:t>
            </w:r>
          </w:p>
          <w:p w14:paraId="2149BFF1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0E042C3B" w14:textId="77777777" w:rsidTr="00337DBB">
        <w:tc>
          <w:tcPr>
            <w:tcW w:w="3145" w:type="dxa"/>
          </w:tcPr>
          <w:p w14:paraId="523DD0C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287E689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 – ในกรณีที่ผู้กรอกข้อมูลผิดพลาดระบบจะแสดงข้อความ</w:t>
            </w:r>
          </w:p>
          <w:p w14:paraId="1480031D" w14:textId="77777777" w:rsidR="00D15811" w:rsidRPr="009F1F59" w:rsidRDefault="00D15811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“กรุณากรอกข้อมูลให้ถูกต้อง”</w:t>
            </w:r>
          </w:p>
        </w:tc>
      </w:tr>
      <w:tr w:rsidR="00B460B5" w:rsidRPr="009F1F59" w14:paraId="6CBFCB99" w14:textId="77777777" w:rsidTr="00337DBB">
        <w:tc>
          <w:tcPr>
            <w:tcW w:w="3145" w:type="dxa"/>
          </w:tcPr>
          <w:p w14:paraId="51218BDB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0EFF21C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1E39F648" w14:textId="77777777" w:rsidTr="00337DBB">
        <w:tc>
          <w:tcPr>
            <w:tcW w:w="3145" w:type="dxa"/>
          </w:tcPr>
          <w:p w14:paraId="14F2938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3912B86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0A9E2FA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00755ADB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6BF0389B" w14:textId="05EBACA8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D4B67D2" w14:textId="10DAC560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3D29E6F" w14:textId="3214E8C2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7322B8C" w14:textId="0ABD883B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67B2DA7" w14:textId="77777777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DB29331" w14:textId="5E755941" w:rsidR="00D15811" w:rsidRPr="009F1F59" w:rsidRDefault="00691A36" w:rsidP="0056312F">
      <w:pPr>
        <w:pStyle w:val="Heading1"/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lastRenderedPageBreak/>
        <w:tab/>
      </w:r>
      <w:bookmarkStart w:id="45" w:name="_Toc101790019"/>
      <w:r w:rsidR="00D15811" w:rsidRPr="009F1F59">
        <w:rPr>
          <w:rFonts w:ascii="TH SarabunPSK" w:hAnsi="TH SarabunPSK"/>
          <w:sz w:val="32"/>
        </w:rPr>
        <w:t>3.1.</w:t>
      </w:r>
      <w:r w:rsidR="00D15811" w:rsidRPr="009F1F59">
        <w:rPr>
          <w:rFonts w:ascii="TH SarabunPSK" w:hAnsi="TH SarabunPSK"/>
          <w:sz w:val="32"/>
          <w:cs/>
        </w:rPr>
        <w:t>1</w:t>
      </w:r>
      <w:r w:rsidR="00E72770">
        <w:rPr>
          <w:rFonts w:ascii="TH SarabunPSK" w:hAnsi="TH SarabunPSK" w:hint="cs"/>
          <w:sz w:val="32"/>
          <w:cs/>
        </w:rPr>
        <w:t>4</w:t>
      </w:r>
      <w:r w:rsidR="00D15811" w:rsidRPr="009F1F59">
        <w:rPr>
          <w:rFonts w:ascii="TH SarabunPSK" w:hAnsi="TH SarabunPSK"/>
          <w:sz w:val="32"/>
        </w:rPr>
        <w:t xml:space="preserve"> </w:t>
      </w:r>
      <w:r w:rsidR="00D15811" w:rsidRPr="009F1F59">
        <w:rPr>
          <w:rFonts w:ascii="TH SarabunPSK" w:hAnsi="TH SarabunPSK"/>
          <w:sz w:val="32"/>
          <w:cs/>
        </w:rPr>
        <w:t xml:space="preserve">ยูสเคส </w:t>
      </w:r>
      <w:r w:rsidR="00D15811" w:rsidRPr="009F1F59">
        <w:rPr>
          <w:rFonts w:ascii="TH SarabunPSK" w:hAnsi="TH SarabunPSK"/>
          <w:sz w:val="32"/>
        </w:rPr>
        <w:t>View application details</w:t>
      </w:r>
      <w:bookmarkEnd w:id="45"/>
      <w:r w:rsidR="00D15811" w:rsidRPr="009F1F59">
        <w:rPr>
          <w:rFonts w:ascii="TH SarabunPSK" w:hAnsi="TH SarabunPSK"/>
          <w:sz w:val="32"/>
        </w:rPr>
        <w:t xml:space="preserve"> </w:t>
      </w:r>
    </w:p>
    <w:p w14:paraId="36C5920C" w14:textId="77777777" w:rsidR="00D15811" w:rsidRPr="009F1F59" w:rsidRDefault="00D15811" w:rsidP="00D1581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View application details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เป็นยูสเคสสำหรับแสดงรายละเอียดการร้องขอขึ้นรถที่ผู้ใช้ทำการเลือก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ระบบแสดงรายละเอียดข้อมูลรายละเอียดการร้องขอ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ข้อมูลการร้องข้อจะประกอบไปด้วยรายละเอียดต่างๆ ได้แก่ วันที่ที่ต้องการรับบริการ นักเรียนที่ร้องขอไป ข้อมูลของรถรับส่ง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2439C4F6" w14:textId="77777777" w:rsidTr="00337DBB">
        <w:tc>
          <w:tcPr>
            <w:tcW w:w="3145" w:type="dxa"/>
          </w:tcPr>
          <w:p w14:paraId="5480A8A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66D21342" w14:textId="0719D3DC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3F3622AB" w14:textId="77777777" w:rsidTr="00337DBB">
        <w:tc>
          <w:tcPr>
            <w:tcW w:w="3145" w:type="dxa"/>
          </w:tcPr>
          <w:p w14:paraId="5745E01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EB3B51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application details</w:t>
            </w:r>
          </w:p>
        </w:tc>
      </w:tr>
      <w:tr w:rsidR="00B460B5" w:rsidRPr="009F1F59" w14:paraId="79B8F2EA" w14:textId="77777777" w:rsidTr="00337DBB">
        <w:tc>
          <w:tcPr>
            <w:tcW w:w="3145" w:type="dxa"/>
          </w:tcPr>
          <w:p w14:paraId="1ADCDDA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62F255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6A336E8C" w14:textId="77777777" w:rsidTr="00337DBB">
        <w:tc>
          <w:tcPr>
            <w:tcW w:w="3145" w:type="dxa"/>
          </w:tcPr>
          <w:p w14:paraId="474BF99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8B1DB3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460B5" w:rsidRPr="009F1F59" w14:paraId="69AC53D5" w14:textId="77777777" w:rsidTr="00337DBB">
        <w:tc>
          <w:tcPr>
            <w:tcW w:w="3145" w:type="dxa"/>
          </w:tcPr>
          <w:p w14:paraId="5224D915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6AA8EDD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application details</w:t>
            </w:r>
          </w:p>
          <w:p w14:paraId="6DBA456C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1E06300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ระบบทำการค้นหาข้อมูลการร้องขอที่เลือก</w:t>
            </w:r>
          </w:p>
          <w:p w14:paraId="6E6D56A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ระบบทำการค้นหาข้อมูลการร้องขอจากฐานข้อมูล</w:t>
            </w:r>
          </w:p>
          <w:p w14:paraId="73A33EC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ระบบคืนค่าข้อมูลการร้องขอ</w:t>
            </w:r>
          </w:p>
          <w:p w14:paraId="58AB618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41C97C2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27C62277" w14:textId="77777777" w:rsidTr="00337DBB">
        <w:tc>
          <w:tcPr>
            <w:tcW w:w="3145" w:type="dxa"/>
          </w:tcPr>
          <w:p w14:paraId="1318FBA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07B176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 – ในกรณีที่ทำการค้นหาไม่พบข้อมูลการร้องขอระบบจะแสดง</w:t>
            </w:r>
          </w:p>
          <w:p w14:paraId="4D3C925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ข้อความ “ไม่พบข้อมูลการร้องขอที่เลือก”</w:t>
            </w:r>
          </w:p>
        </w:tc>
      </w:tr>
      <w:tr w:rsidR="00B460B5" w:rsidRPr="009F1F59" w14:paraId="2CFA3989" w14:textId="77777777" w:rsidTr="00337DBB">
        <w:tc>
          <w:tcPr>
            <w:tcW w:w="3145" w:type="dxa"/>
          </w:tcPr>
          <w:p w14:paraId="7724FE6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61419B93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0D175F4" w14:textId="77777777" w:rsidTr="00337DBB">
        <w:tc>
          <w:tcPr>
            <w:tcW w:w="3145" w:type="dxa"/>
          </w:tcPr>
          <w:p w14:paraId="167DFC2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7A3F7DF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567B7D2" w14:textId="4E934C1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3DAE1D4" w14:textId="7F1642D3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40E9D6E" w14:textId="0FBA3358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75507B27" w14:textId="2B916C3F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4F28814" w14:textId="77777777" w:rsidR="00BE079B" w:rsidRPr="009F1F59" w:rsidRDefault="00BE079B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0DFD3D3" w14:textId="77777777" w:rsidR="00D15811" w:rsidRPr="009F1F59" w:rsidRDefault="00D15811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12E170EC" w14:textId="35B55E58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1AB807F7" w14:textId="014A07AB" w:rsidR="00D15811" w:rsidRPr="009F1F59" w:rsidRDefault="00D15811" w:rsidP="0056312F">
      <w:pPr>
        <w:pStyle w:val="Heading1"/>
        <w:rPr>
          <w:rFonts w:ascii="TH SarabunPSK" w:hAnsi="TH SarabunPSK"/>
          <w:sz w:val="32"/>
        </w:rPr>
      </w:pPr>
      <w:r w:rsidRPr="009F1F59">
        <w:rPr>
          <w:rFonts w:ascii="TH SarabunPSK" w:hAnsi="TH SarabunPSK"/>
          <w:sz w:val="32"/>
          <w:cs/>
        </w:rPr>
        <w:lastRenderedPageBreak/>
        <w:tab/>
      </w:r>
      <w:bookmarkStart w:id="46" w:name="_Toc101790020"/>
      <w:r w:rsidRPr="009F1F59">
        <w:rPr>
          <w:rFonts w:ascii="TH SarabunPSK" w:hAnsi="TH SarabunPSK"/>
          <w:sz w:val="32"/>
        </w:rPr>
        <w:t>3.1.</w:t>
      </w:r>
      <w:r w:rsidRPr="009F1F59">
        <w:rPr>
          <w:rFonts w:ascii="TH SarabunPSK" w:hAnsi="TH SarabunPSK"/>
          <w:sz w:val="32"/>
          <w:cs/>
        </w:rPr>
        <w:t>1</w:t>
      </w:r>
      <w:r w:rsidR="00E72770">
        <w:rPr>
          <w:rFonts w:ascii="TH SarabunPSK" w:hAnsi="TH SarabunPSK" w:hint="cs"/>
          <w:sz w:val="32"/>
          <w:cs/>
        </w:rPr>
        <w:t>5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Pr="009F1F59">
        <w:rPr>
          <w:rFonts w:ascii="TH SarabunPSK" w:hAnsi="TH SarabunPSK"/>
          <w:sz w:val="32"/>
        </w:rPr>
        <w:t>Cancel service</w:t>
      </w:r>
      <w:bookmarkEnd w:id="46"/>
      <w:r w:rsidRPr="009F1F59">
        <w:rPr>
          <w:rFonts w:ascii="TH SarabunPSK" w:hAnsi="TH SarabunPSK"/>
          <w:sz w:val="32"/>
        </w:rPr>
        <w:t xml:space="preserve"> </w:t>
      </w:r>
    </w:p>
    <w:p w14:paraId="21165FBB" w14:textId="77777777" w:rsidR="00D15811" w:rsidRPr="009F1F59" w:rsidRDefault="00D15811" w:rsidP="00D15811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Cancel school bus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เป็นยูสเคสสำหรับส่งคำขอยกเลิกการใช้บริการกับรถรับส่ง</w:t>
      </w:r>
    </w:p>
    <w:p w14:paraId="57CF5072" w14:textId="47A64CAA" w:rsidR="005009A9" w:rsidRPr="005009A9" w:rsidRDefault="005009A9" w:rsidP="005009A9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09A9" w14:paraId="348E7007" w14:textId="77777777" w:rsidTr="005009A9">
        <w:tc>
          <w:tcPr>
            <w:tcW w:w="9350" w:type="dxa"/>
          </w:tcPr>
          <w:p w14:paraId="3E19EB50" w14:textId="77777777" w:rsidR="005009A9" w:rsidRDefault="005009A9" w:rsidP="00D158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เหตุผล</w:t>
            </w:r>
          </w:p>
          <w:p w14:paraId="45E986DC" w14:textId="77777777" w:rsidR="005009A9" w:rsidRDefault="005009A9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1.ต้องเป็น</w:t>
            </w:r>
            <w:r w:rsidR="0050515D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อักษรภาษาไทยหรือ</w:t>
            </w:r>
            <w:r w:rsidR="0050515D" w:rsidRPr="0050515D">
              <w:rPr>
                <w:rFonts w:ascii="TH SarabunPSK" w:hAnsi="TH SarabunPSK" w:cs="TH SarabunPSK"/>
                <w:sz w:val="32"/>
                <w:szCs w:val="32"/>
                <w:cs/>
              </w:rPr>
              <w:t>อังกฤษ</w:t>
            </w:r>
          </w:p>
          <w:p w14:paraId="64BA39E4" w14:textId="77777777" w:rsidR="0050515D" w:rsidRDefault="0050515D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2.สามารถมีตัวเลขได้</w:t>
            </w:r>
          </w:p>
          <w:p w14:paraId="0C91D44B" w14:textId="77777777" w:rsidR="0050515D" w:rsidRDefault="0050515D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3.ต้องมีความยาว 5 หลัก ไม่เกิน 100 หลัก</w:t>
            </w:r>
          </w:p>
          <w:p w14:paraId="27DBC12C" w14:textId="1A7F7D83" w:rsidR="005009A9" w:rsidRDefault="0050515D" w:rsidP="0050515D">
            <w:pPr>
              <w:ind w:left="72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4.ต้องไม่เป็นค่าว่าง</w:t>
            </w:r>
          </w:p>
        </w:tc>
      </w:tr>
    </w:tbl>
    <w:p w14:paraId="3F5C7086" w14:textId="77777777" w:rsidR="0022374D" w:rsidRPr="009F1F59" w:rsidRDefault="0022374D" w:rsidP="00D15811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460B5" w:rsidRPr="009F1F59" w14:paraId="00785E9B" w14:textId="77777777" w:rsidTr="00337DBB">
        <w:tc>
          <w:tcPr>
            <w:tcW w:w="3145" w:type="dxa"/>
          </w:tcPr>
          <w:p w14:paraId="726349F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6619A268" w14:textId="2513CFBF" w:rsidR="00D15811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460B5" w:rsidRPr="009F1F59" w14:paraId="0F8FA7FC" w14:textId="77777777" w:rsidTr="00337DBB">
        <w:tc>
          <w:tcPr>
            <w:tcW w:w="3145" w:type="dxa"/>
          </w:tcPr>
          <w:p w14:paraId="24D2063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28458F1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Cancel school bus</w:t>
            </w:r>
          </w:p>
        </w:tc>
      </w:tr>
      <w:tr w:rsidR="00B460B5" w:rsidRPr="009F1F59" w14:paraId="3FF2AB25" w14:textId="77777777" w:rsidTr="00337DBB">
        <w:tc>
          <w:tcPr>
            <w:tcW w:w="3145" w:type="dxa"/>
          </w:tcPr>
          <w:p w14:paraId="152C2DF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5AEC8D3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Parent</w:t>
            </w:r>
          </w:p>
        </w:tc>
      </w:tr>
      <w:tr w:rsidR="00B460B5" w:rsidRPr="009F1F59" w14:paraId="5921C115" w14:textId="77777777" w:rsidTr="00337DBB">
        <w:tc>
          <w:tcPr>
            <w:tcW w:w="3145" w:type="dxa"/>
          </w:tcPr>
          <w:p w14:paraId="5B9C8E18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0041EE4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70677F93" w14:textId="77777777" w:rsidTr="00337DBB">
        <w:tc>
          <w:tcPr>
            <w:tcW w:w="3145" w:type="dxa"/>
          </w:tcPr>
          <w:p w14:paraId="7EF91B9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35A37AD2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Cancel school bus</w:t>
            </w:r>
          </w:p>
          <w:p w14:paraId="5BAB888E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ผู้ใช้กรอกข้อมูลขอยกการใช้บริการ</w:t>
            </w:r>
          </w:p>
          <w:p w14:paraId="5EA28740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1C2B900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ระบบรับข้อมูลขอยกการใช้บริการ</w:t>
            </w:r>
          </w:p>
          <w:p w14:paraId="4E40EDA0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2BE8FCDA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ระบบบันทึกข้อมูลการขอยกเลิกสัญญาในฐานข้อมูล</w:t>
            </w:r>
          </w:p>
          <w:p w14:paraId="2438F5FD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ระบบคืนค่าสถานะการบันทึกข้อมูลขอยกเลิก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การใช้บริการ</w:t>
            </w:r>
          </w:p>
          <w:p w14:paraId="3841A6A1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ระบบแสดงข้อมูลขอยกเลิกสัญญาที่สมบูรณ์แล้ว</w:t>
            </w:r>
          </w:p>
          <w:p w14:paraId="49A23F69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60B5" w:rsidRPr="009F1F59" w14:paraId="67D254AF" w14:textId="77777777" w:rsidTr="00337DBB">
        <w:tc>
          <w:tcPr>
            <w:tcW w:w="3145" w:type="dxa"/>
          </w:tcPr>
          <w:p w14:paraId="4D9621D6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139CFD44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 กรณีที่ผู้ใช้กรอกข้อมูลไม่ครบถ้วนระบบแสดงข้อความ</w:t>
            </w:r>
          </w:p>
          <w:p w14:paraId="08ACCA1C" w14:textId="77777777" w:rsidR="00D15811" w:rsidRPr="009F1F59" w:rsidRDefault="00D15811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“กรุณากรอกข้อมูลให้ครบถ้วน”</w:t>
            </w:r>
          </w:p>
        </w:tc>
      </w:tr>
      <w:tr w:rsidR="00B460B5" w:rsidRPr="009F1F59" w14:paraId="38F2D520" w14:textId="77777777" w:rsidTr="00337DBB">
        <w:tc>
          <w:tcPr>
            <w:tcW w:w="3145" w:type="dxa"/>
          </w:tcPr>
          <w:p w14:paraId="0B07A67A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F8A552F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460B5" w:rsidRPr="009F1F59" w14:paraId="52EB8255" w14:textId="77777777" w:rsidTr="00337DBB">
        <w:tc>
          <w:tcPr>
            <w:tcW w:w="3145" w:type="dxa"/>
          </w:tcPr>
          <w:p w14:paraId="56E6F96D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75FBAB67" w14:textId="77777777" w:rsidR="00D15811" w:rsidRPr="009F1F59" w:rsidRDefault="00D15811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FF3D0B8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46B4F59" w14:textId="77777777" w:rsidR="00D15811" w:rsidRPr="009F1F59" w:rsidRDefault="00D15811" w:rsidP="00D1581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C9CEF59" w14:textId="688A0433" w:rsidR="00BC79BE" w:rsidRPr="00E72770" w:rsidRDefault="00D15811" w:rsidP="0056312F">
      <w:pPr>
        <w:pStyle w:val="Heading1"/>
        <w:rPr>
          <w:rFonts w:ascii="TH SarabunPSK" w:eastAsia="Times New Roman" w:hAnsi="TH SarabunPSK"/>
          <w:sz w:val="32"/>
        </w:rPr>
      </w:pPr>
      <w:r w:rsidRPr="009F1F59">
        <w:rPr>
          <w:rFonts w:ascii="TH SarabunPSK" w:hAnsi="TH SarabunPSK"/>
        </w:rPr>
        <w:lastRenderedPageBreak/>
        <w:tab/>
      </w:r>
      <w:bookmarkStart w:id="47" w:name="_Toc101790021"/>
      <w:r w:rsidR="00BC79BE" w:rsidRPr="009F1F59">
        <w:rPr>
          <w:rFonts w:ascii="TH SarabunPSK" w:hAnsi="TH SarabunPSK"/>
          <w:sz w:val="32"/>
          <w:cs/>
        </w:rPr>
        <w:t>3.1.</w:t>
      </w:r>
      <w:r w:rsidR="00E72770">
        <w:rPr>
          <w:rFonts w:ascii="TH SarabunPSK" w:hAnsi="TH SarabunPSK" w:hint="cs"/>
          <w:sz w:val="32"/>
          <w:cs/>
        </w:rPr>
        <w:t>16</w:t>
      </w:r>
      <w:r w:rsidR="00BC79BE" w:rsidRPr="009F1F59">
        <w:rPr>
          <w:rFonts w:ascii="TH SarabunPSK" w:hAnsi="TH SarabunPSK"/>
          <w:sz w:val="32"/>
          <w:cs/>
        </w:rPr>
        <w:t xml:space="preserve"> ยูสเคส </w:t>
      </w:r>
      <w:bookmarkStart w:id="48" w:name="_Hlk97838923"/>
      <w:r w:rsidR="00BC79BE" w:rsidRPr="009F1F59">
        <w:rPr>
          <w:rFonts w:ascii="TH SarabunPSK" w:hAnsi="TH SarabunPSK"/>
          <w:sz w:val="32"/>
        </w:rPr>
        <w:t>Login Driver</w:t>
      </w:r>
      <w:bookmarkEnd w:id="47"/>
      <w:bookmarkEnd w:id="48"/>
    </w:p>
    <w:p w14:paraId="5B97159A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>เป็นยูสเคสสำหรับการเข้าสู่ระบบ (</w:t>
      </w:r>
      <w:r w:rsidRPr="009F1F59">
        <w:rPr>
          <w:rFonts w:ascii="TH SarabunPSK" w:hAnsi="TH SarabunPSK" w:cs="TH SarabunPSK"/>
          <w:sz w:val="32"/>
          <w:szCs w:val="32"/>
        </w:rPr>
        <w:t xml:space="preserve">Login) </w:t>
      </w:r>
      <w:r w:rsidRPr="009F1F59">
        <w:rPr>
          <w:rFonts w:ascii="TH SarabunPSK" w:hAnsi="TH SarabunPSK" w:cs="TH SarabunPSK"/>
          <w:sz w:val="32"/>
          <w:szCs w:val="32"/>
          <w:cs/>
        </w:rPr>
        <w:t>สำหรับคนขับรถ (</w:t>
      </w:r>
      <w:r w:rsidRPr="009F1F59">
        <w:rPr>
          <w:rFonts w:ascii="TH SarabunPSK" w:hAnsi="TH SarabunPSK" w:cs="TH SarabunPSK"/>
          <w:sz w:val="32"/>
          <w:szCs w:val="32"/>
        </w:rPr>
        <w:t xml:space="preserve">Driver) </w:t>
      </w:r>
      <w:r w:rsidRPr="009F1F59">
        <w:rPr>
          <w:rFonts w:ascii="TH SarabunPSK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9F1F59">
        <w:rPr>
          <w:rFonts w:ascii="TH SarabunPSK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Pr="009F1F59">
        <w:rPr>
          <w:rFonts w:ascii="TH SarabunPSK" w:hAnsi="TH SarabunPSK" w:cs="TH SarabunPSK"/>
          <w:sz w:val="32"/>
          <w:szCs w:val="32"/>
        </w:rPr>
        <w:t xml:space="preserve">password)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4E24A0EB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1BF51988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E2764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Username)</w:t>
            </w:r>
          </w:p>
          <w:p w14:paraId="617A273B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263FDEA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7B4E36F6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029F6A57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38BF3F88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24E127B6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7E91A40B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D388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Password)</w:t>
            </w:r>
          </w:p>
          <w:p w14:paraId="322E4A7E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</w:t>
            </w:r>
          </w:p>
          <w:p w14:paraId="34EC8723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มีความยาวตั้งแต่ 8 ตัวอักษร และไม่เกิน 16 ตัวอักษร</w:t>
            </w:r>
          </w:p>
          <w:p w14:paraId="71090881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ต้องไม่มีช่องว่างระหว่างตัวอักษร</w:t>
            </w:r>
          </w:p>
          <w:p w14:paraId="02981EF3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20E7FAEA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344F4451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5FFC96E3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78357CE5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370555C0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62B78AA1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364E2133" w14:textId="77777777" w:rsidR="00BC79BE" w:rsidRPr="009F1F59" w:rsidRDefault="00BC79BE" w:rsidP="00BC79BE">
      <w:pPr>
        <w:rPr>
          <w:rFonts w:ascii="TH SarabunPSK" w:hAnsi="TH SarabunPSK" w:cs="TH SarabunPSK"/>
          <w:sz w:val="32"/>
          <w:szCs w:val="32"/>
        </w:rPr>
      </w:pPr>
    </w:p>
    <w:p w14:paraId="6E5C6BC7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26DBAA01" w14:textId="77777777" w:rsidTr="00337DBB">
        <w:tc>
          <w:tcPr>
            <w:tcW w:w="3145" w:type="dxa"/>
          </w:tcPr>
          <w:p w14:paraId="6A9FB1B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0B71C693" w14:textId="2C53DA1B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2353030A" w14:textId="77777777" w:rsidTr="00337DBB">
        <w:tc>
          <w:tcPr>
            <w:tcW w:w="3145" w:type="dxa"/>
          </w:tcPr>
          <w:p w14:paraId="5415AF7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5EF976E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Driver</w:t>
            </w:r>
          </w:p>
        </w:tc>
      </w:tr>
      <w:tr w:rsidR="00BC79BE" w:rsidRPr="009F1F59" w14:paraId="2F999889" w14:textId="77777777" w:rsidTr="00337DBB">
        <w:tc>
          <w:tcPr>
            <w:tcW w:w="3145" w:type="dxa"/>
          </w:tcPr>
          <w:p w14:paraId="42A853E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EA874E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30F15DAC" w14:textId="77777777" w:rsidTr="00337DBB">
        <w:tc>
          <w:tcPr>
            <w:tcW w:w="3145" w:type="dxa"/>
          </w:tcPr>
          <w:p w14:paraId="327D98B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175848E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1846899F" w14:textId="77777777" w:rsidTr="00337DBB">
        <w:tc>
          <w:tcPr>
            <w:tcW w:w="3145" w:type="dxa"/>
          </w:tcPr>
          <w:p w14:paraId="36A3593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1685C097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8"/>
              </w:rPr>
              <w:t>Login Parent</w:t>
            </w:r>
          </w:p>
          <w:p w14:paraId="243A0DAA" w14:textId="77777777" w:rsidR="009D0040" w:rsidRPr="003B46CB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622AFE0F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ผู้ใช้กรอกชื่อผู้ใช้ และรหัสผ่าน</w:t>
            </w:r>
          </w:p>
          <w:p w14:paraId="26617458" w14:textId="77777777" w:rsidR="009D0040" w:rsidRPr="00C84715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03B92738" w14:textId="77777777" w:rsidR="009D0040" w:rsidRPr="0082264E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3. </w:t>
            </w:r>
            <w:r w:rsidRPr="0082264E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8226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71223B40" w14:textId="77777777" w:rsidR="009D0040" w:rsidRPr="0082264E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4947F106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ระบบรับค่าชื่อผู้ใช้และรหัสผ่าน</w:t>
            </w:r>
          </w:p>
          <w:p w14:paraId="67F646DF" w14:textId="77777777" w:rsidR="009D0040" w:rsidRPr="003B46CB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6E09D517" w14:textId="77777777" w:rsidR="009D0040" w:rsidRPr="00C94765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C94765">
              <w:rPr>
                <w:rFonts w:ascii="TH SarabunPSK" w:eastAsia="Times New Roman" w:hAnsi="TH SarabunPSK" w:cs="TH SarabunPSK"/>
                <w:sz w:val="28"/>
              </w:rPr>
              <w:t>5.</w:t>
            </w:r>
            <w:r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C94765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C94765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ระบบตรวจสอบสถานะการเข้าสู่ระบบของผู้ใช้โดย</w:t>
            </w:r>
          </w:p>
          <w:p w14:paraId="0A40CBC5" w14:textId="77777777" w:rsidR="009D0040" w:rsidRPr="00C94765" w:rsidRDefault="009D0040" w:rsidP="009D0040">
            <w:pPr>
              <w:rPr>
                <w:sz w:val="14"/>
                <w:szCs w:val="18"/>
              </w:rPr>
            </w:pPr>
          </w:p>
          <w:p w14:paraId="72D5F425" w14:textId="77777777" w:rsidR="009D0040" w:rsidRPr="009F1F59" w:rsidRDefault="009D0040" w:rsidP="009D0040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ค้นหาข้อมูลผู้ใช้จากฐานข้อมูล</w:t>
            </w:r>
          </w:p>
          <w:p w14:paraId="15041665" w14:textId="77777777" w:rsidR="009D0040" w:rsidRDefault="009D0040" w:rsidP="009D0040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ระบบคืนค่าข้อมูลผู้ใช้จากฐานข้อมูล</w:t>
            </w:r>
          </w:p>
          <w:p w14:paraId="58DBEA58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6. – 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ระบบคเนหาข้อมูลคนขับรถ</w:t>
            </w:r>
          </w:p>
          <w:p w14:paraId="07BA2104" w14:textId="77777777" w:rsidR="009D0040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6.1. </w:t>
            </w:r>
            <w:r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ค้นหาข้อมูลคนขับรถ</w:t>
            </w:r>
          </w:p>
          <w:p w14:paraId="0A915147" w14:textId="77777777" w:rsidR="009D0040" w:rsidRPr="00AB6699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6.2. - ระบบคืนค่าข้อมูลขากฐานข้อมูล</w:t>
            </w:r>
          </w:p>
          <w:p w14:paraId="03E7B476" w14:textId="77777777" w:rsidR="009D0040" w:rsidRPr="00AB6699" w:rsidRDefault="009D0040" w:rsidP="009D004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13B16A45" w14:textId="6726511E" w:rsidR="00BC79BE" w:rsidRPr="009F1F59" w:rsidRDefault="009D0040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="00BC79BE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64F56BCB" w14:textId="77777777" w:rsidTr="00337DBB">
        <w:tc>
          <w:tcPr>
            <w:tcW w:w="3145" w:type="dxa"/>
          </w:tcPr>
          <w:p w14:paraId="651A673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0F6634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5.2.1. - ในกรณีที่การตรวจสอบชื่อผู้ใช้และรหัสผ่านไม่ถูกต้องระบบ</w:t>
            </w:r>
          </w:p>
          <w:p w14:paraId="474B5A68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30D829C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5.2.2. - ในกรณีที่การตรวจสอบไม่พบชื่อผู้ใช้งานในระบบ</w:t>
            </w:r>
          </w:p>
          <w:p w14:paraId="6FC7F456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</w:tc>
      </w:tr>
      <w:tr w:rsidR="00BC79BE" w:rsidRPr="009F1F59" w14:paraId="374D29CA" w14:textId="77777777" w:rsidTr="00337DBB">
        <w:tc>
          <w:tcPr>
            <w:tcW w:w="3145" w:type="dxa"/>
          </w:tcPr>
          <w:p w14:paraId="363541F5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4302D7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63F76F32" w14:textId="77777777" w:rsidTr="00337DBB">
        <w:tc>
          <w:tcPr>
            <w:tcW w:w="3145" w:type="dxa"/>
          </w:tcPr>
          <w:p w14:paraId="2648F20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57794FC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671B771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73974190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0CBB3783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054D5C5C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03DCD8A4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2B62C0CE" w14:textId="77777777" w:rsidR="00C86CF9" w:rsidRPr="009F1F59" w:rsidRDefault="00C86CF9" w:rsidP="00BC79BE">
      <w:pPr>
        <w:rPr>
          <w:rFonts w:ascii="TH SarabunPSK" w:hAnsi="TH SarabunPSK" w:cs="TH SarabunPSK"/>
        </w:rPr>
      </w:pPr>
    </w:p>
    <w:p w14:paraId="5C3181E4" w14:textId="5F9519EE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</w:rPr>
        <w:lastRenderedPageBreak/>
        <w:tab/>
      </w:r>
      <w:bookmarkStart w:id="49" w:name="_Toc101790022"/>
      <w:r w:rsidRPr="009F1F59">
        <w:rPr>
          <w:rFonts w:ascii="TH SarabunPSK" w:hAnsi="TH SarabunPSK"/>
          <w:sz w:val="32"/>
          <w:cs/>
        </w:rPr>
        <w:t>3.1.</w:t>
      </w:r>
      <w:r w:rsidR="00E72770">
        <w:rPr>
          <w:rFonts w:ascii="TH SarabunPSK" w:hAnsi="TH SarabunPSK" w:hint="cs"/>
          <w:sz w:val="32"/>
          <w:cs/>
        </w:rPr>
        <w:t>17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bookmarkStart w:id="50" w:name="_Hlk97838931"/>
      <w:r w:rsidRPr="009F1F59">
        <w:rPr>
          <w:rFonts w:ascii="TH SarabunPSK" w:hAnsi="TH SarabunPSK"/>
          <w:sz w:val="32"/>
        </w:rPr>
        <w:t>Register Driver</w:t>
      </w:r>
      <w:bookmarkEnd w:id="49"/>
      <w:bookmarkEnd w:id="50"/>
    </w:p>
    <w:p w14:paraId="7250E32A" w14:textId="77777777" w:rsidR="00BC79BE" w:rsidRPr="009F1F59" w:rsidRDefault="00BC79BE" w:rsidP="00BC79BE">
      <w:pPr>
        <w:spacing w:after="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ab/>
        <w:t xml:space="preserve">เป็นยูสเคส การสมัครสมาชิก ที่ผู้ใช้กรอกรายละเอียดข้อมูลส่วนตัว โดยที่ระบบแสดงแบบฟอร์มการสมัครสมาชิกให้ผู้ใช้ทั่วไปกรอกข้อมูลต่างๆ ซึ่งประกอบไปด้วย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รหัสประชาชน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IDcard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>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firstname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lastname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(birthday)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email)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กลุ่มไลน์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groupline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ที่อยู่ปัจจุบัน(</w:t>
      </w:r>
      <w:r w:rsidRPr="009F1F59">
        <w:rPr>
          <w:rFonts w:ascii="TH SarabunPSK" w:hAnsi="TH SarabunPSK" w:cs="TH SarabunPSK"/>
          <w:sz w:val="32"/>
          <w:szCs w:val="32"/>
        </w:rPr>
        <w:t xml:space="preserve">address)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รูปประจำตัว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image_profile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ทะเบียนรถ</w:t>
      </w:r>
      <w:r w:rsidRPr="009F1F59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num_plate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ยี่ห้อรถ</w:t>
      </w:r>
      <w:r w:rsidRPr="009F1F59">
        <w:rPr>
          <w:rFonts w:ascii="TH SarabunPSK" w:hAnsi="TH SarabunPSK" w:cs="TH SarabunPSK"/>
          <w:sz w:val="32"/>
          <w:szCs w:val="32"/>
        </w:rPr>
        <w:t>(brand)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วันที่ซื้อรถ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purchase_date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ภาพรถ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F1F59">
        <w:rPr>
          <w:rFonts w:ascii="TH SarabunPSK" w:hAnsi="TH SarabunPSK" w:cs="TH SarabunPSK"/>
          <w:sz w:val="32"/>
          <w:szCs w:val="32"/>
        </w:rPr>
        <w:t>image_Bus</w:t>
      </w:r>
      <w:proofErr w:type="spellEnd"/>
      <w:r w:rsidRPr="009F1F59">
        <w:rPr>
          <w:rFonts w:ascii="TH SarabunPSK" w:hAnsi="TH SarabunPSK" w:cs="TH SarabunPSK"/>
          <w:sz w:val="32"/>
          <w:szCs w:val="32"/>
        </w:rPr>
        <w:t>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เพื่อใช้ในการล็อกอินเข้าสู่ระบบในภายหลัง</w:t>
      </w:r>
    </w:p>
    <w:p w14:paraId="2427AC35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ความต้องการของระบบ (</w:t>
      </w:r>
      <w:r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Requirement)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39CBB3C6" w14:textId="77777777" w:rsidTr="00BC79BE">
        <w:trPr>
          <w:trHeight w:val="1661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6411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รหัสประชาชน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07FC3FBE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7325FF76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2. ต้องมีจำนวน 13 หลักเท่านั้น</w:t>
            </w:r>
          </w:p>
          <w:p w14:paraId="13C64EDA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 ต้องไม่เป็นค่าว่าง</w:t>
            </w:r>
          </w:p>
        </w:tc>
      </w:tr>
    </w:tbl>
    <w:p w14:paraId="56BC7DB5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b/>
          <w:bCs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2C0F4B7D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F6D3C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ชื่อจริง 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E7E6086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 ต้องเป็นตัวอักษรภาษาไทยหรือภาษาอังกฤษเท่านั้น</w:t>
            </w:r>
          </w:p>
          <w:p w14:paraId="0149EAB2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2. ต้องไม่มีตัวเลขอยู่ในชื่อ</w:t>
            </w:r>
          </w:p>
          <w:p w14:paraId="0BBD6571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 มีจำนวนตัวอักษรตั้งแต่ 2 ตัวอักษรและไม่เกิน 30 ตัวอักษร</w:t>
            </w:r>
          </w:p>
          <w:p w14:paraId="7BE94B0F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4. ต้องไม่มีอักขระพิเศษ</w:t>
            </w:r>
          </w:p>
          <w:p w14:paraId="3FF16DD5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 ต้องไม่เป็นค่าว่าง</w:t>
            </w:r>
          </w:p>
        </w:tc>
      </w:tr>
    </w:tbl>
    <w:p w14:paraId="61CFBC58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43C53E93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9762C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นามสกุล(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43B78001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ต้องเป็นตัวอักษรภาษาไทยหรือภาษาอังกฤษเท่านั้น</w:t>
            </w:r>
          </w:p>
          <w:p w14:paraId="71B67051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ต้องไม่มีตัวเลขอยู่ในนามสกุล</w:t>
            </w:r>
          </w:p>
          <w:p w14:paraId="7EFFB7FA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มีจำนวนตัวอักษรตั้งแต่ 3 ตัวอักษรและไม่เกิน 30 ตัวอักษร</w:t>
            </w:r>
          </w:p>
          <w:p w14:paraId="3341E908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ต้องไม่มีอักขระพิเศษ</w:t>
            </w:r>
          </w:p>
          <w:p w14:paraId="0295B173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  <w:tr w:rsidR="00BC79BE" w:rsidRPr="009F1F59" w14:paraId="674A8EE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08DBF" w14:textId="6002EB3B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325A49A8" w14:textId="600ECF9F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66FA" w:rsidRPr="009F1F59" w14:paraId="2C4C156E" w14:textId="77777777" w:rsidTr="00477030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F7222" w14:textId="77777777" w:rsidR="00DB66FA" w:rsidRPr="009F1F59" w:rsidRDefault="00DB66FA" w:rsidP="0047703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วันเกิด(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birthday)</w:t>
            </w:r>
          </w:p>
          <w:p w14:paraId="70EA4842" w14:textId="77777777" w:rsidR="00DB66FA" w:rsidRPr="009F1F59" w:rsidRDefault="00DB66FA" w:rsidP="00477030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1. ต้องเป็นวันที่ในอดีต</w:t>
            </w:r>
          </w:p>
          <w:p w14:paraId="66E2F7DF" w14:textId="77777777" w:rsidR="00DB66FA" w:rsidRPr="009F1F59" w:rsidRDefault="00DB66FA" w:rsidP="00477030">
            <w:pPr>
              <w:ind w:left="720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2. วันเกิดต้องไม่เป็นค่าว่าง</w:t>
            </w:r>
          </w:p>
        </w:tc>
      </w:tr>
    </w:tbl>
    <w:p w14:paraId="333FF13C" w14:textId="3A93667E" w:rsidR="00691A36" w:rsidRPr="005E5510" w:rsidRDefault="00691A36" w:rsidP="00BC79BE">
      <w:pPr>
        <w:rPr>
          <w:rFonts w:ascii="TH SarabunPSK" w:hAnsi="TH SarabunPSK" w:cs="TH SarabunPSK"/>
          <w:sz w:val="2"/>
          <w:szCs w:val="2"/>
        </w:rPr>
      </w:pPr>
    </w:p>
    <w:p w14:paraId="43CFC09F" w14:textId="77777777" w:rsidR="00691A36" w:rsidRPr="009F1F59" w:rsidRDefault="00691A36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4FE20729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87BE9" w14:textId="0DA9610F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lastRenderedPageBreak/>
              <w:t>เบอร์โทรศัพท์ (</w:t>
            </w:r>
            <w:r w:rsidR="0092775D">
              <w:rPr>
                <w:rFonts w:ascii="TH SarabunPSK" w:eastAsia="Times New Roman" w:hAnsi="TH SarabunPSK" w:cs="TH SarabunPSK"/>
                <w:sz w:val="32"/>
                <w:szCs w:val="32"/>
              </w:rPr>
              <w:t>p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hone)</w:t>
            </w:r>
          </w:p>
          <w:p w14:paraId="4246773B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ต้องเป็นตัวเลขเท่านั้น และไม่มีช่องว่างหรือตัวอักษรใดๆ แทรกระหว่างตัวเลข</w:t>
            </w:r>
          </w:p>
          <w:p w14:paraId="2458E741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2. ต้องมีจำนวน 10 หลักเท่านั้น</w:t>
            </w:r>
          </w:p>
          <w:p w14:paraId="01AC73C5" w14:textId="77777777" w:rsidR="00BC79BE" w:rsidRPr="009F1F59" w:rsidRDefault="00BC79BE" w:rsidP="00337DBB">
            <w:pPr>
              <w:ind w:firstLine="79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3. ต้องขึ้นต้นด้วยเลข 0 เท่านั้น</w:t>
            </w:r>
          </w:p>
        </w:tc>
      </w:tr>
    </w:tbl>
    <w:p w14:paraId="2D398B63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5867A96D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51721" w14:textId="4EF8F3B0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อีเมล(</w:t>
            </w:r>
            <w:r w:rsidR="0092775D">
              <w:rPr>
                <w:rFonts w:ascii="TH SarabunPSK" w:eastAsia="Times New Roman" w:hAnsi="TH SarabunPSK" w:cs="TH SarabunPSK"/>
                <w:sz w:val="32"/>
                <w:szCs w:val="32"/>
              </w:rPr>
              <w:t>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mail)</w:t>
            </w:r>
          </w:p>
          <w:p w14:paraId="3F750F60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1. ต้องเป็นตัวอักษรภาษาอังกฤษหรือตัวเลขเท่านั้น</w:t>
            </w:r>
          </w:p>
          <w:p w14:paraId="08DBAD2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2. ต้องมีรูปแบบที่ถูกต้องตามรูปแบบอีเมล์</w:t>
            </w:r>
          </w:p>
          <w:p w14:paraId="6E8F158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 ไม่มีช่องว่างระหว่างตัวอักษร</w:t>
            </w:r>
          </w:p>
          <w:p w14:paraId="023A8E47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4. มีความยาวตั้งแต่ 6 ตัวอักษร แต่ไม่เกิน 30 ตัวอักษร</w:t>
            </w:r>
          </w:p>
          <w:p w14:paraId="1B70FB5C" w14:textId="77777777" w:rsidR="00BC79BE" w:rsidRPr="009F1F59" w:rsidRDefault="00BC79B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 ต้องไม่เป็นค่าว่าง</w:t>
            </w:r>
          </w:p>
        </w:tc>
      </w:tr>
    </w:tbl>
    <w:p w14:paraId="1BDBA380" w14:textId="77777777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D76F2" w:rsidRPr="009F1F59" w14:paraId="350249AF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708D3" w14:textId="671BA1A2" w:rsidR="00DD76F2" w:rsidRPr="009F1F59" w:rsidRDefault="00DD76F2" w:rsidP="00E2512E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กลุ่มไลน์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(</w:t>
            </w:r>
            <w:proofErr w:type="spellStart"/>
            <w:r w:rsidRPr="00DD76F2">
              <w:rPr>
                <w:rFonts w:ascii="TH SarabunPSK" w:eastAsia="Times New Roman" w:hAnsi="TH SarabunPSK" w:cs="TH SarabunPSK"/>
                <w:sz w:val="32"/>
                <w:szCs w:val="32"/>
              </w:rPr>
              <w:t>groupline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65F3D099" w14:textId="7CDB96F7" w:rsidR="00DD76F2" w:rsidRPr="009F1F59" w:rsidRDefault="00E2512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 ไม่มีช่องว่างระหว่างตัวอักษร</w:t>
            </w:r>
          </w:p>
          <w:p w14:paraId="55966F66" w14:textId="75C9E40A" w:rsidR="00DD76F2" w:rsidRPr="009F1F59" w:rsidRDefault="00E2512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. มีความยาวตั้งแต่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20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ตัวอักษร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ขึ้นไป</w:t>
            </w:r>
          </w:p>
          <w:p w14:paraId="073C7287" w14:textId="380C8DFB" w:rsidR="00DD76F2" w:rsidRPr="009F1F59" w:rsidRDefault="00E2512E" w:rsidP="00337DBB">
            <w:pPr>
              <w:ind w:firstLine="701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="00DD76F2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 ต้องไม่เป็นค่าว่าง</w:t>
            </w:r>
          </w:p>
        </w:tc>
      </w:tr>
    </w:tbl>
    <w:p w14:paraId="32F031E0" w14:textId="77777777" w:rsidR="00DD76F2" w:rsidRPr="009F1F59" w:rsidRDefault="00DD76F2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4E5A663A" w14:textId="77777777" w:rsidTr="00337DBB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C245D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8D663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ที่อยู่(</w:t>
            </w:r>
            <w:r w:rsidRPr="008D663E">
              <w:rPr>
                <w:rFonts w:ascii="TH SarabunPSK" w:eastAsia="Times New Roman" w:hAnsi="TH SarabunPSK" w:cs="TH SarabunPSK"/>
                <w:sz w:val="32"/>
                <w:szCs w:val="32"/>
              </w:rPr>
              <w:t>address)</w:t>
            </w:r>
          </w:p>
          <w:p w14:paraId="56ABECD5" w14:textId="77777777" w:rsidR="00BC79BE" w:rsidRPr="00FE280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1. ต้องเป็นตัวอักษรภาษาไทยหรือภาษาอังกฤษ และตัวเลข เท่านั้น</w:t>
            </w:r>
          </w:p>
          <w:p w14:paraId="1CA99A8C" w14:textId="77777777" w:rsidR="00BC79BE" w:rsidRPr="00FE280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2. มีจำนวนตัวอักษรตั้งแต่ 2 ตัวอักษรและไม่เกิน 70 ตัวอักษร</w:t>
            </w:r>
          </w:p>
          <w:p w14:paraId="319AA74E" w14:textId="77777777" w:rsidR="00BC79BE" w:rsidRPr="00FE280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4. ต้องไม่มีอักขระพิเศษ ยกเว้น มหัพภาค ( . ) ทับ ( / ) และ ยัติภังค์ ( - 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  <w:p w14:paraId="151128E4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5. ต้องไม่เป็นค่าว่าง</w:t>
            </w:r>
          </w:p>
        </w:tc>
      </w:tr>
    </w:tbl>
    <w:p w14:paraId="7D10B022" w14:textId="77777777" w:rsidR="00BC79BE" w:rsidRPr="009F1F59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6369CAA9" w14:textId="77777777" w:rsidTr="00337DBB">
        <w:tc>
          <w:tcPr>
            <w:tcW w:w="9350" w:type="dxa"/>
          </w:tcPr>
          <w:p w14:paraId="04420C3B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ทะเบียนรถ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num_plate</w:t>
            </w:r>
            <w:proofErr w:type="spellEnd"/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74DBDAEB" w14:textId="77777777" w:rsidR="00BC79BE" w:rsidRPr="009F1F59" w:rsidRDefault="00BC79BE" w:rsidP="00BC79BE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ต้องเป็นตัวอักษรภาษาไทย และตัวเลข เท่านั้น</w:t>
            </w:r>
          </w:p>
          <w:p w14:paraId="316A5F02" w14:textId="77777777" w:rsidR="00BC79BE" w:rsidRPr="009F1F59" w:rsidRDefault="00BC79BE" w:rsidP="00BC79BE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มีจำนวนตัวอักษรไม่เกิน 7 ตัวอักษร</w:t>
            </w:r>
          </w:p>
          <w:p w14:paraId="58CBB075" w14:textId="77777777" w:rsidR="00BC79BE" w:rsidRPr="009F1F59" w:rsidRDefault="00BC79BE" w:rsidP="00BC79BE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  <w:p w14:paraId="193D6574" w14:textId="77777777" w:rsidR="00BC79BE" w:rsidRPr="009F1F59" w:rsidRDefault="00BC79BE" w:rsidP="00337DBB">
            <w:pPr>
              <w:rPr>
                <w:rFonts w:ascii="TH SarabunPSK" w:hAnsi="TH SarabunPSK" w:cs="TH SarabunPSK"/>
              </w:rPr>
            </w:pPr>
          </w:p>
        </w:tc>
      </w:tr>
    </w:tbl>
    <w:p w14:paraId="04407B07" w14:textId="77777777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p w14:paraId="5DC690EA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51B1C308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6338EC32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7AE0DFD7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0E8FB3E7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132A996E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6F2A3917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09A5" w:rsidRPr="009F1F59" w14:paraId="0FD76D7E" w14:textId="77777777" w:rsidTr="00477030">
        <w:tc>
          <w:tcPr>
            <w:tcW w:w="9350" w:type="dxa"/>
          </w:tcPr>
          <w:p w14:paraId="4BECFC72" w14:textId="6789B838" w:rsidR="008509A5" w:rsidRPr="009F1F59" w:rsidRDefault="008509A5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lastRenderedPageBreak/>
              <w:t>จังหวัดบนป้ายทะเบียน</w:t>
            </w:r>
            <w:r w:rsidRPr="008509A5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(</w:t>
            </w:r>
            <w:r w:rsidRPr="008509A5">
              <w:rPr>
                <w:rFonts w:ascii="TH SarabunPSK" w:eastAsia="Times New Roman" w:hAnsi="TH SarabunPSK" w:cs="TH SarabunPSK"/>
                <w:sz w:val="32"/>
                <w:szCs w:val="32"/>
              </w:rPr>
              <w:t>province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5A126C73" w14:textId="3AE6B066" w:rsidR="008509A5" w:rsidRPr="007321D4" w:rsidRDefault="008509A5" w:rsidP="007321D4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</w:t>
            </w:r>
            <w:r w:rsidR="007321D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ลือกตัวเลือก</w:t>
            </w:r>
          </w:p>
        </w:tc>
      </w:tr>
    </w:tbl>
    <w:p w14:paraId="5BB6911B" w14:textId="77777777" w:rsidR="008509A5" w:rsidRDefault="008509A5" w:rsidP="00BC79BE">
      <w:pPr>
        <w:rPr>
          <w:rFonts w:ascii="TH SarabunPSK" w:hAnsi="TH SarabunPSK" w:cs="TH SarabunPSK"/>
          <w:sz w:val="2"/>
          <w:szCs w:val="2"/>
        </w:rPr>
      </w:pPr>
    </w:p>
    <w:p w14:paraId="7035333C" w14:textId="77777777" w:rsidR="008509A5" w:rsidRPr="009F1F59" w:rsidRDefault="008509A5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644AA638" w14:textId="77777777" w:rsidTr="00337DBB">
        <w:tc>
          <w:tcPr>
            <w:tcW w:w="9350" w:type="dxa"/>
          </w:tcPr>
          <w:p w14:paraId="38BC77B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ยี่ห้อรถ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(brand)</w:t>
            </w:r>
          </w:p>
          <w:p w14:paraId="3149557D" w14:textId="77777777" w:rsidR="00BC79BE" w:rsidRPr="009F1F59" w:rsidRDefault="00BC79BE" w:rsidP="00BC79BE">
            <w:pPr>
              <w:pStyle w:val="ListParagraph"/>
              <w:numPr>
                <w:ilvl w:val="0"/>
                <w:numId w:val="15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ต้องเลือกตัวเลือก</w:t>
            </w:r>
          </w:p>
          <w:p w14:paraId="6561641D" w14:textId="77777777" w:rsidR="00BC79BE" w:rsidRPr="009F1F59" w:rsidRDefault="00BC79BE" w:rsidP="00337DBB">
            <w:pPr>
              <w:rPr>
                <w:rFonts w:ascii="TH SarabunPSK" w:hAnsi="TH SarabunPSK" w:cs="TH SarabunPSK"/>
              </w:rPr>
            </w:pPr>
          </w:p>
        </w:tc>
      </w:tr>
    </w:tbl>
    <w:p w14:paraId="1ED78B96" w14:textId="77777777" w:rsidR="00BC79BE" w:rsidRPr="009F1F59" w:rsidRDefault="00BC79BE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580DEF1E" w14:textId="77777777" w:rsidTr="00337DBB">
        <w:tc>
          <w:tcPr>
            <w:tcW w:w="9350" w:type="dxa"/>
          </w:tcPr>
          <w:p w14:paraId="4E12B9C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วันที่ซื้อรถ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purchase_date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3F6E01A7" w14:textId="77777777" w:rsidR="00BC79BE" w:rsidRPr="009F1F59" w:rsidRDefault="00BC79BE" w:rsidP="00BC79BE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ต้องเป็นวันที่ในอดีต</w:t>
            </w:r>
          </w:p>
          <w:p w14:paraId="7A422EE5" w14:textId="77777777" w:rsidR="00BC79BE" w:rsidRPr="009F1F59" w:rsidRDefault="00BC79BE" w:rsidP="00BC79BE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35D11E98" w14:textId="328F8AA8" w:rsidR="00691A36" w:rsidRDefault="00691A36" w:rsidP="00BC79BE">
      <w:pPr>
        <w:rPr>
          <w:rFonts w:ascii="TH SarabunPSK" w:hAnsi="TH SarabunPSK" w:cs="TH SarabunPSK"/>
          <w:sz w:val="2"/>
          <w:szCs w:val="2"/>
        </w:rPr>
      </w:pPr>
    </w:p>
    <w:p w14:paraId="47C715EA" w14:textId="77777777" w:rsidR="00691A36" w:rsidRDefault="00691A36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15F2C" w:rsidRPr="009F1F59" w14:paraId="2D3F4613" w14:textId="77777777" w:rsidTr="00477030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0FB23" w14:textId="0A64DE97" w:rsidR="00F15F2C" w:rsidRPr="009F1F59" w:rsidRDefault="00F15F2C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ตำแหน่</w:t>
            </w:r>
            <w:r w:rsidR="00FE280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ง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(</w:t>
            </w:r>
            <w:r w:rsidRPr="00F15F2C">
              <w:rPr>
                <w:rFonts w:ascii="TH SarabunPSK" w:eastAsia="Times New Roman" w:hAnsi="TH SarabunPSK" w:cs="TH SarabunPSK"/>
                <w:sz w:val="32"/>
                <w:szCs w:val="32"/>
              </w:rPr>
              <w:t>location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</w:p>
          <w:p w14:paraId="166F551E" w14:textId="00EC72F6" w:rsidR="00F15F2C" w:rsidRPr="009F1F59" w:rsidRDefault="00F15F2C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1. ต้องเป็นตัวเลขเท่านั้</w:t>
            </w:r>
            <w:r w:rsidR="00FE280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น</w:t>
            </w:r>
          </w:p>
          <w:p w14:paraId="48212CDA" w14:textId="302910FB" w:rsidR="00F15F2C" w:rsidRPr="009F1F59" w:rsidRDefault="00F15F2C" w:rsidP="0047703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2. ต้องม</w:t>
            </w:r>
            <w:r w:rsidR="00FE280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ีความยาวตัวอักษรตั้งแต่ 10 และไม่เกิน 25 ตัวอักษร</w:t>
            </w:r>
          </w:p>
          <w:p w14:paraId="3BC26F94" w14:textId="70948D2F" w:rsidR="00F15F2C" w:rsidRPr="009F1F59" w:rsidRDefault="00F15F2C" w:rsidP="00A03DB2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="00A03DB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3. </w:t>
            </w:r>
            <w:r w:rsidR="00A03DB2"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ต้องไม่มีอักขระพิเศษ ยกเว้น ยัติภังค์ ( - </w:t>
            </w:r>
            <w:r w:rsidR="00A03DB2" w:rsidRPr="00FE2809">
              <w:rPr>
                <w:rFonts w:ascii="TH SarabunPSK" w:eastAsia="Times New Roman" w:hAnsi="TH SarabunPSK" w:cs="TH SarabunPSK"/>
                <w:sz w:val="32"/>
                <w:szCs w:val="32"/>
              </w:rPr>
              <w:t>)</w:t>
            </w:r>
            <w:r w:rsidR="00A03DB2" w:rsidRPr="00FE280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</w:tc>
      </w:tr>
    </w:tbl>
    <w:p w14:paraId="33F0E482" w14:textId="77777777" w:rsidR="00F15F2C" w:rsidRPr="00F15F2C" w:rsidRDefault="00F15F2C" w:rsidP="00BC79BE">
      <w:pPr>
        <w:rPr>
          <w:rFonts w:ascii="TH SarabunPSK" w:hAnsi="TH SarabunPSK" w:cs="TH SarabunPSK"/>
          <w:sz w:val="2"/>
          <w:szCs w:val="2"/>
        </w:rPr>
      </w:pPr>
    </w:p>
    <w:p w14:paraId="7DD7EEDF" w14:textId="77777777" w:rsidR="00F15F2C" w:rsidRPr="009F1F59" w:rsidRDefault="00F15F2C" w:rsidP="00BC79BE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9BE" w:rsidRPr="009F1F59" w14:paraId="00CFE1FA" w14:textId="77777777" w:rsidTr="00337DBB">
        <w:tc>
          <w:tcPr>
            <w:tcW w:w="9350" w:type="dxa"/>
          </w:tcPr>
          <w:p w14:paraId="408DC77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ภาพรถ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image_Bus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1A2A30C5" w14:textId="77777777" w:rsidR="00BC79BE" w:rsidRPr="009F1F59" w:rsidRDefault="00BC79BE" w:rsidP="00BC79BE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ต้องเป็นไฟล์รูปภาพเท่านั้น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(.</w:t>
            </w: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png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, .jpg, .jpeg)</w:t>
            </w:r>
          </w:p>
          <w:p w14:paraId="5F9DB7CD" w14:textId="77777777" w:rsidR="00BC79BE" w:rsidRPr="009F1F59" w:rsidRDefault="00BC79BE" w:rsidP="00BC79BE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ต้องไม่เป็นค่าว่าง</w:t>
            </w:r>
          </w:p>
          <w:p w14:paraId="40A12331" w14:textId="77777777" w:rsidR="00BC79BE" w:rsidRPr="009F1F59" w:rsidRDefault="00BC79BE" w:rsidP="00337DBB">
            <w:pPr>
              <w:rPr>
                <w:rFonts w:ascii="TH SarabunPSK" w:hAnsi="TH SarabunPSK" w:cs="TH SarabunPSK"/>
              </w:rPr>
            </w:pPr>
          </w:p>
        </w:tc>
      </w:tr>
    </w:tbl>
    <w:p w14:paraId="421CD8C3" w14:textId="77777777" w:rsidR="00BC79BE" w:rsidRDefault="00BC79BE" w:rsidP="00BC79BE">
      <w:pPr>
        <w:rPr>
          <w:rFonts w:ascii="TH SarabunPSK" w:hAnsi="TH SarabunPSK" w:cs="TH SarabunPSK"/>
          <w:sz w:val="2"/>
          <w:szCs w:val="2"/>
        </w:rPr>
      </w:pPr>
    </w:p>
    <w:p w14:paraId="333FC6C0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33E3029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236C958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763F658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027EFF7E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C4B1C16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F450291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5EC5426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265CCF4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DD6BFAF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00F2F8D6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4711C36A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F03B4F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ADC523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5A54609D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379EC233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96C137B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0321E69F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776F3240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75495B19" w14:textId="77777777" w:rsidR="00DB04B4" w:rsidRDefault="00DB04B4" w:rsidP="00BC79BE">
      <w:pPr>
        <w:rPr>
          <w:rFonts w:ascii="TH SarabunPSK" w:hAnsi="TH SarabunPSK" w:cs="TH SarabunPSK"/>
          <w:sz w:val="2"/>
          <w:szCs w:val="2"/>
        </w:rPr>
      </w:pPr>
    </w:p>
    <w:p w14:paraId="10FB1083" w14:textId="18A71058" w:rsidR="00DB04B4" w:rsidRPr="00DB04B4" w:rsidRDefault="00DB04B4" w:rsidP="00BC79BE">
      <w:pPr>
        <w:rPr>
          <w:rFonts w:ascii="TH SarabunPSK" w:hAnsi="TH SarabunPSK" w:cs="TH SarabunPSK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6AF824F5" w14:textId="77777777" w:rsidTr="00337DBB">
        <w:tc>
          <w:tcPr>
            <w:tcW w:w="3145" w:type="dxa"/>
          </w:tcPr>
          <w:p w14:paraId="67B4795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6205" w:type="dxa"/>
          </w:tcPr>
          <w:p w14:paraId="11A11039" w14:textId="49E49CF5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077C37E7" w14:textId="77777777" w:rsidTr="00337DBB">
        <w:tc>
          <w:tcPr>
            <w:tcW w:w="3145" w:type="dxa"/>
          </w:tcPr>
          <w:p w14:paraId="4CAECB6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8BF21A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Driver</w:t>
            </w:r>
          </w:p>
        </w:tc>
      </w:tr>
      <w:tr w:rsidR="00BC79BE" w:rsidRPr="009F1F59" w14:paraId="31E37888" w14:textId="77777777" w:rsidTr="00337DBB">
        <w:tc>
          <w:tcPr>
            <w:tcW w:w="3145" w:type="dxa"/>
          </w:tcPr>
          <w:p w14:paraId="4379600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265AE7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13105413" w14:textId="77777777" w:rsidTr="00337DBB">
        <w:tc>
          <w:tcPr>
            <w:tcW w:w="3145" w:type="dxa"/>
          </w:tcPr>
          <w:p w14:paraId="7E93B6B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03D4BAD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57F3754E" w14:textId="77777777" w:rsidTr="00337DBB">
        <w:tc>
          <w:tcPr>
            <w:tcW w:w="3145" w:type="dxa"/>
          </w:tcPr>
          <w:p w14:paraId="7476167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7148006F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  <w:r w:rsidRPr="009F1F59">
              <w:rPr>
                <w:rFonts w:ascii="TH SarabunPSK" w:hAnsi="TH SarabunPSK" w:cs="TH SarabunPSK"/>
              </w:rPr>
              <w:t xml:space="preserve">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  <w:p w14:paraId="72458740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</w:p>
          <w:p w14:paraId="706295DD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111C239E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ระบบรับค่าข้อมูลการสมัครจากที่ผู้ใช้กรอก</w:t>
            </w:r>
          </w:p>
          <w:p w14:paraId="7F8F204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30D5AF90" w14:textId="77777777" w:rsidR="00BC79BE" w:rsidRPr="009F1F59" w:rsidRDefault="00BC79BE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</w:p>
          <w:p w14:paraId="10BCFFA8" w14:textId="77777777" w:rsidR="00BC79BE" w:rsidRPr="009F1F59" w:rsidRDefault="00BC79BE" w:rsidP="00337DBB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</w:p>
          <w:p w14:paraId="3DA8896D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ระบบแสดงผลการสมัครสมาชิก</w:t>
            </w:r>
          </w:p>
          <w:p w14:paraId="05ACF9A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5ED81336" w14:textId="77777777" w:rsidTr="00337DBB">
        <w:tc>
          <w:tcPr>
            <w:tcW w:w="3145" w:type="dxa"/>
          </w:tcPr>
          <w:p w14:paraId="31E81D2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0B36FFC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 ในกรณีที่กรอกข้อมูลการสมัครสมาชิกไม่ครบถ้วนหรือไม่ถูกต้อง</w:t>
            </w:r>
          </w:p>
          <w:p w14:paraId="6EDBD1F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ระบบจะแสดงข้อความ “กรุณากรอกข้อมูลให้ถูกต้อง”</w:t>
            </w:r>
          </w:p>
          <w:p w14:paraId="0212CC26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5.1.1 – ในกรณีที่บันทึกไม่ได้เนื่องจากข้อมูลซ้ำกับฐานข้อมูล ระบบจะ</w:t>
            </w:r>
          </w:p>
          <w:p w14:paraId="262E71FF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แสดงข้อความ “บัญชีนี้มีผู้ใช้แล้ว”</w:t>
            </w:r>
          </w:p>
        </w:tc>
      </w:tr>
      <w:tr w:rsidR="00BC79BE" w:rsidRPr="009F1F59" w14:paraId="05952FA4" w14:textId="77777777" w:rsidTr="00337DBB">
        <w:tc>
          <w:tcPr>
            <w:tcW w:w="3145" w:type="dxa"/>
          </w:tcPr>
          <w:p w14:paraId="2265EBB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B1090F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03CA7048" w14:textId="77777777" w:rsidTr="00337DBB">
        <w:tc>
          <w:tcPr>
            <w:tcW w:w="3145" w:type="dxa"/>
          </w:tcPr>
          <w:p w14:paraId="475161F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8294F0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0842235F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6C53A33D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5FAA500C" w14:textId="77777777" w:rsidR="00BC79BE" w:rsidRPr="009F1F59" w:rsidRDefault="00BC79BE" w:rsidP="00BC79BE">
      <w:pPr>
        <w:rPr>
          <w:rFonts w:ascii="TH SarabunPSK" w:hAnsi="TH SarabunPSK" w:cs="TH SarabunPSK"/>
        </w:rPr>
      </w:pPr>
    </w:p>
    <w:p w14:paraId="7CCE2670" w14:textId="068B7814" w:rsidR="00BC79BE" w:rsidRDefault="00BC79BE" w:rsidP="00BC79BE">
      <w:pPr>
        <w:rPr>
          <w:rFonts w:ascii="TH SarabunPSK" w:hAnsi="TH SarabunPSK" w:cs="TH SarabunPSK"/>
        </w:rPr>
      </w:pPr>
    </w:p>
    <w:p w14:paraId="10E15813" w14:textId="77777777" w:rsidR="00DB04B4" w:rsidRDefault="00DB04B4" w:rsidP="00BC79BE">
      <w:pPr>
        <w:rPr>
          <w:rFonts w:ascii="TH SarabunPSK" w:hAnsi="TH SarabunPSK" w:cs="TH SarabunPSK"/>
        </w:rPr>
      </w:pPr>
    </w:p>
    <w:p w14:paraId="09324397" w14:textId="77777777" w:rsidR="00DB04B4" w:rsidRDefault="00DB04B4" w:rsidP="00BC79BE">
      <w:pPr>
        <w:rPr>
          <w:rFonts w:ascii="TH SarabunPSK" w:hAnsi="TH SarabunPSK" w:cs="TH SarabunPSK"/>
        </w:rPr>
      </w:pPr>
    </w:p>
    <w:p w14:paraId="06578D6D" w14:textId="77777777" w:rsidR="00DB04B4" w:rsidRDefault="00DB04B4" w:rsidP="00BC79BE">
      <w:pPr>
        <w:rPr>
          <w:rFonts w:ascii="TH SarabunPSK" w:hAnsi="TH SarabunPSK" w:cs="TH SarabunPSK"/>
        </w:rPr>
      </w:pPr>
    </w:p>
    <w:p w14:paraId="2F8A578E" w14:textId="77777777" w:rsidR="00C86CF9" w:rsidRPr="009F1F59" w:rsidRDefault="00C86CF9" w:rsidP="00BC79BE">
      <w:pPr>
        <w:rPr>
          <w:rFonts w:ascii="TH SarabunPSK" w:hAnsi="TH SarabunPSK" w:cs="TH SarabunPSK"/>
        </w:rPr>
      </w:pPr>
    </w:p>
    <w:p w14:paraId="0BA58D4D" w14:textId="6285FED2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</w:rPr>
        <w:lastRenderedPageBreak/>
        <w:tab/>
      </w:r>
      <w:bookmarkStart w:id="51" w:name="_Toc101790023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18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2" w:name="_Hlk97838942"/>
      <w:r w:rsidRPr="009F1F59">
        <w:rPr>
          <w:rFonts w:ascii="TH SarabunPSK" w:hAnsi="TH SarabunPSK"/>
          <w:sz w:val="32"/>
        </w:rPr>
        <w:t>Edit driver profile</w:t>
      </w:r>
      <w:bookmarkEnd w:id="51"/>
      <w:bookmarkEnd w:id="52"/>
    </w:p>
    <w:p w14:paraId="692A8B20" w14:textId="77777777" w:rsidR="00BC79BE" w:rsidRPr="009F1F59" w:rsidRDefault="00BC79BE" w:rsidP="00BC79BE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เป็นยูสเคสแก้ไขข้อมูลส่วนตัวของคนขับรถ ใช้สำหรับแก้ไขข้อมูลส่วนตัวของคนขับรถ เริ่มต้นจากล็อกอินเข้าสู่ระบบ จากนั้นระบบจะแสดงรายละเอียดข้อมูลส่วนตัวทั้งหมดของคนขับรถ คนขับรถสามารถเลือกเมนูแก้ไขข้อมูล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การสมัครสมาชิกได้ตามต้องการ ยกเว้น ข้อมูลชื่อผู้ใช้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username)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ที่เป็นข้อมูลการเข้าสู่ระบบ ซึ่งไม่อนุญาตให้มี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การแก้ไขได้</w:t>
      </w:r>
    </w:p>
    <w:tbl>
      <w:tblPr>
        <w:tblStyle w:val="TableGrid"/>
        <w:tblW w:w="9405" w:type="dxa"/>
        <w:tblLook w:val="04A0" w:firstRow="1" w:lastRow="0" w:firstColumn="1" w:lastColumn="0" w:noHBand="0" w:noVBand="1"/>
      </w:tblPr>
      <w:tblGrid>
        <w:gridCol w:w="3163"/>
        <w:gridCol w:w="6242"/>
      </w:tblGrid>
      <w:tr w:rsidR="00BC79BE" w:rsidRPr="009F1F59" w14:paraId="239ADBD0" w14:textId="77777777" w:rsidTr="00337DBB">
        <w:trPr>
          <w:trHeight w:val="360"/>
        </w:trPr>
        <w:tc>
          <w:tcPr>
            <w:tcW w:w="3163" w:type="dxa"/>
          </w:tcPr>
          <w:p w14:paraId="202847C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42" w:type="dxa"/>
          </w:tcPr>
          <w:p w14:paraId="44559DFD" w14:textId="0650269F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5154341B" w14:textId="77777777" w:rsidTr="00337DBB">
        <w:trPr>
          <w:trHeight w:val="372"/>
        </w:trPr>
        <w:tc>
          <w:tcPr>
            <w:tcW w:w="3163" w:type="dxa"/>
          </w:tcPr>
          <w:p w14:paraId="06EF796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42" w:type="dxa"/>
          </w:tcPr>
          <w:p w14:paraId="2C1233A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driver profile</w:t>
            </w:r>
          </w:p>
        </w:tc>
      </w:tr>
      <w:tr w:rsidR="00BC79BE" w:rsidRPr="009F1F59" w14:paraId="6F57E60A" w14:textId="77777777" w:rsidTr="00337DBB">
        <w:trPr>
          <w:trHeight w:val="360"/>
        </w:trPr>
        <w:tc>
          <w:tcPr>
            <w:tcW w:w="3163" w:type="dxa"/>
          </w:tcPr>
          <w:p w14:paraId="265FD09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42" w:type="dxa"/>
          </w:tcPr>
          <w:p w14:paraId="44D30AF3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3E1CB9DB" w14:textId="77777777" w:rsidTr="00337DBB">
        <w:trPr>
          <w:trHeight w:val="372"/>
        </w:trPr>
        <w:tc>
          <w:tcPr>
            <w:tcW w:w="3163" w:type="dxa"/>
          </w:tcPr>
          <w:p w14:paraId="1A20FEB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42" w:type="dxa"/>
          </w:tcPr>
          <w:p w14:paraId="7ED7F69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1A49F297" w14:textId="77777777" w:rsidTr="00337DBB">
        <w:trPr>
          <w:trHeight w:val="5541"/>
        </w:trPr>
        <w:tc>
          <w:tcPr>
            <w:tcW w:w="3163" w:type="dxa"/>
          </w:tcPr>
          <w:p w14:paraId="6F12D1B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42" w:type="dxa"/>
          </w:tcPr>
          <w:p w14:paraId="4004141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Edit driver profile</w:t>
            </w:r>
          </w:p>
          <w:p w14:paraId="7782F889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ผู้ใช้เลือกแสดงข้อมูลส่วนตัว</w:t>
            </w:r>
          </w:p>
          <w:p w14:paraId="7685A597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</w:p>
          <w:p w14:paraId="002E7B9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ระบบค้นหาข้อมูลที่ต้องการแก้ไข</w:t>
            </w:r>
          </w:p>
          <w:p w14:paraId="1247C1FF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ระบบค้นหาโดยใช้ชื่อผู้ใช้ที่จะแก้ไข</w:t>
            </w:r>
          </w:p>
          <w:p w14:paraId="65EA165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ระบบคืนค่าสถานะการแสดงข้อมูล</w:t>
            </w:r>
          </w:p>
          <w:p w14:paraId="60674952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ระบบแสดงข้อมูลส่วนตัวของผู้ใช้</w:t>
            </w:r>
          </w:p>
          <w:p w14:paraId="7574B2A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</w:p>
          <w:p w14:paraId="18F728D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5CE63DA2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ระบบรับข้อมูลการแก้ไขจากผู้ใช้</w:t>
            </w:r>
          </w:p>
          <w:p w14:paraId="07D749EB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ระบบตรวจสอบสถานะการแก้ไขข้อมูลโดย</w:t>
            </w:r>
          </w:p>
          <w:p w14:paraId="693B7C9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ระบบแก้ไขข้อมูลลงในฐานข้อมูล</w:t>
            </w:r>
          </w:p>
          <w:p w14:paraId="2A275385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ระบบคืนค่าสถานะการแก้ไขข้อมูล</w:t>
            </w:r>
          </w:p>
          <w:p w14:paraId="41BBE4AA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</w:p>
          <w:p w14:paraId="6040354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02D80D1A" w14:textId="77777777" w:rsidTr="00337DBB">
        <w:trPr>
          <w:trHeight w:val="1478"/>
        </w:trPr>
        <w:tc>
          <w:tcPr>
            <w:tcW w:w="3163" w:type="dxa"/>
          </w:tcPr>
          <w:p w14:paraId="21EC4AF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42" w:type="dxa"/>
          </w:tcPr>
          <w:p w14:paraId="0105DEB3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593D2622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“กรุณากรอกข้อมูลให้ครบถ้วน”</w:t>
            </w:r>
          </w:p>
          <w:p w14:paraId="19ECCD88" w14:textId="77777777" w:rsidR="00BC79BE" w:rsidRPr="009F1F59" w:rsidRDefault="00BC79BE" w:rsidP="00337DBB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9.1 – ในกรณีที่ไม่สามารถแก้ไขข้อมูลได้ระบบจะแสดงข้อความเตือนให้</w:t>
            </w:r>
          </w:p>
          <w:p w14:paraId="2C959DEB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ผู้ใช้ทราบ “แก้ไขข้อมูลส่วนตัวไม่สำเร็จ”</w:t>
            </w:r>
          </w:p>
        </w:tc>
      </w:tr>
      <w:tr w:rsidR="00BC79BE" w:rsidRPr="009F1F59" w14:paraId="1A37322D" w14:textId="77777777" w:rsidTr="00337DBB">
        <w:trPr>
          <w:trHeight w:val="360"/>
        </w:trPr>
        <w:tc>
          <w:tcPr>
            <w:tcW w:w="3163" w:type="dxa"/>
          </w:tcPr>
          <w:p w14:paraId="357B51E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42" w:type="dxa"/>
          </w:tcPr>
          <w:p w14:paraId="57029C6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7F9C4ABC" w14:textId="77777777" w:rsidTr="00337DBB">
        <w:trPr>
          <w:trHeight w:val="360"/>
        </w:trPr>
        <w:tc>
          <w:tcPr>
            <w:tcW w:w="3163" w:type="dxa"/>
          </w:tcPr>
          <w:p w14:paraId="528CAD8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lastRenderedPageBreak/>
              <w:t>Post Condition(s):</w:t>
            </w:r>
          </w:p>
        </w:tc>
        <w:tc>
          <w:tcPr>
            <w:tcW w:w="6242" w:type="dxa"/>
          </w:tcPr>
          <w:p w14:paraId="79E920C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9EC0EA7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FFAD5FD" w14:textId="6BFE2C27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tab/>
      </w:r>
      <w:bookmarkStart w:id="53" w:name="_Toc101790024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19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4" w:name="_Hlk97838960"/>
      <w:r w:rsidRPr="009F1F59">
        <w:rPr>
          <w:rFonts w:ascii="TH SarabunPSK" w:hAnsi="TH SarabunPSK"/>
          <w:sz w:val="32"/>
        </w:rPr>
        <w:t>List application</w:t>
      </w:r>
      <w:bookmarkEnd w:id="53"/>
      <w:bookmarkEnd w:id="54"/>
    </w:p>
    <w:p w14:paraId="34F02307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เป็นยูสเคสที่ใช้โดยคนขับรถเพื่อใช้สำหรับแสดงรายการร้องขอขึ้นรถ ใช้สำหรับแสดงรายการร้องขอขึ้นรถทั้งหมด ข้อมูลนักเรียนจะประกอบไปด้วยรายละเอียดต่างๆ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79F8BED5" w14:textId="77777777" w:rsidTr="00337DBB">
        <w:tc>
          <w:tcPr>
            <w:tcW w:w="3145" w:type="dxa"/>
          </w:tcPr>
          <w:p w14:paraId="7B7C8E65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46FA423" w14:textId="5C97CB65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72E7459B" w14:textId="77777777" w:rsidTr="00337DBB">
        <w:tc>
          <w:tcPr>
            <w:tcW w:w="3145" w:type="dxa"/>
          </w:tcPr>
          <w:p w14:paraId="56BDF5C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508AABA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application</w:t>
            </w:r>
          </w:p>
        </w:tc>
      </w:tr>
      <w:tr w:rsidR="00BC79BE" w:rsidRPr="009F1F59" w14:paraId="0DE661F3" w14:textId="77777777" w:rsidTr="00337DBB">
        <w:tc>
          <w:tcPr>
            <w:tcW w:w="3145" w:type="dxa"/>
          </w:tcPr>
          <w:p w14:paraId="2D6650C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4934E94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6D253419" w14:textId="77777777" w:rsidTr="00337DBB">
        <w:tc>
          <w:tcPr>
            <w:tcW w:w="3145" w:type="dxa"/>
          </w:tcPr>
          <w:p w14:paraId="5A48653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2660DDA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5FB9DF6C" w14:textId="77777777" w:rsidTr="00337DBB">
        <w:tc>
          <w:tcPr>
            <w:tcW w:w="3145" w:type="dxa"/>
          </w:tcPr>
          <w:p w14:paraId="474CA5C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3D71ACA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application</w:t>
            </w:r>
          </w:p>
          <w:p w14:paraId="4CF99B3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ระบบรับค่ารายการการร้องขอขึ้นรถ</w:t>
            </w:r>
          </w:p>
          <w:p w14:paraId="1EC4ACA8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7A205F6D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ระบบค้นหาการร้องขอขึ้นรถ ทั้งหมดของผู้ใช้ในฐานข้อมูล </w:t>
            </w:r>
          </w:p>
          <w:p w14:paraId="79414AC0" w14:textId="4BFF5C1D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ระบบคืนค่าการร้องขอขึ้นรถ ทั้งหมดในฐานข้อมูล</w:t>
            </w:r>
          </w:p>
          <w:p w14:paraId="5279CE55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ระบบแสดงรายการการร้องขอขึ้นรถ</w:t>
            </w:r>
          </w:p>
          <w:p w14:paraId="1CA42205" w14:textId="22E06474" w:rsidR="00BC79BE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C79BE" w:rsidRPr="009F1F59" w14:paraId="3425A736" w14:textId="77777777" w:rsidTr="00337DBB">
        <w:tc>
          <w:tcPr>
            <w:tcW w:w="3145" w:type="dxa"/>
          </w:tcPr>
          <w:p w14:paraId="78BD289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0BCC354E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44A5FA27" w14:textId="77777777" w:rsidTr="00337DBB">
        <w:tc>
          <w:tcPr>
            <w:tcW w:w="3145" w:type="dxa"/>
          </w:tcPr>
          <w:p w14:paraId="238C8D1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620DC0B0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C112581" w14:textId="77777777" w:rsidTr="00337DBB">
        <w:tc>
          <w:tcPr>
            <w:tcW w:w="3145" w:type="dxa"/>
          </w:tcPr>
          <w:p w14:paraId="2E7A785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2B66A693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292512A" w14:textId="5440E380" w:rsidR="00BC79BE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8648555" w14:textId="235BF3EF" w:rsidR="00DD606E" w:rsidRDefault="00DD606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19A9DA70" w14:textId="694DB694" w:rsidR="00DD606E" w:rsidRDefault="00DD606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65623D5B" w14:textId="04D8B3FD" w:rsidR="00C86CF9" w:rsidRDefault="00C86CF9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87DA1EB" w14:textId="77777777" w:rsidR="00C86CF9" w:rsidRPr="009F1F59" w:rsidRDefault="00C86CF9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240A940" w14:textId="594F60ED" w:rsidR="00BC79BE" w:rsidRPr="009F1F59" w:rsidRDefault="00BC79BE" w:rsidP="0056312F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bookmarkStart w:id="55" w:name="_Toc101790025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20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6" w:name="_Hlk97838970"/>
      <w:r w:rsidRPr="009F1F59">
        <w:rPr>
          <w:rFonts w:ascii="TH SarabunPSK" w:hAnsi="TH SarabunPSK"/>
          <w:sz w:val="32"/>
        </w:rPr>
        <w:t>Approve application</w:t>
      </w:r>
      <w:bookmarkEnd w:id="55"/>
      <w:bookmarkEnd w:id="56"/>
    </w:p>
    <w:p w14:paraId="15A9D2CC" w14:textId="77777777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เป็นยูสเคสที่ใช้โดยคนขับรถเพื่อยืนยันการร้องขอขึ้นรถ ที่ส่งมาจากผู้ปกครอง โดยจะทำงานได้ต้องต่อมากจากยูสเคส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List application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69979920" w14:textId="77777777" w:rsidTr="00337DBB">
        <w:tc>
          <w:tcPr>
            <w:tcW w:w="3145" w:type="dxa"/>
          </w:tcPr>
          <w:p w14:paraId="2F0887B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54B6CBE" w14:textId="5525BD8D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2DBD99D9" w14:textId="77777777" w:rsidTr="00337DBB">
        <w:tc>
          <w:tcPr>
            <w:tcW w:w="3145" w:type="dxa"/>
          </w:tcPr>
          <w:p w14:paraId="77DA543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0DDE8C6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application</w:t>
            </w:r>
          </w:p>
        </w:tc>
      </w:tr>
      <w:tr w:rsidR="00BC79BE" w:rsidRPr="009F1F59" w14:paraId="59380164" w14:textId="77777777" w:rsidTr="00337DBB">
        <w:tc>
          <w:tcPr>
            <w:tcW w:w="3145" w:type="dxa"/>
          </w:tcPr>
          <w:p w14:paraId="5DC3DD6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3E12259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5EFB3C06" w14:textId="77777777" w:rsidTr="00337DBB">
        <w:tc>
          <w:tcPr>
            <w:tcW w:w="3145" w:type="dxa"/>
          </w:tcPr>
          <w:p w14:paraId="549A51BD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F3E958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4548AF27" w14:textId="77777777" w:rsidTr="00337DBB">
        <w:tc>
          <w:tcPr>
            <w:tcW w:w="3145" w:type="dxa"/>
          </w:tcPr>
          <w:p w14:paraId="673AA62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78C8178A" w14:textId="7DF67BCB" w:rsidR="00FA10D7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application</w:t>
            </w:r>
          </w:p>
          <w:p w14:paraId="73F816F9" w14:textId="3F0BAAF4" w:rsidR="00ED52E9" w:rsidRDefault="00ED52E9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2 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ระบบรับค่าจากผู้ใช้งาน</w:t>
            </w:r>
          </w:p>
          <w:p w14:paraId="625DA68D" w14:textId="1838F5F1" w:rsidR="00ED52E9" w:rsidRDefault="00ED52E9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3 </w:t>
            </w:r>
            <w:r w:rsidR="00B37DE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ระบบค้นหา</w:t>
            </w:r>
            <w:r w:rsidR="00B37DE7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ข้อมูลการสมัครขอขึ้นรถ</w:t>
            </w:r>
          </w:p>
          <w:p w14:paraId="60282E38" w14:textId="08DB62B3" w:rsidR="00B37DE7" w:rsidRPr="00B37DE7" w:rsidRDefault="00B37DE7" w:rsidP="00B37DE7">
            <w:pPr>
              <w:pStyle w:val="ListParagraph"/>
              <w:numPr>
                <w:ilvl w:val="1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37DE7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- ระบบค้นหาข้อมูลการสมัครในฐานข้อมูล</w:t>
            </w:r>
          </w:p>
          <w:p w14:paraId="219DD532" w14:textId="37C2BB61" w:rsidR="00BC2368" w:rsidRDefault="00BC2368" w:rsidP="00BC2368">
            <w:pPr>
              <w:pStyle w:val="ListParagraph"/>
              <w:numPr>
                <w:ilvl w:val="1"/>
                <w:numId w:val="14"/>
              </w:num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ระบบคืนค่าข้อมูลการ</w:t>
            </w:r>
            <w:r w:rsidR="00FA2D3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สมัครขอขึ้นรถ</w:t>
            </w:r>
          </w:p>
          <w:p w14:paraId="449B4AA9" w14:textId="5806B3B0" w:rsidR="00287C21" w:rsidRPr="00287C21" w:rsidRDefault="00287C21" w:rsidP="00287C21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4 -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ระบบแสดงผลการค้นหา</w:t>
            </w:r>
          </w:p>
          <w:p w14:paraId="2F3C00F2" w14:textId="6A1B6380" w:rsidR="00FA10D7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ผู้ใช้กดยืนยันการร้องขอขึ้นรถ</w:t>
            </w:r>
          </w:p>
          <w:p w14:paraId="2BFD087A" w14:textId="21699A62" w:rsidR="00FA10D7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ระบบรับค่าสถานะกดยืนยันการร้องขอขึ้นรถ</w:t>
            </w:r>
          </w:p>
          <w:p w14:paraId="253AEB84" w14:textId="20B7AAC1" w:rsidR="00FA10D7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ระบบแก้ไขข้อมูลการร้องขอขึ้นรถ</w:t>
            </w:r>
          </w:p>
          <w:p w14:paraId="6069ED76" w14:textId="481C524D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287C21"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ระบบแก้ไขสาถานะการร้องขอขึ้นรถ ในฐานข้อมูล</w:t>
            </w:r>
          </w:p>
          <w:p w14:paraId="5AC79EC8" w14:textId="44D6E960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287C21"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ระบบคืนค่าสถานะการแก้ไข</w:t>
            </w:r>
          </w:p>
          <w:p w14:paraId="20D4283D" w14:textId="0C104E1F" w:rsidR="00D25035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ระบบส่งผลการยืนยันการร้องขอขึ้นรถผ่าน </w:t>
            </w:r>
            <w:r w:rsidR="00FA10D7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Line API</w:t>
            </w:r>
          </w:p>
          <w:p w14:paraId="59BB5BA8" w14:textId="37F7B9B0" w:rsidR="00D25035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9</w:t>
            </w:r>
            <w:r w:rsidR="00D25035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D25035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ระบบแสดงหน้าจอ</w:t>
            </w:r>
            <w:r w:rsidR="00C109B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แสดงผลการยืนยัน</w:t>
            </w:r>
          </w:p>
          <w:p w14:paraId="5BA43316" w14:textId="0B9F697A" w:rsidR="00BC79BE" w:rsidRPr="009F1F59" w:rsidRDefault="00287C21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10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C79BE" w:rsidRPr="009F1F59" w14:paraId="4D6BBA0C" w14:textId="77777777" w:rsidTr="00337DBB">
        <w:tc>
          <w:tcPr>
            <w:tcW w:w="3145" w:type="dxa"/>
          </w:tcPr>
          <w:p w14:paraId="1074550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59EF53B9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6A853DD5" w14:textId="77777777" w:rsidTr="00337DBB">
        <w:tc>
          <w:tcPr>
            <w:tcW w:w="3145" w:type="dxa"/>
          </w:tcPr>
          <w:p w14:paraId="38CD300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32B87C4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7ABDF36A" w14:textId="77777777" w:rsidTr="00337DBB">
        <w:tc>
          <w:tcPr>
            <w:tcW w:w="3145" w:type="dxa"/>
          </w:tcPr>
          <w:p w14:paraId="14A2067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26E0021E" w14:textId="182AA0A1" w:rsidR="00BC79BE" w:rsidRPr="009F1F59" w:rsidRDefault="00691A36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64302463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75527E2" w14:textId="1234D620" w:rsidR="00BC79BE" w:rsidRDefault="00BC79BE" w:rsidP="00FA2D39">
      <w:pPr>
        <w:pStyle w:val="Heading1"/>
        <w:rPr>
          <w:rFonts w:ascii="TH SarabunPSK" w:eastAsia="Times New Roman" w:hAnsi="TH SarabunPSK"/>
          <w:sz w:val="32"/>
        </w:rPr>
      </w:pPr>
    </w:p>
    <w:p w14:paraId="10073935" w14:textId="77777777" w:rsidR="00FA2D39" w:rsidRPr="00FA2D39" w:rsidRDefault="00FA2D39" w:rsidP="00FA2D39"/>
    <w:p w14:paraId="6355CB15" w14:textId="48C2AAD2" w:rsidR="00BC79BE" w:rsidRPr="009F1F59" w:rsidRDefault="00BC79BE" w:rsidP="00E72770">
      <w:pPr>
        <w:pStyle w:val="Heading1"/>
        <w:ind w:firstLine="720"/>
        <w:rPr>
          <w:rFonts w:ascii="TH SarabunPSK" w:hAnsi="TH SarabunPSK"/>
        </w:rPr>
      </w:pPr>
      <w:bookmarkStart w:id="57" w:name="_Toc101790026"/>
      <w:r w:rsidRPr="009F1F59">
        <w:rPr>
          <w:rFonts w:ascii="TH SarabunPSK" w:hAnsi="TH SarabunPSK"/>
          <w:sz w:val="32"/>
        </w:rPr>
        <w:lastRenderedPageBreak/>
        <w:t>3.1.</w:t>
      </w:r>
      <w:r w:rsidR="00E72770">
        <w:rPr>
          <w:rFonts w:ascii="TH SarabunPSK" w:hAnsi="TH SarabunPSK"/>
          <w:sz w:val="32"/>
        </w:rPr>
        <w:t>21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bookmarkStart w:id="58" w:name="_Hlk97839193"/>
      <w:r w:rsidRPr="009F1F59">
        <w:rPr>
          <w:rFonts w:ascii="TH SarabunPSK" w:hAnsi="TH SarabunPSK"/>
          <w:sz w:val="32"/>
        </w:rPr>
        <w:t>List children</w:t>
      </w:r>
      <w:r w:rsidRPr="009F1F59">
        <w:rPr>
          <w:rFonts w:ascii="TH SarabunPSK" w:hAnsi="TH SarabunPSK"/>
          <w:sz w:val="32"/>
          <w:cs/>
        </w:rPr>
        <w:t xml:space="preserve"> </w:t>
      </w:r>
      <w:r w:rsidRPr="009F1F59">
        <w:rPr>
          <w:rFonts w:ascii="TH SarabunPSK" w:hAnsi="TH SarabunPSK"/>
          <w:sz w:val="32"/>
        </w:rPr>
        <w:t>in driver</w:t>
      </w:r>
      <w:bookmarkEnd w:id="57"/>
      <w:bookmarkEnd w:id="58"/>
    </w:p>
    <w:p w14:paraId="6D5CDD7C" w14:textId="244A16D2" w:rsidR="00BC79BE" w:rsidRPr="009F1F59" w:rsidRDefault="00BC79BE" w:rsidP="00BC79BE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เป็นยูสเคสที่ใช้โดยผู้ปกครองเพื่อใช้สำหรับแสดงรายชื่อของนักเรียนทั้งหมด จะเป็นการทำงานต่อเนื่องมาจากยูสเคส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Add children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ใช้สำหรับแสดงรายชื่อของนักเรียนทั้งหมด ข้อมูลนักเรียนจะประกอบไปด้วยรายละเอียดต่างๆ ได้แก่ รหัสประชาชน</w:t>
      </w:r>
      <w:r w:rsidRPr="009F1F59">
        <w:rPr>
          <w:rFonts w:ascii="TH SarabunPSK" w:eastAsia="Times New Roman" w:hAnsi="TH SarabunPSK" w:cs="TH SarabunPSK"/>
          <w:sz w:val="32"/>
          <w:szCs w:val="32"/>
        </w:rPr>
        <w:t>(ID card)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ชื่อ (</w:t>
      </w:r>
      <w:proofErr w:type="spellStart"/>
      <w:r w:rsidR="00557FCB">
        <w:rPr>
          <w:rFonts w:ascii="TH SarabunPSK" w:eastAsia="Times New Roman" w:hAnsi="TH SarabunPSK" w:cs="TH SarabunPSK"/>
          <w:sz w:val="32"/>
          <w:szCs w:val="32"/>
        </w:rPr>
        <w:t>f</w:t>
      </w:r>
      <w:r w:rsidRPr="009F1F59">
        <w:rPr>
          <w:rFonts w:ascii="TH SarabunPSK" w:eastAsia="Times New Roman" w:hAnsi="TH SarabunPSK" w:cs="TH SarabunPSK"/>
          <w:sz w:val="32"/>
          <w:szCs w:val="32"/>
        </w:rPr>
        <w:t>irst</w:t>
      </w:r>
      <w:r w:rsidR="00557FCB">
        <w:rPr>
          <w:rFonts w:ascii="TH SarabunPSK" w:eastAsia="Times New Roman" w:hAnsi="TH SarabunPSK" w:cs="TH SarabunPSK"/>
          <w:sz w:val="32"/>
          <w:szCs w:val="32"/>
        </w:rPr>
        <w:t>n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นามสกุล (</w:t>
      </w:r>
      <w:proofErr w:type="spellStart"/>
      <w:r w:rsidR="00557FCB">
        <w:rPr>
          <w:rFonts w:ascii="TH SarabunPSK" w:eastAsia="Times New Roman" w:hAnsi="TH SarabunPSK" w:cs="TH SarabunPSK"/>
          <w:sz w:val="32"/>
          <w:szCs w:val="32"/>
        </w:rPr>
        <w:t>l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ast</w:t>
      </w:r>
      <w:r w:rsidR="00557FCB">
        <w:rPr>
          <w:rFonts w:ascii="TH SarabunPSK" w:eastAsia="Times New Roman" w:hAnsi="TH SarabunPSK" w:cs="TH SarabunPSK"/>
          <w:sz w:val="32"/>
          <w:szCs w:val="32"/>
        </w:rPr>
        <w:t>n</w:t>
      </w:r>
      <w:r w:rsidRPr="009F1F59">
        <w:rPr>
          <w:rFonts w:ascii="TH SarabunPSK" w:eastAsia="Times New Roman" w:hAnsi="TH SarabunPSK" w:cs="TH SarabunPSK"/>
          <w:sz w:val="32"/>
          <w:szCs w:val="32"/>
        </w:rPr>
        <w:t>ame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F1F59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9F1F59">
        <w:rPr>
          <w:rFonts w:ascii="TH SarabunPSK" w:hAnsi="TH SarabunPSK" w:cs="TH SarabunPSK"/>
          <w:sz w:val="32"/>
          <w:szCs w:val="32"/>
        </w:rPr>
        <w:t>(</w:t>
      </w:r>
      <w:r w:rsidR="00557FCB">
        <w:rPr>
          <w:rFonts w:ascii="TH SarabunPSK" w:hAnsi="TH SarabunPSK" w:cs="TH SarabunPSK"/>
          <w:sz w:val="32"/>
          <w:szCs w:val="32"/>
        </w:rPr>
        <w:t>b</w:t>
      </w:r>
      <w:r w:rsidRPr="009F1F59">
        <w:rPr>
          <w:rFonts w:ascii="TH SarabunPSK" w:hAnsi="TH SarabunPSK" w:cs="TH SarabunPSK"/>
          <w:sz w:val="32"/>
          <w:szCs w:val="32"/>
        </w:rPr>
        <w:t>irthday)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เบอร์โทรศัพท์(</w:t>
      </w:r>
      <w:r w:rsidRPr="009F1F59">
        <w:rPr>
          <w:rFonts w:ascii="TH SarabunPSK" w:eastAsia="Times New Roman" w:hAnsi="TH SarabunPSK" w:cs="TH SarabunPSK"/>
          <w:sz w:val="32"/>
          <w:szCs w:val="32"/>
        </w:rPr>
        <w:t>phone)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อีเมล (</w:t>
      </w:r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email)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รูปประจำตัว (</w:t>
      </w:r>
      <w:proofErr w:type="spellStart"/>
      <w:r w:rsidRPr="009F1F59">
        <w:rPr>
          <w:rFonts w:ascii="TH SarabunPSK" w:eastAsia="Times New Roman" w:hAnsi="TH SarabunPSK" w:cs="TH SarabunPSK"/>
          <w:sz w:val="32"/>
          <w:szCs w:val="32"/>
        </w:rPr>
        <w:t>images</w:t>
      </w:r>
      <w:r w:rsidR="00557FCB">
        <w:rPr>
          <w:rFonts w:ascii="TH SarabunPSK" w:eastAsia="Times New Roman" w:hAnsi="TH SarabunPSK" w:cs="TH SarabunPSK"/>
          <w:sz w:val="32"/>
          <w:szCs w:val="32"/>
        </w:rPr>
        <w:t>_profile</w:t>
      </w:r>
      <w:proofErr w:type="spellEnd"/>
      <w:r w:rsidRPr="009F1F59">
        <w:rPr>
          <w:rFonts w:ascii="TH SarabunPSK" w:eastAsia="Times New Roman" w:hAnsi="TH SarabunPSK" w:cs="TH SarabunPSK"/>
          <w:sz w:val="32"/>
          <w:szCs w:val="32"/>
        </w:rPr>
        <w:t xml:space="preserve">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601C67E3" w14:textId="77777777" w:rsidTr="00337DBB">
        <w:tc>
          <w:tcPr>
            <w:tcW w:w="3145" w:type="dxa"/>
          </w:tcPr>
          <w:p w14:paraId="1EA9DDB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75ABEFD3" w14:textId="6CE697A2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3116B5B1" w14:textId="77777777" w:rsidTr="00337DBB">
        <w:tc>
          <w:tcPr>
            <w:tcW w:w="3145" w:type="dxa"/>
          </w:tcPr>
          <w:p w14:paraId="3CCA6195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3B0E5D1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in driver</w:t>
            </w:r>
          </w:p>
        </w:tc>
      </w:tr>
      <w:tr w:rsidR="00BC79BE" w:rsidRPr="009F1F59" w14:paraId="74E7C7E6" w14:textId="77777777" w:rsidTr="00337DBB">
        <w:tc>
          <w:tcPr>
            <w:tcW w:w="3145" w:type="dxa"/>
          </w:tcPr>
          <w:p w14:paraId="4F451BD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29491CEF" w14:textId="4485B90E" w:rsidR="00BC79BE" w:rsidRPr="009F1F59" w:rsidRDefault="007D2157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1AD064EC" w14:textId="77777777" w:rsidTr="00337DBB">
        <w:tc>
          <w:tcPr>
            <w:tcW w:w="3145" w:type="dxa"/>
          </w:tcPr>
          <w:p w14:paraId="7AECC2E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67FE1DF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BC79BE" w:rsidRPr="009F1F59" w14:paraId="13C04C96" w14:textId="77777777" w:rsidTr="00337DBB">
        <w:tc>
          <w:tcPr>
            <w:tcW w:w="3145" w:type="dxa"/>
          </w:tcPr>
          <w:p w14:paraId="47BC838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08BAB76A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List children </w:t>
            </w:r>
          </w:p>
          <w:p w14:paraId="7E1B1194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ระบบรับค่ารายการนักเรียนทั้งหมดของผู้ใช้</w:t>
            </w:r>
          </w:p>
          <w:p w14:paraId="6F7E642E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5ED63E02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ระบบค้นหาข้อมูลนักเรียนทั้งหมดของผู้ใช้ในฐานข้อมูล </w:t>
            </w:r>
          </w:p>
          <w:p w14:paraId="4758FF09" w14:textId="06647109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ระบบคืนค่าข้อมูลนักเรียนทั้งหมดในฐานข้อมูล</w:t>
            </w:r>
          </w:p>
          <w:p w14:paraId="00780483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ระบบแสดงรายการนักเรียนทั้งหมดแก่ผู้ใช้ </w:t>
            </w:r>
          </w:p>
          <w:p w14:paraId="45A98781" w14:textId="35E0B6C4" w:rsidR="00BC79BE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BC79BE" w:rsidRPr="009F1F59" w14:paraId="247DEF37" w14:textId="77777777" w:rsidTr="00337DBB">
        <w:tc>
          <w:tcPr>
            <w:tcW w:w="3145" w:type="dxa"/>
          </w:tcPr>
          <w:p w14:paraId="5346DF7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60F7FBA6" w14:textId="77777777" w:rsidR="00BC79BE" w:rsidRPr="009F1F59" w:rsidRDefault="00BC79BE" w:rsidP="00337DB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5B6C11BF" w14:textId="77777777" w:rsidTr="00337DBB">
        <w:tc>
          <w:tcPr>
            <w:tcW w:w="3145" w:type="dxa"/>
          </w:tcPr>
          <w:p w14:paraId="0E4ED7A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01B36D13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AC921AB" w14:textId="77777777" w:rsidTr="00337DBB">
        <w:tc>
          <w:tcPr>
            <w:tcW w:w="3145" w:type="dxa"/>
          </w:tcPr>
          <w:p w14:paraId="5BF1ADCB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61A53AA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311D6BA6" w14:textId="77777777" w:rsidR="00BC79BE" w:rsidRPr="009F1F59" w:rsidRDefault="00BC79BE" w:rsidP="00BC79BE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F1F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</w:p>
    <w:p w14:paraId="50B78091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2ACC1C89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15E247E1" w14:textId="08D05091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3AAF6DE5" w14:textId="77777777" w:rsidR="00FA10D7" w:rsidRPr="009F1F59" w:rsidRDefault="00FA10D7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24EC2EF3" w14:textId="2A353FBB" w:rsidR="00BC79BE" w:rsidRPr="009F1F59" w:rsidRDefault="00BC79BE" w:rsidP="0056312F">
      <w:pPr>
        <w:pStyle w:val="Heading1"/>
        <w:rPr>
          <w:rFonts w:ascii="TH SarabunPSK" w:hAnsi="TH SarabunPSK"/>
          <w:sz w:val="32"/>
        </w:rPr>
      </w:pPr>
      <w:r w:rsidRPr="009F1F59">
        <w:rPr>
          <w:rFonts w:ascii="TH SarabunPSK" w:hAnsi="TH SarabunPSK"/>
          <w:sz w:val="32"/>
          <w:cs/>
        </w:rPr>
        <w:lastRenderedPageBreak/>
        <w:tab/>
      </w:r>
      <w:bookmarkStart w:id="59" w:name="_Toc101790027"/>
      <w:r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22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="00E72770">
        <w:rPr>
          <w:rFonts w:ascii="TH SarabunPSK" w:hAnsi="TH SarabunPSK"/>
          <w:sz w:val="32"/>
        </w:rPr>
        <w:t>Update children get on / off</w:t>
      </w:r>
      <w:bookmarkEnd w:id="59"/>
    </w:p>
    <w:p w14:paraId="13D1DA33" w14:textId="73605075" w:rsidR="00BC79BE" w:rsidRPr="009F1F59" w:rsidRDefault="00BC79BE" w:rsidP="00BC79B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="00E72770">
        <w:rPr>
          <w:rFonts w:ascii="TH SarabunPSK" w:hAnsi="TH SarabunPSK"/>
          <w:sz w:val="32"/>
        </w:rPr>
        <w:t>Update children get on / off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เป็นยูสเคสใช้สำหรับการแก้ไขสถานะนักเรียนเมื่อขึ้นรถแล้ว และเมื่อลงจากรถ เมื่อมีการแก้ไขสถานะจะมีการแสดงโชว์ในหน้าโปรไฟล์ของนักเรียน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566B17E2" w14:textId="77777777" w:rsidTr="00337DBB">
        <w:tc>
          <w:tcPr>
            <w:tcW w:w="3145" w:type="dxa"/>
          </w:tcPr>
          <w:p w14:paraId="74AC99A9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1C8FDF02" w14:textId="670D2BDE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42E76394" w14:textId="77777777" w:rsidTr="00337DBB">
        <w:tc>
          <w:tcPr>
            <w:tcW w:w="3145" w:type="dxa"/>
          </w:tcPr>
          <w:p w14:paraId="65800FD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7CED9E86" w14:textId="5B77F39B" w:rsidR="00BC79BE" w:rsidRPr="009F1F59" w:rsidRDefault="00E72770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Update children get on / off</w:t>
            </w:r>
          </w:p>
        </w:tc>
      </w:tr>
      <w:tr w:rsidR="00BC79BE" w:rsidRPr="009F1F59" w14:paraId="5B43C2F4" w14:textId="77777777" w:rsidTr="00337DBB">
        <w:tc>
          <w:tcPr>
            <w:tcW w:w="3145" w:type="dxa"/>
          </w:tcPr>
          <w:p w14:paraId="41E409F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64603E5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317A3848" w14:textId="77777777" w:rsidTr="00337DBB">
        <w:tc>
          <w:tcPr>
            <w:tcW w:w="3145" w:type="dxa"/>
          </w:tcPr>
          <w:p w14:paraId="519AEB7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F476854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E87AD36" w14:textId="77777777" w:rsidTr="00337DBB">
        <w:tc>
          <w:tcPr>
            <w:tcW w:w="3145" w:type="dxa"/>
          </w:tcPr>
          <w:p w14:paraId="38CDECD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405FAFB8" w14:textId="77777777" w:rsidR="00F63099" w:rsidRDefault="000507E0" w:rsidP="00FB0C27">
            <w:pPr>
              <w:ind w:left="-3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Update children </w:t>
            </w:r>
          </w:p>
          <w:p w14:paraId="432AA9BB" w14:textId="0F5B65DE" w:rsidR="000507E0" w:rsidRPr="000507E0" w:rsidRDefault="00FB0C27" w:rsidP="00FB0C27">
            <w:pPr>
              <w:ind w:left="-3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get on / off</w:t>
            </w:r>
          </w:p>
          <w:p w14:paraId="56BE5661" w14:textId="4CDA4B31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ระบบค้นหาประวัติการกิจกรรมขึ้นรถลงรถ</w:t>
            </w:r>
          </w:p>
          <w:p w14:paraId="5F04B335" w14:textId="65967FFB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ระบบค้นหาข้อมูลในฐานข้อมูล</w:t>
            </w:r>
          </w:p>
          <w:p w14:paraId="525BEEA4" w14:textId="51AAC2A7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3.1 -</w:t>
            </w:r>
            <w:r w:rsidR="000507E0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ค้นหาข้อมูลกิจกรรมจสกฐานข้อมูล</w:t>
            </w:r>
          </w:p>
          <w:p w14:paraId="2BDEE31E" w14:textId="4B2181A5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3.2 -</w:t>
            </w:r>
            <w:r w:rsidR="000507E0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รับค่าข้อมูลกิจกรรม</w:t>
            </w:r>
          </w:p>
          <w:p w14:paraId="60767352" w14:textId="6158C516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4.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แสดงข้อมูลกิจกรรม</w:t>
            </w:r>
          </w:p>
          <w:p w14:paraId="45D80770" w14:textId="3C8E0DAD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5.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ผู้ใช้กดขึ้นรถหรือลงรถเพื่อจะแก้ไขสถานะนักเรียน</w:t>
            </w:r>
          </w:p>
          <w:p w14:paraId="67A8267D" w14:textId="154EC659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6.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</w:t>
            </w:r>
          </w:p>
          <w:p w14:paraId="38D97B87" w14:textId="1D36B03B" w:rsidR="000507E0" w:rsidRPr="000507E0" w:rsidRDefault="000507E0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7.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ระบบตรวจสอบการแก้ไขสถานะของเด็กโดย</w:t>
            </w:r>
          </w:p>
          <w:p w14:paraId="0A64B606" w14:textId="6CDBEEE9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7.1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424BAD8C" w14:textId="2E1D9CFE" w:rsidR="000507E0" w:rsidRPr="000507E0" w:rsidRDefault="00A64CA1" w:rsidP="000507E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7.2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 </w:t>
            </w:r>
            <w:r w:rsidR="000507E0"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แก้ไขสถานะนักเรียน</w:t>
            </w:r>
          </w:p>
          <w:p w14:paraId="4C8A9521" w14:textId="275C17CA" w:rsidR="00FB0C27" w:rsidRDefault="000507E0" w:rsidP="000507E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507E0">
              <w:rPr>
                <w:rFonts w:ascii="TH SarabunPSK" w:eastAsia="Times New Roman" w:hAnsi="TH SarabunPSK" w:cs="TH SarabunPSK"/>
                <w:sz w:val="32"/>
                <w:szCs w:val="32"/>
              </w:rPr>
              <w:t>8.</w:t>
            </w:r>
            <w:r w:rsidR="00FB0C2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0507E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ระบบแสดงผลการแก้ไขสถานะนักเรียน</w:t>
            </w:r>
          </w:p>
          <w:p w14:paraId="481D13A6" w14:textId="6A895212" w:rsidR="00BC79BE" w:rsidRPr="009F1F59" w:rsidRDefault="00FB0C27" w:rsidP="000507E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9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="00BC79BE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0535B9F9" w14:textId="77777777" w:rsidTr="00337DBB">
        <w:tc>
          <w:tcPr>
            <w:tcW w:w="3145" w:type="dxa"/>
          </w:tcPr>
          <w:p w14:paraId="560CA54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E2DFC5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7645ADCC" w14:textId="77777777" w:rsidTr="00337DBB">
        <w:tc>
          <w:tcPr>
            <w:tcW w:w="3145" w:type="dxa"/>
          </w:tcPr>
          <w:p w14:paraId="792C334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2FB96432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33EAA43A" w14:textId="77777777" w:rsidTr="00337DBB">
        <w:tc>
          <w:tcPr>
            <w:tcW w:w="3145" w:type="dxa"/>
          </w:tcPr>
          <w:p w14:paraId="6A2970E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52DE442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4BAB2727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009D418" w14:textId="440092BC" w:rsidR="00BC79BE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6E3CC82F" w14:textId="2CD8A3EB" w:rsidR="00E72770" w:rsidRDefault="00E72770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5EF0AEC6" w14:textId="7F6495E9" w:rsidR="00E72770" w:rsidRPr="009F1F59" w:rsidRDefault="00E72770" w:rsidP="00E72770">
      <w:pPr>
        <w:pStyle w:val="Heading1"/>
        <w:rPr>
          <w:rFonts w:ascii="TH SarabunPSK" w:hAnsi="TH SarabunPSK"/>
          <w:sz w:val="32"/>
        </w:rPr>
      </w:pPr>
      <w:bookmarkStart w:id="60" w:name="_Toc101790028"/>
      <w:r w:rsidRPr="009F1F59">
        <w:rPr>
          <w:rFonts w:ascii="TH SarabunPSK" w:hAnsi="TH SarabunPSK"/>
          <w:sz w:val="32"/>
        </w:rPr>
        <w:lastRenderedPageBreak/>
        <w:t>3.1.</w:t>
      </w:r>
      <w:r>
        <w:rPr>
          <w:rFonts w:ascii="TH SarabunPSK" w:hAnsi="TH SarabunPSK"/>
          <w:sz w:val="32"/>
        </w:rPr>
        <w:t>23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="00EC2987" w:rsidRPr="00EC2987">
        <w:rPr>
          <w:rFonts w:ascii="TH SarabunPSK" w:hAnsi="TH SarabunPSK"/>
          <w:sz w:val="32"/>
        </w:rPr>
        <w:t xml:space="preserve">List </w:t>
      </w:r>
      <w:proofErr w:type="spellStart"/>
      <w:r w:rsidR="00EC2987" w:rsidRPr="00EC2987">
        <w:rPr>
          <w:rFonts w:ascii="TH SarabunPSK" w:hAnsi="TH SarabunPSK"/>
          <w:sz w:val="32"/>
        </w:rPr>
        <w:t>serviec</w:t>
      </w:r>
      <w:proofErr w:type="spellEnd"/>
      <w:r w:rsidRPr="009F1F59">
        <w:rPr>
          <w:rFonts w:ascii="TH SarabunPSK" w:hAnsi="TH SarabunPSK"/>
          <w:sz w:val="32"/>
        </w:rPr>
        <w:t xml:space="preserve"> cancel</w:t>
      </w:r>
      <w:bookmarkEnd w:id="60"/>
    </w:p>
    <w:p w14:paraId="526DCE33" w14:textId="77777777" w:rsidR="00E72770" w:rsidRPr="009F1F59" w:rsidRDefault="00E72770" w:rsidP="00E7277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เป็นยูสเคสที่ใช้โดยคนขับรถเพื่อใช้สำหรับแสดงรายการขอยกเลิกการใช้บริการ ใช้สำหรับแสดงรายการขอยกเลิกการใช้บริการ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E72770" w:rsidRPr="009F1F59" w14:paraId="57B7E054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C666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22CA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E72770" w:rsidRPr="009F1F59" w14:paraId="0CF0E844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5D27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7811B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request cancel</w:t>
            </w:r>
          </w:p>
        </w:tc>
      </w:tr>
      <w:tr w:rsidR="00E72770" w:rsidRPr="009F1F59" w14:paraId="4BB06885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B2B22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743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E72770" w:rsidRPr="009F1F59" w14:paraId="071864CB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6A5B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0FAF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4DF501DD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F86C7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261A1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request cancel</w:t>
            </w:r>
          </w:p>
          <w:p w14:paraId="74A80F17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ระบบรับค่ารายการขอยกเลิกการใช้บริการ</w:t>
            </w:r>
          </w:p>
          <w:p w14:paraId="6E57C8A2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ตรวจสอบสถานะการค้นหารายการขอยกเลิกการใช้บริการ</w:t>
            </w:r>
          </w:p>
          <w:p w14:paraId="38B8E29E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ทั้งหมดโดย </w:t>
            </w:r>
          </w:p>
          <w:p w14:paraId="27DA934D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ระบบค้นหารายการขอยกเลิกการใช้บริการทั้งหมดของผู้ใช้ในฐานข้อมูล </w:t>
            </w:r>
          </w:p>
          <w:p w14:paraId="0751CAE4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ระบบคืนค่ารายการขอยกเลิกการใช้บริการ ทั้งหมดในฐานข้อมูล</w:t>
            </w:r>
          </w:p>
          <w:p w14:paraId="67E13F1A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ระบบแสดงรายการขอยกเลิกการใช้บริการทั้งหมดแก่ผู้ใช้ </w:t>
            </w:r>
          </w:p>
          <w:p w14:paraId="473EC41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5 –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E72770" w:rsidRPr="009F1F59" w14:paraId="70BD96B6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569E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BBA7A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18488896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BAD6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7B71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29CDCAEB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CAD0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774E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6EE67E5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1314A3D2" w14:textId="77777777" w:rsidR="00E72770" w:rsidRPr="009F1F59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9DD6AC9" w14:textId="77777777" w:rsidR="00E72770" w:rsidRPr="009F1F59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E565D09" w14:textId="77777777" w:rsidR="00E72770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23C0F11" w14:textId="77777777" w:rsidR="00E72770" w:rsidRPr="009F1F59" w:rsidRDefault="00E72770" w:rsidP="00E72770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51ACF20" w14:textId="5E931F2A" w:rsidR="00E72770" w:rsidRPr="009F1F59" w:rsidRDefault="00E72770" w:rsidP="00E72770">
      <w:pPr>
        <w:pStyle w:val="Heading1"/>
        <w:rPr>
          <w:rFonts w:ascii="TH SarabunPSK" w:hAnsi="TH SarabunPSK"/>
          <w:sz w:val="32"/>
        </w:rPr>
      </w:pPr>
      <w:r w:rsidRPr="009F1F59">
        <w:rPr>
          <w:rFonts w:ascii="TH SarabunPSK" w:hAnsi="TH SarabunPSK"/>
        </w:rPr>
        <w:lastRenderedPageBreak/>
        <w:tab/>
      </w:r>
      <w:bookmarkStart w:id="61" w:name="_Toc101790029"/>
      <w:r w:rsidRPr="009F1F59">
        <w:rPr>
          <w:rFonts w:ascii="TH SarabunPSK" w:hAnsi="TH SarabunPSK"/>
          <w:sz w:val="32"/>
        </w:rPr>
        <w:t>3.1.</w:t>
      </w:r>
      <w:r>
        <w:rPr>
          <w:rFonts w:ascii="TH SarabunPSK" w:hAnsi="TH SarabunPSK"/>
          <w:sz w:val="32"/>
        </w:rPr>
        <w:t>24</w:t>
      </w:r>
      <w:r w:rsidRPr="009F1F59">
        <w:rPr>
          <w:rFonts w:ascii="TH SarabunPSK" w:hAnsi="TH SarabunPSK"/>
          <w:sz w:val="32"/>
          <w:cs/>
        </w:rPr>
        <w:t xml:space="preserve"> ยูสเคส </w:t>
      </w:r>
      <w:r w:rsidRPr="009F1F59">
        <w:rPr>
          <w:rFonts w:ascii="TH SarabunPSK" w:hAnsi="TH SarabunPSK"/>
          <w:sz w:val="32"/>
        </w:rPr>
        <w:t>Approve request</w:t>
      </w:r>
      <w:bookmarkEnd w:id="61"/>
    </w:p>
    <w:p w14:paraId="3088D132" w14:textId="77777777" w:rsidR="00E72770" w:rsidRPr="009F1F59" w:rsidRDefault="00E72770" w:rsidP="00E72770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>เป็นยูสเคสที่ใช้โดยคนขับรถเพื่อยืนยัน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ขอยกเลิกการใช้บริการ 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ที่ส่งมาจากผู้ปกครอง โดยจะทำงานได้ต้องต่อมากจากยูสเคส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List request cancel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E72770" w:rsidRPr="009F1F59" w14:paraId="70210A41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E4B73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13DEB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E72770" w:rsidRPr="009F1F59" w14:paraId="400CCCA0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34E0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6656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request</w:t>
            </w:r>
          </w:p>
        </w:tc>
      </w:tr>
      <w:tr w:rsidR="00E72770" w:rsidRPr="009F1F59" w14:paraId="3DCCE368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2F668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3DD47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E72770" w:rsidRPr="009F1F59" w14:paraId="4859FAB4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CD4DC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EF215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E72770" w:rsidRPr="009F1F59" w14:paraId="7B08E9FC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9485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596F3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Approve request</w:t>
            </w:r>
          </w:p>
          <w:p w14:paraId="02CC9996" w14:textId="77777777" w:rsidR="00E72770" w:rsidRPr="009F1F59" w:rsidRDefault="00E72770" w:rsidP="00B775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กดยืนยันการร้อง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ขอยกเลิกการใช้บริการ</w:t>
            </w:r>
          </w:p>
          <w:p w14:paraId="0F362377" w14:textId="4C149CCA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ระบบแสดงข้อความเตือน</w:t>
            </w:r>
          </w:p>
          <w:p w14:paraId="2AFB38E4" w14:textId="77777777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ระบบรับค่าข้อมูลการขอยกเลิก</w:t>
            </w:r>
          </w:p>
          <w:p w14:paraId="02C24033" w14:textId="77777777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5 -  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ตรวจสอบสถานะการแก้ไขข้อมูลสถานะของสัญญา</w:t>
            </w:r>
          </w:p>
          <w:p w14:paraId="71258EEF" w14:textId="77777777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5.1 -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แก้ไขสถานะของสัญญา</w:t>
            </w:r>
          </w:p>
          <w:p w14:paraId="3C08ACE4" w14:textId="10A26B96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5.2 -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ส่งค่าสถานะการแก้ไข</w:t>
            </w:r>
          </w:p>
          <w:p w14:paraId="33DD8B62" w14:textId="7CFE59D5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ตรวจสอบสถานะการแก้ไขข้อมูลการขอยกเลิกการใช้บริการ</w:t>
            </w:r>
          </w:p>
          <w:p w14:paraId="5538FF4C" w14:textId="76103946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.1.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แก้ไขสถานะของการข้อยกเลิกใช้บริการ</w:t>
            </w:r>
          </w:p>
          <w:p w14:paraId="06A6F881" w14:textId="2C15CE5A" w:rsidR="00AB1980" w:rsidRPr="00AB198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6.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ระบบแก้ไขข้อมูลสถานะเป็นสถานะยกเลิกใช้บริการ</w:t>
            </w:r>
          </w:p>
          <w:p w14:paraId="4F4D324E" w14:textId="2705B3C3" w:rsidR="00E72770" w:rsidRDefault="00AB1980" w:rsidP="00AB198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–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AB198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ระบบแสดงสถานะการยกเลิกใช้บริการ</w:t>
            </w:r>
          </w:p>
          <w:p w14:paraId="6E16C823" w14:textId="79C3DEC1" w:rsidR="00E72770" w:rsidRPr="009F1F59" w:rsidRDefault="00AB198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8 -</w:t>
            </w:r>
            <w:r w:rsidR="00E72770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E72770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72770" w:rsidRPr="009F1F59" w14:paraId="10AE0E61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571BE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94FFB" w14:textId="77777777" w:rsidR="00E72770" w:rsidRPr="009F1F59" w:rsidRDefault="00E72770" w:rsidP="00B775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645B22E5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A4994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557E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2266181F" w14:textId="77777777" w:rsidTr="00B775BF"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6A3F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C103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41B81B87" w14:textId="77777777" w:rsidR="00E72770" w:rsidRPr="009F1F59" w:rsidRDefault="00E72770" w:rsidP="00E72770">
      <w:pPr>
        <w:rPr>
          <w:rFonts w:ascii="TH SarabunPSK" w:hAnsi="TH SarabunPSK" w:cs="TH SarabunPSK"/>
        </w:rPr>
      </w:pPr>
    </w:p>
    <w:p w14:paraId="4F04E1B5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0953CA87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0E153721" w14:textId="77777777" w:rsidR="00E72770" w:rsidRPr="009F1F59" w:rsidRDefault="00E72770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4142698B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B048273" w14:textId="21A778A5" w:rsidR="00E72770" w:rsidRPr="009F1F59" w:rsidRDefault="00BC79BE" w:rsidP="00E72770">
      <w:pPr>
        <w:pStyle w:val="Heading1"/>
        <w:rPr>
          <w:rFonts w:ascii="TH SarabunPSK" w:hAnsi="TH SarabunPSK"/>
        </w:rPr>
      </w:pPr>
      <w:r w:rsidRPr="009F1F59">
        <w:rPr>
          <w:rFonts w:ascii="TH SarabunPSK" w:hAnsi="TH SarabunPSK"/>
          <w:cs/>
        </w:rPr>
        <w:lastRenderedPageBreak/>
        <w:tab/>
      </w:r>
      <w:r w:rsidR="00E72770" w:rsidRPr="009F1F59">
        <w:rPr>
          <w:rFonts w:ascii="TH SarabunPSK" w:hAnsi="TH SarabunPSK"/>
          <w:cs/>
        </w:rPr>
        <w:tab/>
      </w:r>
      <w:bookmarkStart w:id="62" w:name="_Toc101790030"/>
      <w:r w:rsidR="00E72770" w:rsidRPr="009F1F59">
        <w:rPr>
          <w:rFonts w:ascii="TH SarabunPSK" w:hAnsi="TH SarabunPSK"/>
          <w:sz w:val="32"/>
        </w:rPr>
        <w:t>3.1.</w:t>
      </w:r>
      <w:r w:rsidR="00E72770">
        <w:rPr>
          <w:rFonts w:ascii="TH SarabunPSK" w:hAnsi="TH SarabunPSK"/>
          <w:sz w:val="32"/>
        </w:rPr>
        <w:t>25</w:t>
      </w:r>
      <w:r w:rsidR="00E72770" w:rsidRPr="009F1F59">
        <w:rPr>
          <w:rFonts w:ascii="TH SarabunPSK" w:hAnsi="TH SarabunPSK"/>
          <w:sz w:val="32"/>
        </w:rPr>
        <w:t xml:space="preserve"> </w:t>
      </w:r>
      <w:r w:rsidR="00E72770" w:rsidRPr="009F1F59">
        <w:rPr>
          <w:rFonts w:ascii="TH SarabunPSK" w:hAnsi="TH SarabunPSK"/>
          <w:sz w:val="32"/>
          <w:cs/>
        </w:rPr>
        <w:t xml:space="preserve">ยูสเคส </w:t>
      </w:r>
      <w:bookmarkStart w:id="63" w:name="_Hlk97839219"/>
      <w:r w:rsidR="00E72770" w:rsidRPr="009F1F59">
        <w:rPr>
          <w:rFonts w:ascii="TH SarabunPSK" w:hAnsi="TH SarabunPSK"/>
          <w:sz w:val="32"/>
        </w:rPr>
        <w:t>Send message</w:t>
      </w:r>
      <w:r w:rsidR="00E72770" w:rsidRPr="009F1F59">
        <w:rPr>
          <w:rFonts w:ascii="TH SarabunPSK" w:hAnsi="TH SarabunPSK"/>
          <w:sz w:val="32"/>
          <w:cs/>
        </w:rPr>
        <w:t xml:space="preserve"> </w:t>
      </w:r>
      <w:r w:rsidR="00E72770" w:rsidRPr="009F1F59">
        <w:rPr>
          <w:rFonts w:ascii="TH SarabunPSK" w:hAnsi="TH SarabunPSK"/>
          <w:sz w:val="32"/>
        </w:rPr>
        <w:t>by driver</w:t>
      </w:r>
      <w:bookmarkEnd w:id="62"/>
      <w:bookmarkEnd w:id="63"/>
    </w:p>
    <w:p w14:paraId="470D2A74" w14:textId="77777777" w:rsidR="00E72770" w:rsidRPr="009F1F59" w:rsidRDefault="00E72770" w:rsidP="00E7277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Pr="009F1F59">
        <w:rPr>
          <w:rFonts w:ascii="TH SarabunPSK" w:eastAsia="Times New Roman" w:hAnsi="TH SarabunPSK" w:cs="TH SarabunPSK"/>
          <w:sz w:val="32"/>
          <w:szCs w:val="32"/>
        </w:rPr>
        <w:t>Send message</w:t>
      </w:r>
      <w:r w:rsidRPr="009F1F5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เป็นยูสเคสสำหรับติดต่อกันระหว่างผู้ปกครองกับคนขับรถ จะใช้ </w:t>
      </w:r>
      <w:r w:rsidRPr="009F1F59">
        <w:rPr>
          <w:rFonts w:ascii="TH SarabunPSK" w:hAnsi="TH SarabunPSK" w:cs="TH SarabunPSK"/>
          <w:sz w:val="32"/>
          <w:szCs w:val="32"/>
        </w:rPr>
        <w:t xml:space="preserve">Line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เป็นตัวกลางในการติดต่อ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E72770" w:rsidRPr="009F1F59" w14:paraId="4301D51D" w14:textId="77777777" w:rsidTr="00B775BF">
        <w:tc>
          <w:tcPr>
            <w:tcW w:w="3145" w:type="dxa"/>
          </w:tcPr>
          <w:p w14:paraId="5F227237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47848C29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E72770" w:rsidRPr="009F1F59" w14:paraId="39B1E211" w14:textId="77777777" w:rsidTr="00B775BF">
        <w:tc>
          <w:tcPr>
            <w:tcW w:w="3145" w:type="dxa"/>
          </w:tcPr>
          <w:p w14:paraId="385999AB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606910AF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by driver</w:t>
            </w:r>
          </w:p>
        </w:tc>
      </w:tr>
      <w:tr w:rsidR="00E72770" w:rsidRPr="009F1F59" w14:paraId="1D51D919" w14:textId="77777777" w:rsidTr="00B775BF">
        <w:tc>
          <w:tcPr>
            <w:tcW w:w="3145" w:type="dxa"/>
          </w:tcPr>
          <w:p w14:paraId="783A6D8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7487EB1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E72770" w:rsidRPr="009F1F59" w14:paraId="3F2794E9" w14:textId="77777777" w:rsidTr="00B775BF">
        <w:tc>
          <w:tcPr>
            <w:tcW w:w="3145" w:type="dxa"/>
          </w:tcPr>
          <w:p w14:paraId="6802598A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3D31EB95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503E0C34" w14:textId="77777777" w:rsidTr="00B775BF">
        <w:tc>
          <w:tcPr>
            <w:tcW w:w="3145" w:type="dxa"/>
          </w:tcPr>
          <w:p w14:paraId="6C888A0E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4D252C01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Send message</w:t>
            </w:r>
          </w:p>
          <w:p w14:paraId="2615F204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ผู้ใช้กรอกข้อความที่ต้องการส่ง</w:t>
            </w:r>
          </w:p>
          <w:p w14:paraId="32F23A27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ระบบรับค่าข้อความ</w:t>
            </w:r>
          </w:p>
          <w:p w14:paraId="11ADB493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ระบบตรวจสอบสถานะการเข้าสู่ระบบของผู้ใช้โดย</w:t>
            </w:r>
          </w:p>
          <w:p w14:paraId="4FF52D0A" w14:textId="77777777" w:rsidR="00E72770" w:rsidRPr="009F1F59" w:rsidRDefault="00E72770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0BCDB6F9" w14:textId="77777777" w:rsidR="00E72770" w:rsidRPr="009F1F59" w:rsidRDefault="00E72770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6DF115DE" w14:textId="77777777" w:rsidR="00E72770" w:rsidRPr="009F1F59" w:rsidRDefault="00E72770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5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54E0D451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72770" w:rsidRPr="009F1F59" w14:paraId="74F21F9B" w14:textId="77777777" w:rsidTr="00B775BF">
        <w:tc>
          <w:tcPr>
            <w:tcW w:w="3145" w:type="dxa"/>
          </w:tcPr>
          <w:p w14:paraId="77670C7E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4757234D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3.1 – ในกรณีที่ไม่มีข้อมูลการชำระเงินระบบจะแสดงข้อความ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ไม่มีรายการชำระเงิน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72770" w:rsidRPr="009F1F59" w14:paraId="70640E61" w14:textId="77777777" w:rsidTr="00B775BF">
        <w:tc>
          <w:tcPr>
            <w:tcW w:w="3145" w:type="dxa"/>
          </w:tcPr>
          <w:p w14:paraId="07B366F6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0881A358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E72770" w:rsidRPr="009F1F59" w14:paraId="4DC53F0D" w14:textId="77777777" w:rsidTr="00B775BF">
        <w:tc>
          <w:tcPr>
            <w:tcW w:w="3145" w:type="dxa"/>
          </w:tcPr>
          <w:p w14:paraId="49888DE8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16B8E210" w14:textId="77777777" w:rsidR="00E72770" w:rsidRPr="009F1F59" w:rsidRDefault="00E72770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310BB41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53EC64CF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2EE43BE2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04DA090C" w14:textId="77777777" w:rsidR="00E72770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3B99D0D3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16ED02BA" w14:textId="77777777" w:rsidR="00E72770" w:rsidRPr="009F1F59" w:rsidRDefault="00E72770" w:rsidP="00E72770">
      <w:pPr>
        <w:pStyle w:val="Heading1"/>
        <w:rPr>
          <w:rFonts w:ascii="TH SarabunPSK" w:eastAsia="Times New Roman" w:hAnsi="TH SarabunPSK"/>
          <w:sz w:val="32"/>
        </w:rPr>
      </w:pPr>
      <w:r>
        <w:rPr>
          <w:rFonts w:ascii="TH SarabunPSK" w:hAnsi="TH SarabunPSK"/>
          <w:sz w:val="32"/>
        </w:rPr>
        <w:tab/>
      </w:r>
    </w:p>
    <w:p w14:paraId="1D8E4568" w14:textId="77777777" w:rsidR="00E72770" w:rsidRPr="009F1F59" w:rsidRDefault="00E72770" w:rsidP="00E72770">
      <w:pPr>
        <w:rPr>
          <w:rFonts w:ascii="TH SarabunPSK" w:eastAsia="Times New Roman" w:hAnsi="TH SarabunPSK" w:cs="TH SarabunPSK"/>
          <w:sz w:val="32"/>
          <w:szCs w:val="32"/>
        </w:rPr>
      </w:pPr>
    </w:p>
    <w:p w14:paraId="2BD7C9AC" w14:textId="3BEDCF1B" w:rsidR="00BC79BE" w:rsidRPr="009F1F59" w:rsidRDefault="00BC79BE" w:rsidP="0056312F">
      <w:pPr>
        <w:pStyle w:val="Heading1"/>
        <w:rPr>
          <w:rFonts w:ascii="TH SarabunPSK" w:hAnsi="TH SarabunPSK"/>
        </w:rPr>
      </w:pPr>
      <w:bookmarkStart w:id="64" w:name="_Toc101790031"/>
      <w:r w:rsidRPr="009F1F59">
        <w:rPr>
          <w:rFonts w:ascii="TH SarabunPSK" w:hAnsi="TH SarabunPSK"/>
          <w:sz w:val="32"/>
        </w:rPr>
        <w:lastRenderedPageBreak/>
        <w:t>3.1.</w:t>
      </w:r>
      <w:r w:rsidR="00327CCD">
        <w:rPr>
          <w:rFonts w:ascii="TH SarabunPSK" w:hAnsi="TH SarabunPSK"/>
          <w:sz w:val="32"/>
        </w:rPr>
        <w:t>26</w:t>
      </w:r>
      <w:r w:rsidRPr="009F1F59">
        <w:rPr>
          <w:rFonts w:ascii="TH SarabunPSK" w:hAnsi="TH SarabunPSK"/>
          <w:sz w:val="32"/>
        </w:rPr>
        <w:t xml:space="preserve"> </w:t>
      </w:r>
      <w:r w:rsidRPr="009F1F59">
        <w:rPr>
          <w:rFonts w:ascii="TH SarabunPSK" w:hAnsi="TH SarabunPSK"/>
          <w:sz w:val="32"/>
          <w:cs/>
        </w:rPr>
        <w:t xml:space="preserve">ยูสเคส </w:t>
      </w:r>
      <w:r w:rsidR="00E72770">
        <w:rPr>
          <w:rFonts w:ascii="TH SarabunPSK" w:hAnsi="TH SarabunPSK"/>
          <w:sz w:val="32"/>
        </w:rPr>
        <w:t>Update service status</w:t>
      </w:r>
      <w:bookmarkEnd w:id="64"/>
    </w:p>
    <w:p w14:paraId="10608C9A" w14:textId="3E0B6F63" w:rsidR="00BC79BE" w:rsidRPr="009F1F59" w:rsidRDefault="00BC79BE" w:rsidP="00BC79B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eastAsia="Times New Roman" w:hAnsi="TH SarabunPSK" w:cs="TH SarabunPSK"/>
          <w:sz w:val="32"/>
          <w:szCs w:val="32"/>
        </w:rPr>
        <w:tab/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ยูสเคส </w:t>
      </w:r>
      <w:r w:rsidR="00E72770">
        <w:rPr>
          <w:rFonts w:ascii="TH SarabunPSK" w:eastAsia="Times New Roman" w:hAnsi="TH SarabunPSK" w:cs="TH SarabunPSK"/>
          <w:sz w:val="32"/>
          <w:szCs w:val="32"/>
        </w:rPr>
        <w:t>Update service status</w:t>
      </w:r>
      <w:r w:rsidRPr="009F1F59">
        <w:rPr>
          <w:rFonts w:ascii="TH SarabunPSK" w:hAnsi="TH SarabunPSK" w:cs="TH SarabunPSK"/>
          <w:sz w:val="32"/>
          <w:szCs w:val="32"/>
        </w:rPr>
        <w:t xml:space="preserve"> 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เป็นยูสเคสใช้สำหรับการแก้ไขสถานะเมื่อขึ้นรถแล้ว และเมื่อลงจากรถ เมื่อมีการแก้ไขสถานะจะมีการแสดงโชว์ในหน้าโปรไฟล์ของนักเรียน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BC79BE" w:rsidRPr="009F1F59" w14:paraId="1042EB50" w14:textId="77777777" w:rsidTr="00337DBB">
        <w:tc>
          <w:tcPr>
            <w:tcW w:w="3145" w:type="dxa"/>
          </w:tcPr>
          <w:p w14:paraId="62FE9D80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205" w:type="dxa"/>
          </w:tcPr>
          <w:p w14:paraId="5CED221F" w14:textId="0F919ABA" w:rsidR="00BC79BE" w:rsidRPr="009F1F59" w:rsidRDefault="00202208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แอปพลิเคชันการจัดการรถรับ-ส่งนักเรียน</w:t>
            </w:r>
          </w:p>
        </w:tc>
      </w:tr>
      <w:tr w:rsidR="00BC79BE" w:rsidRPr="009F1F59" w14:paraId="2AF5EA62" w14:textId="77777777" w:rsidTr="00337DBB">
        <w:tc>
          <w:tcPr>
            <w:tcW w:w="3145" w:type="dxa"/>
          </w:tcPr>
          <w:p w14:paraId="724A0CB0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205" w:type="dxa"/>
          </w:tcPr>
          <w:p w14:paraId="1DD5B7B9" w14:textId="0860D32D" w:rsidR="00BC79BE" w:rsidRPr="009F1F59" w:rsidRDefault="00E72770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Update service status</w:t>
            </w:r>
          </w:p>
        </w:tc>
      </w:tr>
      <w:tr w:rsidR="00BC79BE" w:rsidRPr="009F1F59" w14:paraId="69F3C151" w14:textId="77777777" w:rsidTr="00337DBB">
        <w:tc>
          <w:tcPr>
            <w:tcW w:w="3145" w:type="dxa"/>
          </w:tcPr>
          <w:p w14:paraId="372D719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205" w:type="dxa"/>
          </w:tcPr>
          <w:p w14:paraId="656B8C57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</w:tc>
      </w:tr>
      <w:tr w:rsidR="00BC79BE" w:rsidRPr="009F1F59" w14:paraId="4AEADDE5" w14:textId="77777777" w:rsidTr="00337DBB">
        <w:tc>
          <w:tcPr>
            <w:tcW w:w="3145" w:type="dxa"/>
          </w:tcPr>
          <w:p w14:paraId="474C26DA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205" w:type="dxa"/>
          </w:tcPr>
          <w:p w14:paraId="4F7B5EA6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5071778C" w14:textId="77777777" w:rsidTr="00337DBB">
        <w:tc>
          <w:tcPr>
            <w:tcW w:w="3145" w:type="dxa"/>
          </w:tcPr>
          <w:p w14:paraId="2F4F80F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205" w:type="dxa"/>
          </w:tcPr>
          <w:p w14:paraId="2A15AB6F" w14:textId="51E03C0A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E72770">
              <w:rPr>
                <w:rFonts w:ascii="TH SarabunPSK" w:eastAsia="Times New Roman" w:hAnsi="TH SarabunPSK" w:cs="TH SarabunPSK"/>
                <w:sz w:val="32"/>
                <w:szCs w:val="32"/>
              </w:rPr>
              <w:t>Update service status</w:t>
            </w:r>
          </w:p>
          <w:p w14:paraId="1C5E7C5F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ผู้ใช้กดขึ้นรถหรือลงรถเพื่อจะแก้ไขสถานะของรถ</w:t>
            </w:r>
          </w:p>
          <w:p w14:paraId="6FD60114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ระบบรับค่าการแก้ไขสถานะของรถ</w:t>
            </w:r>
          </w:p>
          <w:p w14:paraId="7FF461C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ระบบตรวจสอบข้อมูลการสมัครขึ้นรถ</w:t>
            </w:r>
          </w:p>
          <w:p w14:paraId="5D58503B" w14:textId="7F4B096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</w:t>
            </w:r>
            <w:r w:rsidR="000F759E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ค้นหาข้อมูลการสมัครขึ้นรถ</w:t>
            </w:r>
          </w:p>
          <w:p w14:paraId="200ADD26" w14:textId="18ABA578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4.2.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ตรวจสอบนักเรียนที่ยังสมัครกับรถ</w:t>
            </w:r>
          </w:p>
          <w:p w14:paraId="5BD2BBFE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ระบบเช็คจำนวนการสมัครกับรถ</w:t>
            </w:r>
          </w:p>
          <w:p w14:paraId="3E82DA29" w14:textId="77777777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ระบบแก้ไขข้อมูลสถานะรถรับส่ง</w:t>
            </w:r>
          </w:p>
          <w:p w14:paraId="3CF83D66" w14:textId="50EBE116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6.1.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แก้ไขข้อมูลสถานะของรถ</w:t>
            </w:r>
          </w:p>
          <w:p w14:paraId="456D8401" w14:textId="57964A45" w:rsidR="00FA10D7" w:rsidRPr="009F1F59" w:rsidRDefault="00FA10D7" w:rsidP="00FA10D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6.2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คืนค่าสถานะการแก้ไข</w:t>
            </w:r>
          </w:p>
          <w:p w14:paraId="3A354E3E" w14:textId="77777777" w:rsidR="00FA10D7" w:rsidRPr="009F1F59" w:rsidRDefault="00FA10D7" w:rsidP="00FA10D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ระบบแสดงข้อมูลสถาที่ได้รับการแก้ไข</w:t>
            </w:r>
          </w:p>
          <w:p w14:paraId="7DFC3B07" w14:textId="26269A5A" w:rsidR="00BC79BE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="00BC79BE"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="00BC79BE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C79BE" w:rsidRPr="009F1F59" w14:paraId="3913BCDE" w14:textId="77777777" w:rsidTr="00337DBB">
        <w:tc>
          <w:tcPr>
            <w:tcW w:w="3145" w:type="dxa"/>
          </w:tcPr>
          <w:p w14:paraId="2C042761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205" w:type="dxa"/>
          </w:tcPr>
          <w:p w14:paraId="36676ED5" w14:textId="33610502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</w:t>
            </w:r>
            <w:r w:rsidR="00FA10D7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.1. - ในกรณีพบข้อมูลนักเรียนที่ยังมีการสมัครอยู่กับรถ จะแจ้งเตือนผู้ใช้ว่าไม่สามารถแก้ไขสถานะได้ เนื่องจากยังมีนักเรียนสมัครอยู่</w:t>
            </w:r>
          </w:p>
        </w:tc>
      </w:tr>
      <w:tr w:rsidR="00BC79BE" w:rsidRPr="009F1F59" w14:paraId="158A8828" w14:textId="77777777" w:rsidTr="00337DBB">
        <w:tc>
          <w:tcPr>
            <w:tcW w:w="3145" w:type="dxa"/>
          </w:tcPr>
          <w:p w14:paraId="4541622C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Pre Condition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>(s):</w:t>
            </w:r>
          </w:p>
        </w:tc>
        <w:tc>
          <w:tcPr>
            <w:tcW w:w="6205" w:type="dxa"/>
          </w:tcPr>
          <w:p w14:paraId="785FFD6F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 w:rsidR="00BC79BE" w:rsidRPr="009F1F59" w14:paraId="1B4B280C" w14:textId="77777777" w:rsidTr="00337DBB">
        <w:tc>
          <w:tcPr>
            <w:tcW w:w="3145" w:type="dxa"/>
          </w:tcPr>
          <w:p w14:paraId="7E9631AE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Post Condition(s):</w:t>
            </w:r>
          </w:p>
        </w:tc>
        <w:tc>
          <w:tcPr>
            <w:tcW w:w="6205" w:type="dxa"/>
          </w:tcPr>
          <w:p w14:paraId="62FCE788" w14:textId="77777777" w:rsidR="00BC79BE" w:rsidRPr="009F1F59" w:rsidRDefault="00BC79BE" w:rsidP="00337DB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2D4C0D75" w14:textId="77777777" w:rsidR="00BC79BE" w:rsidRPr="009F1F59" w:rsidRDefault="00BC79BE" w:rsidP="00BC79BE">
      <w:pPr>
        <w:rPr>
          <w:rFonts w:ascii="TH SarabunPSK" w:eastAsia="Times New Roman" w:hAnsi="TH SarabunPSK" w:cs="TH SarabunPSK"/>
          <w:sz w:val="32"/>
          <w:szCs w:val="32"/>
        </w:rPr>
      </w:pPr>
    </w:p>
    <w:p w14:paraId="01E9F81C" w14:textId="77777777" w:rsidR="00BC79BE" w:rsidRPr="009F1F59" w:rsidRDefault="00BC79BE" w:rsidP="00BC79BE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CD5DD29" w14:textId="73924C9A" w:rsidR="00BC79BE" w:rsidRPr="009F1F59" w:rsidRDefault="00BC79BE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4E91A090" w14:textId="77777777" w:rsidR="00BC79BE" w:rsidRPr="009F1F59" w:rsidRDefault="00BC79BE" w:rsidP="00D15811">
      <w:pPr>
        <w:rPr>
          <w:rFonts w:ascii="TH SarabunPSK" w:eastAsia="Times New Roman" w:hAnsi="TH SarabunPSK" w:cs="TH SarabunPSK"/>
          <w:sz w:val="32"/>
          <w:szCs w:val="32"/>
        </w:rPr>
      </w:pPr>
    </w:p>
    <w:p w14:paraId="2A5288F8" w14:textId="2D3E1B82" w:rsidR="00D15811" w:rsidRPr="009F1F59" w:rsidRDefault="00B460B5" w:rsidP="0056312F">
      <w:pPr>
        <w:pStyle w:val="Heading1"/>
        <w:rPr>
          <w:rFonts w:ascii="TH SarabunPSK" w:hAnsi="TH SarabunPSK"/>
        </w:rPr>
      </w:pPr>
      <w:bookmarkStart w:id="65" w:name="_Toc101790032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 xml:space="preserve">2 </w:t>
      </w:r>
      <w:r w:rsidRPr="009F1F59">
        <w:rPr>
          <w:rFonts w:ascii="TH SarabunPSK" w:hAnsi="TH SarabunPSK"/>
          <w:cs/>
        </w:rPr>
        <w:t>รายละเอียดของคลาสไดอาแกรม (</w:t>
      </w:r>
      <w:r w:rsidRPr="009F1F59">
        <w:rPr>
          <w:rFonts w:ascii="TH SarabunPSK" w:hAnsi="TH SarabunPSK"/>
        </w:rPr>
        <w:t>Class Diagram Specifications</w:t>
      </w:r>
      <w:r w:rsidRPr="009F1F59">
        <w:rPr>
          <w:rFonts w:ascii="TH SarabunPSK" w:hAnsi="TH SarabunPSK"/>
          <w:cs/>
        </w:rPr>
        <w:t>)</w:t>
      </w:r>
      <w:bookmarkEnd w:id="65"/>
    </w:p>
    <w:p w14:paraId="75FCAAB1" w14:textId="2AEEB2FD" w:rsidR="00D15811" w:rsidRPr="009F1F59" w:rsidRDefault="00B460B5" w:rsidP="00B460B5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เป้าหมายหลักของการสร้างคลาสจะได้มาจากรายการของคลาสที่อาจเป็นส่วนประกอบของระบบเรียกว่า คลาสคู่แข่ง (</w:t>
      </w:r>
      <w:r w:rsidRPr="009F1F59">
        <w:rPr>
          <w:rFonts w:ascii="TH SarabunPSK" w:hAnsi="TH SarabunPSK" w:cs="TH SarabunPSK"/>
          <w:sz w:val="32"/>
          <w:szCs w:val="32"/>
        </w:rPr>
        <w:t xml:space="preserve">Candidate Classes) </w:t>
      </w:r>
      <w:r w:rsidRPr="009F1F59">
        <w:rPr>
          <w:rFonts w:ascii="TH SarabunPSK" w:hAnsi="TH SarabunPSK" w:cs="TH SarabunPSK"/>
          <w:sz w:val="32"/>
          <w:szCs w:val="32"/>
          <w:cs/>
        </w:rPr>
        <w:t>และจากนั้น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ทำการ</w:t>
      </w:r>
      <w:r w:rsidRPr="009F1F59">
        <w:rPr>
          <w:rFonts w:ascii="TH SarabunPSK" w:hAnsi="TH SarabunPSK" w:cs="TH SarabunPSK"/>
          <w:sz w:val="32"/>
          <w:szCs w:val="32"/>
          <w:cs/>
        </w:rPr>
        <w:t>ก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หนดว่าคลาสใดที่ระบบต้องการใช้ในการท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งานและคลาสใดบ้างที่อยู่ภายนอกระบบ คลาสคู่แข่งจะเป็นคลาสที่มีสามารถนามาใช้ในการ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เป็นคลาสได้ โดยปกติจะประกอบไปด้วยคานามทุก ๆ 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ที่ปรากฏในเอกสารประกอบการ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sz w:val="32"/>
          <w:szCs w:val="32"/>
          <w:cs/>
        </w:rPr>
        <w:t>ความต้องการของระบบ ซึ่งในวิธีการเชิงวัตถุจะได้แก่คาอธิบายรายละเอียดของยูสเคสนั่นเอง</w:t>
      </w:r>
    </w:p>
    <w:p w14:paraId="7304A423" w14:textId="16E7C6B5" w:rsidR="00B460B5" w:rsidRPr="009F1F59" w:rsidRDefault="00B460B5" w:rsidP="0056312F">
      <w:pPr>
        <w:pStyle w:val="Heading1"/>
        <w:rPr>
          <w:rFonts w:ascii="TH SarabunPSK" w:hAnsi="TH SarabunPSK"/>
        </w:rPr>
      </w:pPr>
      <w:bookmarkStart w:id="66" w:name="_Toc101790033"/>
      <w:r w:rsidRPr="009F1F59">
        <w:rPr>
          <w:rFonts w:ascii="TH SarabunPSK" w:hAnsi="TH SarabunPSK"/>
        </w:rPr>
        <w:t>3.2.1</w:t>
      </w:r>
      <w:r w:rsidRPr="009F1F59">
        <w:rPr>
          <w:rFonts w:ascii="TH SarabunPSK" w:hAnsi="TH SarabunPSK"/>
          <w:cs/>
        </w:rPr>
        <w:t xml:space="preserve"> รายการคลาสคู่แข่ง (</w:t>
      </w:r>
      <w:r w:rsidRPr="009F1F59">
        <w:rPr>
          <w:rFonts w:ascii="TH SarabunPSK" w:hAnsi="TH SarabunPSK"/>
        </w:rPr>
        <w:t>Candidate Class)</w:t>
      </w:r>
      <w:bookmarkEnd w:id="66"/>
    </w:p>
    <w:p w14:paraId="37696A6C" w14:textId="3CE7F08B" w:rsidR="00B460B5" w:rsidRPr="009F1F59" w:rsidRDefault="00B460B5" w:rsidP="00B460B5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คลาสคู่แข่งได้จากการค้นหาค</w:t>
      </w:r>
      <w:r w:rsidR="0049319F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นามที่ปรากฏอยู่ในยูสเคส และน</w:t>
      </w:r>
      <w:r w:rsidR="0049319F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มาจัดเรียงไว้ในตารางเพื่อ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sz w:val="32"/>
          <w:szCs w:val="32"/>
          <w:cs/>
        </w:rPr>
        <w:t>เป็นคลาสคู่แข่ง ซึ่งจะเป็นคานามที่มีศักยภาพที่สามารถน</w:t>
      </w:r>
      <w:r w:rsidR="0049319F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มาใช้เป็นคลาสได้ ดังตารางต่อไปนี้</w:t>
      </w:r>
    </w:p>
    <w:p w14:paraId="4A635182" w14:textId="242DC086" w:rsidR="00B721CD" w:rsidRPr="009F1F59" w:rsidRDefault="00207A42" w:rsidP="00DD60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 </w:t>
      </w:r>
      <w:r w:rsidRPr="009F1F59">
        <w:rPr>
          <w:rFonts w:ascii="TH SarabunPSK" w:hAnsi="TH SarabunPSK" w:cs="TH SarabunPSK"/>
          <w:sz w:val="32"/>
          <w:szCs w:val="32"/>
          <w:cs/>
        </w:rPr>
        <w:t xml:space="preserve">3.1 </w:t>
      </w: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แสดงคานามที่ใช้เป็นคลาสคู่แข่งจากรายละเอียดของยูสเคส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258"/>
        <w:gridCol w:w="2976"/>
      </w:tblGrid>
      <w:tr w:rsidR="00FA10D7" w:rsidRPr="009F1F59" w14:paraId="506CCBBF" w14:textId="77777777" w:rsidTr="00337DBB">
        <w:tc>
          <w:tcPr>
            <w:tcW w:w="3116" w:type="dxa"/>
            <w:vAlign w:val="center"/>
          </w:tcPr>
          <w:p w14:paraId="4BB00496" w14:textId="432E384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67" w:name="_Hlk97801483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เข้าสู่ระบบ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Login)</w:t>
            </w:r>
          </w:p>
        </w:tc>
        <w:tc>
          <w:tcPr>
            <w:tcW w:w="3258" w:type="dxa"/>
            <w:vAlign w:val="center"/>
          </w:tcPr>
          <w:p w14:paraId="3AACDC1D" w14:textId="2847A56E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username)</w:t>
            </w:r>
          </w:p>
        </w:tc>
        <w:tc>
          <w:tcPr>
            <w:tcW w:w="2976" w:type="dxa"/>
            <w:vAlign w:val="center"/>
          </w:tcPr>
          <w:p w14:paraId="14851469" w14:textId="6E74C44C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password)</w:t>
            </w:r>
          </w:p>
        </w:tc>
      </w:tr>
      <w:tr w:rsidR="00FA10D7" w:rsidRPr="009F1F59" w14:paraId="0709B133" w14:textId="77777777" w:rsidTr="00337DBB">
        <w:tc>
          <w:tcPr>
            <w:tcW w:w="3116" w:type="dxa"/>
            <w:vAlign w:val="center"/>
          </w:tcPr>
          <w:p w14:paraId="78D142CA" w14:textId="3C9A529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ผู้ปกครอง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Parents)</w:t>
            </w:r>
          </w:p>
        </w:tc>
        <w:tc>
          <w:tcPr>
            <w:tcW w:w="3258" w:type="dxa"/>
            <w:vAlign w:val="center"/>
          </w:tcPr>
          <w:p w14:paraId="0EFC2883" w14:textId="17A5E57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7AAAD711" w14:textId="787897D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6114D1A2" w14:textId="77777777" w:rsidTr="00337DBB">
        <w:tc>
          <w:tcPr>
            <w:tcW w:w="3116" w:type="dxa"/>
            <w:vAlign w:val="center"/>
          </w:tcPr>
          <w:p w14:paraId="19DF951F" w14:textId="54534A63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31688474" w14:textId="7CDBD3BB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2976" w:type="dxa"/>
            <w:vAlign w:val="center"/>
          </w:tcPr>
          <w:p w14:paraId="11AE26D7" w14:textId="51E9361E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</w:tr>
      <w:tr w:rsidR="00FA10D7" w:rsidRPr="009F1F59" w14:paraId="7DBE9187" w14:textId="77777777" w:rsidTr="00337DBB">
        <w:tc>
          <w:tcPr>
            <w:tcW w:w="3116" w:type="dxa"/>
            <w:vAlign w:val="center"/>
          </w:tcPr>
          <w:p w14:paraId="76BB1149" w14:textId="4A65A37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3258" w:type="dxa"/>
            <w:vAlign w:val="center"/>
          </w:tcPr>
          <w:p w14:paraId="01930AC5" w14:textId="4111C356" w:rsidR="00FA10D7" w:rsidRPr="009F1F59" w:rsidRDefault="00FA10D7" w:rsidP="00FA10D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0110D4C1" w14:textId="78662405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</w:tr>
      <w:tr w:rsidR="00FA10D7" w:rsidRPr="009F1F59" w14:paraId="58B32DAF" w14:textId="77777777" w:rsidTr="00337DBB">
        <w:tc>
          <w:tcPr>
            <w:tcW w:w="3116" w:type="dxa"/>
            <w:vAlign w:val="center"/>
          </w:tcPr>
          <w:p w14:paraId="12E1F432" w14:textId="4452EC95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0161EEF8" w14:textId="22AAF8F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เด็ก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Childrens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25195A8A" w14:textId="555584E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7EAEBBA5" w14:textId="77777777" w:rsidTr="00337DBB">
        <w:tc>
          <w:tcPr>
            <w:tcW w:w="3116" w:type="dxa"/>
            <w:vAlign w:val="center"/>
          </w:tcPr>
          <w:p w14:paraId="6CEC77D6" w14:textId="4ABE581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46BE4C6B" w14:textId="5DCF63EC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0D86927F" w14:textId="47B943A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</w:tr>
      <w:tr w:rsidR="00FA10D7" w:rsidRPr="009F1F59" w14:paraId="155C54B1" w14:textId="77777777" w:rsidTr="00337DBB">
        <w:tc>
          <w:tcPr>
            <w:tcW w:w="3116" w:type="dxa"/>
            <w:vAlign w:val="center"/>
          </w:tcPr>
          <w:p w14:paraId="10619AE9" w14:textId="4E962EB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3258" w:type="dxa"/>
            <w:vAlign w:val="center"/>
          </w:tcPr>
          <w:p w14:paraId="0B809AC3" w14:textId="53DA22B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2976" w:type="dxa"/>
            <w:vAlign w:val="center"/>
          </w:tcPr>
          <w:p w14:paraId="5FBDF491" w14:textId="1112BC5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1A17E135" w14:textId="77777777" w:rsidTr="00337DBB">
        <w:tc>
          <w:tcPr>
            <w:tcW w:w="3116" w:type="dxa"/>
            <w:vAlign w:val="center"/>
          </w:tcPr>
          <w:p w14:paraId="1229C100" w14:textId="4421D183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3258" w:type="dxa"/>
            <w:vAlign w:val="center"/>
          </w:tcPr>
          <w:p w14:paraId="66DDE767" w14:textId="2AC16FC2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6A03426B" w14:textId="6262ECC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ตำแหน่งที่อยู่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location)</w:t>
            </w:r>
          </w:p>
        </w:tc>
      </w:tr>
      <w:tr w:rsidR="00FA10D7" w:rsidRPr="009F1F59" w14:paraId="0D5CC063" w14:textId="77777777" w:rsidTr="00337DBB">
        <w:tc>
          <w:tcPr>
            <w:tcW w:w="3116" w:type="dxa"/>
            <w:vAlign w:val="center"/>
          </w:tcPr>
          <w:p w14:paraId="2F25A745" w14:textId="3D439FBD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คนขับรถรับส่ง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Drivers)</w:t>
            </w:r>
          </w:p>
        </w:tc>
        <w:tc>
          <w:tcPr>
            <w:tcW w:w="3258" w:type="dxa"/>
            <w:vAlign w:val="center"/>
          </w:tcPr>
          <w:p w14:paraId="528ED370" w14:textId="3EEF3DF6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4C525391" w14:textId="6C504A5A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0564333D" w14:textId="77777777" w:rsidTr="00337DBB">
        <w:tc>
          <w:tcPr>
            <w:tcW w:w="3116" w:type="dxa"/>
            <w:vAlign w:val="center"/>
          </w:tcPr>
          <w:p w14:paraId="19D23073" w14:textId="67758B3C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2F997B21" w14:textId="6A0C842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2976" w:type="dxa"/>
            <w:vAlign w:val="center"/>
          </w:tcPr>
          <w:p w14:paraId="2E15622D" w14:textId="653E1B83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</w:tr>
      <w:tr w:rsidR="00FA10D7" w:rsidRPr="009F1F59" w14:paraId="236DB7D7" w14:textId="77777777" w:rsidTr="00337DBB">
        <w:tc>
          <w:tcPr>
            <w:tcW w:w="3116" w:type="dxa"/>
            <w:vAlign w:val="center"/>
          </w:tcPr>
          <w:p w14:paraId="12213F00" w14:textId="4573A8E8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3258" w:type="dxa"/>
            <w:vAlign w:val="center"/>
          </w:tcPr>
          <w:p w14:paraId="207A9DE5" w14:textId="51F8EA4B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ลิงค์กลุ่มไลน์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groupline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1B082B31" w14:textId="3C9D477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</w:tr>
      <w:tr w:rsidR="00FA10D7" w:rsidRPr="009F1F59" w14:paraId="2E13312F" w14:textId="77777777" w:rsidTr="00337DBB">
        <w:tc>
          <w:tcPr>
            <w:tcW w:w="3116" w:type="dxa"/>
            <w:vAlign w:val="center"/>
          </w:tcPr>
          <w:p w14:paraId="70772973" w14:textId="0BCCA3B5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267E0ACE" w14:textId="55611C6F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Bus)</w:t>
            </w:r>
          </w:p>
        </w:tc>
        <w:tc>
          <w:tcPr>
            <w:tcW w:w="2976" w:type="dxa"/>
            <w:vAlign w:val="center"/>
          </w:tcPr>
          <w:p w14:paraId="4C713536" w14:textId="764F8B94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ทะเบียน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num_plate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FA10D7" w:rsidRPr="009F1F59" w14:paraId="098AF050" w14:textId="77777777" w:rsidTr="00337DBB">
        <w:tc>
          <w:tcPr>
            <w:tcW w:w="3116" w:type="dxa"/>
            <w:vAlign w:val="center"/>
          </w:tcPr>
          <w:p w14:paraId="07BF45F3" w14:textId="0258BC3E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ยี่ห้อรถ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brand)</w:t>
            </w:r>
          </w:p>
        </w:tc>
        <w:tc>
          <w:tcPr>
            <w:tcW w:w="3258" w:type="dxa"/>
            <w:vAlign w:val="center"/>
          </w:tcPr>
          <w:p w14:paraId="4FEB25E9" w14:textId="53301F71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วันที่ซื้อรถ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purchase_date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0B1A430D" w14:textId="5B72A372" w:rsidR="00FA10D7" w:rsidRPr="009F1F59" w:rsidRDefault="00FA10D7" w:rsidP="00FA10D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ชื่อไฟล์รูปรถ(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image_Bus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B721CD" w:rsidRPr="009F1F59" w14:paraId="522F0B0D" w14:textId="77777777" w:rsidTr="00337DBB">
        <w:tc>
          <w:tcPr>
            <w:tcW w:w="3116" w:type="dxa"/>
            <w:vAlign w:val="center"/>
          </w:tcPr>
          <w:p w14:paraId="509C016F" w14:textId="28008048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Contract)</w:t>
            </w:r>
          </w:p>
        </w:tc>
        <w:tc>
          <w:tcPr>
            <w:tcW w:w="3258" w:type="dxa"/>
            <w:vAlign w:val="center"/>
          </w:tcPr>
          <w:p w14:paraId="0BEFD38C" w14:textId="075BD2AE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</w:t>
            </w:r>
            <w:r w:rsidR="00A20A83">
              <w:rPr>
                <w:rFonts w:ascii="TH SarabunPSK" w:hAnsi="TH SarabunPSK" w:cs="TH SarabunPSK"/>
                <w:color w:val="000000"/>
                <w:sz w:val="32"/>
                <w:szCs w:val="32"/>
              </w:rPr>
              <w:t>_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0A935BA2" w14:textId="0D6346E5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วันที่เริ่มสัญญา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start_date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B721CD" w:rsidRPr="009F1F59" w14:paraId="56F6BC8B" w14:textId="77777777" w:rsidTr="00337DBB">
        <w:tc>
          <w:tcPr>
            <w:tcW w:w="3116" w:type="dxa"/>
            <w:vAlign w:val="center"/>
          </w:tcPr>
          <w:p w14:paraId="1F455FBD" w14:textId="72129E07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วันสิ้นสุดสัญญา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end_date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4376913A" w14:textId="03D67D99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สถานะสัญญา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status)</w:t>
            </w:r>
          </w:p>
        </w:tc>
        <w:tc>
          <w:tcPr>
            <w:tcW w:w="2976" w:type="dxa"/>
            <w:vAlign w:val="center"/>
          </w:tcPr>
          <w:p w14:paraId="36AE476C" w14:textId="5EE5D228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การชำระเงิน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Payment)</w:t>
            </w:r>
          </w:p>
        </w:tc>
      </w:tr>
      <w:tr w:rsidR="00B721CD" w:rsidRPr="009F1F59" w14:paraId="2E59CE69" w14:textId="77777777" w:rsidTr="00337DBB">
        <w:tc>
          <w:tcPr>
            <w:tcW w:w="3116" w:type="dxa"/>
            <w:vAlign w:val="center"/>
          </w:tcPr>
          <w:p w14:paraId="21C2ED59" w14:textId="002BA564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รหัสการชำระเงิน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payment_ID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3258" w:type="dxa"/>
            <w:vAlign w:val="center"/>
          </w:tcPr>
          <w:p w14:paraId="4E182DF9" w14:textId="3D71E03C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วันที่ชำระเงิน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payment_date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2976" w:type="dxa"/>
            <w:vAlign w:val="center"/>
          </w:tcPr>
          <w:p w14:paraId="10A8949C" w14:textId="22178AC2" w:rsidR="00B721CD" w:rsidRPr="009F1F59" w:rsidRDefault="00B721CD" w:rsidP="00B721C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จำนวนเงิน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amount)</w:t>
            </w:r>
          </w:p>
        </w:tc>
      </w:tr>
    </w:tbl>
    <w:bookmarkEnd w:id="67"/>
    <w:p w14:paraId="652E0B39" w14:textId="59122320" w:rsidR="001531DE" w:rsidRPr="009F1F59" w:rsidRDefault="001531DE" w:rsidP="00DD606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lastRenderedPageBreak/>
        <w:t>หลังจากที่ได้รายการค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นามจากขั้นตอนแรกเรียบร้อยแล้ว ขั้นตอนต่อไปจะเป็นการตรวจสอบความถูกต้องของคลาส และพิจารณาตัดคลาสที่อยู่ภายนอกขอบเขตการท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sz w:val="32"/>
          <w:szCs w:val="32"/>
          <w:cs/>
        </w:rPr>
        <w:t>งานภายในระบบออกไป เพื่อให้ได้คลาสดังตารางต่อไปนี</w:t>
      </w:r>
    </w:p>
    <w:p w14:paraId="7AB6CB4E" w14:textId="4BDBE96A" w:rsidR="00207A42" w:rsidRPr="009F1F59" w:rsidRDefault="00207A42" w:rsidP="00DD606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3.2 </w:t>
      </w: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แสดงการ</w:t>
      </w:r>
      <w:r w:rsidR="008721D7" w:rsidRPr="009F1F59">
        <w:rPr>
          <w:rFonts w:ascii="TH SarabunPSK" w:hAnsi="TH SarabunPSK" w:cs="TH SarabunPSK"/>
          <w:b/>
          <w:bCs/>
          <w:sz w:val="32"/>
          <w:szCs w:val="32"/>
          <w:cs/>
        </w:rPr>
        <w:t>กำหนด</w:t>
      </w: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>คลาสจากคลาสคู่แข่งทั้งหมด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709"/>
        <w:gridCol w:w="4535"/>
      </w:tblGrid>
      <w:tr w:rsidR="00207A42" w:rsidRPr="009F1F59" w14:paraId="3CF5B122" w14:textId="77777777" w:rsidTr="00A01B17">
        <w:tc>
          <w:tcPr>
            <w:tcW w:w="4106" w:type="dxa"/>
          </w:tcPr>
          <w:p w14:paraId="15650767" w14:textId="70216C38" w:rsidR="00207A42" w:rsidRPr="009F1F59" w:rsidRDefault="00207A42" w:rsidP="001531DE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รายการคลาสคู่แข่ง</w:t>
            </w:r>
          </w:p>
        </w:tc>
        <w:tc>
          <w:tcPr>
            <w:tcW w:w="709" w:type="dxa"/>
          </w:tcPr>
          <w:p w14:paraId="5FD9B310" w14:textId="77C1147E" w:rsidR="00207A42" w:rsidRPr="009F1F59" w:rsidRDefault="00207A42" w:rsidP="001531D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คลาส</w:t>
            </w:r>
          </w:p>
        </w:tc>
        <w:tc>
          <w:tcPr>
            <w:tcW w:w="4535" w:type="dxa"/>
          </w:tcPr>
          <w:p w14:paraId="3DB752F1" w14:textId="060BEDAB" w:rsidR="00207A42" w:rsidRPr="009F1F59" w:rsidRDefault="00207A42" w:rsidP="001531D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เหตุผล</w:t>
            </w:r>
          </w:p>
        </w:tc>
      </w:tr>
      <w:tr w:rsidR="00A01B17" w:rsidRPr="009F1F59" w14:paraId="78DA274A" w14:textId="77777777" w:rsidTr="00A01B17">
        <w:tc>
          <w:tcPr>
            <w:tcW w:w="4106" w:type="dxa"/>
            <w:vAlign w:val="center"/>
          </w:tcPr>
          <w:p w14:paraId="407AC2FA" w14:textId="1F5EB29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เข้าสู่ระบบ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Login)</w:t>
            </w:r>
          </w:p>
        </w:tc>
        <w:tc>
          <w:tcPr>
            <w:tcW w:w="709" w:type="dxa"/>
          </w:tcPr>
          <w:p w14:paraId="4096BF32" w14:textId="3D8397C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7231BADA" w14:textId="4D6BEFBA" w:rsidR="00A01B17" w:rsidRPr="009F1F59" w:rsidRDefault="00A01B17" w:rsidP="00A01B17">
            <w:pPr>
              <w:pStyle w:val="Defaul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กำหนดเป็นคลาสเข้าสู่ระบบ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A01B17" w:rsidRPr="009F1F59" w14:paraId="6F1FAF5D" w14:textId="77777777" w:rsidTr="00A01B17">
        <w:tc>
          <w:tcPr>
            <w:tcW w:w="4106" w:type="dxa"/>
            <w:vAlign w:val="center"/>
          </w:tcPr>
          <w:p w14:paraId="53E2B502" w14:textId="7E220D3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ชื่อผู้ใช้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username)</w:t>
            </w:r>
          </w:p>
        </w:tc>
        <w:tc>
          <w:tcPr>
            <w:tcW w:w="709" w:type="dxa"/>
          </w:tcPr>
          <w:p w14:paraId="3B46EB3D" w14:textId="6421DAE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ABB5103" w14:textId="7C0A0F0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เป็นแอททริบิวต์ของคลาสเข้าสู่ระบบ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</w:tr>
      <w:tr w:rsidR="00A01B17" w:rsidRPr="009F1F59" w14:paraId="47AEE4C1" w14:textId="77777777" w:rsidTr="00A01B17">
        <w:tc>
          <w:tcPr>
            <w:tcW w:w="4106" w:type="dxa"/>
            <w:vAlign w:val="center"/>
          </w:tcPr>
          <w:p w14:paraId="6979A6DD" w14:textId="060D39CA" w:rsidR="00A01B17" w:rsidRPr="009F1F59" w:rsidRDefault="00A01B17" w:rsidP="00A01B17">
            <w:pPr>
              <w:tabs>
                <w:tab w:val="left" w:pos="13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รหัสผ่าน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password)</w:t>
            </w:r>
          </w:p>
        </w:tc>
        <w:tc>
          <w:tcPr>
            <w:tcW w:w="709" w:type="dxa"/>
          </w:tcPr>
          <w:p w14:paraId="7B0354BB" w14:textId="01D753A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9D69214" w14:textId="7432ECE1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เป็นแอททริบิวต์ของคลาสเข้าสู่ระบบ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</w:tr>
      <w:tr w:rsidR="00A01B17" w:rsidRPr="009F1F59" w14:paraId="0736FFEF" w14:textId="77777777" w:rsidTr="00A01B17">
        <w:tc>
          <w:tcPr>
            <w:tcW w:w="4106" w:type="dxa"/>
            <w:vAlign w:val="center"/>
          </w:tcPr>
          <w:p w14:paraId="0E2E16DD" w14:textId="6480E90F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ผู้ปกครอง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Parents)</w:t>
            </w:r>
          </w:p>
        </w:tc>
        <w:tc>
          <w:tcPr>
            <w:tcW w:w="709" w:type="dxa"/>
          </w:tcPr>
          <w:p w14:paraId="192FC8F2" w14:textId="3CB17DB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593CA947" w14:textId="3DD9AD70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กำหนดเป็นคลาสเก็บข้อมูลส่วนตัวผู้ปกครอง</w:t>
            </w:r>
          </w:p>
        </w:tc>
      </w:tr>
      <w:tr w:rsidR="00A01B17" w:rsidRPr="009F1F59" w14:paraId="4951DFA1" w14:textId="77777777" w:rsidTr="00A01B17">
        <w:tc>
          <w:tcPr>
            <w:tcW w:w="4106" w:type="dxa"/>
            <w:vAlign w:val="center"/>
          </w:tcPr>
          <w:p w14:paraId="0E3B743C" w14:textId="1B96D6C3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19E6ED67" w14:textId="0031CBD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B2E4675" w14:textId="53BE488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316F3904" w14:textId="77777777" w:rsidTr="00A01B17">
        <w:tc>
          <w:tcPr>
            <w:tcW w:w="4106" w:type="dxa"/>
            <w:vAlign w:val="center"/>
          </w:tcPr>
          <w:p w14:paraId="261E6DD2" w14:textId="630F685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7867C762" w14:textId="11653A6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0590059" w14:textId="5D6720C8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616CEAD5" w14:textId="77777777" w:rsidTr="00A01B17">
        <w:tc>
          <w:tcPr>
            <w:tcW w:w="4106" w:type="dxa"/>
            <w:vAlign w:val="center"/>
          </w:tcPr>
          <w:p w14:paraId="021F9C2A" w14:textId="1F9B8E4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11B6B4C7" w14:textId="737EC96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941EEA5" w14:textId="3237ECD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519CB992" w14:textId="77777777" w:rsidTr="00A01B17">
        <w:tc>
          <w:tcPr>
            <w:tcW w:w="4106" w:type="dxa"/>
            <w:vAlign w:val="center"/>
          </w:tcPr>
          <w:p w14:paraId="34CD4F96" w14:textId="27E9E95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709" w:type="dxa"/>
          </w:tcPr>
          <w:p w14:paraId="4372F2CD" w14:textId="620154E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BD97CFD" w14:textId="7DE5D641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45C986EB" w14:textId="77777777" w:rsidTr="00A01B17">
        <w:tc>
          <w:tcPr>
            <w:tcW w:w="4106" w:type="dxa"/>
            <w:vAlign w:val="center"/>
          </w:tcPr>
          <w:p w14:paraId="06F7253B" w14:textId="17352649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709" w:type="dxa"/>
          </w:tcPr>
          <w:p w14:paraId="525BED73" w14:textId="68232843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BB12447" w14:textId="02BF4BD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1CA885B2" w14:textId="77777777" w:rsidTr="00A01B17">
        <w:tc>
          <w:tcPr>
            <w:tcW w:w="4106" w:type="dxa"/>
            <w:vAlign w:val="center"/>
          </w:tcPr>
          <w:p w14:paraId="34E41431" w14:textId="4902A46C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709" w:type="dxa"/>
          </w:tcPr>
          <w:p w14:paraId="2CE7605D" w14:textId="27CC8655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3688AFB" w14:textId="5FCCB70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14C9EF25" w14:textId="77777777" w:rsidTr="00A01B17">
        <w:tc>
          <w:tcPr>
            <w:tcW w:w="4106" w:type="dxa"/>
            <w:vAlign w:val="center"/>
          </w:tcPr>
          <w:p w14:paraId="6131998B" w14:textId="684C1A39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46DC5970" w14:textId="6C4A253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0E6005C4" w14:textId="520BC31B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6D20E5E9" w14:textId="77777777" w:rsidTr="00A01B17">
        <w:tc>
          <w:tcPr>
            <w:tcW w:w="4106" w:type="dxa"/>
            <w:vAlign w:val="center"/>
          </w:tcPr>
          <w:p w14:paraId="66A2E935" w14:textId="1D0F8CB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709" w:type="dxa"/>
          </w:tcPr>
          <w:p w14:paraId="12D981C7" w14:textId="7383CED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3D547BDF" w14:textId="0C42DDE8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4D198800" w14:textId="77777777" w:rsidTr="00A01B17">
        <w:tc>
          <w:tcPr>
            <w:tcW w:w="4106" w:type="dxa"/>
            <w:vAlign w:val="center"/>
          </w:tcPr>
          <w:p w14:paraId="01BB9F32" w14:textId="309E8D4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15D6F0F9" w14:textId="22A29F6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71E72F96" w14:textId="69BA4D20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เป็นแอททริบิวต์ของคลาสผู้ปกครอง</w:t>
            </w:r>
          </w:p>
        </w:tc>
      </w:tr>
      <w:tr w:rsidR="00A01B17" w:rsidRPr="009F1F59" w14:paraId="1D302502" w14:textId="77777777" w:rsidTr="00A01B17">
        <w:tc>
          <w:tcPr>
            <w:tcW w:w="4106" w:type="dxa"/>
            <w:vAlign w:val="center"/>
          </w:tcPr>
          <w:p w14:paraId="24FFFB2E" w14:textId="3EAE11A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เด็ก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Childrens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B53D547" w14:textId="42BDF8F1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2A29B5CC" w14:textId="1FFFB61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กำหนดเป็นคลาสเก็บข้อมูลส่วนตัวเด็ก</w:t>
            </w:r>
          </w:p>
        </w:tc>
      </w:tr>
      <w:tr w:rsidR="00A01B17" w:rsidRPr="009F1F59" w14:paraId="7363A0A2" w14:textId="77777777" w:rsidTr="00A01B17">
        <w:tc>
          <w:tcPr>
            <w:tcW w:w="4106" w:type="dxa"/>
            <w:vAlign w:val="center"/>
          </w:tcPr>
          <w:p w14:paraId="7805991E" w14:textId="64627C8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9D011A2" w14:textId="0D03FC49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0E411F8A" w14:textId="1521537C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701F256F" w14:textId="77777777" w:rsidTr="00A01B17">
        <w:tc>
          <w:tcPr>
            <w:tcW w:w="4106" w:type="dxa"/>
            <w:vAlign w:val="center"/>
          </w:tcPr>
          <w:p w14:paraId="467FE525" w14:textId="7B60881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338697A1" w14:textId="6CF241FA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D73D780" w14:textId="3A4E65F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1181062A" w14:textId="77777777" w:rsidTr="00A01B17">
        <w:tc>
          <w:tcPr>
            <w:tcW w:w="4106" w:type="dxa"/>
            <w:vAlign w:val="center"/>
          </w:tcPr>
          <w:p w14:paraId="61030D47" w14:textId="7CF82928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4D2151FB" w14:textId="24D9FC4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252E753" w14:textId="543517A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149EBB4E" w14:textId="77777777" w:rsidTr="00A01B17">
        <w:tc>
          <w:tcPr>
            <w:tcW w:w="4106" w:type="dxa"/>
            <w:vAlign w:val="center"/>
          </w:tcPr>
          <w:p w14:paraId="2734F672" w14:textId="2F564FAB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709" w:type="dxa"/>
          </w:tcPr>
          <w:p w14:paraId="35DF33A1" w14:textId="59AFC4F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ECC7484" w14:textId="724A8FC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65ED7AE6" w14:textId="77777777" w:rsidTr="00A01B17">
        <w:tc>
          <w:tcPr>
            <w:tcW w:w="4106" w:type="dxa"/>
            <w:vAlign w:val="center"/>
          </w:tcPr>
          <w:p w14:paraId="5E72AEC4" w14:textId="7FD46695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709" w:type="dxa"/>
          </w:tcPr>
          <w:p w14:paraId="70A78F09" w14:textId="472553FC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67273372" w14:textId="38A7A058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3534D0F9" w14:textId="77777777" w:rsidTr="00A01B17">
        <w:tc>
          <w:tcPr>
            <w:tcW w:w="4106" w:type="dxa"/>
            <w:vAlign w:val="center"/>
          </w:tcPr>
          <w:p w14:paraId="7D5A29A3" w14:textId="7BB89136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709" w:type="dxa"/>
          </w:tcPr>
          <w:p w14:paraId="06FC5F62" w14:textId="7E13D33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AE3EE2C" w14:textId="6E07181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51A4492B" w14:textId="77777777" w:rsidTr="00A01B17">
        <w:tc>
          <w:tcPr>
            <w:tcW w:w="4106" w:type="dxa"/>
            <w:vAlign w:val="center"/>
          </w:tcPr>
          <w:p w14:paraId="200ADF6B" w14:textId="2A4791D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ไอดีไลน์(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lineID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5C29D0E1" w14:textId="599B0207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B3F2CBE" w14:textId="10D4DAAD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4B9F421F" w14:textId="77777777" w:rsidTr="00A01B17">
        <w:tc>
          <w:tcPr>
            <w:tcW w:w="4106" w:type="dxa"/>
            <w:vAlign w:val="center"/>
          </w:tcPr>
          <w:p w14:paraId="6D93AC14" w14:textId="4C2F9A9E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709" w:type="dxa"/>
          </w:tcPr>
          <w:p w14:paraId="553D66B6" w14:textId="2AA9BBF5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F9A403D" w14:textId="37DE15B6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52806A2E" w14:textId="77777777" w:rsidTr="00A01B17">
        <w:tc>
          <w:tcPr>
            <w:tcW w:w="4106" w:type="dxa"/>
            <w:vAlign w:val="center"/>
          </w:tcPr>
          <w:p w14:paraId="1BD631FF" w14:textId="3E743679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348BADD" w14:textId="4C9C71AE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8355EBE" w14:textId="690DC1E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3C9ACD53" w14:textId="77777777" w:rsidTr="00A01B17">
        <w:tc>
          <w:tcPr>
            <w:tcW w:w="4106" w:type="dxa"/>
            <w:vAlign w:val="center"/>
          </w:tcPr>
          <w:p w14:paraId="4F57300D" w14:textId="2BD10F8B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lastRenderedPageBreak/>
              <w:t>ตำแหน่งที่อยู่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location)</w:t>
            </w:r>
          </w:p>
        </w:tc>
        <w:tc>
          <w:tcPr>
            <w:tcW w:w="709" w:type="dxa"/>
          </w:tcPr>
          <w:p w14:paraId="5EDB3239" w14:textId="28C20B9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A229AD6" w14:textId="1D7D50D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เป็นแอททริบิวต์ของคลาสเด็ก</w:t>
            </w:r>
          </w:p>
        </w:tc>
      </w:tr>
      <w:tr w:rsidR="00A01B17" w:rsidRPr="009F1F59" w14:paraId="62ACBDBF" w14:textId="77777777" w:rsidTr="00A01B17">
        <w:tc>
          <w:tcPr>
            <w:tcW w:w="4106" w:type="dxa"/>
            <w:vAlign w:val="center"/>
          </w:tcPr>
          <w:p w14:paraId="40B39946" w14:textId="65C678E5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คนขับรถรับส่ง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Drivers)</w:t>
            </w:r>
          </w:p>
        </w:tc>
        <w:tc>
          <w:tcPr>
            <w:tcW w:w="709" w:type="dxa"/>
          </w:tcPr>
          <w:p w14:paraId="450BE440" w14:textId="3743382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74405293" w14:textId="2153E77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กำหนดเป็นคลาสเก็บข้อมูลส่วนตัวคนขับรถ</w:t>
            </w:r>
          </w:p>
        </w:tc>
      </w:tr>
      <w:tr w:rsidR="00A01B17" w:rsidRPr="009F1F59" w14:paraId="2A3BB3CF" w14:textId="77777777" w:rsidTr="00A01B17">
        <w:tc>
          <w:tcPr>
            <w:tcW w:w="4106" w:type="dxa"/>
            <w:vAlign w:val="center"/>
          </w:tcPr>
          <w:p w14:paraId="6ABA7ADC" w14:textId="7788275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รหัสบัตรประชาชน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IDCard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F084209" w14:textId="01718AA9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ADA0D44" w14:textId="0F5A8D1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37D342F5" w14:textId="77777777" w:rsidTr="00A01B17">
        <w:tc>
          <w:tcPr>
            <w:tcW w:w="4106" w:type="dxa"/>
            <w:vAlign w:val="center"/>
          </w:tcPr>
          <w:p w14:paraId="75BB34B0" w14:textId="350DDCC0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firstname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29E12E56" w14:textId="7BE12725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3EBB7062" w14:textId="520CC45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B476BC8" w14:textId="77777777" w:rsidTr="00A01B17">
        <w:tc>
          <w:tcPr>
            <w:tcW w:w="4106" w:type="dxa"/>
            <w:vAlign w:val="center"/>
          </w:tcPr>
          <w:p w14:paraId="784D82D0" w14:textId="2C9A6381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นามสกุล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lastname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50A04FBC" w14:textId="07A7A7AA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311FC7F9" w14:textId="0ADB93C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167A2626" w14:textId="77777777" w:rsidTr="00A01B17">
        <w:tc>
          <w:tcPr>
            <w:tcW w:w="4106" w:type="dxa"/>
            <w:vAlign w:val="center"/>
          </w:tcPr>
          <w:p w14:paraId="5B978D9F" w14:textId="1988413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วันเกิด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birthday)</w:t>
            </w:r>
          </w:p>
        </w:tc>
        <w:tc>
          <w:tcPr>
            <w:tcW w:w="709" w:type="dxa"/>
          </w:tcPr>
          <w:p w14:paraId="6020FF07" w14:textId="45D7CF1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6CE48974" w14:textId="42F327CD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72338128" w14:textId="77777777" w:rsidTr="00A01B17">
        <w:tc>
          <w:tcPr>
            <w:tcW w:w="4106" w:type="dxa"/>
            <w:vAlign w:val="center"/>
          </w:tcPr>
          <w:p w14:paraId="1021AFD8" w14:textId="549A1001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phone)</w:t>
            </w:r>
          </w:p>
        </w:tc>
        <w:tc>
          <w:tcPr>
            <w:tcW w:w="709" w:type="dxa"/>
          </w:tcPr>
          <w:p w14:paraId="7763AA56" w14:textId="03309740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58AA046" w14:textId="1E1145F6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0E58F0BB" w14:textId="77777777" w:rsidTr="00A01B17">
        <w:tc>
          <w:tcPr>
            <w:tcW w:w="4106" w:type="dxa"/>
            <w:vAlign w:val="center"/>
          </w:tcPr>
          <w:p w14:paraId="5BF15184" w14:textId="7954986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email)</w:t>
            </w:r>
          </w:p>
        </w:tc>
        <w:tc>
          <w:tcPr>
            <w:tcW w:w="709" w:type="dxa"/>
          </w:tcPr>
          <w:p w14:paraId="53D12BF0" w14:textId="7A27295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A8F811D" w14:textId="32AEF7DC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6F1CABC" w14:textId="77777777" w:rsidTr="00A01B17">
        <w:tc>
          <w:tcPr>
            <w:tcW w:w="4106" w:type="dxa"/>
            <w:vAlign w:val="center"/>
          </w:tcPr>
          <w:p w14:paraId="31416628" w14:textId="312ACC53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ลิงค์กลุ่มไลน์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groupline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34F8CC25" w14:textId="4B691C09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7BC8973" w14:textId="0703385D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242AAAC" w14:textId="77777777" w:rsidTr="00A01B17">
        <w:tc>
          <w:tcPr>
            <w:tcW w:w="4106" w:type="dxa"/>
            <w:vAlign w:val="center"/>
          </w:tcPr>
          <w:p w14:paraId="304B0177" w14:textId="1886147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address)</w:t>
            </w:r>
          </w:p>
        </w:tc>
        <w:tc>
          <w:tcPr>
            <w:tcW w:w="709" w:type="dxa"/>
          </w:tcPr>
          <w:p w14:paraId="4883F91D" w14:textId="1A656FBF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09F8A0EF" w14:textId="10C1176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2F1183ED" w14:textId="77777777" w:rsidTr="00A01B17">
        <w:tc>
          <w:tcPr>
            <w:tcW w:w="4106" w:type="dxa"/>
            <w:vAlign w:val="center"/>
          </w:tcPr>
          <w:p w14:paraId="0464AEAC" w14:textId="09A3850C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ชื่อไฟล์รูปภาพ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image_profile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258DA71F" w14:textId="407CAA2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651114D" w14:textId="2A02687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เป็นแอททริบิวต์ของคลาสคนขับรถ</w:t>
            </w:r>
          </w:p>
        </w:tc>
      </w:tr>
      <w:tr w:rsidR="00A01B17" w:rsidRPr="009F1F59" w14:paraId="6B890FC4" w14:textId="77777777" w:rsidTr="00A01B17">
        <w:tc>
          <w:tcPr>
            <w:tcW w:w="4106" w:type="dxa"/>
            <w:vAlign w:val="center"/>
          </w:tcPr>
          <w:p w14:paraId="2CDE850B" w14:textId="1E3B184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รถรับส่ง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Bus)</w:t>
            </w:r>
          </w:p>
        </w:tc>
        <w:tc>
          <w:tcPr>
            <w:tcW w:w="709" w:type="dxa"/>
          </w:tcPr>
          <w:p w14:paraId="6FA2D1A8" w14:textId="128AB44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545211FE" w14:textId="73D10F2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กำหนดเป็นคลาสเก็บข้อมูลรถรับส่ง</w:t>
            </w:r>
          </w:p>
        </w:tc>
      </w:tr>
      <w:tr w:rsidR="00A01B17" w:rsidRPr="009F1F59" w14:paraId="71D0D365" w14:textId="77777777" w:rsidTr="00A01B17">
        <w:tc>
          <w:tcPr>
            <w:tcW w:w="4106" w:type="dxa"/>
            <w:vAlign w:val="center"/>
          </w:tcPr>
          <w:p w14:paraId="341A6637" w14:textId="14534A5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ทะเบียน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num_plate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73D00A05" w14:textId="6E3293A1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0F1D4AF2" w14:textId="3DEBAF0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7BAF31F0" w14:textId="77777777" w:rsidTr="00A01B17">
        <w:tc>
          <w:tcPr>
            <w:tcW w:w="4106" w:type="dxa"/>
            <w:vAlign w:val="center"/>
          </w:tcPr>
          <w:p w14:paraId="1C196B79" w14:textId="1308557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ยี่ห้อรถ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brand)</w:t>
            </w:r>
          </w:p>
        </w:tc>
        <w:tc>
          <w:tcPr>
            <w:tcW w:w="709" w:type="dxa"/>
          </w:tcPr>
          <w:p w14:paraId="163CC85E" w14:textId="25567C27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34DF7599" w14:textId="1A669E49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33185339" w14:textId="77777777" w:rsidTr="00A01B17">
        <w:tc>
          <w:tcPr>
            <w:tcW w:w="4106" w:type="dxa"/>
            <w:vAlign w:val="center"/>
          </w:tcPr>
          <w:p w14:paraId="1C2253F4" w14:textId="147E32D1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วันที่ซื้อรถ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purchase_date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6BFB8976" w14:textId="01E5B6F8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2BD55B32" w14:textId="583E1EC0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425605AE" w14:textId="77777777" w:rsidTr="00A01B17">
        <w:tc>
          <w:tcPr>
            <w:tcW w:w="4106" w:type="dxa"/>
            <w:vAlign w:val="center"/>
          </w:tcPr>
          <w:p w14:paraId="4B73B419" w14:textId="126A190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ชื่อไฟล์รูปรถ(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image_Bus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30D10DB5" w14:textId="21FA9FF2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5F079E70" w14:textId="2F9F2E52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เป็นแอททริบิวต์ของคลาสรถรับส่ง</w:t>
            </w:r>
          </w:p>
        </w:tc>
      </w:tr>
      <w:tr w:rsidR="00A01B17" w:rsidRPr="009F1F59" w14:paraId="1C6DB5C6" w14:textId="77777777" w:rsidTr="00A01B17">
        <w:tc>
          <w:tcPr>
            <w:tcW w:w="4106" w:type="dxa"/>
            <w:vAlign w:val="center"/>
          </w:tcPr>
          <w:p w14:paraId="66827DC2" w14:textId="4DF7B8E8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โรงเรียน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Shcool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371F796F" w14:textId="1793D62D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4D8257C3" w14:textId="5D1B8C17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กำหนดเป็นคลาสเก็บข้อมูลโรงเรียน</w:t>
            </w:r>
          </w:p>
        </w:tc>
      </w:tr>
      <w:tr w:rsidR="00A01B17" w:rsidRPr="009F1F59" w14:paraId="12FEF66B" w14:textId="77777777" w:rsidTr="00A01B17">
        <w:tc>
          <w:tcPr>
            <w:tcW w:w="4106" w:type="dxa"/>
            <w:vAlign w:val="center"/>
          </w:tcPr>
          <w:p w14:paraId="354BCACF" w14:textId="622ADB33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Contract)</w:t>
            </w:r>
          </w:p>
        </w:tc>
        <w:tc>
          <w:tcPr>
            <w:tcW w:w="709" w:type="dxa"/>
          </w:tcPr>
          <w:p w14:paraId="37B041F0" w14:textId="4BB9A9C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7FDE6CC0" w14:textId="10D3D716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กำหนดเป็นคลาสเก็บข้อมูลการทำสัญญา</w:t>
            </w:r>
          </w:p>
        </w:tc>
      </w:tr>
      <w:tr w:rsidR="00A01B17" w:rsidRPr="009F1F59" w14:paraId="58A93059" w14:textId="77777777" w:rsidTr="00A01B17">
        <w:tc>
          <w:tcPr>
            <w:tcW w:w="4106" w:type="dxa"/>
            <w:vAlign w:val="center"/>
          </w:tcPr>
          <w:p w14:paraId="5B58D447" w14:textId="78ECAFDE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contract</w:t>
            </w:r>
            <w:r w:rsidR="00425BB2">
              <w:rPr>
                <w:rFonts w:ascii="TH SarabunPSK" w:hAnsi="TH SarabunPSK" w:cs="TH SarabunPSK"/>
                <w:color w:val="000000"/>
                <w:sz w:val="32"/>
                <w:szCs w:val="32"/>
              </w:rPr>
              <w:t>_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79D48BD2" w14:textId="2CB295F4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6A04E3EF" w14:textId="32F99F44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2DEC0EEF" w14:textId="77777777" w:rsidTr="00A01B17">
        <w:tc>
          <w:tcPr>
            <w:tcW w:w="4106" w:type="dxa"/>
            <w:vAlign w:val="center"/>
          </w:tcPr>
          <w:p w14:paraId="24D2271C" w14:textId="38EF4A8A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วันที่เริ่มสัญญา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start_date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2D3317B1" w14:textId="68411651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C20B5D3" w14:textId="2A3D229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66471A6B" w14:textId="77777777" w:rsidTr="00A01B17">
        <w:tc>
          <w:tcPr>
            <w:tcW w:w="4106" w:type="dxa"/>
            <w:vAlign w:val="center"/>
          </w:tcPr>
          <w:p w14:paraId="333316FA" w14:textId="053AB822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วันสิ้นสุดสัญญา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end_date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4A0543CB" w14:textId="240213EB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706ADD2" w14:textId="092C04A0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667FF849" w14:textId="77777777" w:rsidTr="00A01B17">
        <w:tc>
          <w:tcPr>
            <w:tcW w:w="4106" w:type="dxa"/>
            <w:vAlign w:val="center"/>
          </w:tcPr>
          <w:p w14:paraId="2CE660AA" w14:textId="7B543DAB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สถานะสัญญา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status)</w:t>
            </w:r>
          </w:p>
        </w:tc>
        <w:tc>
          <w:tcPr>
            <w:tcW w:w="709" w:type="dxa"/>
          </w:tcPr>
          <w:p w14:paraId="1D171A0C" w14:textId="161E1F4C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A4F125B" w14:textId="4DC4875E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เป็นแอททริบิวต์ของคลาสสัญญา</w:t>
            </w:r>
          </w:p>
        </w:tc>
      </w:tr>
      <w:tr w:rsidR="00A01B17" w:rsidRPr="009F1F59" w14:paraId="63ED5078" w14:textId="77777777" w:rsidTr="00A01B17">
        <w:tc>
          <w:tcPr>
            <w:tcW w:w="4106" w:type="dxa"/>
            <w:vAlign w:val="center"/>
          </w:tcPr>
          <w:p w14:paraId="24DC6D98" w14:textId="3C2E10F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การชำระเงิน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Payment)</w:t>
            </w:r>
          </w:p>
        </w:tc>
        <w:tc>
          <w:tcPr>
            <w:tcW w:w="709" w:type="dxa"/>
          </w:tcPr>
          <w:p w14:paraId="3765290D" w14:textId="1BE852F6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/</w:t>
            </w:r>
          </w:p>
        </w:tc>
        <w:tc>
          <w:tcPr>
            <w:tcW w:w="4535" w:type="dxa"/>
            <w:vAlign w:val="bottom"/>
          </w:tcPr>
          <w:p w14:paraId="3EE4A07A" w14:textId="43BF475C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กำหนดเป็นคลาสชำระเงิน</w:t>
            </w:r>
          </w:p>
        </w:tc>
      </w:tr>
      <w:tr w:rsidR="00A01B17" w:rsidRPr="009F1F59" w14:paraId="6A034615" w14:textId="77777777" w:rsidTr="00A01B17">
        <w:tc>
          <w:tcPr>
            <w:tcW w:w="4106" w:type="dxa"/>
            <w:vAlign w:val="center"/>
          </w:tcPr>
          <w:p w14:paraId="4E4680A6" w14:textId="34EEFC4C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รหัสการชำระเงิน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payment_ID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1C23C19" w14:textId="3AC3651C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13882BC1" w14:textId="5506BB37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เป็นแอททริบิวต์ของคลาสชำระเงิน</w:t>
            </w:r>
          </w:p>
        </w:tc>
      </w:tr>
      <w:tr w:rsidR="00A01B17" w:rsidRPr="009F1F59" w14:paraId="7306E485" w14:textId="77777777" w:rsidTr="00A01B17">
        <w:tc>
          <w:tcPr>
            <w:tcW w:w="4106" w:type="dxa"/>
            <w:vAlign w:val="center"/>
          </w:tcPr>
          <w:p w14:paraId="4CE17820" w14:textId="0E87BF84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วันที่ชำระเงิน (</w:t>
            </w:r>
            <w:proofErr w:type="spellStart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payment_date</w:t>
            </w:r>
            <w:proofErr w:type="spellEnd"/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14:paraId="00CA33BA" w14:textId="750AB06C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682F20B6" w14:textId="56D04755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เป็นแอททริบิวต์ของคลาสชำระเงิน</w:t>
            </w:r>
          </w:p>
        </w:tc>
      </w:tr>
      <w:tr w:rsidR="00A01B17" w:rsidRPr="009F1F59" w14:paraId="03E94498" w14:textId="77777777" w:rsidTr="00A01B17">
        <w:tc>
          <w:tcPr>
            <w:tcW w:w="4106" w:type="dxa"/>
            <w:vAlign w:val="center"/>
          </w:tcPr>
          <w:p w14:paraId="3AAF7DB4" w14:textId="68D55E5D" w:rsidR="00A01B17" w:rsidRPr="009F1F59" w:rsidRDefault="00A01B1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จำนวนเงิน (</w:t>
            </w: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</w:rPr>
              <w:t>amount)</w:t>
            </w:r>
          </w:p>
        </w:tc>
        <w:tc>
          <w:tcPr>
            <w:tcW w:w="709" w:type="dxa"/>
          </w:tcPr>
          <w:p w14:paraId="797628D2" w14:textId="361F037D" w:rsidR="00A01B17" w:rsidRPr="009F1F59" w:rsidRDefault="00A01B17" w:rsidP="00A01B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-</w:t>
            </w:r>
          </w:p>
        </w:tc>
        <w:tc>
          <w:tcPr>
            <w:tcW w:w="4535" w:type="dxa"/>
            <w:vAlign w:val="bottom"/>
          </w:tcPr>
          <w:p w14:paraId="4508F69A" w14:textId="2A1FF9AF" w:rsidR="00A01B17" w:rsidRPr="009F1F59" w:rsidRDefault="008721D7" w:rsidP="00A01B1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กำหนด</w:t>
            </w:r>
            <w:r w:rsidR="00A01B17" w:rsidRPr="009F1F59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เป็นแอททริบิวต์ของคลาสชำระเงิน</w:t>
            </w:r>
          </w:p>
        </w:tc>
      </w:tr>
    </w:tbl>
    <w:p w14:paraId="4EF865EA" w14:textId="7EEC4A74" w:rsidR="00A01B17" w:rsidRPr="009F1F59" w:rsidRDefault="00A01B17" w:rsidP="0056312F">
      <w:pPr>
        <w:pStyle w:val="Heading1"/>
        <w:rPr>
          <w:rFonts w:ascii="TH SarabunPSK" w:hAnsi="TH SarabunPSK"/>
        </w:rPr>
      </w:pPr>
      <w:bookmarkStart w:id="68" w:name="_Toc101790034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2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2</w:t>
      </w:r>
      <w:r w:rsidRPr="009F1F59">
        <w:rPr>
          <w:rFonts w:ascii="TH SarabunPSK" w:hAnsi="TH SarabunPSK"/>
          <w:cs/>
        </w:rPr>
        <w:t xml:space="preserve"> คลาสระดับแนวคิด (</w:t>
      </w:r>
      <w:r w:rsidRPr="009F1F59">
        <w:rPr>
          <w:rFonts w:ascii="TH SarabunPSK" w:hAnsi="TH SarabunPSK"/>
        </w:rPr>
        <w:t>Conceptual Class</w:t>
      </w:r>
      <w:r w:rsidRPr="009F1F59">
        <w:rPr>
          <w:rFonts w:ascii="TH SarabunPSK" w:hAnsi="TH SarabunPSK"/>
          <w:cs/>
        </w:rPr>
        <w:t>)</w:t>
      </w:r>
      <w:bookmarkEnd w:id="68"/>
      <w:r w:rsidRPr="009F1F59">
        <w:rPr>
          <w:rFonts w:ascii="TH SarabunPSK" w:hAnsi="TH SarabunPSK"/>
          <w:cs/>
        </w:rPr>
        <w:t xml:space="preserve"> </w:t>
      </w:r>
    </w:p>
    <w:p w14:paraId="41023801" w14:textId="02F85D96" w:rsidR="00795314" w:rsidRDefault="00A01B17" w:rsidP="00CD4E72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เป็นคลาสที่ได้จากการพิจารณาตัดคลาสคู่แข่งที่อยู่ภายนอกขอบเขตออกไป จากนั้นจะเป็นการก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หนดจ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นวนความสัมพันธ์ระหว่างคลาสจะช่วยให้มองเห็นภาพที่ชัดเจนของการออกแบบระบบ และสามารถน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ไปใช้ในการพัฒนาโปรแกรมได้โดยตรง โดยคลาสในระดับแนวคิดจะมีเฉพาะชื่อคลาสเท่านั้นดังตัวอย่างต่อไปนี้</w:t>
      </w:r>
    </w:p>
    <w:p w14:paraId="4DAB7161" w14:textId="0FFF0B1E" w:rsidR="005420BD" w:rsidRPr="009F1F59" w:rsidRDefault="005420BD" w:rsidP="00CD4E72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62D4AC" w14:textId="6985CAD7" w:rsidR="009B33BC" w:rsidRPr="009F1F59" w:rsidRDefault="009B33BC" w:rsidP="00CD4E72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06E8D7" w14:textId="77E56D05" w:rsidR="00795314" w:rsidRPr="009F1F59" w:rsidRDefault="00A75029" w:rsidP="0056312F">
      <w:pPr>
        <w:pStyle w:val="Heading1"/>
        <w:rPr>
          <w:rFonts w:ascii="TH SarabunPSK" w:hAnsi="TH SarabunPSK"/>
        </w:rPr>
      </w:pPr>
      <w:bookmarkStart w:id="69" w:name="_Toc101790035"/>
      <w:r w:rsidRPr="009F1F59">
        <w:rPr>
          <w:rFonts w:ascii="TH SarabunPSK" w:hAnsi="TH SarabunPSK"/>
        </w:rPr>
        <w:t xml:space="preserve">3.2.3 </w:t>
      </w:r>
      <w:r w:rsidRPr="009F1F59">
        <w:rPr>
          <w:rFonts w:ascii="TH SarabunPSK" w:hAnsi="TH SarabunPSK"/>
          <w:cs/>
        </w:rPr>
        <w:t>การ</w:t>
      </w:r>
      <w:r w:rsidR="008721D7" w:rsidRPr="009F1F59">
        <w:rPr>
          <w:rFonts w:ascii="TH SarabunPSK" w:hAnsi="TH SarabunPSK"/>
          <w:cs/>
        </w:rPr>
        <w:t>กำหนด</w:t>
      </w:r>
      <w:r w:rsidRPr="009F1F59">
        <w:rPr>
          <w:rFonts w:ascii="TH SarabunPSK" w:hAnsi="TH SarabunPSK"/>
          <w:cs/>
        </w:rPr>
        <w:t>แอททริบิวต์ของคลาส (</w:t>
      </w:r>
      <w:r w:rsidRPr="009F1F59">
        <w:rPr>
          <w:rFonts w:ascii="TH SarabunPSK" w:hAnsi="TH SarabunPSK"/>
        </w:rPr>
        <w:t>Class : Attribute)</w:t>
      </w:r>
      <w:bookmarkEnd w:id="69"/>
    </w:p>
    <w:p w14:paraId="2B867086" w14:textId="0E361544" w:rsidR="00A75029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20B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5312" behindDoc="1" locked="0" layoutInCell="1" allowOverlap="1" wp14:anchorId="7B0AC584" wp14:editId="545609AB">
            <wp:simplePos x="0" y="0"/>
            <wp:positionH relativeFrom="column">
              <wp:posOffset>1135091</wp:posOffset>
            </wp:positionH>
            <wp:positionV relativeFrom="paragraph">
              <wp:posOffset>855691</wp:posOffset>
            </wp:positionV>
            <wp:extent cx="3938905" cy="2874645"/>
            <wp:effectExtent l="0" t="0" r="4445" b="0"/>
            <wp:wrapTight wrapText="bothSides">
              <wp:wrapPolygon edited="0">
                <wp:start x="12222" y="716"/>
                <wp:lineTo x="12222" y="2433"/>
                <wp:lineTo x="12640" y="3292"/>
                <wp:lineTo x="13267" y="3292"/>
                <wp:lineTo x="13267" y="5583"/>
                <wp:lineTo x="836" y="6012"/>
                <wp:lineTo x="836" y="7873"/>
                <wp:lineTo x="1671" y="10163"/>
                <wp:lineTo x="1776" y="17034"/>
                <wp:lineTo x="940" y="18036"/>
                <wp:lineTo x="836" y="20183"/>
                <wp:lineTo x="14625" y="20183"/>
                <wp:lineTo x="14730" y="18465"/>
                <wp:lineTo x="14416" y="17606"/>
                <wp:lineTo x="13685" y="17034"/>
                <wp:lineTo x="13685" y="14744"/>
                <wp:lineTo x="16506" y="14744"/>
                <wp:lineTo x="19535" y="13598"/>
                <wp:lineTo x="19640" y="11738"/>
                <wp:lineTo x="13685" y="10163"/>
                <wp:lineTo x="14521" y="10163"/>
                <wp:lineTo x="21520" y="8159"/>
                <wp:lineTo x="21520" y="6155"/>
                <wp:lineTo x="21102" y="6012"/>
                <wp:lineTo x="14207" y="5583"/>
                <wp:lineTo x="14312" y="3292"/>
                <wp:lineTo x="14834" y="2147"/>
                <wp:lineTo x="14730" y="716"/>
                <wp:lineTo x="12222" y="716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94" b="19048"/>
                    <a:stretch/>
                  </pic:blipFill>
                  <pic:spPr bwMode="auto">
                    <a:xfrm>
                      <a:off x="0" y="0"/>
                      <a:ext cx="393890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1CD" w:rsidRPr="009F1F59">
        <w:rPr>
          <w:rFonts w:ascii="TH SarabunPSK" w:hAnsi="TH SarabunPSK" w:cs="TH SarabunPSK"/>
          <w:sz w:val="32"/>
          <w:szCs w:val="32"/>
          <w:cs/>
        </w:rPr>
        <w:t>แอททริบิวต์เป็นคุณสมบัติของออปเจค โดยปกติจะเกี่ยวข้องกับคำนามที่ถูกกำหนดไว้ใน</w:t>
      </w:r>
      <w:r w:rsidR="00B721CD" w:rsidRPr="009F1F59">
        <w:rPr>
          <w:rFonts w:ascii="TH SarabunPSK" w:hAnsi="TH SarabunPSK" w:cs="TH SarabunPSK"/>
          <w:sz w:val="32"/>
          <w:szCs w:val="32"/>
        </w:rPr>
        <w:t xml:space="preserve"> Candidate Class </w:t>
      </w:r>
      <w:r w:rsidR="00B721CD" w:rsidRPr="009F1F59">
        <w:rPr>
          <w:rFonts w:ascii="TH SarabunPSK" w:hAnsi="TH SarabunPSK" w:cs="TH SarabunPSK"/>
          <w:sz w:val="32"/>
          <w:szCs w:val="32"/>
          <w:cs/>
        </w:rPr>
        <w:t>ในขั้นตอนนี้จะทำการกำหนดคลาสและแอททริบิวต์ที่สาคัญที่สุดก่อนเสมอ จากนั้นจึงกำหนดคลาสและแอททริบิวต์ที่เป็นส่วนรายละเอียดในขั้นตอนถัดไป โดยปกติแล้วแอททริบิวต์จะได้มาจากคำนามส่วนที่เหลือจากการกำหนดคลาสจากคลาสคู่แข่งนั่นเอง</w:t>
      </w:r>
    </w:p>
    <w:p w14:paraId="4BDA7CDD" w14:textId="17F4F5BE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B842A21" w14:textId="0850FEFF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53294C" w14:textId="5F6405F9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B461898" w14:textId="796BBD99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8DB2CB" w14:textId="27050A2F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03CF0F" w14:textId="4CC385ED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 wp14:anchorId="4FC02661" wp14:editId="79C1B1C8">
                <wp:simplePos x="0" y="0"/>
                <wp:positionH relativeFrom="margin">
                  <wp:posOffset>-914400</wp:posOffset>
                </wp:positionH>
                <wp:positionV relativeFrom="paragraph">
                  <wp:posOffset>644583</wp:posOffset>
                </wp:positionV>
                <wp:extent cx="7799705" cy="457200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970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976D5" w14:textId="6080FB3E" w:rsidR="00084BB6" w:rsidRPr="00084BB6" w:rsidRDefault="00084BB6" w:rsidP="00084BB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70" w:name="_Toc98702723"/>
                            <w:bookmarkStart w:id="71" w:name="_Toc101790078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คลาสไดอาแกรมระดับความคิดของระบบแอปพลิเคชันการจัดการรถรับ-ส่งนักเรียน</w:t>
                            </w:r>
                            <w:bookmarkEnd w:id="70"/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02661" id="Text Box 75" o:spid="_x0000_s1200" type="#_x0000_t202" style="position:absolute;left:0;text-align:left;margin-left:-1in;margin-top:50.75pt;width:614.15pt;height:36pt;z-index:2514974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" stroked="f">
                <v:textbox inset="0,0,0,0">
                  <w:txbxContent>
                    <w:p w14:paraId="076976D5" w14:textId="6080FB3E" w:rsidR="00084BB6" w:rsidRPr="00084BB6" w:rsidRDefault="00084BB6" w:rsidP="00084BB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72" w:name="_Toc98702723"/>
                      <w:bookmarkStart w:id="73" w:name="_Toc101790078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คลาสไดอาแกรมระดับความคิดของระบบแอปพลิเคชันการจัดการรถรับ-ส่งนักเรียน</w:t>
                      </w:r>
                      <w:bookmarkEnd w:id="72"/>
                      <w:bookmarkEnd w:id="7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BAFD05" w14:textId="47772676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0B61B9" w14:textId="6CB0BC6A" w:rsidR="005420BD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390FEA" w14:textId="77777777" w:rsidR="005420BD" w:rsidRPr="009F1F59" w:rsidRDefault="005420BD" w:rsidP="00B721C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953"/>
      </w:tblGrid>
      <w:tr w:rsidR="00B721CD" w:rsidRPr="009F1F59" w14:paraId="79AEAC90" w14:textId="77777777" w:rsidTr="00885A18">
        <w:tc>
          <w:tcPr>
            <w:tcW w:w="3397" w:type="dxa"/>
            <w:vAlign w:val="center"/>
          </w:tcPr>
          <w:p w14:paraId="7561A652" w14:textId="141DC162" w:rsidR="008D7C0D" w:rsidRDefault="008D7C0D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53167" behindDoc="1" locked="0" layoutInCell="1" allowOverlap="1" wp14:anchorId="3A1B69BF" wp14:editId="7B87B8F5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6985</wp:posOffset>
                      </wp:positionV>
                      <wp:extent cx="961390" cy="784860"/>
                      <wp:effectExtent l="0" t="0" r="0" b="0"/>
                      <wp:wrapSquare wrapText="bothSides"/>
                      <wp:docPr id="1019" name="Group 10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1390" cy="784860"/>
                                <a:chOff x="0" y="0"/>
                                <a:chExt cx="1024798" cy="82655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18" name="Picture 101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4268" b="2063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24798" cy="8265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017" name="Rectangle 1017"/>
                              <wps:cNvSpPr/>
                              <wps:spPr>
                                <a:xfrm>
                                  <a:off x="146539" y="633046"/>
                                  <a:ext cx="811440" cy="1210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97CE03" id="Group 1019" o:spid="_x0000_s1026" style="position:absolute;margin-left:36.4pt;margin-top:.55pt;width:75.7pt;height:61.8pt;z-index:-251663313;mso-width-relative:margin;mso-height-relative:margin" coordsize="10247,8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018" o:spid="_x0000_s1027" type="#_x0000_t75" style="position:absolute;width:10247;height:8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">
                        <v:imagedata r:id="rId50" o:title="" cropbottom="13520f" cropright="15904f"/>
                      </v:shape>
                      <v:rect id="Rectangle 1017" o:spid="_x0000_s1028" style="position:absolute;left:1465;top:6330;width:8114;height:1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" fillcolor="#ffc" stroked="f" strokeweight="1pt"/>
                      <w10:wrap type="square"/>
                    </v:group>
                  </w:pict>
                </mc:Fallback>
              </mc:AlternateContent>
            </w:r>
          </w:p>
          <w:p w14:paraId="4C24A30B" w14:textId="4EF580BC" w:rsidR="008D7C0D" w:rsidRDefault="008D7C0D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3D825C4" w14:textId="51795241" w:rsidR="00B721CD" w:rsidRPr="009F1F59" w:rsidRDefault="00B721CD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953" w:type="dxa"/>
          </w:tcPr>
          <w:p w14:paraId="662D7A03" w14:textId="0A42B29E" w:rsidR="00B721CD" w:rsidRPr="009F1F59" w:rsidRDefault="00885A18" w:rsidP="00B721CD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คลาสเข้าสู่ระบบ ประกอบด้วย ชื่อผู้ใช้</w:t>
            </w:r>
            <w:r w:rsidR="008D7C0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  <w:r w:rsidR="008D7C0D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r w:rsidR="008D7C0D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ประเถทผู้ใช้งาน</w:t>
            </w:r>
          </w:p>
        </w:tc>
      </w:tr>
      <w:tr w:rsidR="00885A18" w:rsidRPr="009F1F59" w14:paraId="23123F38" w14:textId="77777777" w:rsidTr="00885A18">
        <w:tc>
          <w:tcPr>
            <w:tcW w:w="3397" w:type="dxa"/>
            <w:vAlign w:val="center"/>
          </w:tcPr>
          <w:p w14:paraId="4990718A" w14:textId="298DCCC8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39E33BA" wp14:editId="4F988D1A">
                  <wp:extent cx="1191491" cy="154478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095" b="21194"/>
                          <a:stretch/>
                        </pic:blipFill>
                        <pic:spPr bwMode="auto">
                          <a:xfrm>
                            <a:off x="0" y="0"/>
                            <a:ext cx="1191491" cy="1544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45608670" w14:textId="5810C20F" w:rsidR="00885A18" w:rsidRPr="009F1F59" w:rsidRDefault="00885A18" w:rsidP="00B721C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คลาสผู้ปกครอง ประกอบด้วย รหัสบัตรประชาชน ชื่อจริง นามสกุล วันเกิด เบอร์โทรศัพท์ อีเมล ไลน์ไอดี ที่อยู่ และรูปภาพ</w:t>
            </w:r>
          </w:p>
        </w:tc>
      </w:tr>
      <w:tr w:rsidR="00885A18" w:rsidRPr="009F1F59" w14:paraId="76EF4698" w14:textId="77777777" w:rsidTr="00885A18">
        <w:tc>
          <w:tcPr>
            <w:tcW w:w="3397" w:type="dxa"/>
            <w:vAlign w:val="center"/>
          </w:tcPr>
          <w:p w14:paraId="0DDAE767" w14:textId="0CDC3C15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9270E86" wp14:editId="2A69ED0C">
                  <wp:extent cx="1246909" cy="153092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085" b="21901"/>
                          <a:stretch/>
                        </pic:blipFill>
                        <pic:spPr bwMode="auto">
                          <a:xfrm>
                            <a:off x="0" y="0"/>
                            <a:ext cx="1246909" cy="1530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21EC07AD" w14:textId="65885166" w:rsidR="00885A18" w:rsidRPr="009F1F59" w:rsidRDefault="00885A18" w:rsidP="00B721C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คลาสเด็ก ประกอบด้วย รหัสบัตรประชาชน ชื่อจริง นามสกุล วันเกิด เบอร์โทรศัพท์ อีเมล ไลน์ไอดี ที่อยู่ รูปภาพ และตำแหน่งที่อยู่</w:t>
            </w:r>
          </w:p>
        </w:tc>
      </w:tr>
      <w:tr w:rsidR="00885A18" w:rsidRPr="009F1F59" w14:paraId="1A01C732" w14:textId="77777777" w:rsidTr="00885A18">
        <w:tc>
          <w:tcPr>
            <w:tcW w:w="3397" w:type="dxa"/>
            <w:vAlign w:val="center"/>
          </w:tcPr>
          <w:p w14:paraId="4CA2B5C5" w14:textId="62B69B43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3A4EFA9" wp14:editId="3CB7AD97">
                  <wp:extent cx="1191260" cy="1551709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111" b="20841"/>
                          <a:stretch/>
                        </pic:blipFill>
                        <pic:spPr bwMode="auto">
                          <a:xfrm>
                            <a:off x="0" y="0"/>
                            <a:ext cx="1191260" cy="1551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1924208F" w14:textId="7532CBFB" w:rsidR="00885A18" w:rsidRPr="009F1F59" w:rsidRDefault="00885A18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คลาสเด็ก ประกอบด้วย รหัสบัตรประชาชน ชื่อจริง นามสกุล วันเกิด เบอร์โทรศัพท์ อีเมล ลิงค์ของกลุ่มไลน์ ที่อยู่ และรูปภาพ </w:t>
            </w:r>
          </w:p>
        </w:tc>
      </w:tr>
      <w:tr w:rsidR="00885A18" w:rsidRPr="009F1F59" w14:paraId="26E032B6" w14:textId="77777777" w:rsidTr="00885A18">
        <w:tc>
          <w:tcPr>
            <w:tcW w:w="3397" w:type="dxa"/>
            <w:vAlign w:val="center"/>
          </w:tcPr>
          <w:p w14:paraId="3E1E4A58" w14:textId="7606F2FD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14EBCEE5" wp14:editId="6D8B5797">
                  <wp:extent cx="1191491" cy="1143000"/>
                  <wp:effectExtent l="0" t="0" r="889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879" b="21432"/>
                          <a:stretch/>
                        </pic:blipFill>
                        <pic:spPr bwMode="auto">
                          <a:xfrm>
                            <a:off x="0" y="0"/>
                            <a:ext cx="1191491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2B16DB1A" w14:textId="487D1961" w:rsidR="00885A18" w:rsidRPr="009F1F59" w:rsidRDefault="00885A18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คลาสรถรับส่ง ประกอบด้วย </w:t>
            </w:r>
            <w:r w:rsidR="00734BF7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เลขทะเบียนรถ จังหวัด ยี่ห้อ วันที่ซื้อรถ ตำแหน่งที่ตั้ง และรูปภาพของรถ</w:t>
            </w:r>
          </w:p>
        </w:tc>
      </w:tr>
      <w:tr w:rsidR="00885A18" w:rsidRPr="009F1F59" w14:paraId="43925550" w14:textId="77777777" w:rsidTr="00885A18">
        <w:tc>
          <w:tcPr>
            <w:tcW w:w="3397" w:type="dxa"/>
            <w:vAlign w:val="center"/>
          </w:tcPr>
          <w:p w14:paraId="0A2F806A" w14:textId="0B302C1C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BC0FDA" wp14:editId="15AC1E9D">
                  <wp:extent cx="1316182" cy="76892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457" b="19541"/>
                          <a:stretch/>
                        </pic:blipFill>
                        <pic:spPr bwMode="auto">
                          <a:xfrm>
                            <a:off x="0" y="0"/>
                            <a:ext cx="1316182" cy="768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5B5E1682" w14:textId="25620C12" w:rsidR="00885A18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คลาสโรงเรียน ประกอบด้วย รหัสโรงเรียน ชื่อโรงเรียน และตำแหน่งที่ตั้งของโรงเรียน</w:t>
            </w:r>
          </w:p>
        </w:tc>
      </w:tr>
      <w:tr w:rsidR="00EB7088" w:rsidRPr="009F1F59" w14:paraId="556A3536" w14:textId="77777777" w:rsidTr="00885A18">
        <w:tc>
          <w:tcPr>
            <w:tcW w:w="3397" w:type="dxa"/>
            <w:vAlign w:val="center"/>
          </w:tcPr>
          <w:p w14:paraId="57C3ADCA" w14:textId="59359EB6" w:rsidR="00EB7088" w:rsidRPr="009F1F59" w:rsidRDefault="00C26DBE" w:rsidP="00885A18">
            <w:pPr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 w:rsidRPr="00C26DB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52BCA081" wp14:editId="71AD67B2">
                  <wp:extent cx="1247775" cy="742950"/>
                  <wp:effectExtent l="0" t="0" r="0" b="0"/>
                  <wp:docPr id="9502" name="Picture 9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941" b="22000"/>
                          <a:stretch/>
                        </pic:blipFill>
                        <pic:spPr bwMode="auto">
                          <a:xfrm>
                            <a:off x="0" y="0"/>
                            <a:ext cx="12477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08EF0A49" w14:textId="4615997E" w:rsidR="00EB7088" w:rsidRPr="009F1F59" w:rsidRDefault="00C26DBE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คลาสเส้นทาง ประกอบด้วย รหัสเส้นทาง </w:t>
            </w:r>
            <w:r w:rsidR="00816F7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รายละเอียดเส้นทาง และลิงค์เส้นทางตาม </w:t>
            </w:r>
            <w:r w:rsidR="00816F72">
              <w:rPr>
                <w:rFonts w:ascii="TH SarabunPSK" w:hAnsi="TH SarabunPSK" w:cs="TH SarabunPSK"/>
                <w:sz w:val="32"/>
                <w:szCs w:val="32"/>
              </w:rPr>
              <w:t>Google map</w:t>
            </w:r>
          </w:p>
        </w:tc>
      </w:tr>
      <w:tr w:rsidR="00885A18" w:rsidRPr="009F1F59" w14:paraId="235D2EF0" w14:textId="77777777" w:rsidTr="00885A18">
        <w:tc>
          <w:tcPr>
            <w:tcW w:w="3397" w:type="dxa"/>
            <w:vAlign w:val="center"/>
          </w:tcPr>
          <w:p w14:paraId="1EE28904" w14:textId="1019218E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F3CC337" wp14:editId="071F301A">
                  <wp:extent cx="1149927" cy="1143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775" b="21432"/>
                          <a:stretch/>
                        </pic:blipFill>
                        <pic:spPr bwMode="auto">
                          <a:xfrm>
                            <a:off x="0" y="0"/>
                            <a:ext cx="1149927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73AF33A5" w14:textId="5F5F1154" w:rsidR="00885A18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คลาสสัญญา ประกอบด้วย รหัสสัญญา วันที่ทำสัญญา วัยที่เริ่ม วันสิ้นสุด วันที่อนุมัติ และสถานะของสัญญา</w:t>
            </w:r>
          </w:p>
        </w:tc>
      </w:tr>
      <w:tr w:rsidR="00885A18" w:rsidRPr="009F1F59" w14:paraId="4DF3A585" w14:textId="77777777" w:rsidTr="00885A18">
        <w:tc>
          <w:tcPr>
            <w:tcW w:w="3397" w:type="dxa"/>
            <w:vAlign w:val="center"/>
          </w:tcPr>
          <w:p w14:paraId="5B56D3D2" w14:textId="709052B7" w:rsidR="00885A18" w:rsidRPr="009F1F59" w:rsidRDefault="00885A18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D8EA232" wp14:editId="5238D3FD">
                  <wp:extent cx="1253836" cy="1156855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939" b="20479"/>
                          <a:stretch/>
                        </pic:blipFill>
                        <pic:spPr bwMode="auto">
                          <a:xfrm>
                            <a:off x="0" y="0"/>
                            <a:ext cx="1253836" cy="115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2D090438" w14:textId="4401554E" w:rsidR="00885A18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คลาสกิจกรรม ประกรอบด้วย รหัสกิจกรรม จุกขึ้นรถ เวลาขึ้นรถ จุดลงรถ เวลาลงรถ และสถานะของนักเรียน</w:t>
            </w:r>
          </w:p>
        </w:tc>
      </w:tr>
      <w:tr w:rsidR="00885A18" w:rsidRPr="009F1F59" w14:paraId="3E424354" w14:textId="77777777" w:rsidTr="00885A18">
        <w:tc>
          <w:tcPr>
            <w:tcW w:w="3397" w:type="dxa"/>
            <w:vAlign w:val="center"/>
          </w:tcPr>
          <w:p w14:paraId="22807C41" w14:textId="729B8E01" w:rsidR="00885A18" w:rsidRPr="009F1F59" w:rsidRDefault="00425BB2" w:rsidP="00885A1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25BB2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1E89CD9" wp14:editId="69296055">
                  <wp:extent cx="1176793" cy="917130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9916" cy="927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362B82B6" w14:textId="0FA7D1B5" w:rsidR="00734BF7" w:rsidRPr="009F1F59" w:rsidRDefault="00734BF7" w:rsidP="00885A18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คลาสขอยกเลิกสัญญา ประกอบด้วย รหัสการขอยกเลิก วันที่ขอยกเลิก วันที่อนุมัติให้ยกเลิก</w:t>
            </w:r>
            <w:r w:rsidR="00641796"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r w:rsidR="00641796">
              <w:rPr>
                <w:rFonts w:ascii="TH SarabunPSK" w:hAnsi="TH SarabunPSK" w:cs="TH SarabunPSK" w:hint="cs"/>
                <w:sz w:val="32"/>
                <w:szCs w:val="32"/>
                <w:cs/>
              </w:rPr>
              <w:t>เหตุผลขอยกเลิก</w:t>
            </w:r>
          </w:p>
        </w:tc>
      </w:tr>
    </w:tbl>
    <w:p w14:paraId="5ADE244D" w14:textId="77777777" w:rsidR="00B721CD" w:rsidRPr="009F1F59" w:rsidRDefault="00B721CD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4AE73B0E" w14:textId="76B0527B" w:rsidR="00B721CD" w:rsidRPr="009F1F59" w:rsidRDefault="00B721CD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655928ED" w14:textId="1008F636" w:rsidR="00734BF7" w:rsidRDefault="00734BF7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42DA229B" w14:textId="456E7C97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3AAE8891" w14:textId="45F6EC51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CD4C854" w14:textId="6108F2D5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F58C420" w14:textId="2F1FD044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72859B70" w14:textId="7FB05A7C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B8C5364" w14:textId="05E5CA98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B99D3ED" w14:textId="116EF35B" w:rsidR="00641796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687AABD8" w14:textId="77777777" w:rsidR="00641796" w:rsidRPr="009F1F59" w:rsidRDefault="00641796" w:rsidP="00B721CD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2DBB517" w14:textId="6B14F78C" w:rsidR="00A75029" w:rsidRPr="009F1F59" w:rsidRDefault="00A75029" w:rsidP="0056312F">
      <w:pPr>
        <w:pStyle w:val="Heading1"/>
        <w:rPr>
          <w:rFonts w:ascii="TH SarabunPSK" w:hAnsi="TH SarabunPSK"/>
        </w:rPr>
      </w:pPr>
      <w:bookmarkStart w:id="74" w:name="_Toc101790036"/>
      <w:r w:rsidRPr="009F1F59">
        <w:rPr>
          <w:rFonts w:ascii="TH SarabunPSK" w:hAnsi="TH SarabunPSK"/>
          <w:cs/>
        </w:rPr>
        <w:t>3.2.4 คลาสระดับแรก (</w:t>
      </w:r>
      <w:r w:rsidRPr="009F1F59">
        <w:rPr>
          <w:rFonts w:ascii="TH SarabunPSK" w:hAnsi="TH SarabunPSK"/>
        </w:rPr>
        <w:t>First Draft Class)</w:t>
      </w:r>
      <w:bookmarkEnd w:id="74"/>
    </w:p>
    <w:p w14:paraId="426E4E83" w14:textId="4E0F584B" w:rsidR="00A75029" w:rsidRPr="009F1F59" w:rsidRDefault="005420BD" w:rsidP="00F44421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420B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4288" behindDoc="0" locked="0" layoutInCell="1" allowOverlap="1" wp14:anchorId="08030763" wp14:editId="209A23A4">
            <wp:simplePos x="0" y="0"/>
            <wp:positionH relativeFrom="column">
              <wp:posOffset>113665</wp:posOffset>
            </wp:positionH>
            <wp:positionV relativeFrom="paragraph">
              <wp:posOffset>632460</wp:posOffset>
            </wp:positionV>
            <wp:extent cx="5715000" cy="6233795"/>
            <wp:effectExtent l="0" t="0" r="0" b="0"/>
            <wp:wrapThrough wrapText="bothSides">
              <wp:wrapPolygon edited="0">
                <wp:start x="11520" y="858"/>
                <wp:lineTo x="11520" y="4489"/>
                <wp:lineTo x="12600" y="5215"/>
                <wp:lineTo x="864" y="5941"/>
                <wp:lineTo x="864" y="10429"/>
                <wp:lineTo x="1008" y="10495"/>
                <wp:lineTo x="3024" y="10495"/>
                <wp:lineTo x="3312" y="11551"/>
                <wp:lineTo x="3672" y="12608"/>
                <wp:lineTo x="2952" y="13598"/>
                <wp:lineTo x="2952" y="15446"/>
                <wp:lineTo x="3600" y="15776"/>
                <wp:lineTo x="4896" y="15776"/>
                <wp:lineTo x="5832" y="16832"/>
                <wp:lineTo x="5904" y="21057"/>
                <wp:lineTo x="9936" y="21057"/>
                <wp:lineTo x="14256" y="20925"/>
                <wp:lineTo x="15192" y="20793"/>
                <wp:lineTo x="15048" y="15776"/>
                <wp:lineTo x="13464" y="14720"/>
                <wp:lineTo x="16776" y="14720"/>
                <wp:lineTo x="21384" y="14126"/>
                <wp:lineTo x="21384" y="12145"/>
                <wp:lineTo x="20232" y="12013"/>
                <wp:lineTo x="13392" y="11551"/>
                <wp:lineTo x="13968" y="11551"/>
                <wp:lineTo x="15192" y="10825"/>
                <wp:lineTo x="15120" y="10495"/>
                <wp:lineTo x="16416" y="10495"/>
                <wp:lineTo x="20736" y="9703"/>
                <wp:lineTo x="20808" y="6799"/>
                <wp:lineTo x="19872" y="6667"/>
                <wp:lineTo x="15120" y="6271"/>
                <wp:lineTo x="15264" y="5743"/>
                <wp:lineTo x="14904" y="5479"/>
                <wp:lineTo x="13680" y="5215"/>
                <wp:lineTo x="14040" y="5215"/>
                <wp:lineTo x="14976" y="4423"/>
                <wp:lineTo x="14904" y="858"/>
                <wp:lineTo x="11520" y="858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1" b="21600"/>
                    <a:stretch/>
                  </pic:blipFill>
                  <pic:spPr bwMode="auto">
                    <a:xfrm>
                      <a:off x="0" y="0"/>
                      <a:ext cx="5715000" cy="6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501" w:rsidRPr="009F1F59">
        <w:rPr>
          <w:rFonts w:ascii="TH SarabunPSK" w:hAnsi="TH SarabunPSK" w:cs="TH SarabunPSK"/>
          <w:sz w:val="32"/>
          <w:szCs w:val="32"/>
          <w:cs/>
        </w:rPr>
        <w:t>เป็นขั้นตอนสุดท้ายในการนำผลลัพธ์ที่ได้จากขั้นตอนก่อนหน้านี้ทั้งหมด เพื่อนาไปสร้างเป็นคลาสไดอาแกรม ซึ่งถือเป็นไดอาแกรมที่เป็นหัวใจหลักในการออกแบบเชิงวัตถุโดยใช้ยูเอ็มแอล คลาสไดอาแกรมจะประกอบไปด้วยกลุ่มของคลาสที่มีความสัมพันธ์กัน และสะท้อนให้เห็นถึงการแก้ไขปัญหาที่ถูกกำหนดไว้ในขอบเขตและความต้องการของระบบ</w:t>
      </w:r>
    </w:p>
    <w:p w14:paraId="1E71BD0E" w14:textId="42158154" w:rsidR="00A75029" w:rsidRPr="009F1F59" w:rsidRDefault="005420BD" w:rsidP="00F4442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0B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B33BC">
        <w:rPr>
          <w:noProof/>
        </w:rPr>
        <mc:AlternateContent>
          <mc:Choice Requires="wps">
            <w:drawing>
              <wp:anchor distT="0" distB="0" distL="114300" distR="114300" simplePos="0" relativeHeight="251653139" behindDoc="1" locked="0" layoutInCell="1" allowOverlap="1" wp14:anchorId="3BB8DAD7" wp14:editId="555CAB82">
                <wp:simplePos x="0" y="0"/>
                <wp:positionH relativeFrom="column">
                  <wp:posOffset>-171450</wp:posOffset>
                </wp:positionH>
                <wp:positionV relativeFrom="paragraph">
                  <wp:posOffset>5796280</wp:posOffset>
                </wp:positionV>
                <wp:extent cx="6389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05" name="Text Box 4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894D12" w14:textId="06FD1C13" w:rsidR="009B33BC" w:rsidRPr="00084BB6" w:rsidRDefault="009B33BC" w:rsidP="009B33B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75" w:name="_Toc98702724"/>
                            <w:bookmarkStart w:id="76" w:name="_Toc101790079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รูป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คลาสไดอาแกรมระดับแรกของระบบ แอปพลิเคชันรถรับส่งนักเรียน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8DAD7" id="Text Box 4605" o:spid="_x0000_s1201" type="#_x0000_t202" style="position:absolute;left:0;text-align:left;margin-left:-13.5pt;margin-top:456.4pt;width:503.1pt;height:.05pt;z-index:-251663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" stroked="f">
                <v:textbox style="mso-fit-shape-to-text:t" inset="0,0,0,0">
                  <w:txbxContent>
                    <w:p w14:paraId="5F894D12" w14:textId="06FD1C13" w:rsidR="009B33BC" w:rsidRPr="00084BB6" w:rsidRDefault="009B33BC" w:rsidP="009B33B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77" w:name="_Toc98702724"/>
                      <w:bookmarkStart w:id="78" w:name="_Toc101790079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รูป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คลาสไดอาแกรมระดับแรกของระบบ แอปพลิเคชันรถรับส่งนักเรียน</w:t>
                      </w:r>
                      <w:bookmarkEnd w:id="77"/>
                      <w:bookmarkEnd w:id="78"/>
                    </w:p>
                  </w:txbxContent>
                </v:textbox>
                <w10:wrap type="tight"/>
              </v:shape>
            </w:pict>
          </mc:Fallback>
        </mc:AlternateContent>
      </w:r>
      <w:r w:rsidR="004F5501" w:rsidRPr="009F1F59"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3122" behindDoc="0" locked="0" layoutInCell="1" allowOverlap="1" wp14:anchorId="38AAF186" wp14:editId="2A54E8FE">
                <wp:simplePos x="0" y="0"/>
                <wp:positionH relativeFrom="margin">
                  <wp:align>center</wp:align>
                </wp:positionH>
                <wp:positionV relativeFrom="paragraph">
                  <wp:posOffset>5002530</wp:posOffset>
                </wp:positionV>
                <wp:extent cx="914400" cy="3810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DF95E" w14:textId="098CD015" w:rsidR="004F5501" w:rsidRPr="004F5501" w:rsidRDefault="004F5501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AF186" id="Text Box 18" o:spid="_x0000_s1202" type="#_x0000_t202" style="position:absolute;left:0;text-align:left;margin-left:0;margin-top:393.9pt;width:1in;height:30pt;z-index:25165312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YivFwIAADE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" filled="f" stroked="f" strokeweight=".5pt">
                <v:textbox>
                  <w:txbxContent>
                    <w:p w14:paraId="55FDF95E" w14:textId="098CD015" w:rsidR="004F5501" w:rsidRPr="004F5501" w:rsidRDefault="004F5501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75029"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129A879" w14:textId="0DEB6821" w:rsidR="00A75029" w:rsidRPr="009F1F59" w:rsidRDefault="00A75029" w:rsidP="0056312F">
      <w:pPr>
        <w:pStyle w:val="Heading1"/>
        <w:rPr>
          <w:rFonts w:ascii="TH SarabunPSK" w:hAnsi="TH SarabunPSK"/>
        </w:rPr>
      </w:pPr>
      <w:bookmarkStart w:id="79" w:name="_Toc101790037"/>
      <w:r w:rsidRPr="009F1F59">
        <w:rPr>
          <w:rFonts w:ascii="TH SarabunPSK" w:hAnsi="TH SarabunPSK"/>
          <w:cs/>
        </w:rPr>
        <w:lastRenderedPageBreak/>
        <w:t>3.3 รายละเอียดของซีเควนซ์ไดอาแกรม (</w:t>
      </w:r>
      <w:r w:rsidRPr="009F1F59">
        <w:rPr>
          <w:rFonts w:ascii="TH SarabunPSK" w:hAnsi="TH SarabunPSK"/>
        </w:rPr>
        <w:t>Sequence Diagram Specifications)</w:t>
      </w:r>
      <w:bookmarkEnd w:id="79"/>
    </w:p>
    <w:p w14:paraId="6387BD38" w14:textId="564C6C64" w:rsidR="005B71ED" w:rsidRPr="009F1F59" w:rsidRDefault="00450CC3" w:rsidP="005427C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450CC3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7AB30C5C" wp14:editId="7B9FD4DE">
                <wp:simplePos x="0" y="0"/>
                <wp:positionH relativeFrom="margin">
                  <wp:align>center</wp:align>
                </wp:positionH>
                <wp:positionV relativeFrom="paragraph">
                  <wp:posOffset>1482282</wp:posOffset>
                </wp:positionV>
                <wp:extent cx="4567555" cy="6042467"/>
                <wp:effectExtent l="0" t="0" r="4445" b="15875"/>
                <wp:wrapNone/>
                <wp:docPr id="9879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7555" cy="6042467"/>
                          <a:chOff x="0" y="0"/>
                          <a:chExt cx="4567625" cy="7571740"/>
                        </a:xfrm>
                      </wpg:grpSpPr>
                      <wps:wsp>
                        <wps:cNvPr id="9880" name="Oval 9880"/>
                        <wps:cNvSpPr>
                          <a:spLocks noChangeArrowheads="1"/>
                        </wps:cNvSpPr>
                        <wps:spPr bwMode="auto">
                          <a:xfrm>
                            <a:off x="3654425" y="3098800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81" name="Rectangle 9881"/>
                        <wps:cNvSpPr>
                          <a:spLocks noChangeArrowheads="1"/>
                        </wps:cNvSpPr>
                        <wps:spPr bwMode="auto">
                          <a:xfrm>
                            <a:off x="3590685" y="3468687"/>
                            <a:ext cx="6946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B6496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Register 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2" name="Oval 9882"/>
                        <wps:cNvSpPr>
                          <a:spLocks noChangeArrowheads="1"/>
                        </wps:cNvSpPr>
                        <wps:spPr bwMode="auto">
                          <a:xfrm>
                            <a:off x="3705225" y="49212"/>
                            <a:ext cx="452438" cy="23336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83" name="Rectangle 9883"/>
                        <wps:cNvSpPr>
                          <a:spLocks noChangeArrowheads="1"/>
                        </wps:cNvSpPr>
                        <wps:spPr bwMode="auto">
                          <a:xfrm>
                            <a:off x="3458931" y="423862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2B67C9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 details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4" name="Oval 9884"/>
                        <wps:cNvSpPr>
                          <a:spLocks noChangeArrowheads="1"/>
                        </wps:cNvSpPr>
                        <wps:spPr bwMode="auto">
                          <a:xfrm>
                            <a:off x="2014537" y="3016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85" name="Rectangle 9885"/>
                        <wps:cNvSpPr>
                          <a:spLocks noChangeArrowheads="1"/>
                        </wps:cNvSpPr>
                        <wps:spPr bwMode="auto">
                          <a:xfrm>
                            <a:off x="1876300" y="400050"/>
                            <a:ext cx="836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3962A8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Search school bus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886" name="Group 9886"/>
                        <wpg:cNvGrpSpPr>
                          <a:grpSpLocks/>
                        </wpg:cNvGrpSpPr>
                        <wpg:grpSpPr bwMode="auto">
                          <a:xfrm>
                            <a:off x="23971" y="46037"/>
                            <a:ext cx="238126" cy="322263"/>
                            <a:chOff x="23812" y="46037"/>
                            <a:chExt cx="150" cy="203"/>
                          </a:xfrm>
                        </wpg:grpSpPr>
                        <wps:wsp>
                          <wps:cNvPr id="9887" name="Oval 98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3853" y="46037"/>
                              <a:ext cx="70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888" name="Line 12"/>
                          <wps:cNvCnPr/>
                          <wps:spPr bwMode="auto">
                            <a:xfrm>
                              <a:off x="23887" y="46104"/>
                              <a:ext cx="0" cy="6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89" name="Line 13"/>
                          <wps:cNvCnPr/>
                          <wps:spPr bwMode="auto">
                            <a:xfrm>
                              <a:off x="23832" y="4612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90" name="Freeform 14"/>
                          <wps:cNvSpPr>
                            <a:spLocks/>
                          </wps:cNvSpPr>
                          <wps:spPr bwMode="auto">
                            <a:xfrm>
                              <a:off x="23812" y="46166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891" name="Rectangle 9891"/>
                        <wps:cNvSpPr>
                          <a:spLocks noChangeArrowheads="1"/>
                        </wps:cNvSpPr>
                        <wps:spPr bwMode="auto">
                          <a:xfrm>
                            <a:off x="69845" y="528637"/>
                            <a:ext cx="21463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AC2A9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2" name="Line 17"/>
                        <wps:cNvCnPr/>
                        <wps:spPr bwMode="auto">
                          <a:xfrm flipV="1">
                            <a:off x="1163637" y="177800"/>
                            <a:ext cx="846138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3" name="Line 18"/>
                        <wps:cNvCnPr/>
                        <wps:spPr bwMode="auto">
                          <a:xfrm flipH="1">
                            <a:off x="319087" y="204787"/>
                            <a:ext cx="844550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4" name="Oval 9894"/>
                        <wps:cNvSpPr>
                          <a:spLocks noChangeArrowheads="1"/>
                        </wps:cNvSpPr>
                        <wps:spPr bwMode="auto">
                          <a:xfrm>
                            <a:off x="3849687" y="4214812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95" name="Rectangle 9895"/>
                        <wps:cNvSpPr>
                          <a:spLocks noChangeArrowheads="1"/>
                        </wps:cNvSpPr>
                        <wps:spPr bwMode="auto">
                          <a:xfrm>
                            <a:off x="3703390" y="4584700"/>
                            <a:ext cx="8642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AC25C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children profile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6" name="Line 21"/>
                        <wps:cNvCnPr/>
                        <wps:spPr bwMode="auto">
                          <a:xfrm flipH="1" flipV="1">
                            <a:off x="2570162" y="171450"/>
                            <a:ext cx="1125538" cy="127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7" name="Line 22"/>
                        <wps:cNvCnPr/>
                        <wps:spPr bwMode="auto">
                          <a:xfrm flipV="1">
                            <a:off x="2570162" y="133350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8" name="Line 23"/>
                        <wps:cNvCnPr/>
                        <wps:spPr bwMode="auto">
                          <a:xfrm>
                            <a:off x="2570162" y="171450"/>
                            <a:ext cx="9207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9" name="Rectangle 9899"/>
                        <wps:cNvSpPr>
                          <a:spLocks noChangeArrowheads="1"/>
                        </wps:cNvSpPr>
                        <wps:spPr bwMode="auto">
                          <a:xfrm>
                            <a:off x="2857456" y="0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F0BA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0" name="Oval 9900"/>
                        <wps:cNvSpPr>
                          <a:spLocks noChangeArrowheads="1"/>
                        </wps:cNvSpPr>
                        <wps:spPr bwMode="auto">
                          <a:xfrm>
                            <a:off x="2193925" y="9620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01" name="Rectangle 9901"/>
                        <wps:cNvSpPr>
                          <a:spLocks noChangeArrowheads="1"/>
                        </wps:cNvSpPr>
                        <wps:spPr bwMode="auto">
                          <a:xfrm>
                            <a:off x="2163729" y="1331912"/>
                            <a:ext cx="6330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EE367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2" name="Oval 9902"/>
                        <wps:cNvSpPr>
                          <a:spLocks noChangeArrowheads="1"/>
                        </wps:cNvSpPr>
                        <wps:spPr bwMode="auto">
                          <a:xfrm>
                            <a:off x="2271712" y="1643062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03" name="Rectangle 9903"/>
                        <wps:cNvSpPr>
                          <a:spLocks noChangeArrowheads="1"/>
                        </wps:cNvSpPr>
                        <wps:spPr bwMode="auto">
                          <a:xfrm>
                            <a:off x="1976407" y="2012950"/>
                            <a:ext cx="11214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6C93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school bus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904" name="Group 9904"/>
                        <wpg:cNvGrpSpPr>
                          <a:grpSpLocks/>
                        </wpg:cNvGrpSpPr>
                        <wpg:grpSpPr bwMode="auto">
                          <a:xfrm>
                            <a:off x="30162" y="1545903"/>
                            <a:ext cx="239713" cy="320676"/>
                            <a:chOff x="30162" y="1538287"/>
                            <a:chExt cx="151" cy="202"/>
                          </a:xfrm>
                        </wpg:grpSpPr>
                        <wps:wsp>
                          <wps:cNvPr id="9905" name="Oval 9905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1538287"/>
                              <a:ext cx="68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06" name="Line 30"/>
                          <wps:cNvCnPr/>
                          <wps:spPr bwMode="auto">
                            <a:xfrm>
                              <a:off x="30238" y="1538353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07" name="Line 31"/>
                          <wps:cNvCnPr/>
                          <wps:spPr bwMode="auto">
                            <a:xfrm>
                              <a:off x="30183" y="1538371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08" name="Freeform 32"/>
                          <wps:cNvSpPr>
                            <a:spLocks/>
                          </wps:cNvSpPr>
                          <wps:spPr bwMode="auto">
                            <a:xfrm>
                              <a:off x="30162" y="1538416"/>
                              <a:ext cx="151" cy="7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09" name="Rectangle 9909"/>
                        <wps:cNvSpPr>
                          <a:spLocks noChangeArrowheads="1"/>
                        </wps:cNvSpPr>
                        <wps:spPr bwMode="auto">
                          <a:xfrm>
                            <a:off x="0" y="2020887"/>
                            <a:ext cx="37846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36622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0" name="Line 35"/>
                        <wps:cNvCnPr/>
                        <wps:spPr bwMode="auto">
                          <a:xfrm flipV="1">
                            <a:off x="1257300" y="1177925"/>
                            <a:ext cx="931863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1" name="Line 36"/>
                        <wps:cNvCnPr/>
                        <wps:spPr bwMode="auto">
                          <a:xfrm flipH="1">
                            <a:off x="327025" y="1435100"/>
                            <a:ext cx="930275" cy="25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2" name="Line 37"/>
                        <wps:cNvCnPr/>
                        <wps:spPr bwMode="auto">
                          <a:xfrm>
                            <a:off x="1292225" y="1755775"/>
                            <a:ext cx="969963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3" name="Line 38"/>
                        <wps:cNvCnPr/>
                        <wps:spPr bwMode="auto">
                          <a:xfrm flipH="1" flipV="1">
                            <a:off x="327025" y="1738312"/>
                            <a:ext cx="965200" cy="17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4" name="Line 39"/>
                        <wps:cNvCnPr/>
                        <wps:spPr bwMode="auto">
                          <a:xfrm flipV="1">
                            <a:off x="169862" y="720725"/>
                            <a:ext cx="1588" cy="8112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5" name="Freeform 40"/>
                        <wps:cNvSpPr>
                          <a:spLocks/>
                        </wps:cNvSpPr>
                        <wps:spPr bwMode="auto">
                          <a:xfrm>
                            <a:off x="115887" y="72072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9916" name="Group 9916"/>
                        <wpg:cNvGrpSpPr>
                          <a:grpSpLocks/>
                        </wpg:cNvGrpSpPr>
                        <wpg:grpSpPr bwMode="auto">
                          <a:xfrm>
                            <a:off x="3904117" y="2341563"/>
                            <a:ext cx="238126" cy="322263"/>
                            <a:chOff x="3878262" y="2341562"/>
                            <a:chExt cx="150" cy="203"/>
                          </a:xfrm>
                        </wpg:grpSpPr>
                        <wps:wsp>
                          <wps:cNvPr id="9917" name="Oval 9917"/>
                          <wps:cNvSpPr>
                            <a:spLocks noChangeArrowheads="1"/>
                          </wps:cNvSpPr>
                          <wps:spPr bwMode="auto">
                            <a:xfrm>
                              <a:off x="3878304" y="2341562"/>
                              <a:ext cx="69" cy="6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18" name="Line 42"/>
                          <wps:cNvCnPr/>
                          <wps:spPr bwMode="auto">
                            <a:xfrm>
                              <a:off x="3878337" y="2341628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19" name="Line 43"/>
                          <wps:cNvCnPr/>
                          <wps:spPr bwMode="auto">
                            <a:xfrm>
                              <a:off x="3878283" y="2341646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20" name="Freeform 44"/>
                          <wps:cNvSpPr>
                            <a:spLocks/>
                          </wps:cNvSpPr>
                          <wps:spPr bwMode="auto">
                            <a:xfrm>
                              <a:off x="3878262" y="2341691"/>
                              <a:ext cx="150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21" name="Rectangle 9921"/>
                        <wps:cNvSpPr>
                          <a:spLocks noChangeArrowheads="1"/>
                        </wps:cNvSpPr>
                        <wps:spPr bwMode="auto">
                          <a:xfrm>
                            <a:off x="3935352" y="2824162"/>
                            <a:ext cx="1924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C1DDBA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2" name="Oval 9922"/>
                        <wps:cNvSpPr>
                          <a:spLocks noChangeArrowheads="1"/>
                        </wps:cNvSpPr>
                        <wps:spPr bwMode="auto">
                          <a:xfrm>
                            <a:off x="2235200" y="24098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23" name="Rectangle 9923"/>
                        <wps:cNvSpPr>
                          <a:spLocks noChangeArrowheads="1"/>
                        </wps:cNvSpPr>
                        <wps:spPr bwMode="auto">
                          <a:xfrm>
                            <a:off x="2176429" y="2779712"/>
                            <a:ext cx="6781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3E4F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Send message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4" name="Line 49"/>
                        <wps:cNvCnPr/>
                        <wps:spPr bwMode="auto">
                          <a:xfrm>
                            <a:off x="1277937" y="2114550"/>
                            <a:ext cx="950913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5" name="Line 50"/>
                        <wps:cNvCnPr/>
                        <wps:spPr bwMode="auto">
                          <a:xfrm flipH="1" flipV="1">
                            <a:off x="327025" y="1781175"/>
                            <a:ext cx="950913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6" name="Line 51"/>
                        <wps:cNvCnPr/>
                        <wps:spPr bwMode="auto">
                          <a:xfrm>
                            <a:off x="3330575" y="2541587"/>
                            <a:ext cx="539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7" name="Line 52"/>
                        <wps:cNvCnPr/>
                        <wps:spPr bwMode="auto">
                          <a:xfrm flipH="1">
                            <a:off x="2790825" y="2541587"/>
                            <a:ext cx="53975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8" name="Oval 9928"/>
                        <wps:cNvSpPr>
                          <a:spLocks noChangeArrowheads="1"/>
                        </wps:cNvSpPr>
                        <wps:spPr bwMode="auto">
                          <a:xfrm>
                            <a:off x="2163762" y="3095625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29" name="Rectangle 9929"/>
                        <wps:cNvSpPr>
                          <a:spLocks noChangeArrowheads="1"/>
                        </wps:cNvSpPr>
                        <wps:spPr bwMode="auto">
                          <a:xfrm>
                            <a:off x="2162142" y="3465512"/>
                            <a:ext cx="57658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3A625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Login 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0" name="Line 55"/>
                        <wps:cNvCnPr/>
                        <wps:spPr bwMode="auto">
                          <a:xfrm flipH="1">
                            <a:off x="2719387" y="3236912"/>
                            <a:ext cx="9271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1" name="Line 56"/>
                        <wps:cNvCnPr/>
                        <wps:spPr bwMode="auto">
                          <a:xfrm>
                            <a:off x="2719387" y="32369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2" name="Line 57"/>
                        <wps:cNvCnPr/>
                        <wps:spPr bwMode="auto">
                          <a:xfrm flipV="1">
                            <a:off x="2719387" y="3198812"/>
                            <a:ext cx="92075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3" name="Rectangle 9933"/>
                        <wps:cNvSpPr>
                          <a:spLocks noChangeArrowheads="1"/>
                        </wps:cNvSpPr>
                        <wps:spPr bwMode="auto">
                          <a:xfrm>
                            <a:off x="2917780" y="3032125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19A38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4" name="Oval 9934"/>
                        <wps:cNvSpPr>
                          <a:spLocks noChangeArrowheads="1"/>
                        </wps:cNvSpPr>
                        <wps:spPr bwMode="auto">
                          <a:xfrm>
                            <a:off x="2209800" y="3648075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35" name="Rectangle 9935"/>
                        <wps:cNvSpPr>
                          <a:spLocks noChangeArrowheads="1"/>
                        </wps:cNvSpPr>
                        <wps:spPr bwMode="auto">
                          <a:xfrm>
                            <a:off x="2100230" y="4017962"/>
                            <a:ext cx="796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A3FDFD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 parent profile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6" name="Oval 9936"/>
                        <wps:cNvSpPr>
                          <a:spLocks noChangeArrowheads="1"/>
                        </wps:cNvSpPr>
                        <wps:spPr bwMode="auto">
                          <a:xfrm>
                            <a:off x="2201862" y="41783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37" name="Rectangle 9937"/>
                        <wps:cNvSpPr>
                          <a:spLocks noChangeArrowheads="1"/>
                        </wps:cNvSpPr>
                        <wps:spPr bwMode="auto">
                          <a:xfrm>
                            <a:off x="2200241" y="4546600"/>
                            <a:ext cx="5651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539B5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Add 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8" name="Oval 9938"/>
                        <wps:cNvSpPr>
                          <a:spLocks noChangeArrowheads="1"/>
                        </wps:cNvSpPr>
                        <wps:spPr bwMode="auto">
                          <a:xfrm>
                            <a:off x="2405062" y="4902200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39" name="Rectangle 9939"/>
                        <wps:cNvSpPr>
                          <a:spLocks noChangeArrowheads="1"/>
                        </wps:cNvSpPr>
                        <wps:spPr bwMode="auto">
                          <a:xfrm>
                            <a:off x="2412963" y="5270500"/>
                            <a:ext cx="54229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C316C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List children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0" name="Line 65"/>
                        <wps:cNvCnPr/>
                        <wps:spPr bwMode="auto">
                          <a:xfrm flipH="1">
                            <a:off x="2957512" y="4564062"/>
                            <a:ext cx="730250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1" name="Line 66"/>
                        <wps:cNvCnPr/>
                        <wps:spPr bwMode="auto">
                          <a:xfrm flipV="1">
                            <a:off x="2957512" y="4900612"/>
                            <a:ext cx="10160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2" name="Line 67"/>
                        <wps:cNvCnPr/>
                        <wps:spPr bwMode="auto">
                          <a:xfrm flipV="1">
                            <a:off x="2957512" y="4829175"/>
                            <a:ext cx="69850" cy="74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3" name="Rectangle 9943"/>
                        <wps:cNvSpPr>
                          <a:spLocks noChangeArrowheads="1"/>
                        </wps:cNvSpPr>
                        <wps:spPr bwMode="auto">
                          <a:xfrm>
                            <a:off x="3011441" y="45005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0F8FD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4" name="Oval 9944"/>
                        <wps:cNvSpPr>
                          <a:spLocks noChangeArrowheads="1"/>
                        </wps:cNvSpPr>
                        <wps:spPr bwMode="auto">
                          <a:xfrm>
                            <a:off x="2193925" y="69738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45" name="Rectangle 9945"/>
                        <wps:cNvSpPr>
                          <a:spLocks noChangeArrowheads="1"/>
                        </wps:cNvSpPr>
                        <wps:spPr bwMode="auto">
                          <a:xfrm>
                            <a:off x="2147854" y="7343775"/>
                            <a:ext cx="6667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CEC4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 service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6" name="Oval 9946"/>
                        <wps:cNvSpPr>
                          <a:spLocks noChangeArrowheads="1"/>
                        </wps:cNvSpPr>
                        <wps:spPr bwMode="auto">
                          <a:xfrm>
                            <a:off x="2371725" y="6256337"/>
                            <a:ext cx="444500" cy="22860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47" name="Rectangle 9947"/>
                        <wps:cNvSpPr>
                          <a:spLocks noChangeArrowheads="1"/>
                        </wps:cNvSpPr>
                        <wps:spPr bwMode="auto">
                          <a:xfrm>
                            <a:off x="2125629" y="6626225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6269D7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application details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8" name="Oval 9948"/>
                        <wps:cNvSpPr>
                          <a:spLocks noChangeArrowheads="1"/>
                        </wps:cNvSpPr>
                        <wps:spPr bwMode="auto">
                          <a:xfrm>
                            <a:off x="2471737" y="5526087"/>
                            <a:ext cx="444500" cy="23018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49" name="Rectangle 9949"/>
                        <wps:cNvSpPr>
                          <a:spLocks noChangeArrowheads="1"/>
                        </wps:cNvSpPr>
                        <wps:spPr bwMode="auto">
                          <a:xfrm>
                            <a:off x="2363751" y="5895975"/>
                            <a:ext cx="76835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34075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 school bus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950" name="Group 9950"/>
                        <wpg:cNvGrpSpPr>
                          <a:grpSpLocks/>
                        </wpg:cNvGrpSpPr>
                        <wpg:grpSpPr bwMode="auto">
                          <a:xfrm>
                            <a:off x="30162" y="4668837"/>
                            <a:ext cx="239713" cy="320675"/>
                            <a:chOff x="30162" y="4668837"/>
                            <a:chExt cx="151" cy="202"/>
                          </a:xfrm>
                        </wpg:grpSpPr>
                        <wps:wsp>
                          <wps:cNvPr id="9951" name="Oval 995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205" y="4668837"/>
                              <a:ext cx="68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52" name="Line 76"/>
                          <wps:cNvCnPr/>
                          <wps:spPr bwMode="auto">
                            <a:xfrm>
                              <a:off x="30238" y="466890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53" name="Line 77"/>
                          <wps:cNvCnPr/>
                          <wps:spPr bwMode="auto">
                            <a:xfrm>
                              <a:off x="30183" y="4668920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54" name="Freeform 78"/>
                          <wps:cNvSpPr>
                            <a:spLocks/>
                          </wps:cNvSpPr>
                          <wps:spPr bwMode="auto">
                            <a:xfrm>
                              <a:off x="30162" y="4668965"/>
                              <a:ext cx="151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55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30162" y="5149850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CC32A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6" name="Line 81"/>
                        <wps:cNvCnPr/>
                        <wps:spPr bwMode="auto">
                          <a:xfrm flipV="1">
                            <a:off x="1233487" y="3449637"/>
                            <a:ext cx="909638" cy="6492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7" name="Line 82"/>
                        <wps:cNvCnPr/>
                        <wps:spPr bwMode="auto">
                          <a:xfrm flipH="1">
                            <a:off x="327025" y="4098925"/>
                            <a:ext cx="906463" cy="650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8" name="Line 83"/>
                        <wps:cNvCnPr/>
                        <wps:spPr bwMode="auto">
                          <a:xfrm flipH="1">
                            <a:off x="327025" y="4379912"/>
                            <a:ext cx="877888" cy="407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9" name="Line 84"/>
                        <wps:cNvCnPr/>
                        <wps:spPr bwMode="auto">
                          <a:xfrm flipV="1">
                            <a:off x="1204912" y="3973512"/>
                            <a:ext cx="879475" cy="406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0" name="Line 85"/>
                        <wps:cNvCnPr/>
                        <wps:spPr bwMode="auto">
                          <a:xfrm flipH="1">
                            <a:off x="327025" y="4602162"/>
                            <a:ext cx="931863" cy="223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1" name="Line 86"/>
                        <wps:cNvCnPr/>
                        <wps:spPr bwMode="auto">
                          <a:xfrm flipV="1">
                            <a:off x="1258887" y="4379912"/>
                            <a:ext cx="936625" cy="2222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2" name="Line 87"/>
                        <wps:cNvCnPr/>
                        <wps:spPr bwMode="auto">
                          <a:xfrm>
                            <a:off x="1358900" y="4945062"/>
                            <a:ext cx="1036638" cy="714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3" name="Line 88"/>
                        <wps:cNvCnPr/>
                        <wps:spPr bwMode="auto">
                          <a:xfrm flipH="1" flipV="1">
                            <a:off x="327025" y="4875212"/>
                            <a:ext cx="1031875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4" name="Line 89"/>
                        <wps:cNvCnPr/>
                        <wps:spPr bwMode="auto">
                          <a:xfrm>
                            <a:off x="1482725" y="6148387"/>
                            <a:ext cx="833438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5" name="Line 90"/>
                        <wps:cNvCnPr/>
                        <wps:spPr bwMode="auto">
                          <a:xfrm flipH="1" flipV="1">
                            <a:off x="652462" y="5329237"/>
                            <a:ext cx="830263" cy="819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6" name="Line 91"/>
                        <wps:cNvCnPr/>
                        <wps:spPr bwMode="auto">
                          <a:xfrm>
                            <a:off x="1528762" y="5702300"/>
                            <a:ext cx="876300" cy="546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7" name="Line 92"/>
                        <wps:cNvCnPr/>
                        <wps:spPr bwMode="auto">
                          <a:xfrm flipH="1" flipV="1">
                            <a:off x="652462" y="5154612"/>
                            <a:ext cx="876300" cy="547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8" name="Line 93"/>
                        <wps:cNvCnPr/>
                        <wps:spPr bwMode="auto">
                          <a:xfrm flipV="1">
                            <a:off x="179387" y="2212975"/>
                            <a:ext cx="0" cy="2449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9" name="Freeform 94"/>
                        <wps:cNvSpPr>
                          <a:spLocks/>
                        </wps:cNvSpPr>
                        <wps:spPr bwMode="auto">
                          <a:xfrm>
                            <a:off x="123825" y="2212975"/>
                            <a:ext cx="112713" cy="153988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97"/>
                              <a:gd name="T2" fmla="*/ 71 w 71"/>
                              <a:gd name="T3" fmla="*/ 97 h 97"/>
                              <a:gd name="T4" fmla="*/ 0 w 71"/>
                              <a:gd name="T5" fmla="*/ 97 h 97"/>
                              <a:gd name="T6" fmla="*/ 35 w 71"/>
                              <a:gd name="T7" fmla="*/ 0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1" h="97">
                                <a:moveTo>
                                  <a:pt x="35" y="0"/>
                                </a:moveTo>
                                <a:lnTo>
                                  <a:pt x="71" y="97"/>
                                </a:lnTo>
                                <a:lnTo>
                                  <a:pt x="0" y="97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70" name="Line 95"/>
                        <wps:cNvCnPr/>
                        <wps:spPr bwMode="auto">
                          <a:xfrm>
                            <a:off x="1395412" y="5238750"/>
                            <a:ext cx="1069975" cy="334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1" name="Line 96"/>
                        <wps:cNvCnPr/>
                        <wps:spPr bwMode="auto">
                          <a:xfrm flipH="1" flipV="1">
                            <a:off x="327025" y="4905375"/>
                            <a:ext cx="1068388" cy="3333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2" name="Oval 9972"/>
                        <wps:cNvSpPr>
                          <a:spLocks noChangeArrowheads="1"/>
                        </wps:cNvSpPr>
                        <wps:spPr bwMode="auto">
                          <a:xfrm>
                            <a:off x="3643312" y="5199062"/>
                            <a:ext cx="439738" cy="2270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73" name="Rectangle 9973"/>
                        <wps:cNvSpPr>
                          <a:spLocks noChangeArrowheads="1"/>
                        </wps:cNvSpPr>
                        <wps:spPr bwMode="auto">
                          <a:xfrm>
                            <a:off x="3638494" y="5567362"/>
                            <a:ext cx="5594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E7E313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 activity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4" name="Line 99"/>
                        <wps:cNvCnPr/>
                        <wps:spPr bwMode="auto">
                          <a:xfrm flipH="1" flipV="1">
                            <a:off x="2957512" y="5103812"/>
                            <a:ext cx="676275" cy="163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5" name="Line 100"/>
                        <wps:cNvCnPr/>
                        <wps:spPr bwMode="auto">
                          <a:xfrm flipV="1">
                            <a:off x="2957512" y="5087937"/>
                            <a:ext cx="101600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6" name="Line 101"/>
                        <wps:cNvCnPr/>
                        <wps:spPr bwMode="auto">
                          <a:xfrm>
                            <a:off x="2957512" y="5103812"/>
                            <a:ext cx="80963" cy="619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77" name="Rectangle 9977"/>
                        <wps:cNvSpPr>
                          <a:spLocks noChangeArrowheads="1"/>
                        </wps:cNvSpPr>
                        <wps:spPr bwMode="auto">
                          <a:xfrm>
                            <a:off x="3230512" y="4995862"/>
                            <a:ext cx="54292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FF07F3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B30C5C" id="_x0000_s1203" style="position:absolute;left:0;text-align:left;margin-left:0;margin-top:116.7pt;width:359.65pt;height:475.8pt;z-index:251700736;mso-position-horizontal:center;mso-position-horizontal-relative:margin;mso-height-relative:margin" coordsize="45676,7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">
                <v:oval id="Oval 9880" o:spid="_x0000_s1204" style="position:absolute;left:36544;top:30988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" fillcolor="#ffc" strokecolor="#903" strokeweight="1.5pt"/>
                <v:rect id="Rectangle 9881" o:spid="_x0000_s1205" style="position:absolute;left:35906;top:34686;width:694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" filled="f" stroked="f">
                  <v:textbox inset="0,0,0,0">
                    <w:txbxContent>
                      <w:p w14:paraId="56B6496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Register parent</w:t>
                        </w:r>
                      </w:p>
                    </w:txbxContent>
                  </v:textbox>
                </v:rect>
                <v:oval id="Oval 9882" o:spid="_x0000_s1206" style="position:absolute;left:37052;top:492;width:4524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" fillcolor="#ffc" strokecolor="#903" strokeweight="1.5pt"/>
                <v:rect id="Rectangle 9883" o:spid="_x0000_s1207" style="position:absolute;left:34589;top:4238;width:1056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OdY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TxDH7fhCcgly8AAAD//wMAUEsBAi0AFAAGAAgAAAAhANvh9svuAAAAhQEAABMAAAAAAAAA&#10;AAAAAAAAAAAAAFtDb250ZW50X1R5cGVzXS54bWxQSwECLQAUAAYACAAAACEAWvQsW78AAAAVAQAA&#10;CwAAAAAAAAAAAAAAAAAfAQAAX3JlbHMvLnJlbHNQSwECLQAUAAYACAAAACEAhXjnWMYAAADdAAAA&#10;DwAAAAAAAAAAAAAAAAAHAgAAZHJzL2Rvd25yZXYueG1sUEsFBgAAAAADAAMAtwAAAPoCAAAAAA==&#10;" filled="f" stroked="f">
                  <v:textbox inset="0,0,0,0">
                    <w:txbxContent>
                      <w:p w14:paraId="2A2B67C9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 details</w:t>
                        </w:r>
                      </w:p>
                    </w:txbxContent>
                  </v:textbox>
                </v:rect>
                <v:oval id="Oval 9884" o:spid="_x0000_s1208" style="position:absolute;left:20145;top:301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" fillcolor="#ffc" strokecolor="#903" strokeweight="1.5pt"/>
                <v:rect id="Rectangle 9885" o:spid="_x0000_s1209" style="position:absolute;left:18763;top:4000;width:8362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dq3xgAAAN0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TxDH7fhCcgly8AAAD//wMAUEsBAi0AFAAGAAgAAAAhANvh9svuAAAAhQEAABMAAAAAAAAA&#10;AAAAAAAAAAAAAFtDb250ZW50X1R5cGVzXS54bWxQSwECLQAUAAYACAAAACEAWvQsW78AAAAVAQAA&#10;CwAAAAAAAAAAAAAAAAAfAQAAX3JlbHMvLnJlbHNQSwECLQAUAAYACAAAACEAZd3at8YAAADdAAAA&#10;DwAAAAAAAAAAAAAAAAAHAgAAZHJzL2Rvd25yZXYueG1sUEsFBgAAAAADAAMAtwAAAPoCAAAAAA==&#10;" filled="f" stroked="f">
                  <v:textbox inset="0,0,0,0">
                    <w:txbxContent>
                      <w:p w14:paraId="5E3962A8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Search school bus</w:t>
                        </w:r>
                      </w:p>
                    </w:txbxContent>
                  </v:textbox>
                </v:rect>
                <v:group id="Group 9886" o:spid="_x0000_s1210" style="position:absolute;left:239;top:460;width:2381;height:3223" coordorigin="23812,46037" coordsize="150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">
                  <v:oval id="Oval 9887" o:spid="_x0000_s1211" style="position:absolute;left:23853;top:46037;width:70;height: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" filled="f" strokecolor="#903" strokeweight="1.5pt"/>
                  <v:line id="Line 12" o:spid="_x0000_s1212" style="position:absolute;visibility:visible;mso-wrap-style:square" from="23887,46104" to="23887,46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" strokecolor="#903" strokeweight="1.5pt"/>
                  <v:line id="Line 13" o:spid="_x0000_s1213" style="position:absolute;visibility:visible;mso-wrap-style:square" from="23832,46121" to="23941,46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" strokecolor="#903" strokeweight="1.5pt"/>
                  <v:shape id="Freeform 14" o:spid="_x0000_s1214" style="position:absolute;left:23812;top:46166;width:150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891" o:spid="_x0000_s1215" style="position:absolute;left:698;top:5286;width:214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0pp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WmSLuH3TXgCcvMDAAD//wMAUEsBAi0AFAAGAAgAAAAhANvh9svuAAAAhQEAABMAAAAAAAAA&#10;AAAAAAAAAAAAAFtDb250ZW50X1R5cGVzXS54bWxQSwECLQAUAAYACAAAACEAWvQsW78AAAAVAQAA&#10;CwAAAAAAAAAAAAAAAAAfAQAAX3JlbHMvLnJlbHNQSwECLQAUAAYACAAAACEAnz9KacYAAADdAAAA&#10;DwAAAAAAAAAAAAAAAAAHAgAAZHJzL2Rvd25yZXYueG1sUEsFBgAAAAADAAMAtwAAAPoCAAAAAA==&#10;" filled="f" stroked="f">
                  <v:textbox inset="0,0,0,0">
                    <w:txbxContent>
                      <w:p w14:paraId="5A8AC2A9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User</w:t>
                        </w:r>
                      </w:p>
                    </w:txbxContent>
                  </v:textbox>
                </v:rect>
                <v:line id="Line 17" o:spid="_x0000_s1216" style="position:absolute;flip:y;visibility:visible;mso-wrap-style:square" from="11636,1778" to="20097,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" strokecolor="#903" strokeweight="1.5pt"/>
                <v:line id="Line 18" o:spid="_x0000_s1217" style="position:absolute;flip:x;visibility:visible;mso-wrap-style:square" from="3190,2047" to="11636,2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" strokecolor="#903" strokeweight="1.5pt"/>
                <v:oval id="Oval 9894" o:spid="_x0000_s1218" style="position:absolute;left:38496;top:4214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" fillcolor="#ffc" strokecolor="#903" strokeweight="1.5pt"/>
                <v:rect id="Rectangle 9895" o:spid="_x0000_s1219" style="position:absolute;left:37033;top:45847;width:8643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Exq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SRx8g7XN+EJyPwfAAD//wMAUEsBAi0AFAAGAAgAAAAhANvh9svuAAAAhQEAABMAAAAAAAAA&#10;AAAAAAAAAAAAAFtDb250ZW50X1R5cGVzXS54bWxQSwECLQAUAAYACAAAACEAWvQsW78AAAAVAQAA&#10;CwAAAAAAAAAAAAAAAAAfAQAAX3JlbHMvLnJlbHNQSwECLQAUAAYACAAAACEA4ARMasYAAADdAAAA&#10;DwAAAAAAAAAAAAAAAAAHAgAAZHJzL2Rvd25yZXYueG1sUEsFBgAAAAADAAMAtwAAAPoCAAAAAA==&#10;" filled="f" stroked="f">
                  <v:textbox inset="0,0,0,0">
                    <w:txbxContent>
                      <w:p w14:paraId="185AC25C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children profile</w:t>
                        </w:r>
                      </w:p>
                    </w:txbxContent>
                  </v:textbox>
                </v:rect>
                <v:line id="Line 21" o:spid="_x0000_s1220" style="position:absolute;flip:x y;visibility:visible;mso-wrap-style:square" from="25701,1714" to="36957,1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" strokecolor="#903" strokeweight="1.5pt">
                  <v:stroke dashstyle="3 1"/>
                </v:line>
                <v:line id="Line 22" o:spid="_x0000_s1221" style="position:absolute;flip:y;visibility:visible;mso-wrap-style:square" from="25701,1333" to="26622,1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" strokecolor="#903" strokeweight="1.5pt"/>
                <v:line id="Line 23" o:spid="_x0000_s1222" style="position:absolute;visibility:visible;mso-wrap-style:square" from="25701,1714" to="26622,2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" strokecolor="#903" strokeweight="1.5pt"/>
                <v:rect id="Rectangle 9899" o:spid="_x0000_s1223" style="position:absolute;left:28574;width:5429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" filled="f" stroked="f">
                  <v:textbox inset="0,0,0,0">
                    <w:txbxContent>
                      <w:p w14:paraId="6CDF0BA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00" o:spid="_x0000_s1224" style="position:absolute;left:21939;top:962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" fillcolor="#ffc" strokecolor="#903" strokeweight="1.5pt"/>
                <v:rect id="Rectangle 9901" o:spid="_x0000_s1225" style="position:absolute;left:21637;top:13319;width:633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NBzxgAAAN0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TuD3TXgCcvMDAAD//wMAUEsBAi0AFAAGAAgAAAAhANvh9svuAAAAhQEAABMAAAAAAAAA&#10;AAAAAAAAAAAAAFtDb250ZW50X1R5cGVzXS54bWxQSwECLQAUAAYACAAAACEAWvQsW78AAAAVAQAA&#10;CwAAAAAAAAAAAAAAAAAfAQAAX3JlbHMvLnJlbHNQSwECLQAUAAYACAAAACEAAdTQc8YAAADdAAAA&#10;DwAAAAAAAAAAAAAAAAAHAgAAZHJzL2Rvd25yZXYueG1sUEsFBgAAAAADAAMAtwAAAPoCAAAAAA==&#10;" filled="f" stroked="f">
                  <v:textbox inset="0,0,0,0">
                    <w:txbxContent>
                      <w:p w14:paraId="43CEE367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children</w:t>
                        </w:r>
                      </w:p>
                    </w:txbxContent>
                  </v:textbox>
                </v:rect>
                <v:oval id="Oval 9902" o:spid="_x0000_s1226" style="position:absolute;left:22717;top:1643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" fillcolor="#ffc" strokecolor="#903" strokeweight="1.5pt"/>
                <v:rect id="Rectangle 9903" o:spid="_x0000_s1227" style="position:absolute;left:19764;top:20129;width:1121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uuf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XEcPcHvm/AE5OYOAAD//wMAUEsBAi0AFAAGAAgAAAAhANvh9svuAAAAhQEAABMAAAAAAAAA&#10;AAAAAAAAAAAAAFtDb250ZW50X1R5cGVzXS54bWxQSwECLQAUAAYACAAAACEAWvQsW78AAAAVAQAA&#10;CwAAAAAAAAAAAAAAAAAfAQAAX3JlbHMvLnJlbHNQSwECLQAUAAYACAAAACEAnkrrn8YAAADdAAAA&#10;DwAAAAAAAAAAAAAAAAAHAgAAZHJzL2Rvd25yZXYueG1sUEsFBgAAAAADAAMAtwAAAPoCAAAAAA==&#10;" filled="f" stroked="f">
                  <v:textbox inset="0,0,0,0">
                    <w:txbxContent>
                      <w:p w14:paraId="72F6C93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school bus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location</w:t>
                        </w:r>
                      </w:p>
                    </w:txbxContent>
                  </v:textbox>
                </v:rect>
                <v:group id="Group 9904" o:spid="_x0000_s1228" style="position:absolute;left:301;top:15459;width:2397;height:3206" coordorigin="301,15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rABxwAAAN0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Ak0Rz+3oQnINe/AAAA//8DAFBLAQItABQABgAIAAAAIQDb4fbL7gAAAIUBAAATAAAAAAAA&#10;AAAAAAAAAAAAAABbQ29udGVudF9UeXBlc10ueG1sUEsBAi0AFAAGAAgAAAAhAFr0LFu/AAAAFQEA&#10;AAsAAAAAAAAAAAAAAAAAHwEAAF9yZWxzLy5yZWxzUEsBAi0AFAAGAAgAAAAhANeSsAHHAAAA3QAA&#10;AA8AAAAAAAAAAAAAAAAABwIAAGRycy9kb3ducmV2LnhtbFBLBQYAAAAAAwADALcAAAD7AgAAAAA=&#10;">
                  <v:oval id="Oval 9905" o:spid="_x0000_s1229" style="position:absolute;left:302;top:15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" filled="f" strokecolor="#903" strokeweight="1.5pt"/>
                  <v:line id="Line 30" o:spid="_x0000_s1230" style="position:absolute;visibility:visible;mso-wrap-style:square" from="302,15383" to="302,15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" strokecolor="#903" strokeweight="1.5pt"/>
                  <v:line id="Line 31" o:spid="_x0000_s1231" style="position:absolute;visibility:visible;mso-wrap-style:square" from="301,15383" to="302,1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" strokecolor="#903" strokeweight="1.5pt"/>
                  <v:shape id="Freeform 32" o:spid="_x0000_s1232" style="position:absolute;left:301;top:15384;width:2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" path="m,54l54,r54,54e" filled="f" strokecolor="#903" strokeweight="1.5pt">
                    <v:path arrowok="t" o:connecttype="custom" o:connectlocs="0,73;76,0;151,73" o:connectangles="0,0,0"/>
                  </v:shape>
                </v:group>
                <v:rect id="Rectangle 9909" o:spid="_x0000_s1233" style="position:absolute;top:20208;width:378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" filled="f" stroked="f">
                  <v:textbox inset="0,0,0,0">
                    <w:txbxContent>
                      <w:p w14:paraId="00936622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Children</w:t>
                        </w:r>
                      </w:p>
                    </w:txbxContent>
                  </v:textbox>
                </v:rect>
                <v:line id="Line 35" o:spid="_x0000_s1234" style="position:absolute;flip:y;visibility:visible;mso-wrap-style:square" from="12573,11779" to="21891,14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" strokecolor="#903" strokeweight="1.5pt"/>
                <v:line id="Line 36" o:spid="_x0000_s1235" style="position:absolute;flip:x;visibility:visible;mso-wrap-style:square" from="3270,14351" to="12573,16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" strokecolor="#903" strokeweight="1.5pt"/>
                <v:line id="Line 37" o:spid="_x0000_s1236" style="position:absolute;visibility:visible;mso-wrap-style:square" from="12922,17557" to="22621,17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" strokecolor="#903" strokeweight="1.5pt"/>
                <v:line id="Line 38" o:spid="_x0000_s1237" style="position:absolute;flip:x y;visibility:visible;mso-wrap-style:square" from="3270,17383" to="12922,17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" strokecolor="#903" strokeweight="1.5pt"/>
                <v:line id="Line 39" o:spid="_x0000_s1238" style="position:absolute;flip:y;visibility:visible;mso-wrap-style:square" from="1698,7207" to="1714,15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" strokecolor="#903" strokeweight="1.5pt"/>
                <v:shape id="Freeform 40" o:spid="_x0000_s1239" style="position:absolute;left:1158;top:7207;width:1128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" path="m35,l71,97,,97,35,xe" strokecolor="#903" strokeweight="1.5pt">
                  <v:path arrowok="t" o:connecttype="custom" o:connectlocs="55563,0;112713,153988;0,153988;55563,0" o:connectangles="0,0,0,0"/>
                </v:shape>
                <v:group id="Group 9916" o:spid="_x0000_s1240" style="position:absolute;left:39041;top:23415;width:2381;height:3223" coordorigin="38782,2341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">
                  <v:oval id="Oval 9917" o:spid="_x0000_s1241" style="position:absolute;left:38783;top:2341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" filled="f" strokecolor="#903" strokeweight="1.5pt"/>
                  <v:line id="Line 42" o:spid="_x0000_s1242" style="position:absolute;visibility:visible;mso-wrap-style:square" from="38783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" strokecolor="#903" strokeweight="1.5pt"/>
                  <v:line id="Line 43" o:spid="_x0000_s1243" style="position:absolute;visibility:visible;mso-wrap-style:square" from="38782,23416" to="38783,2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" strokecolor="#903" strokeweight="1.5pt"/>
                  <v:shape id="Freeform 44" o:spid="_x0000_s1244" style="position:absolute;left:38782;top:2341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" path="m,54l54,r54,54e" filled="f" strokecolor="#903" strokeweight="1.5pt">
                    <v:path arrowok="t" o:connecttype="custom" o:connectlocs="0,74;75,0;150,74" o:connectangles="0,0,0"/>
                  </v:shape>
                </v:group>
                <v:rect id="Rectangle 9921" o:spid="_x0000_s1245" style="position:absolute;left:39353;top:28241;width:192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YwT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QZrOY/h7E56AXP0CAAD//wMAUEsBAi0AFAAGAAgAAAAhANvh9svuAAAAhQEAABMAAAAAAAAA&#10;AAAAAAAAAAAAAFtDb250ZW50X1R5cGVzXS54bWxQSwECLQAUAAYACAAAACEAWvQsW78AAAAVAQAA&#10;CwAAAAAAAAAAAAAAAAAfAQAAX3JlbHMvLnJlbHNQSwECLQAUAAYACAAAACEASmGME8YAAADdAAAA&#10;DwAAAAAAAAAAAAAAAAAHAgAAZHJzL2Rvd25yZXYueG1sUEsFBgAAAAADAAMAtwAAAPoCAAAAAA==&#10;" filled="f" stroked="f">
                  <v:textbox inset="0,0,0,0">
                    <w:txbxContent>
                      <w:p w14:paraId="31C1DDBA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Line</w:t>
                        </w:r>
                      </w:p>
                    </w:txbxContent>
                  </v:textbox>
                </v:rect>
                <v:oval id="Oval 9922" o:spid="_x0000_s1246" style="position:absolute;left:22352;top:2409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" fillcolor="#ffc" strokecolor="#903" strokeweight="1.5pt"/>
                <v:rect id="Rectangle 9923" o:spid="_x0000_s1247" style="position:absolute;left:21764;top:27797;width:6782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7f/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Ikfobbm/AE5PoPAAD//wMAUEsBAi0AFAAGAAgAAAAhANvh9svuAAAAhQEAABMAAAAAAAAA&#10;AAAAAAAAAAAAAFtDb250ZW50X1R5cGVzXS54bWxQSwECLQAUAAYACAAAACEAWvQsW78AAAAVAQAA&#10;CwAAAAAAAAAAAAAAAAAfAQAAX3JlbHMvLnJlbHNQSwECLQAUAAYACAAAACEA1f+3/8YAAADdAAAA&#10;DwAAAAAAAAAAAAAAAAAHAgAAZHJzL2Rvd25yZXYueG1sUEsFBgAAAAADAAMAtwAAAPoCAAAAAA==&#10;" filled="f" stroked="f">
                  <v:textbox inset="0,0,0,0">
                    <w:txbxContent>
                      <w:p w14:paraId="7563E4F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Send message</w:t>
                        </w:r>
                      </w:p>
                    </w:txbxContent>
                  </v:textbox>
                </v:rect>
                <v:line id="Line 49" o:spid="_x0000_s1248" style="position:absolute;visibility:visible;mso-wrap-style:square" from="12779,21145" to="22288,24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" strokecolor="#903" strokeweight="1.5pt"/>
                <v:line id="Line 50" o:spid="_x0000_s1249" style="position:absolute;flip:x y;visibility:visible;mso-wrap-style:square" from="3270,17811" to="12779,21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" strokecolor="#903" strokeweight="1.5pt"/>
                <v:line id="Line 51" o:spid="_x0000_s1250" style="position:absolute;visibility:visible;mso-wrap-style:square" from="33305,25415" to="38703,25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" strokecolor="#903" strokeweight="1.5pt"/>
                <v:line id="Line 52" o:spid="_x0000_s1251" style="position:absolute;flip:x;visibility:visible;mso-wrap-style:square" from="27908,25415" to="33305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" strokecolor="#903" strokeweight="1.5pt"/>
                <v:oval id="Oval 9928" o:spid="_x0000_s1252" style="position:absolute;left:21637;top:30956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" fillcolor="#ffc" strokecolor="#903" strokeweight="1.5pt"/>
                <v:rect id="Rectangle 9929" o:spid="_x0000_s1253" style="position:absolute;left:21621;top:34655;width:5766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4AV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" filled="f" stroked="f">
                  <v:textbox inset="0,0,0,0">
                    <w:txbxContent>
                      <w:p w14:paraId="1453A625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Login Parent</w:t>
                        </w:r>
                      </w:p>
                    </w:txbxContent>
                  </v:textbox>
                </v:rect>
                <v:line id="Line 55" o:spid="_x0000_s1254" style="position:absolute;flip:x;visibility:visible;mso-wrap-style:square" from="27193,32369" to="3646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" strokecolor="#903" strokeweight="1.5pt">
                  <v:stroke dashstyle="3 1"/>
                </v:line>
                <v:line id="Line 56" o:spid="_x0000_s1255" style="position:absolute;visibility:visible;mso-wrap-style:square" from="27193,32369" to="28114,32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" strokecolor="#903" strokeweight="1.5pt"/>
                <v:line id="Line 57" o:spid="_x0000_s1256" style="position:absolute;flip:y;visibility:visible;mso-wrap-style:square" from="27193,31988" to="28114,3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" strokecolor="#903" strokeweight="1.5pt"/>
                <v:rect id="Rectangle 9933" o:spid="_x0000_s1257" style="position:absolute;left:29177;top:30321;width:5430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Ei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" filled="f" stroked="f">
                  <v:textbox inset="0,0,0,0">
                    <w:txbxContent>
                      <w:p w14:paraId="6819A38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34" o:spid="_x0000_s1258" style="position:absolute;left:22098;top:36480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" fillcolor="#ffc" strokecolor="#903" strokeweight="1.5pt"/>
                <v:rect id="Rectangle 9935" o:spid="_x0000_s1259" style="position:absolute;left:21002;top:40179;width:796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xzN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sIMczcYAAADdAAAA&#10;DwAAAAAAAAAAAAAAAAAHAgAAZHJzL2Rvd25yZXYueG1sUEsFBgAAAAADAAMAtwAAAPoCAAAAAA==&#10;" filled="f" stroked="f">
                  <v:textbox inset="0,0,0,0">
                    <w:txbxContent>
                      <w:p w14:paraId="3AA3FDFD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 parent profile</w:t>
                        </w:r>
                      </w:p>
                    </w:txbxContent>
                  </v:textbox>
                </v:rect>
                <v:oval id="Oval 9936" o:spid="_x0000_s1260" style="position:absolute;left:22018;top:41783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" fillcolor="#ffc" strokecolor="#903" strokeweight="1.5pt"/>
                <v:rect id="Rectangle 9937" o:spid="_x0000_s1261" style="position:absolute;left:22002;top:45466;width:565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ch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ymsDjTXgCcv4HAAD//wMAUEsBAi0AFAAGAAgAAAAhANvh9svuAAAAhQEAABMAAAAAAAAA&#10;AAAAAAAAAAAAAFtDb250ZW50X1R5cGVzXS54bWxQSwECLQAUAAYACAAAACEAWvQsW78AAAAVAQAA&#10;CwAAAAAAAAAAAAAAAAAfAQAAX3JlbHMvLnJlbHNQSwECLQAUAAYACAAAACEALx0nIcYAAADdAAAA&#10;DwAAAAAAAAAAAAAAAAAHAgAAZHJzL2Rvd25yZXYueG1sUEsFBgAAAAADAAMAtwAAAPoCAAAAAA==&#10;" filled="f" stroked="f">
                  <v:textbox inset="0,0,0,0">
                    <w:txbxContent>
                      <w:p w14:paraId="40539B5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Add children</w:t>
                        </w:r>
                      </w:p>
                    </w:txbxContent>
                  </v:textbox>
                </v:rect>
                <v:oval id="Oval 9938" o:spid="_x0000_s1262" style="position:absolute;left:24050;top:49022;width:4398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" fillcolor="#ffc" strokecolor="#903" strokeweight="1.5pt"/>
                <v:rect id="Rectangle 9939" o:spid="_x0000_s1263" style="position:absolute;left:24129;top:52705;width:5423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" filled="f" stroked="f">
                  <v:textbox inset="0,0,0,0">
                    <w:txbxContent>
                      <w:p w14:paraId="627C316C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List children</w:t>
                        </w:r>
                      </w:p>
                    </w:txbxContent>
                  </v:textbox>
                </v:rect>
                <v:line id="Line 65" o:spid="_x0000_s1264" style="position:absolute;flip:x;visibility:visible;mso-wrap-style:square" from="29575,45640" to="36877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" strokecolor="#903" strokeweight="1.5pt">
                  <v:stroke dashstyle="3 1"/>
                </v:line>
                <v:line id="Line 66" o:spid="_x0000_s1265" style="position:absolute;flip:y;visibility:visible;mso-wrap-style:square" from="29575,49006" to="30591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" strokecolor="#903" strokeweight="1.5pt"/>
                <v:line id="Line 67" o:spid="_x0000_s1266" style="position:absolute;flip:y;visibility:visible;mso-wrap-style:square" from="29575,48291" to="30273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" strokecolor="#903" strokeweight="1.5pt"/>
                <v:rect id="Rectangle 9943" o:spid="_x0000_s1267" style="position:absolute;left:30114;top:45005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FJf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UkyHsHjTXgCcv4HAAD//wMAUEsBAi0AFAAGAAgAAAAhANvh9svuAAAAhQEAABMAAAAAAAAA&#10;AAAAAAAAAAAAAFtDb250ZW50X1R5cGVzXS54bWxQSwECLQAUAAYACAAAACEAWvQsW78AAAAVAQAA&#10;CwAAAAAAAAAAAAAAAAAfAQAAX3JlbHMvLnJlbHNQSwECLQAUAAYACAAAACEACCBSX8YAAADdAAAA&#10;DwAAAAAAAAAAAAAAAAAHAgAAZHJzL2Rvd25yZXYueG1sUEsFBgAAAAADAAMAtwAAAPoCAAAAAA==&#10;" filled="f" stroked="f">
                  <v:textbox inset="0,0,0,0">
                    <w:txbxContent>
                      <w:p w14:paraId="5180F8FD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44" o:spid="_x0000_s1268" style="position:absolute;left:21939;top:69738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" fillcolor="#ffc" strokecolor="#903" strokeweight="1.5pt"/>
                <v:rect id="Rectangle 9945" o:spid="_x0000_s1269" style="position:absolute;left:21478;top:73437;width:666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W+w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6IVvsMYAAADdAAAA&#10;DwAAAAAAAAAAAAAAAAAHAgAAZHJzL2Rvd25yZXYueG1sUEsFBgAAAAADAAMAtwAAAPoCAAAAAA==&#10;" filled="f" stroked="f">
                  <v:textbox inset="0,0,0,0">
                    <w:txbxContent>
                      <w:p w14:paraId="5BDCEC4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 service</w:t>
                        </w:r>
                      </w:p>
                    </w:txbxContent>
                  </v:textbox>
                </v:rect>
                <v:oval id="Oval 9946" o:spid="_x0000_s1270" style="position:absolute;left:23717;top:62563;width:444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" fillcolor="#ffc" strokecolor="#903" strokeweight="1.5pt"/>
                <v:rect id="Rectangle 9947" o:spid="_x0000_s1271" style="position:absolute;left:21256;top:66262;width:10566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1Rc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UkymsDjTXgCcv4HAAD//wMAUEsBAi0AFAAGAAgAAAAhANvh9svuAAAAhQEAABMAAAAAAAAA&#10;AAAAAAAAAAAAAFtDb250ZW50X1R5cGVzXS54bWxQSwECLQAUAAYACAAAACEAWvQsW78AAAAVAQAA&#10;CwAAAAAAAAAAAAAAAAAfAQAAX3JlbHMvLnJlbHNQSwECLQAUAAYACAAAACEAdxtUXMYAAADdAAAA&#10;DwAAAAAAAAAAAAAAAAAHAgAAZHJzL2Rvd25yZXYueG1sUEsFBgAAAAADAAMAtwAAAPoCAAAAAA==&#10;" filled="f" stroked="f">
                  <v:textbox inset="0,0,0,0">
                    <w:txbxContent>
                      <w:p w14:paraId="456269D7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application details</w:t>
                        </w:r>
                      </w:p>
                    </w:txbxContent>
                  </v:textbox>
                </v:rect>
                <v:oval id="Oval 9948" o:spid="_x0000_s1272" style="position:absolute;left:24717;top:55260;width:44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" fillcolor="#ffc" strokecolor="#903" strokeweight="1.5pt"/>
                <v:rect id="Rectangle 9949" o:spid="_x0000_s1273" style="position:absolute;left:23637;top:58959;width:768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" filled="f" stroked="f">
                  <v:textbox inset="0,0,0,0">
                    <w:txbxContent>
                      <w:p w14:paraId="6B834075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 school bus</w:t>
                        </w:r>
                      </w:p>
                    </w:txbxContent>
                  </v:textbox>
                </v:rect>
                <v:group id="Group 9950" o:spid="_x0000_s1274" style="position:absolute;left:301;top:46688;width:2397;height:3207" coordorigin="301,4668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">
                  <v:oval id="Oval 9951" o:spid="_x0000_s1275" style="position:absolute;left:302;top:46688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" filled="f" strokecolor="#903" strokeweight="1.5pt"/>
                  <v:line id="Line 76" o:spid="_x0000_s1276" style="position:absolute;visibility:visible;mso-wrap-style:square" from="302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" strokecolor="#903" strokeweight="1.5pt"/>
                  <v:line id="Line 77" o:spid="_x0000_s1277" style="position:absolute;visibility:visible;mso-wrap-style:square" from="301,46689" to="302,46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" strokecolor="#903" strokeweight="1.5pt"/>
                  <v:shape id="Freeform 78" o:spid="_x0000_s1278" style="position:absolute;left:301;top:4668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" path="m,54l54,r54,54e" filled="f" strokecolor="#903" strokeweight="1.5pt">
                    <v:path arrowok="t" o:connecttype="custom" o:connectlocs="0,74;76,0;151,74" o:connectangles="0,0,0"/>
                  </v:shape>
                </v:group>
                <v:rect id="Rectangle 9955" o:spid="_x0000_s1279" style="position:absolute;left:301;top:51498;width:299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Plt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" filled="f" stroked="f">
                  <v:textbox inset="0,0,0,0">
                    <w:txbxContent>
                      <w:p w14:paraId="254CC32A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Parent</w:t>
                        </w:r>
                      </w:p>
                    </w:txbxContent>
                  </v:textbox>
                </v:rect>
                <v:line id="Line 81" o:spid="_x0000_s1280" style="position:absolute;flip:y;visibility:visible;mso-wrap-style:square" from="12334,34496" to="21431,40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" strokecolor="#903" strokeweight="1.5pt"/>
                <v:line id="Line 82" o:spid="_x0000_s1281" style="position:absolute;flip:x;visibility:visible;mso-wrap-style:square" from="3270,40989" to="12334,47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BzP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59BX+3sQnIFe/AAAA//8DAFBLAQItABQABgAIAAAAIQDb4fbL7gAAAIUBAAATAAAAAAAA&#10;AAAAAAAAAAAAAABbQ29udGVudF9UeXBlc10ueG1sUEsBAi0AFAAGAAgAAAAhAFr0LFu/AAAAFQEA&#10;AAsAAAAAAAAAAAAAAAAAHwEAAF9yZWxzLy5yZWxzUEsBAi0AFAAGAAgAAAAhAAmUHM/HAAAA3QAA&#10;AA8AAAAAAAAAAAAAAAAABwIAAGRycy9kb3ducmV2LnhtbFBLBQYAAAAAAwADALcAAAD7AgAAAAA=&#10;" strokecolor="#903" strokeweight="1.5pt"/>
                <v:line id="Line 83" o:spid="_x0000_s1282" style="position:absolute;flip:x;visibility:visible;mso-wrap-style:square" from="3270,43799" to="12049,47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" strokecolor="#903" strokeweight="1.5pt"/>
                <v:line id="Line 84" o:spid="_x0000_s1283" style="position:absolute;flip:y;visibility:visible;mso-wrap-style:square" from="12049,39735" to="20843,43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" strokecolor="#903" strokeweight="1.5pt"/>
                <v:line id="Line 85" o:spid="_x0000_s1284" style="position:absolute;flip:x;visibility:visible;mso-wrap-style:square" from="3270,46021" to="12588,48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" strokecolor="#903" strokeweight="1.5pt"/>
                <v:line id="Line 86" o:spid="_x0000_s1285" style="position:absolute;flip:y;visibility:visible;mso-wrap-style:square" from="12588,43799" to="21955,46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" strokecolor="#903" strokeweight="1.5pt"/>
                <v:line id="Line 87" o:spid="_x0000_s1286" style="position:absolute;visibility:visible;mso-wrap-style:square" from="13589,49450" to="23955,50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" strokecolor="#903" strokeweight="1.5pt"/>
                <v:line id="Line 88" o:spid="_x0000_s1287" style="position:absolute;flip:x y;visibility:visible;mso-wrap-style:square" from="3270,48752" to="13589,49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" strokecolor="#903" strokeweight="1.5pt"/>
                <v:line id="Line 89" o:spid="_x0000_s1288" style="position:absolute;visibility:visible;mso-wrap-style:square" from="14827,61483" to="23161,69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" strokecolor="#903" strokeweight="1.5pt"/>
                <v:line id="Line 90" o:spid="_x0000_s1289" style="position:absolute;flip:x y;visibility:visible;mso-wrap-style:square" from="6524,53292" to="14827,61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" strokecolor="#903" strokeweight="1.5pt"/>
                <v:line id="Line 91" o:spid="_x0000_s1290" style="position:absolute;visibility:visible;mso-wrap-style:square" from="15287,57023" to="24050,6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" strokecolor="#903" strokeweight="1.5pt"/>
                <v:line id="Line 92" o:spid="_x0000_s1291" style="position:absolute;flip:x y;visibility:visible;mso-wrap-style:square" from="6524,51546" to="15287,57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" strokecolor="#903" strokeweight="1.5pt"/>
                <v:line id="Line 93" o:spid="_x0000_s1292" style="position:absolute;flip:y;visibility:visible;mso-wrap-style:square" from="1793,22129" to="1793,46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" strokecolor="#903" strokeweight="1.5pt"/>
                <v:shape id="Freeform 94" o:spid="_x0000_s1293" style="position:absolute;left:1238;top:22129;width:1127;height:1540;visibility:visible;mso-wrap-style:square;v-text-anchor:top" coordsize="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" path="m35,l71,97,,97,35,xe" strokecolor="#903" strokeweight="1.5pt">
                  <v:path arrowok="t" o:connecttype="custom" o:connectlocs="55563,0;112713,153988;0,153988;55563,0" o:connectangles="0,0,0,0"/>
                </v:shape>
                <v:line id="Line 95" o:spid="_x0000_s1294" style="position:absolute;visibility:visible;mso-wrap-style:square" from="13954,52387" to="24653,55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" strokecolor="#903" strokeweight="1.5pt"/>
                <v:line id="Line 96" o:spid="_x0000_s1295" style="position:absolute;flip:x y;visibility:visible;mso-wrap-style:square" from="3270,49053" to="13954,52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" strokecolor="#903" strokeweight="1.5pt"/>
                <v:oval id="Oval 9972" o:spid="_x0000_s1296" style="position:absolute;left:36433;top:51990;width:4397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" fillcolor="#ffc" strokecolor="#903" strokeweight="1.5pt"/>
                <v:rect id="Rectangle 9973" o:spid="_x0000_s1297" style="position:absolute;left:36384;top:55673;width:559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Jji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yGcHjTXgCcv4HAAD//wMAUEsBAi0AFAAGAAgAAAAhANvh9svuAAAAhQEAABMAAAAAAAAA&#10;AAAAAAAAAAAAAFtDb250ZW50X1R5cGVzXS54bWxQSwECLQAUAAYACAAAACEAWvQsW78AAAAVAQAA&#10;CwAAAAAAAAAAAAAAAAAfAQAAX3JlbHMvLnJlbHNQSwECLQAUAAYACAAAACEAxkyY4sYAAADdAAAA&#10;DwAAAAAAAAAAAAAAAAAHAgAAZHJzL2Rvd25yZXYueG1sUEsFBgAAAAADAAMAtwAAAPoCAAAAAA==&#10;" filled="f" stroked="f">
                  <v:textbox inset="0,0,0,0">
                    <w:txbxContent>
                      <w:p w14:paraId="0CE7E313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 activity</w:t>
                        </w:r>
                      </w:p>
                    </w:txbxContent>
                  </v:textbox>
                </v:rect>
                <v:line id="Line 99" o:spid="_x0000_s1298" style="position:absolute;flip:x y;visibility:visible;mso-wrap-style:square" from="29575,51038" to="36337,52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" strokecolor="#903" strokeweight="1.5pt">
                  <v:stroke dashstyle="3 1"/>
                </v:line>
                <v:line id="Line 100" o:spid="_x0000_s1299" style="position:absolute;flip:y;visibility:visible;mso-wrap-style:square" from="29575,50879" to="30591,5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" strokecolor="#903" strokeweight="1.5pt"/>
                <v:line id="Line 101" o:spid="_x0000_s1300" style="position:absolute;visibility:visible;mso-wrap-style:square" from="29575,51038" to="30384,5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" strokecolor="#903" strokeweight="1.5pt"/>
                <v:rect id="Rectangle 9977" o:spid="_x0000_s1301" style="position:absolute;left:32305;top:49958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" filled="f" stroked="f">
                  <v:textbox inset="0,0,0,0">
                    <w:txbxContent>
                      <w:p w14:paraId="36FF07F3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&lt;&lt;extend&gt;&gt;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เป้าหมายหลักของการสร้างคลาสจะได้มาจากรายการของคลาสที่อาจเป็นส่วนประกอบของระบบที่เรียกว่า คลาสคู่แข่ง (</w:t>
      </w:r>
      <w:r w:rsidR="00A75029" w:rsidRPr="009F1F59">
        <w:rPr>
          <w:rFonts w:ascii="TH SarabunPSK" w:hAnsi="TH SarabunPSK" w:cs="TH SarabunPSK"/>
          <w:sz w:val="32"/>
          <w:szCs w:val="32"/>
        </w:rPr>
        <w:t xml:space="preserve">Candidate Classes) 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และจากนั้นเป็นการ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กำหนด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ว่าคลาสใดที่ระบบต้องการใช้ในการท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งานและคลาสใดบ้างที่อยู่ภายนอกระบบ คลาสคู่แข่งจะเป็นคลาสที่มีสามารถนามาใช้ในการก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นดเป็นคลาสได้ โดยปกติจะประกอบไปด้วยคานามทุก ๆ 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ที่ปรากฏในเอกสารประกอบการก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หนดความต้องการของระบบ ซึ่งได้แก่ ค</w:t>
      </w:r>
      <w:r w:rsidR="008721D7" w:rsidRPr="009F1F59">
        <w:rPr>
          <w:rFonts w:ascii="TH SarabunPSK" w:hAnsi="TH SarabunPSK" w:cs="TH SarabunPSK"/>
          <w:sz w:val="32"/>
          <w:szCs w:val="32"/>
          <w:cs/>
        </w:rPr>
        <w:t>ำ</w:t>
      </w:r>
      <w:r w:rsidR="00A75029" w:rsidRPr="009F1F59">
        <w:rPr>
          <w:rFonts w:ascii="TH SarabunPSK" w:hAnsi="TH SarabunPSK" w:cs="TH SarabunPSK"/>
          <w:sz w:val="32"/>
          <w:szCs w:val="32"/>
          <w:cs/>
        </w:rPr>
        <w:t>อธิบายรายละเอียดของยูสเคสนั่นเอง</w:t>
      </w:r>
    </w:p>
    <w:p w14:paraId="63A87399" w14:textId="6CFD8E63" w:rsidR="005427C4" w:rsidRPr="009F1F59" w:rsidRDefault="00361436" w:rsidP="0036143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B71ED" w:rsidRPr="009F1F5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EE105F" w14:textId="52CE40ED" w:rsidR="005427C4" w:rsidRPr="009F1F59" w:rsidRDefault="00450CC3" w:rsidP="00361436">
      <w:pPr>
        <w:rPr>
          <w:rFonts w:ascii="TH SarabunPSK" w:hAnsi="TH SarabunPSK" w:cs="TH SarabunPSK"/>
          <w:sz w:val="32"/>
          <w:szCs w:val="32"/>
        </w:rPr>
      </w:pPr>
      <w:r w:rsidRPr="00450CC3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2784" behindDoc="0" locked="0" layoutInCell="1" allowOverlap="1" wp14:anchorId="4D9DABDF" wp14:editId="3DB632E6">
                <wp:simplePos x="0" y="0"/>
                <wp:positionH relativeFrom="margin">
                  <wp:align>center</wp:align>
                </wp:positionH>
                <wp:positionV relativeFrom="paragraph">
                  <wp:posOffset>-635</wp:posOffset>
                </wp:positionV>
                <wp:extent cx="5348634" cy="5591492"/>
                <wp:effectExtent l="0" t="0" r="4445" b="9525"/>
                <wp:wrapNone/>
                <wp:docPr id="9978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34" cy="5591492"/>
                          <a:chOff x="0" y="0"/>
                          <a:chExt cx="5348634" cy="5591492"/>
                        </a:xfrm>
                      </wpg:grpSpPr>
                      <wps:wsp>
                        <wps:cNvPr id="9979" name="Oval 9979"/>
                        <wps:cNvSpPr>
                          <a:spLocks noChangeArrowheads="1"/>
                        </wps:cNvSpPr>
                        <wps:spPr bwMode="auto">
                          <a:xfrm>
                            <a:off x="3295650" y="190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80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3255772" y="404812"/>
                            <a:ext cx="743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41BA2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Register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81" name="Oval 9981"/>
                        <wps:cNvSpPr>
                          <a:spLocks noChangeArrowheads="1"/>
                        </wps:cNvSpPr>
                        <wps:spPr bwMode="auto">
                          <a:xfrm>
                            <a:off x="3603625" y="22367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82" name="Rectangle 9982"/>
                        <wps:cNvSpPr>
                          <a:spLocks noChangeArrowheads="1"/>
                        </wps:cNvSpPr>
                        <wps:spPr bwMode="auto">
                          <a:xfrm>
                            <a:off x="3268471" y="2622550"/>
                            <a:ext cx="13728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0504F8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children get on / off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83" name="Oval 9983"/>
                        <wps:cNvSpPr>
                          <a:spLocks noChangeArrowheads="1"/>
                        </wps:cNvSpPr>
                        <wps:spPr bwMode="auto">
                          <a:xfrm>
                            <a:off x="3930650" y="323850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84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3846287" y="3624262"/>
                            <a:ext cx="8388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C863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request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985" name="Group 9985"/>
                        <wpg:cNvGrpSpPr>
                          <a:grpSpLocks/>
                        </wpg:cNvGrpSpPr>
                        <wpg:grpSpPr bwMode="auto">
                          <a:xfrm>
                            <a:off x="4385444" y="4062525"/>
                            <a:ext cx="249239" cy="334964"/>
                            <a:chOff x="4357688" y="4043362"/>
                            <a:chExt cx="157" cy="211"/>
                          </a:xfrm>
                        </wpg:grpSpPr>
                        <wps:wsp>
                          <wps:cNvPr id="9986" name="Oval 9986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7733" y="4043362"/>
                              <a:ext cx="71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87" name="Line 12"/>
                          <wps:cNvCnPr/>
                          <wps:spPr bwMode="auto">
                            <a:xfrm>
                              <a:off x="4357767" y="40434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88" name="Line 13"/>
                          <wps:cNvCnPr/>
                          <wps:spPr bwMode="auto">
                            <a:xfrm>
                              <a:off x="4357710" y="4043449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89" name="Freeform 14"/>
                          <wps:cNvSpPr>
                            <a:spLocks/>
                          </wps:cNvSpPr>
                          <wps:spPr bwMode="auto">
                            <a:xfrm>
                              <a:off x="4357688" y="40434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990" name="Rectangle 9990"/>
                        <wps:cNvSpPr>
                          <a:spLocks noChangeArrowheads="1"/>
                        </wps:cNvSpPr>
                        <wps:spPr bwMode="auto">
                          <a:xfrm>
                            <a:off x="4417753" y="4545012"/>
                            <a:ext cx="2165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6E4C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1" name="Oval 9991"/>
                        <wps:cNvSpPr>
                          <a:spLocks noChangeArrowheads="1"/>
                        </wps:cNvSpPr>
                        <wps:spPr bwMode="auto">
                          <a:xfrm>
                            <a:off x="2039938" y="4962525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92" name="Rectangle 9992"/>
                        <wps:cNvSpPr>
                          <a:spLocks noChangeArrowheads="1"/>
                        </wps:cNvSpPr>
                        <wps:spPr bwMode="auto">
                          <a:xfrm>
                            <a:off x="1828692" y="5348287"/>
                            <a:ext cx="10991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42BA4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Update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3" name="Oval 9993"/>
                        <wps:cNvSpPr>
                          <a:spLocks noChangeArrowheads="1"/>
                        </wps:cNvSpPr>
                        <wps:spPr bwMode="auto">
                          <a:xfrm>
                            <a:off x="1852613" y="428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94" name="Rectangle 9994"/>
                        <wps:cNvSpPr>
                          <a:spLocks noChangeArrowheads="1"/>
                        </wps:cNvSpPr>
                        <wps:spPr bwMode="auto">
                          <a:xfrm>
                            <a:off x="1871553" y="428601"/>
                            <a:ext cx="6165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DB21F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Login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5" name="Line 21"/>
                        <wps:cNvCnPr/>
                        <wps:spPr bwMode="auto">
                          <a:xfrm flipH="1">
                            <a:off x="2432050" y="166687"/>
                            <a:ext cx="854075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6" name="Line 22"/>
                        <wps:cNvCnPr/>
                        <wps:spPr bwMode="auto">
                          <a:xfrm>
                            <a:off x="2432050" y="182562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7" name="Line 23"/>
                        <wps:cNvCnPr/>
                        <wps:spPr bwMode="auto">
                          <a:xfrm flipV="1">
                            <a:off x="2432050" y="139700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8" name="Rectangle 9998"/>
                        <wps:cNvSpPr>
                          <a:spLocks noChangeArrowheads="1"/>
                        </wps:cNvSpPr>
                        <wps:spPr bwMode="auto">
                          <a:xfrm>
                            <a:off x="2622396" y="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B4115F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99" name="Oval 9999"/>
                        <wps:cNvSpPr>
                          <a:spLocks noChangeArrowheads="1"/>
                        </wps:cNvSpPr>
                        <wps:spPr bwMode="auto">
                          <a:xfrm>
                            <a:off x="2024063" y="16176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00" name="Rectangle 10000"/>
                        <wps:cNvSpPr>
                          <a:spLocks noChangeArrowheads="1"/>
                        </wps:cNvSpPr>
                        <wps:spPr bwMode="auto">
                          <a:xfrm>
                            <a:off x="1965209" y="2003311"/>
                            <a:ext cx="7562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B4C45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1" name="Oval 10001"/>
                        <wps:cNvSpPr>
                          <a:spLocks noChangeArrowheads="1"/>
                        </wps:cNvSpPr>
                        <wps:spPr bwMode="auto">
                          <a:xfrm>
                            <a:off x="1993900" y="77946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02" name="Rectangle 10002"/>
                        <wps:cNvSpPr>
                          <a:spLocks noChangeArrowheads="1"/>
                        </wps:cNvSpPr>
                        <wps:spPr bwMode="auto">
                          <a:xfrm>
                            <a:off x="1903301" y="1165159"/>
                            <a:ext cx="8578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9B5FB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Edit driver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3" name="Oval 10003"/>
                        <wps:cNvSpPr>
                          <a:spLocks noChangeArrowheads="1"/>
                        </wps:cNvSpPr>
                        <wps:spPr bwMode="auto">
                          <a:xfrm>
                            <a:off x="2066925" y="2271712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04" name="Rectangle 10004"/>
                        <wps:cNvSpPr>
                          <a:spLocks noChangeArrowheads="1"/>
                        </wps:cNvSpPr>
                        <wps:spPr bwMode="auto">
                          <a:xfrm>
                            <a:off x="1884252" y="2657324"/>
                            <a:ext cx="10483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7198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 children in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5" name="Line 31"/>
                        <wps:cNvCnPr/>
                        <wps:spPr bwMode="auto">
                          <a:xfrm flipH="1">
                            <a:off x="2646363" y="2386012"/>
                            <a:ext cx="952500" cy="22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6" name="Line 32"/>
                        <wps:cNvCnPr/>
                        <wps:spPr bwMode="auto">
                          <a:xfrm>
                            <a:off x="2646363" y="24082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7" name="Line 33"/>
                        <wps:cNvCnPr/>
                        <wps:spPr bwMode="auto">
                          <a:xfrm flipV="1">
                            <a:off x="2646363" y="2365375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8" name="Rectangle 10008"/>
                        <wps:cNvSpPr>
                          <a:spLocks noChangeArrowheads="1"/>
                        </wps:cNvSpPr>
                        <wps:spPr bwMode="auto">
                          <a:xfrm>
                            <a:off x="2793836" y="2220786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B247D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09" name="Oval 10009"/>
                        <wps:cNvSpPr>
                          <a:spLocks noChangeArrowheads="1"/>
                        </wps:cNvSpPr>
                        <wps:spPr bwMode="auto">
                          <a:xfrm>
                            <a:off x="2479675" y="4103687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10" name="Rectangle 10010"/>
                        <wps:cNvSpPr>
                          <a:spLocks noChangeArrowheads="1"/>
                        </wps:cNvSpPr>
                        <wps:spPr bwMode="auto">
                          <a:xfrm>
                            <a:off x="2209670" y="4489195"/>
                            <a:ext cx="12325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39E29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Send message by 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11" name="Line 37"/>
                        <wps:cNvCnPr/>
                        <wps:spPr bwMode="auto">
                          <a:xfrm>
                            <a:off x="3703638" y="4248150"/>
                            <a:ext cx="6461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12" name="Line 38"/>
                        <wps:cNvCnPr/>
                        <wps:spPr bwMode="auto">
                          <a:xfrm flipH="1">
                            <a:off x="3060700" y="4248150"/>
                            <a:ext cx="6429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013" name="Group 10013"/>
                        <wpg:cNvGrpSpPr>
                          <a:grpSpLocks/>
                        </wpg:cNvGrpSpPr>
                        <wpg:grpSpPr bwMode="auto">
                          <a:xfrm>
                            <a:off x="0" y="2470636"/>
                            <a:ext cx="249239" cy="336551"/>
                            <a:chOff x="0" y="2459037"/>
                            <a:chExt cx="157" cy="212"/>
                          </a:xfrm>
                        </wpg:grpSpPr>
                        <wps:wsp>
                          <wps:cNvPr id="10014" name="Oval 10014"/>
                          <wps:cNvSpPr>
                            <a:spLocks noChangeArrowheads="1"/>
                          </wps:cNvSpPr>
                          <wps:spPr bwMode="auto">
                            <a:xfrm>
                              <a:off x="43" y="2459037"/>
                              <a:ext cx="73" cy="7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015" name="Line 40"/>
                          <wps:cNvCnPr/>
                          <wps:spPr bwMode="auto">
                            <a:xfrm>
                              <a:off x="78" y="2459106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16" name="Line 41"/>
                          <wps:cNvCnPr/>
                          <wps:spPr bwMode="auto">
                            <a:xfrm>
                              <a:off x="21" y="2459125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17" name="Freeform 42"/>
                          <wps:cNvSpPr>
                            <a:spLocks/>
                          </wps:cNvSpPr>
                          <wps:spPr bwMode="auto">
                            <a:xfrm>
                              <a:off x="0" y="2459172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0018" name="Rectangle 10018"/>
                        <wps:cNvSpPr>
                          <a:spLocks noChangeArrowheads="1"/>
                        </wps:cNvSpPr>
                        <wps:spPr bwMode="auto">
                          <a:xfrm>
                            <a:off x="26986" y="2962107"/>
                            <a:ext cx="30480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F76110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19" name="Line 45"/>
                        <wps:cNvCnPr/>
                        <wps:spPr bwMode="auto">
                          <a:xfrm>
                            <a:off x="1393825" y="4060825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0" name="Line 46"/>
                        <wps:cNvCnPr/>
                        <wps:spPr bwMode="auto">
                          <a:xfrm flipH="1" flipV="1">
                            <a:off x="596900" y="3163887"/>
                            <a:ext cx="796925" cy="896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1" name="Line 47"/>
                        <wps:cNvCnPr/>
                        <wps:spPr bwMode="auto">
                          <a:xfrm flipV="1">
                            <a:off x="1077913" y="538162"/>
                            <a:ext cx="773113" cy="9620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2" name="Line 48"/>
                        <wps:cNvCnPr/>
                        <wps:spPr bwMode="auto">
                          <a:xfrm flipH="1">
                            <a:off x="307975" y="1500187"/>
                            <a:ext cx="769938" cy="9636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3" name="Line 49"/>
                        <wps:cNvCnPr/>
                        <wps:spPr bwMode="auto">
                          <a:xfrm flipV="1">
                            <a:off x="1125538" y="1914525"/>
                            <a:ext cx="820738" cy="3413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4" name="Line 50"/>
                        <wps:cNvCnPr/>
                        <wps:spPr bwMode="auto">
                          <a:xfrm flipH="1">
                            <a:off x="307975" y="2255837"/>
                            <a:ext cx="817563" cy="3397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5" name="Line 51"/>
                        <wps:cNvCnPr/>
                        <wps:spPr bwMode="auto">
                          <a:xfrm flipV="1">
                            <a:off x="1096963" y="1255712"/>
                            <a:ext cx="787400" cy="641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6" name="Line 52"/>
                        <wps:cNvCnPr/>
                        <wps:spPr bwMode="auto">
                          <a:xfrm flipH="1">
                            <a:off x="307975" y="1897062"/>
                            <a:ext cx="788988" cy="639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7" name="Line 53"/>
                        <wps:cNvCnPr/>
                        <wps:spPr bwMode="auto">
                          <a:xfrm flipV="1">
                            <a:off x="1182688" y="2447925"/>
                            <a:ext cx="874713" cy="96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8" name="Line 54"/>
                        <wps:cNvCnPr/>
                        <wps:spPr bwMode="auto">
                          <a:xfrm flipH="1">
                            <a:off x="307975" y="2544762"/>
                            <a:ext cx="874713" cy="984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9" name="Line 55"/>
                        <wps:cNvCnPr/>
                        <wps:spPr bwMode="auto">
                          <a:xfrm>
                            <a:off x="1571625" y="3519487"/>
                            <a:ext cx="944563" cy="5762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0" name="Line 56"/>
                        <wps:cNvCnPr/>
                        <wps:spPr bwMode="auto">
                          <a:xfrm flipH="1" flipV="1">
                            <a:off x="627063" y="2946400"/>
                            <a:ext cx="944563" cy="5730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1" name="Oval 10031"/>
                        <wps:cNvSpPr>
                          <a:spLocks noChangeArrowheads="1"/>
                        </wps:cNvSpPr>
                        <wps:spPr bwMode="auto">
                          <a:xfrm>
                            <a:off x="2281238" y="3197225"/>
                            <a:ext cx="460375" cy="236538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32" name="Rectangle 10032"/>
                        <wps:cNvSpPr>
                          <a:spLocks noChangeArrowheads="1"/>
                        </wps:cNvSpPr>
                        <wps:spPr bwMode="auto">
                          <a:xfrm>
                            <a:off x="2136649" y="3581197"/>
                            <a:ext cx="93408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53784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List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serviec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cancel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33" name="Line 59"/>
                        <wps:cNvCnPr/>
                        <wps:spPr bwMode="auto">
                          <a:xfrm flipH="1" flipV="1">
                            <a:off x="307975" y="2701925"/>
                            <a:ext cx="981075" cy="2762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4" name="Line 60"/>
                        <wps:cNvCnPr/>
                        <wps:spPr bwMode="auto">
                          <a:xfrm>
                            <a:off x="1289050" y="2978150"/>
                            <a:ext cx="985838" cy="279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5" name="Line 61"/>
                        <wps:cNvCnPr/>
                        <wps:spPr bwMode="auto">
                          <a:xfrm flipH="1" flipV="1">
                            <a:off x="2859088" y="3348037"/>
                            <a:ext cx="106203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6" name="Line 62"/>
                        <wps:cNvCnPr/>
                        <wps:spPr bwMode="auto">
                          <a:xfrm flipV="1">
                            <a:off x="2859088" y="3309937"/>
                            <a:ext cx="96838" cy="38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7" name="Line 63"/>
                        <wps:cNvCnPr/>
                        <wps:spPr bwMode="auto">
                          <a:xfrm>
                            <a:off x="2859088" y="3348037"/>
                            <a:ext cx="96838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8" name="Rectangle 10038"/>
                        <wps:cNvSpPr>
                          <a:spLocks noChangeArrowheads="1"/>
                        </wps:cNvSpPr>
                        <wps:spPr bwMode="auto">
                          <a:xfrm>
                            <a:off x="3147828" y="3168470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B2BD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0039" name="Group 10039"/>
                        <wpg:cNvGrpSpPr>
                          <a:grpSpLocks/>
                        </wpg:cNvGrpSpPr>
                        <wpg:grpSpPr bwMode="auto">
                          <a:xfrm>
                            <a:off x="4956176" y="1344604"/>
                            <a:ext cx="249238" cy="334964"/>
                            <a:chOff x="4956175" y="1338262"/>
                            <a:chExt cx="157" cy="211"/>
                          </a:xfrm>
                        </wpg:grpSpPr>
                        <wps:wsp>
                          <wps:cNvPr id="10040" name="Oval 10040"/>
                          <wps:cNvSpPr>
                            <a:spLocks noChangeArrowheads="1"/>
                          </wps:cNvSpPr>
                          <wps:spPr bwMode="auto">
                            <a:xfrm>
                              <a:off x="4956220" y="1338262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041" name="Line 66"/>
                          <wps:cNvCnPr/>
                          <wps:spPr bwMode="auto">
                            <a:xfrm>
                              <a:off x="4956254" y="1338330"/>
                              <a:ext cx="0" cy="6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2" name="Line 67"/>
                          <wps:cNvCnPr/>
                          <wps:spPr bwMode="auto">
                            <a:xfrm>
                              <a:off x="4956197" y="1338349"/>
                              <a:ext cx="11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43" name="Freeform 68"/>
                          <wps:cNvSpPr>
                            <a:spLocks/>
                          </wps:cNvSpPr>
                          <wps:spPr bwMode="auto">
                            <a:xfrm>
                              <a:off x="4956175" y="1338396"/>
                              <a:ext cx="157" cy="7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0044" name="Rectangle 10044"/>
                        <wps:cNvSpPr>
                          <a:spLocks noChangeArrowheads="1"/>
                        </wps:cNvSpPr>
                        <wps:spPr bwMode="auto">
                          <a:xfrm>
                            <a:off x="4916199" y="1839808"/>
                            <a:ext cx="4324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DB956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Line API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45" name="Oval 10045"/>
                        <wps:cNvSpPr>
                          <a:spLocks noChangeArrowheads="1"/>
                        </wps:cNvSpPr>
                        <wps:spPr bwMode="auto">
                          <a:xfrm>
                            <a:off x="3381375" y="1403350"/>
                            <a:ext cx="463550" cy="239713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046" name="Rectangle 10046"/>
                        <wps:cNvSpPr>
                          <a:spLocks noChangeArrowheads="1"/>
                        </wps:cNvSpPr>
                        <wps:spPr bwMode="auto">
                          <a:xfrm>
                            <a:off x="3217846" y="1789011"/>
                            <a:ext cx="100457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BF72E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Approve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47" name="Line 73"/>
                        <wps:cNvCnPr/>
                        <wps:spPr bwMode="auto">
                          <a:xfrm flipH="1">
                            <a:off x="2603500" y="1590675"/>
                            <a:ext cx="773113" cy="1270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8" name="Line 74"/>
                        <wps:cNvCnPr/>
                        <wps:spPr bwMode="auto">
                          <a:xfrm>
                            <a:off x="2603500" y="1717675"/>
                            <a:ext cx="103188" cy="238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9" name="Line 75"/>
                        <wps:cNvCnPr/>
                        <wps:spPr bwMode="auto">
                          <a:xfrm flipV="1">
                            <a:off x="2603500" y="1660525"/>
                            <a:ext cx="9207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50" name="Rectangle 10050"/>
                        <wps:cNvSpPr>
                          <a:spLocks noChangeArrowheads="1"/>
                        </wps:cNvSpPr>
                        <wps:spPr bwMode="auto">
                          <a:xfrm>
                            <a:off x="2765410" y="1462004"/>
                            <a:ext cx="610235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65881" w14:textId="77777777" w:rsidR="00450CC3" w:rsidRDefault="00450CC3" w:rsidP="00450CC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51" name="Line 77"/>
                        <wps:cNvCnPr/>
                        <wps:spPr bwMode="auto">
                          <a:xfrm>
                            <a:off x="4457700" y="1543050"/>
                            <a:ext cx="496888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9DABDF" id="_x0000_s1302" style="position:absolute;margin-left:0;margin-top:-.05pt;width:421.15pt;height:440.25pt;z-index:251702784;mso-position-horizontal:center;mso-position-horizontal-relative:margin" coordsize="53486,55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">
                <v:oval id="Oval 9979" o:spid="_x0000_s1303" style="position:absolute;left:32956;top:190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" fillcolor="#ffc" strokecolor="#903" strokeweight="1.5pt"/>
                <v:rect id="Rectangle 9980" o:spid="_x0000_s1304" style="position:absolute;left:32557;top:4048;width:743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" filled="f" stroked="f">
                  <v:textbox style="mso-fit-shape-to-text:t" inset="0,0,0,0">
                    <w:txbxContent>
                      <w:p w14:paraId="58E41BA2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Register driver</w:t>
                        </w:r>
                      </w:p>
                    </w:txbxContent>
                  </v:textbox>
                </v:rect>
                <v:oval id="Oval 9981" o:spid="_x0000_s1305" style="position:absolute;left:36036;top:22367;width:4635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" fillcolor="#ffc" strokecolor="#903" strokeweight="1.5pt"/>
                <v:rect id="Rectangle 9982" o:spid="_x0000_s1306" style="position:absolute;left:32684;top:26225;width:1372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" filled="f" stroked="f">
                  <v:textbox style="mso-fit-shape-to-text:t" inset="0,0,0,0">
                    <w:txbxContent>
                      <w:p w14:paraId="420504F8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children get on / off</w:t>
                        </w:r>
                      </w:p>
                    </w:txbxContent>
                  </v:textbox>
                </v:rect>
                <v:oval id="Oval 9983" o:spid="_x0000_s1307" style="position:absolute;left:39306;top:32385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" fillcolor="#ffc" strokecolor="#903" strokeweight="1.5pt"/>
                <v:rect id="Rectangle 9984" o:spid="_x0000_s1308" style="position:absolute;left:38462;top:36242;width:8389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" filled="f" stroked="f">
                  <v:textbox style="mso-fit-shape-to-text:t" inset="0,0,0,0">
                    <w:txbxContent>
                      <w:p w14:paraId="559C863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request</w:t>
                        </w:r>
                      </w:p>
                    </w:txbxContent>
                  </v:textbox>
                </v:rect>
                <v:group id="Group 9985" o:spid="_x0000_s1309" style="position:absolute;left:43854;top:40625;width:2492;height:3349" coordorigin="43576,404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">
                  <v:oval id="Oval 9986" o:spid="_x0000_s1310" style="position:absolute;left:43577;top:404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" filled="f" strokecolor="#903" strokeweight="1.5pt"/>
                  <v:line id="Line 12" o:spid="_x0000_s1311" style="position:absolute;visibility:visible;mso-wrap-style:square" from="43577,40434" to="43577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" strokecolor="#903" strokeweight="1.5pt"/>
                  <v:line id="Line 13" o:spid="_x0000_s1312" style="position:absolute;visibility:visible;mso-wrap-style:square" from="43577,40434" to="43578,4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" strokecolor="#903" strokeweight="1.5pt"/>
                  <v:shape id="Freeform 14" o:spid="_x0000_s1313" style="position:absolute;left:43576;top:404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9990" o:spid="_x0000_s1314" style="position:absolute;left:44177;top:45450;width:216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" filled="f" stroked="f">
                  <v:textbox style="mso-fit-shape-to-text:t" inset="0,0,0,0">
                    <w:txbxContent>
                      <w:p w14:paraId="70D6E4C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</w:t>
                        </w:r>
                      </w:p>
                    </w:txbxContent>
                  </v:textbox>
                </v:rect>
                <v:oval id="Oval 9991" o:spid="_x0000_s1315" style="position:absolute;left:20399;top:49625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" fillcolor="#ffc" strokecolor="#903" strokeweight="1.5pt"/>
                <v:rect id="Rectangle 9992" o:spid="_x0000_s1316" style="position:absolute;left:18286;top:53482;width:1099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" filled="f" stroked="f">
                  <v:textbox style="mso-fit-shape-to-text:t" inset="0,0,0,0">
                    <w:txbxContent>
                      <w:p w14:paraId="7F142BA4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Update service status</w:t>
                        </w:r>
                      </w:p>
                    </w:txbxContent>
                  </v:textbox>
                </v:rect>
                <v:oval id="Oval 9993" o:spid="_x0000_s1317" style="position:absolute;left:18526;top:428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" fillcolor="#ffc" strokecolor="#903" strokeweight="1.5pt"/>
                <v:rect id="Rectangle 9994" o:spid="_x0000_s1318" style="position:absolute;left:18715;top:4286;width:616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" filled="f" stroked="f">
                  <v:textbox style="mso-fit-shape-to-text:t" inset="0,0,0,0">
                    <w:txbxContent>
                      <w:p w14:paraId="43DB21F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Login Driver</w:t>
                        </w:r>
                      </w:p>
                    </w:txbxContent>
                  </v:textbox>
                </v:rect>
                <v:line id="Line 21" o:spid="_x0000_s1319" style="position:absolute;flip:x;visibility:visible;mso-wrap-style:square" from="24320,1666" to="32861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" strokecolor="#903" strokeweight="1.5pt">
                  <v:stroke dashstyle="3 1"/>
                </v:line>
                <v:line id="Line 22" o:spid="_x0000_s1320" style="position:absolute;visibility:visible;mso-wrap-style:square" from="24320,1825" to="25288,2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" strokecolor="#903" strokeweight="1.5pt"/>
                <v:line id="Line 23" o:spid="_x0000_s1321" style="position:absolute;flip:y;visibility:visible;mso-wrap-style:square" from="24320,1397" to="25288,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" strokecolor="#903" strokeweight="1.5pt"/>
                <v:rect id="Rectangle 9998" o:spid="_x0000_s1322" style="position:absolute;left:26223;width:6103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" filled="f" stroked="f">
                  <v:textbox style="mso-fit-shape-to-text:t" inset="0,0,0,0">
                    <w:txbxContent>
                      <w:p w14:paraId="48B4115F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999" o:spid="_x0000_s1323" style="position:absolute;left:20240;top:16176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" fillcolor="#ffc" strokecolor="#903" strokeweight="1.5pt"/>
                <v:rect id="Rectangle 10000" o:spid="_x0000_s1324" style="position:absolute;left:19652;top:20033;width:756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" filled="f" stroked="f">
                  <v:textbox style="mso-fit-shape-to-text:t" inset="0,0,0,0">
                    <w:txbxContent>
                      <w:p w14:paraId="3F0B4C45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application</w:t>
                        </w:r>
                      </w:p>
                    </w:txbxContent>
                  </v:textbox>
                </v:rect>
                <v:oval id="Oval 10001" o:spid="_x0000_s1325" style="position:absolute;left:19939;top:7794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" fillcolor="#ffc" strokecolor="#903" strokeweight="1.5pt"/>
                <v:rect id="Rectangle 10002" o:spid="_x0000_s1326" style="position:absolute;left:19033;top:11651;width:857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" filled="f" stroked="f">
                  <v:textbox style="mso-fit-shape-to-text:t" inset="0,0,0,0">
                    <w:txbxContent>
                      <w:p w14:paraId="2F79B5FB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Edit driver profile</w:t>
                        </w:r>
                      </w:p>
                    </w:txbxContent>
                  </v:textbox>
                </v:rect>
                <v:oval id="Oval 10003" o:spid="_x0000_s1327" style="position:absolute;left:20669;top:22717;width:4635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" fillcolor="#ffc" strokecolor="#903" strokeweight="1.5pt"/>
                <v:rect id="Rectangle 10004" o:spid="_x0000_s1328" style="position:absolute;left:18842;top:26573;width:10484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" filled="f" stroked="f">
                  <v:textbox style="mso-fit-shape-to-text:t" inset="0,0,0,0">
                    <w:txbxContent>
                      <w:p w14:paraId="6B47198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 children in driver</w:t>
                        </w:r>
                      </w:p>
                    </w:txbxContent>
                  </v:textbox>
                </v:rect>
                <v:line id="Line 31" o:spid="_x0000_s1329" style="position:absolute;flip:x;visibility:visible;mso-wrap-style:square" from="26463,23860" to="35988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" strokecolor="#903" strokeweight="1.5pt">
                  <v:stroke dashstyle="3 1"/>
                </v:line>
                <v:line id="Line 32" o:spid="_x0000_s1330" style="position:absolute;visibility:visible;mso-wrap-style:square" from="26463,24082" to="27432,24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" strokecolor="#903" strokeweight="1.5pt"/>
                <v:line id="Line 33" o:spid="_x0000_s1331" style="position:absolute;flip:y;visibility:visible;mso-wrap-style:square" from="26463,23653" to="27432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" strokecolor="#903" strokeweight="1.5pt"/>
                <v:rect id="Rectangle 10008" o:spid="_x0000_s1332" style="position:absolute;left:27938;top:22207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" filled="f" stroked="f">
                  <v:textbox style="mso-fit-shape-to-text:t" inset="0,0,0,0">
                    <w:txbxContent>
                      <w:p w14:paraId="21AB247D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0009" o:spid="_x0000_s1333" style="position:absolute;left:24796;top:41036;width:4636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" fillcolor="#ffc" strokecolor="#903" strokeweight="1.5pt"/>
                <v:rect id="Rectangle 10010" o:spid="_x0000_s1334" style="position:absolute;left:22096;top:44891;width:12326;height:24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" filled="f" stroked="f">
                  <v:textbox style="mso-fit-shape-to-text:t" inset="0,0,0,0">
                    <w:txbxContent>
                      <w:p w14:paraId="3DA39E29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Send message by driver</w:t>
                        </w:r>
                      </w:p>
                    </w:txbxContent>
                  </v:textbox>
                </v:rect>
                <v:line id="Line 37" o:spid="_x0000_s1335" style="position:absolute;visibility:visible;mso-wrap-style:square" from="37036,42481" to="43497,4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" strokecolor="#903" strokeweight="1.5pt"/>
                <v:line id="Line 38" o:spid="_x0000_s1336" style="position:absolute;flip:x;visibility:visible;mso-wrap-style:square" from="30607,42481" to="37036,42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" strokecolor="#903" strokeweight="1.5pt"/>
                <v:group id="Group 10013" o:spid="_x0000_s1337" style="position:absolute;top:24706;width:2492;height:3365" coordorigin=",24590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l31xAAAAN4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lUzg9U68QS6eAAAA//8DAFBLAQItABQABgAIAAAAIQDb4fbL7gAAAIUBAAATAAAAAAAAAAAA&#10;AAAAAAAAAABbQ29udGVudF9UeXBlc10ueG1sUEsBAi0AFAAGAAgAAAAhAFr0LFu/AAAAFQEAAAsA&#10;AAAAAAAAAAAAAAAAHwEAAF9yZWxzLy5yZWxzUEsBAi0AFAAGAAgAAAAhAJWGXfXEAAAA3gAAAA8A&#10;AAAAAAAAAAAAAAAABwIAAGRycy9kb3ducmV2LnhtbFBLBQYAAAAAAwADALcAAAD4AgAAAAA=&#10;">
                  <v:oval id="Oval 10014" o:spid="_x0000_s1338" style="position:absolute;top:2459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" filled="f" strokecolor="#903" strokeweight="1.5pt"/>
                  <v:line id="Line 40" o:spid="_x0000_s1339" style="position:absolute;visibility:visible;mso-wrap-style:square" from="0,24591" to="0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" strokecolor="#903" strokeweight="1.5pt"/>
                  <v:line id="Line 41" o:spid="_x0000_s1340" style="position:absolute;visibility:visible;mso-wrap-style:square" from="0,24591" to="1,2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" strokecolor="#903" strokeweight="1.5pt"/>
                  <v:shape id="Freeform 42" o:spid="_x0000_s1341" style="position:absolute;top:24591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10018" o:spid="_x0000_s1342" style="position:absolute;left:269;top:29621;width:3048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" filled="f" stroked="f">
                  <v:textbox style="mso-fit-shape-to-text:t" inset="0,0,0,0">
                    <w:txbxContent>
                      <w:p w14:paraId="48F76110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Driver</w:t>
                        </w:r>
                      </w:p>
                    </w:txbxContent>
                  </v:textbox>
                </v:rect>
                <v:line id="Line 45" o:spid="_x0000_s1343" style="position:absolute;visibility:visible;mso-wrap-style:square" from="13938,40608" to="21907,49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" strokecolor="#903" strokeweight="1.5pt"/>
                <v:line id="Line 46" o:spid="_x0000_s1344" style="position:absolute;flip:x y;visibility:visible;mso-wrap-style:square" from="5969,31638" to="13938,40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" strokecolor="#903" strokeweight="1.5pt"/>
                <v:line id="Line 47" o:spid="_x0000_s1345" style="position:absolute;flip:y;visibility:visible;mso-wrap-style:square" from="10779,5381" to="18510,1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" strokecolor="#903" strokeweight="1.5pt"/>
                <v:line id="Line 48" o:spid="_x0000_s1346" style="position:absolute;flip:x;visibility:visible;mso-wrap-style:square" from="3079,15001" to="10779,24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" strokecolor="#903" strokeweight="1.5pt"/>
                <v:line id="Line 49" o:spid="_x0000_s1347" style="position:absolute;flip:y;visibility:visible;mso-wrap-style:square" from="11255,19145" to="19462,22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" strokecolor="#903" strokeweight="1.5pt"/>
                <v:line id="Line 50" o:spid="_x0000_s1348" style="position:absolute;flip:x;visibility:visible;mso-wrap-style:square" from="3079,22558" to="11255,25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" strokecolor="#903" strokeweight="1.5pt"/>
                <v:line id="Line 51" o:spid="_x0000_s1349" style="position:absolute;flip:y;visibility:visible;mso-wrap-style:square" from="10969,12557" to="18843,18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" strokecolor="#903" strokeweight="1.5pt"/>
                <v:line id="Line 52" o:spid="_x0000_s1350" style="position:absolute;flip:x;visibility:visible;mso-wrap-style:square" from="3079,18970" to="10969,2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" strokecolor="#903" strokeweight="1.5pt"/>
                <v:line id="Line 53" o:spid="_x0000_s1351" style="position:absolute;flip:y;visibility:visible;mso-wrap-style:square" from="11826,24479" to="20574,25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" strokecolor="#903" strokeweight="1.5pt"/>
                <v:line id="Line 54" o:spid="_x0000_s1352" style="position:absolute;flip:x;visibility:visible;mso-wrap-style:square" from="3079,25447" to="11826,2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" strokecolor="#903" strokeweight="1.5pt"/>
                <v:line id="Line 55" o:spid="_x0000_s1353" style="position:absolute;visibility:visible;mso-wrap-style:square" from="15716,35194" to="25161,40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" strokecolor="#903" strokeweight="1.5pt"/>
                <v:line id="Line 56" o:spid="_x0000_s1354" style="position:absolute;flip:x y;visibility:visible;mso-wrap-style:square" from="6270,29464" to="15716,35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" strokecolor="#903" strokeweight="1.5pt"/>
                <v:oval id="Oval 10031" o:spid="_x0000_s1355" style="position:absolute;left:22812;top:31972;width:46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" fillcolor="#ffc" strokecolor="#903" strokeweight="1.5pt"/>
                <v:rect id="Rectangle 10032" o:spid="_x0000_s1356" style="position:absolute;left:21366;top:35811;width:9341;height:24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" filled="f" stroked="f">
                  <v:textbox style="mso-fit-shape-to-text:t" inset="0,0,0,0">
                    <w:txbxContent>
                      <w:p w14:paraId="5553784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List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serviec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cancel</w:t>
                        </w:r>
                      </w:p>
                    </w:txbxContent>
                  </v:textbox>
                </v:rect>
                <v:line id="Line 59" o:spid="_x0000_s1357" style="position:absolute;flip:x y;visibility:visible;mso-wrap-style:square" from="3079,27019" to="12890,2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" strokecolor="#903" strokeweight="1.5pt"/>
                <v:line id="Line 60" o:spid="_x0000_s1358" style="position:absolute;visibility:visible;mso-wrap-style:square" from="12890,29781" to="22748,32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" strokecolor="#903" strokeweight="1.5pt"/>
                <v:line id="Line 61" o:spid="_x0000_s1359" style="position:absolute;flip:x y;visibility:visible;mso-wrap-style:square" from="28590,33480" to="39211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" strokecolor="#903" strokeweight="1.5pt">
                  <v:stroke dashstyle="3 1"/>
                </v:line>
                <v:line id="Line 62" o:spid="_x0000_s1360" style="position:absolute;flip:y;visibility:visible;mso-wrap-style:square" from="28590,33099" to="29559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" strokecolor="#903" strokeweight="1.5pt"/>
                <v:line id="Line 63" o:spid="_x0000_s1361" style="position:absolute;visibility:visible;mso-wrap-style:square" from="28590,33480" to="29559,33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" strokecolor="#903" strokeweight="1.5pt"/>
                <v:rect id="Rectangle 10038" o:spid="_x0000_s1362" style="position:absolute;left:31478;top:31684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" filled="f" stroked="f">
                  <v:textbox style="mso-fit-shape-to-text:t" inset="0,0,0,0">
                    <w:txbxContent>
                      <w:p w14:paraId="7E3B2BD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10039" o:spid="_x0000_s1363" style="position:absolute;left:49561;top:13446;width:2493;height:3349" coordorigin="49561,1338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">
                  <v:oval id="Oval 10040" o:spid="_x0000_s1364" style="position:absolute;left:49562;top:1338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" filled="f" strokecolor="#903" strokeweight="1.5pt"/>
                  <v:line id="Line 66" o:spid="_x0000_s1365" style="position:absolute;visibility:visible;mso-wrap-style:square" from="49562,13383" to="49562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" strokecolor="#903" strokeweight="1.5pt"/>
                  <v:line id="Line 67" o:spid="_x0000_s1366" style="position:absolute;visibility:visible;mso-wrap-style:square" from="49561,13383" to="49563,13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" strokecolor="#903" strokeweight="1.5pt"/>
                  <v:shape id="Freeform 68" o:spid="_x0000_s1367" style="position:absolute;left:49561;top:13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" path="m,54l54,r54,54e" filled="f" strokecolor="#903" strokeweight="1.5pt">
                    <v:path arrowok="t" o:connecttype="custom" o:connectlocs="0,77;79,0;157,77" o:connectangles="0,0,0"/>
                  </v:shape>
                </v:group>
                <v:rect id="Rectangle 10044" o:spid="_x0000_s1368" style="position:absolute;left:49161;top:18398;width:432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" filled="f" stroked="f">
                  <v:textbox style="mso-fit-shape-to-text:t" inset="0,0,0,0">
                    <w:txbxContent>
                      <w:p w14:paraId="3F0DB956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Line API</w:t>
                        </w:r>
                      </w:p>
                    </w:txbxContent>
                  </v:textbox>
                </v:rect>
                <v:oval id="Oval 10045" o:spid="_x0000_s1369" style="position:absolute;left:33813;top:14033;width:463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" fillcolor="#ffc" strokecolor="#903" strokeweight="1.5pt"/>
                <v:rect id="Rectangle 10046" o:spid="_x0000_s1370" style="position:absolute;left:32178;top:17890;width:10046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" filled="f" stroked="f">
                  <v:textbox style="mso-fit-shape-to-text:t" inset="0,0,0,0">
                    <w:txbxContent>
                      <w:p w14:paraId="0C8BF72E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Approve application</w:t>
                        </w:r>
                      </w:p>
                    </w:txbxContent>
                  </v:textbox>
                </v:rect>
                <v:line id="Line 73" o:spid="_x0000_s1371" style="position:absolute;flip:x;visibility:visible;mso-wrap-style:square" from="26035,15906" to="33766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" strokecolor="#903" strokeweight="1.5pt">
                  <v:stroke dashstyle="3 1"/>
                </v:line>
                <v:line id="Line 74" o:spid="_x0000_s1372" style="position:absolute;visibility:visible;mso-wrap-style:square" from="26035,17176" to="27066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" strokecolor="#903" strokeweight="1.5pt"/>
                <v:line id="Line 75" o:spid="_x0000_s1373" style="position:absolute;flip:y;visibility:visible;mso-wrap-style:square" from="26035,16605" to="26955,1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" strokecolor="#903" strokeweight="1.5pt"/>
                <v:rect id="Rectangle 10050" o:spid="_x0000_s1374" style="position:absolute;left:27654;top:14620;width:6102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" filled="f" stroked="f">
                  <v:textbox style="mso-fit-shape-to-text:t" inset="0,0,0,0">
                    <w:txbxContent>
                      <w:p w14:paraId="70965881" w14:textId="77777777" w:rsidR="00450CC3" w:rsidRDefault="00450CC3" w:rsidP="00450CC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77" o:spid="_x0000_s1375" style="position:absolute;visibility:visible;mso-wrap-style:square" from="44577,15430" to="49545,15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" strokecolor="#903" strokeweight="1.5pt"/>
                <w10:wrap anchorx="margin"/>
              </v:group>
            </w:pict>
          </mc:Fallback>
        </mc:AlternateContent>
      </w:r>
    </w:p>
    <w:p w14:paraId="41801517" w14:textId="1A703905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EA55B57" w14:textId="51439E9B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97C14A3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86C971E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AB00CDE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502383A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46E2EF" w14:textId="5A010F01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614B47F" w14:textId="46A30AA0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8C026A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72A2B5C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3C19D2F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BA22205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2E6573C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D44039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71CE5E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3AC4CA4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D25239F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8AA7A11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4CA1043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B67CC9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1E95A90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0DD067A" w14:textId="77777777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735C050" w14:textId="72638802" w:rsidR="00D5530A" w:rsidRDefault="00D5530A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74BE93AF" w14:textId="7601A418" w:rsidR="00361436" w:rsidRPr="009F1F59" w:rsidRDefault="00D5530A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40" behindDoc="1" locked="0" layoutInCell="1" allowOverlap="1" wp14:anchorId="6B8098DF" wp14:editId="5F2C836D">
                <wp:simplePos x="0" y="0"/>
                <wp:positionH relativeFrom="margin">
                  <wp:align>center</wp:align>
                </wp:positionH>
                <wp:positionV relativeFrom="paragraph">
                  <wp:posOffset>451154</wp:posOffset>
                </wp:positionV>
                <wp:extent cx="5716270" cy="635"/>
                <wp:effectExtent l="0" t="0" r="0" b="6985"/>
                <wp:wrapTight wrapText="bothSides">
                  <wp:wrapPolygon edited="0">
                    <wp:start x="0" y="0"/>
                    <wp:lineTo x="0" y="20937"/>
                    <wp:lineTo x="21523" y="20937"/>
                    <wp:lineTo x="21523" y="0"/>
                    <wp:lineTo x="0" y="0"/>
                  </wp:wrapPolygon>
                </wp:wrapTight>
                <wp:docPr id="4606" name="Text Box 4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60596" w14:textId="29E563EE" w:rsidR="009B33BC" w:rsidRPr="00084BB6" w:rsidRDefault="009B33BC" w:rsidP="009B33B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80" w:name="_Toc98702725"/>
                            <w:bookmarkStart w:id="81" w:name="_Toc101790080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รายละเอียดของยูสเคสของระบบ แอปพลิเคชันรถรับส่งนักเรียน</w:t>
                            </w:r>
                            <w:bookmarkEnd w:id="80"/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098DF" id="Text Box 4606" o:spid="_x0000_s1376" type="#_x0000_t202" style="position:absolute;margin-left:0;margin-top:35.5pt;width:450.1pt;height:.05pt;z-index:-2516633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PgU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" stroked="f">
                <v:textbox style="mso-fit-shape-to-text:t" inset="0,0,0,0">
                  <w:txbxContent>
                    <w:p w14:paraId="4F960596" w14:textId="29E563EE" w:rsidR="009B33BC" w:rsidRPr="00084BB6" w:rsidRDefault="009B33BC" w:rsidP="009B33B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82" w:name="_Toc98702725"/>
                      <w:bookmarkStart w:id="83" w:name="_Toc101790080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รายละเอียดของยูสเคสของระบบ แอปพลิเคชันรถรับส่งนักเรียน</w:t>
                      </w:r>
                      <w:bookmarkEnd w:id="82"/>
                      <w:bookmarkEnd w:id="8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02BF087" w14:textId="33202303" w:rsidR="00361436" w:rsidRPr="009F1F59" w:rsidRDefault="00361436" w:rsidP="005B71E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4AC1B1B" w14:textId="699DE0D2" w:rsidR="005B71ED" w:rsidRPr="009F1F59" w:rsidRDefault="005B71ED" w:rsidP="0056312F">
      <w:pPr>
        <w:pStyle w:val="Heading1"/>
        <w:rPr>
          <w:rFonts w:ascii="TH SarabunPSK" w:hAnsi="TH SarabunPSK"/>
        </w:rPr>
      </w:pPr>
      <w:bookmarkStart w:id="84" w:name="_Toc101790038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1</w:t>
      </w:r>
      <w:r w:rsidRPr="009F1F59">
        <w:rPr>
          <w:rFonts w:ascii="TH SarabunPSK" w:hAnsi="TH SarabunPSK"/>
          <w:cs/>
        </w:rPr>
        <w:t xml:space="preserve"> คลาสจากการวิเคราะห์ (</w:t>
      </w:r>
      <w:r w:rsidRPr="009F1F59">
        <w:rPr>
          <w:rFonts w:ascii="TH SarabunPSK" w:hAnsi="TH SarabunPSK"/>
        </w:rPr>
        <w:t>Analysis Class</w:t>
      </w:r>
      <w:r w:rsidRPr="009F1F59">
        <w:rPr>
          <w:rFonts w:ascii="TH SarabunPSK" w:hAnsi="TH SarabunPSK"/>
          <w:cs/>
        </w:rPr>
        <w:t>)</w:t>
      </w:r>
      <w:bookmarkEnd w:id="84"/>
      <w:r w:rsidRPr="009F1F59">
        <w:rPr>
          <w:rFonts w:ascii="TH SarabunPSK" w:hAnsi="TH SarabunPSK"/>
          <w:cs/>
        </w:rPr>
        <w:t xml:space="preserve"> </w:t>
      </w:r>
    </w:p>
    <w:p w14:paraId="5A615410" w14:textId="631A963C" w:rsidR="00A75029" w:rsidRPr="009F1F59" w:rsidRDefault="005B71ED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คลาสที่ได้จากการวิเคราะห์สามารถจาแนกได้เป็น 3 ประเภท ได้แก่ คลาสที่ท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หน้าที่เป็นขอบเขต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Boundary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) ใช้ติดต่อระหว่างแอคเตอร์และระบบและเป็นส่วนติดต่อกับผู้ใช้โดยตรง คลาสข้อมูล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Entity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) ใช้ส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หรับการจัดเก็บข้อมูลที่เกี่ยวข้องกับออปเจค และคลาสควบคุม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Controller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) ซึ่งใช้สาหรับในการควบคุมการท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งานที่ก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หนดไว้ในยูสเคสตามล</w:t>
      </w:r>
      <w:r w:rsidR="008721D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ดับ</w:t>
      </w:r>
    </w:p>
    <w:p w14:paraId="2D953B73" w14:textId="46E2162B" w:rsidR="008721D7" w:rsidRPr="009F1F59" w:rsidRDefault="003F5863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3F5863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157" behindDoc="0" locked="0" layoutInCell="1" allowOverlap="1" wp14:anchorId="6A793800" wp14:editId="153DB64F">
                <wp:simplePos x="0" y="0"/>
                <wp:positionH relativeFrom="column">
                  <wp:posOffset>1639019</wp:posOffset>
                </wp:positionH>
                <wp:positionV relativeFrom="paragraph">
                  <wp:posOffset>16618</wp:posOffset>
                </wp:positionV>
                <wp:extent cx="3057030" cy="901725"/>
                <wp:effectExtent l="0" t="0" r="10160" b="12700"/>
                <wp:wrapNone/>
                <wp:docPr id="4199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030" cy="901725"/>
                          <a:chOff x="0" y="0"/>
                          <a:chExt cx="3057030" cy="901725"/>
                        </a:xfrm>
                      </wpg:grpSpPr>
                      <wpg:grpSp>
                        <wpg:cNvPr id="4200" name="Group 420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41363" cy="492125"/>
                            <a:chOff x="0" y="0"/>
                            <a:chExt cx="467" cy="310"/>
                          </a:xfrm>
                        </wpg:grpSpPr>
                        <wps:wsp>
                          <wps:cNvPr id="4201" name="Oval 4201"/>
                          <wps:cNvSpPr>
                            <a:spLocks noChangeArrowheads="1"/>
                          </wps:cNvSpPr>
                          <wps:spPr bwMode="auto">
                            <a:xfrm>
                              <a:off x="156" y="0"/>
                              <a:ext cx="311" cy="31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02" name="Line 6"/>
                          <wps:cNvCnPr/>
                          <wps:spPr bwMode="auto">
                            <a:xfrm>
                              <a:off x="0" y="73"/>
                              <a:ext cx="0" cy="16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3" name="Line 7"/>
                          <wps:cNvCnPr/>
                          <wps:spPr bwMode="auto">
                            <a:xfrm>
                              <a:off x="1" y="156"/>
                              <a:ext cx="15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204" name="Rectangle 4204"/>
                        <wps:cNvSpPr>
                          <a:spLocks noChangeArrowheads="1"/>
                        </wps:cNvSpPr>
                        <wps:spPr bwMode="auto">
                          <a:xfrm>
                            <a:off x="95244" y="593494"/>
                            <a:ext cx="598170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F4251" w14:textId="31A28368" w:rsidR="003F5863" w:rsidRDefault="003F5863" w:rsidP="003F586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  <w:t>Boundary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4205" name="Group 4205"/>
                        <wpg:cNvGrpSpPr>
                          <a:grpSpLocks/>
                        </wpg:cNvGrpSpPr>
                        <wpg:grpSpPr bwMode="auto">
                          <a:xfrm>
                            <a:off x="1363662" y="1587"/>
                            <a:ext cx="504825" cy="522288"/>
                            <a:chOff x="1363662" y="1587"/>
                            <a:chExt cx="318" cy="329"/>
                          </a:xfrm>
                        </wpg:grpSpPr>
                        <wps:wsp>
                          <wps:cNvPr id="4206" name="Oval 420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63662" y="1612"/>
                              <a:ext cx="318" cy="3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07" name="Line 15"/>
                          <wps:cNvCnPr/>
                          <wps:spPr bwMode="auto">
                            <a:xfrm flipH="1">
                              <a:off x="1363788" y="1587"/>
                              <a:ext cx="69" cy="2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8" name="Line 16"/>
                          <wps:cNvCnPr/>
                          <wps:spPr bwMode="auto">
                            <a:xfrm flipH="1" flipV="1">
                              <a:off x="1363789" y="1615"/>
                              <a:ext cx="69" cy="2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209" name="Rectangle 4209"/>
                        <wps:cNvSpPr>
                          <a:spLocks noChangeArrowheads="1"/>
                        </wps:cNvSpPr>
                        <wps:spPr bwMode="auto">
                          <a:xfrm>
                            <a:off x="1341352" y="626770"/>
                            <a:ext cx="605790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FEE6D" w14:textId="4297FADB" w:rsidR="003F5863" w:rsidRDefault="003F5863" w:rsidP="003F586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4210" name="Group 4210"/>
                        <wpg:cNvGrpSpPr>
                          <a:grpSpLocks/>
                        </wpg:cNvGrpSpPr>
                        <wpg:grpSpPr bwMode="auto">
                          <a:xfrm>
                            <a:off x="2493247" y="36200"/>
                            <a:ext cx="340581" cy="461780"/>
                            <a:chOff x="2493247" y="36200"/>
                            <a:chExt cx="222" cy="301"/>
                          </a:xfrm>
                        </wpg:grpSpPr>
                        <wps:wsp>
                          <wps:cNvPr id="4211" name="Oval 4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2493309" y="36200"/>
                              <a:ext cx="102" cy="9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12" name="Line 11"/>
                          <wps:cNvCnPr/>
                          <wps:spPr bwMode="auto">
                            <a:xfrm>
                              <a:off x="2493358" y="36298"/>
                              <a:ext cx="0" cy="9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3" name="Line 12"/>
                          <wps:cNvCnPr/>
                          <wps:spPr bwMode="auto">
                            <a:xfrm>
                              <a:off x="2493277" y="36325"/>
                              <a:ext cx="16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4" name="Freeform 13"/>
                          <wps:cNvSpPr>
                            <a:spLocks/>
                          </wps:cNvSpPr>
                          <wps:spPr bwMode="auto">
                            <a:xfrm>
                              <a:off x="2493247" y="36391"/>
                              <a:ext cx="222" cy="11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4215" name="Rectangle 4215"/>
                        <wps:cNvSpPr>
                          <a:spLocks noChangeArrowheads="1"/>
                        </wps:cNvSpPr>
                        <wps:spPr bwMode="auto">
                          <a:xfrm>
                            <a:off x="2303920" y="611739"/>
                            <a:ext cx="753110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AA8CA3" w14:textId="5B7F87BD" w:rsidR="003F5863" w:rsidRDefault="003F5863" w:rsidP="003F586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hAnsi="Calibri"/>
                                  <w:color w:val="000000"/>
                                  <w:kern w:val="24"/>
                                  <w:szCs w:val="22"/>
                                </w:rPr>
                              </w:pPr>
                              <w:proofErr w:type="spellStart"/>
                              <w:r w:rsidRPr="00FB7E8D">
                                <w:rPr>
                                  <w:rFonts w:ascii="Arial" w:hAnsi="Arial"/>
                                  <w:color w:val="000000"/>
                                  <w:kern w:val="24"/>
                                  <w:szCs w:val="22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93800" id="Group 21" o:spid="_x0000_s1377" style="position:absolute;left:0;text-align:left;margin-left:129.05pt;margin-top:1.3pt;width:240.7pt;height:71pt;z-index:251653157" coordsize="30570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">
                <v:group id="Group 4200" o:spid="_x0000_s1378" style="position:absolute;width:7413;height:4921" coordsize="467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">
                  <v:oval id="Oval 4201" o:spid="_x0000_s1379" style="position:absolute;left:156;width:311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" fillcolor="#ffc" strokecolor="#1f1a17" strokeweight="1.5pt"/>
                  <v:line id="Line 6" o:spid="_x0000_s1380" style="position:absolute;visibility:visible;mso-wrap-style:square" from="0,73" to="0,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" strokecolor="#1f1a17" strokeweight="1.5pt"/>
                  <v:line id="Line 7" o:spid="_x0000_s1381" style="position:absolute;visibility:visible;mso-wrap-style:square" from="1,156" to="155,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" strokecolor="#1f1a17" strokeweight="1.5pt"/>
                </v:group>
                <v:rect id="Rectangle 4204" o:spid="_x0000_s1382" style="position:absolute;left:952;top:5934;width:5982;height:27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" filled="f" stroked="f">
                  <v:textbox style="mso-fit-shape-to-text:t" inset="0,0,0,0">
                    <w:txbxContent>
                      <w:p w14:paraId="301F4251" w14:textId="31A28368" w:rsidR="003F5863" w:rsidRDefault="003F5863" w:rsidP="003F586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  <w:t>Boundary</w:t>
                        </w:r>
                      </w:p>
                    </w:txbxContent>
                  </v:textbox>
                </v:rect>
                <v:group id="Group 4205" o:spid="_x0000_s1383" style="position:absolute;left:13636;top:15;width:5048;height:5223" coordorigin="13636,15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yMp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xCn8vglPQK5/AAAA//8DAFBLAQItABQABgAIAAAAIQDb4fbL7gAAAIUBAAATAAAAAAAA&#10;AAAAAAAAAAAAAABbQ29udGVudF9UeXBlc10ueG1sUEsBAi0AFAAGAAgAAAAhAFr0LFu/AAAAFQEA&#10;AAsAAAAAAAAAAAAAAAAAHwEAAF9yZWxzLy5yZWxzUEsBAi0AFAAGAAgAAAAhAFmXIynHAAAA3QAA&#10;AA8AAAAAAAAAAAAAAAAABwIAAGRycy9kb3ducmV2LnhtbFBLBQYAAAAAAwADALcAAAD7AgAAAAA=&#10;">
                  <v:oval id="Oval 4206" o:spid="_x0000_s1384" style="position:absolute;left:13636;top:1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" fillcolor="#ffc" strokecolor="#1f1a17" strokeweight="1.5pt"/>
                  <v:line id="Line 15" o:spid="_x0000_s1385" style="position:absolute;flip:x;visibility:visible;mso-wrap-style:square" from="13637,15" to="13638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" strokecolor="#1f1a17" strokeweight="1.5pt"/>
                  <v:line id="Line 16" o:spid="_x0000_s1386" style="position:absolute;flip:x y;visibility:visible;mso-wrap-style:square" from="13637,16" to="13638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" strokecolor="#1f1a17" strokeweight="1.5pt"/>
                </v:group>
                <v:rect id="Rectangle 4209" o:spid="_x0000_s1387" style="position:absolute;left:13413;top:6267;width:6058;height:27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" filled="f" stroked="f">
                  <v:textbox style="mso-fit-shape-to-text:t" inset="0,0,0,0">
                    <w:txbxContent>
                      <w:p w14:paraId="3A3FEE6D" w14:textId="4297FADB" w:rsidR="003F5863" w:rsidRDefault="003F5863" w:rsidP="003F586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  <w:t>Controller</w:t>
                        </w:r>
                      </w:p>
                    </w:txbxContent>
                  </v:textbox>
                </v:rect>
                <v:group id="Group 4210" o:spid="_x0000_s1388" style="position:absolute;left:24932;top:362;width:3406;height:4617" coordorigin="24932,362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">
                  <v:oval id="Oval 4211" o:spid="_x0000_s1389" style="position:absolute;left:24933;top:362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" filled="f" strokecolor="#903" strokeweight="1.5pt"/>
                  <v:line id="Line 11" o:spid="_x0000_s1390" style="position:absolute;visibility:visible;mso-wrap-style:square" from="24933,362" to="24933,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" strokecolor="#903" strokeweight="1.5pt"/>
                  <v:line id="Line 12" o:spid="_x0000_s1391" style="position:absolute;visibility:visible;mso-wrap-style:square" from="24932,363" to="24934,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" strokecolor="#903" strokeweight="1.5pt"/>
                  <v:shape id="Freeform 13" o:spid="_x0000_s1392" style="position:absolute;left:24932;top:363;width:2;height: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" path="m,54l54,r54,54e" filled="f" strokecolor="#903" strokeweight="1.5pt">
                    <v:path arrowok="t" o:connecttype="custom" o:connectlocs="0,110;111,0;222,110" o:connectangles="0,0,0"/>
                  </v:shape>
                </v:group>
                <v:rect id="Rectangle 4215" o:spid="_x0000_s1393" style="position:absolute;left:23039;top:6117;width:7531;height:27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" filled="f" stroked="f">
                  <v:textbox style="mso-fit-shape-to-text:t" inset="0,0,0,0">
                    <w:txbxContent>
                      <w:p w14:paraId="41AA8CA3" w14:textId="5B7F87BD" w:rsidR="003F5863" w:rsidRDefault="003F5863" w:rsidP="003F5863">
                        <w:pPr>
                          <w:kinsoku w:val="0"/>
                          <w:overflowPunct w:val="0"/>
                          <w:textAlignment w:val="baseline"/>
                          <w:rPr>
                            <w:rFonts w:hAnsi="Calibri"/>
                            <w:color w:val="000000"/>
                            <w:kern w:val="24"/>
                            <w:szCs w:val="22"/>
                          </w:rPr>
                        </w:pPr>
                        <w:proofErr w:type="spellStart"/>
                        <w:r w:rsidRPr="00FB7E8D">
                          <w:rPr>
                            <w:rFonts w:ascii="Arial" w:hAnsi="Arial"/>
                            <w:color w:val="000000"/>
                            <w:kern w:val="24"/>
                            <w:szCs w:val="22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</w:p>
    <w:p w14:paraId="63332963" w14:textId="4EAFFD59" w:rsidR="008721D7" w:rsidRPr="009F1F59" w:rsidRDefault="008721D7" w:rsidP="005B71E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03FAD86" w14:textId="07CE57A8" w:rsidR="008721D7" w:rsidRPr="009F1F59" w:rsidRDefault="008721D7" w:rsidP="005B71E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3E04D8" w14:textId="6BAE09AE" w:rsidR="005A0BB0" w:rsidRPr="009F1F59" w:rsidRDefault="005A0BB0" w:rsidP="0056312F">
      <w:pPr>
        <w:pStyle w:val="Heading1"/>
        <w:rPr>
          <w:rFonts w:ascii="TH SarabunPSK" w:hAnsi="TH SarabunPSK"/>
        </w:rPr>
      </w:pPr>
      <w:bookmarkStart w:id="85" w:name="_Toc101790039"/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2</w:t>
      </w:r>
      <w:r w:rsidRPr="009F1F59">
        <w:rPr>
          <w:rFonts w:ascii="TH SarabunPSK" w:hAnsi="TH SarabunPSK"/>
          <w:cs/>
        </w:rPr>
        <w:t xml:space="preserve"> การสร้างคลาสจากการวิเคราะห์</w:t>
      </w:r>
      <w:bookmarkEnd w:id="85"/>
      <w:r w:rsidRPr="009F1F59">
        <w:rPr>
          <w:rFonts w:ascii="TH SarabunPSK" w:hAnsi="TH SarabunPSK"/>
          <w:cs/>
        </w:rPr>
        <w:t xml:space="preserve"> </w:t>
      </w:r>
    </w:p>
    <w:p w14:paraId="7236FE92" w14:textId="066A571E" w:rsidR="0049319F" w:rsidRPr="009F1F59" w:rsidRDefault="005A0BB0" w:rsidP="005A0BB0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โดยปกติแล้วการแปลงยูสเคสให้อยู่ในรูปของคลาสที่ได้จากการวิเคราะห์ จะอาศัยข้อมูลที่ได้จากขั้นตอนของการวิเคราะห์คำนามที่ได้ในรูปของนิยามศัพท์ โดยแต่ละยูสเคสจะประกอบไปด้วยคลาสขอบเขต คลาสควบคุม และคลาสข้อมูลเป็นหลัก ขั้นตอนต่อไปเป็นการกระจายพฤติกรรมระหว่างคลาสที่ได้มาจากแต่ละยูสเคสที่กำหนดไว้ จากนั้นนำเสนอในรูปของคอแลบอเรชันไดอาแกรมที่แสดงการโต้ตอบกันระหว่างคลาสในรูปของแมสเสจ โดยใช้ลำดับของการกระทำที่ปรากฏอยู่ภายในยูสเคสไดอาแกรมเป็น</w:t>
      </w:r>
    </w:p>
    <w:p w14:paraId="5018F2ED" w14:textId="77777777" w:rsidR="0049319F" w:rsidRPr="009F1F59" w:rsidRDefault="0049319F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</w:rPr>
        <w:br w:type="page"/>
      </w:r>
    </w:p>
    <w:p w14:paraId="66639EE5" w14:textId="4A128A66" w:rsidR="0049319F" w:rsidRPr="009F1F59" w:rsidRDefault="00667E58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667E58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82464" behindDoc="0" locked="0" layoutInCell="1" allowOverlap="1" wp14:anchorId="2111C110" wp14:editId="4868D2EE">
                <wp:simplePos x="0" y="0"/>
                <wp:positionH relativeFrom="column">
                  <wp:posOffset>0</wp:posOffset>
                </wp:positionH>
                <wp:positionV relativeFrom="paragraph">
                  <wp:posOffset>-1482</wp:posOffset>
                </wp:positionV>
                <wp:extent cx="5946897" cy="7987054"/>
                <wp:effectExtent l="0" t="0" r="15875" b="13970"/>
                <wp:wrapNone/>
                <wp:docPr id="8710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897" cy="7987054"/>
                          <a:chOff x="-1" y="0"/>
                          <a:chExt cx="5946898" cy="7987054"/>
                        </a:xfrm>
                      </wpg:grpSpPr>
                      <wpg:grpSp>
                        <wpg:cNvPr id="8711" name="Group 8711"/>
                        <wpg:cNvGrpSpPr>
                          <a:grpSpLocks/>
                        </wpg:cNvGrpSpPr>
                        <wpg:grpSpPr bwMode="auto">
                          <a:xfrm>
                            <a:off x="3586336" y="3450742"/>
                            <a:ext cx="190496" cy="259764"/>
                            <a:chOff x="3532808" y="3489514"/>
                            <a:chExt cx="66" cy="90"/>
                          </a:xfrm>
                        </wpg:grpSpPr>
                        <wps:wsp>
                          <wps:cNvPr id="8712" name="Oval 87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532827" y="3489514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13" name="Line 150"/>
                          <wps:cNvCnPr/>
                          <wps:spPr bwMode="auto">
                            <a:xfrm>
                              <a:off x="3532841" y="3489544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14" name="Line 151"/>
                          <wps:cNvCnPr/>
                          <wps:spPr bwMode="auto">
                            <a:xfrm>
                              <a:off x="3532818" y="3489552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15" name="Freeform 152"/>
                          <wps:cNvSpPr>
                            <a:spLocks/>
                          </wps:cNvSpPr>
                          <wps:spPr bwMode="auto">
                            <a:xfrm>
                              <a:off x="3532808" y="3489571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16" name="Rectangle 8716"/>
                        <wps:cNvSpPr>
                          <a:spLocks noChangeArrowheads="1"/>
                        </wps:cNvSpPr>
                        <wps:spPr bwMode="auto">
                          <a:xfrm>
                            <a:off x="3578795" y="3876022"/>
                            <a:ext cx="1492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0FD80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17" name="Group 8717"/>
                        <wpg:cNvGrpSpPr>
                          <a:grpSpLocks/>
                        </wpg:cNvGrpSpPr>
                        <wpg:grpSpPr bwMode="auto">
                          <a:xfrm>
                            <a:off x="2222436" y="3480854"/>
                            <a:ext cx="314606" cy="326151"/>
                            <a:chOff x="2222436" y="3480854"/>
                            <a:chExt cx="109" cy="113"/>
                          </a:xfrm>
                        </wpg:grpSpPr>
                        <wps:wsp>
                          <wps:cNvPr id="8718" name="Oval 87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222436" y="3480863"/>
                              <a:ext cx="109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19" name="Line 156"/>
                          <wps:cNvCnPr/>
                          <wps:spPr bwMode="auto">
                            <a:xfrm flipH="1">
                              <a:off x="2222479" y="3480854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0" name="Line 157"/>
                          <wps:cNvCnPr/>
                          <wps:spPr bwMode="auto">
                            <a:xfrm flipH="1" flipV="1">
                              <a:off x="2222479" y="3480864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21" name="Rectangle 8721"/>
                        <wps:cNvSpPr>
                          <a:spLocks noChangeArrowheads="1"/>
                        </wps:cNvSpPr>
                        <wps:spPr bwMode="auto">
                          <a:xfrm>
                            <a:off x="1951021" y="3873136"/>
                            <a:ext cx="86169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09EF3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22" name="Line 160"/>
                        <wps:cNvCnPr/>
                        <wps:spPr bwMode="auto">
                          <a:xfrm>
                            <a:off x="3030595" y="3642486"/>
                            <a:ext cx="49644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3" name="Line 161"/>
                        <wps:cNvCnPr/>
                        <wps:spPr bwMode="auto">
                          <a:xfrm flipH="1">
                            <a:off x="2537042" y="3642486"/>
                            <a:ext cx="493555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24" name="Group 8724"/>
                        <wpg:cNvGrpSpPr>
                          <a:grpSpLocks/>
                        </wpg:cNvGrpSpPr>
                        <wpg:grpSpPr bwMode="auto">
                          <a:xfrm>
                            <a:off x="3350973" y="2515928"/>
                            <a:ext cx="187609" cy="256881"/>
                            <a:chOff x="3350973" y="2487974"/>
                            <a:chExt cx="65" cy="89"/>
                          </a:xfrm>
                        </wpg:grpSpPr>
                        <wps:wsp>
                          <wps:cNvPr id="8725" name="Oval 872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991" y="2487974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26" name="Line 163"/>
                          <wps:cNvCnPr/>
                          <wps:spPr bwMode="auto">
                            <a:xfrm>
                              <a:off x="3351005" y="2488004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7" name="Line 164"/>
                          <wps:cNvCnPr/>
                          <wps:spPr bwMode="auto">
                            <a:xfrm>
                              <a:off x="3350982" y="2488011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8" name="Freeform 165"/>
                          <wps:cNvSpPr>
                            <a:spLocks/>
                          </wps:cNvSpPr>
                          <wps:spPr bwMode="auto">
                            <a:xfrm>
                              <a:off x="3350973" y="2488031"/>
                              <a:ext cx="65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29" name="Rectangle 8729"/>
                        <wps:cNvSpPr>
                          <a:spLocks noChangeArrowheads="1"/>
                        </wps:cNvSpPr>
                        <wps:spPr bwMode="auto">
                          <a:xfrm>
                            <a:off x="3255550" y="2874548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2BEBE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30" name="Group 8730"/>
                        <wpg:cNvGrpSpPr>
                          <a:grpSpLocks/>
                        </wpg:cNvGrpSpPr>
                        <wpg:grpSpPr bwMode="auto">
                          <a:xfrm>
                            <a:off x="2297479" y="2412930"/>
                            <a:ext cx="314606" cy="326151"/>
                            <a:chOff x="2297479" y="2412930"/>
                            <a:chExt cx="109" cy="113"/>
                          </a:xfrm>
                        </wpg:grpSpPr>
                        <wps:wsp>
                          <wps:cNvPr id="8731" name="Oval 873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97479" y="2412938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32" name="Line 169"/>
                          <wps:cNvCnPr/>
                          <wps:spPr bwMode="auto">
                            <a:xfrm flipH="1">
                              <a:off x="2297522" y="2412930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33" name="Line 170"/>
                          <wps:cNvCnPr/>
                          <wps:spPr bwMode="auto">
                            <a:xfrm flipH="1" flipV="1">
                              <a:off x="2297522" y="2412939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34" name="Rectangle 8734"/>
                        <wps:cNvSpPr>
                          <a:spLocks noChangeArrowheads="1"/>
                        </wps:cNvSpPr>
                        <wps:spPr bwMode="auto">
                          <a:xfrm>
                            <a:off x="1968337" y="2802396"/>
                            <a:ext cx="85598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5B03E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ViewSchoolBusLocation</w:t>
                              </w:r>
                              <w:proofErr w:type="spellEnd"/>
                            </w:p>
                            <w:p w14:paraId="794724B2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35" name="Line 174"/>
                        <wps:cNvCnPr/>
                        <wps:spPr bwMode="auto">
                          <a:xfrm>
                            <a:off x="2975756" y="2609197"/>
                            <a:ext cx="366559" cy="2597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6" name="Line 175"/>
                        <wps:cNvCnPr/>
                        <wps:spPr bwMode="auto">
                          <a:xfrm flipH="1" flipV="1">
                            <a:off x="2609198" y="2580334"/>
                            <a:ext cx="366559" cy="28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37" name="Group 8737"/>
                        <wpg:cNvGrpSpPr>
                          <a:grpSpLocks/>
                        </wpg:cNvGrpSpPr>
                        <wpg:grpSpPr bwMode="auto">
                          <a:xfrm>
                            <a:off x="3050801" y="6496696"/>
                            <a:ext cx="461805" cy="305946"/>
                            <a:chOff x="3050801" y="6496696"/>
                            <a:chExt cx="160" cy="106"/>
                          </a:xfrm>
                        </wpg:grpSpPr>
                        <wps:wsp>
                          <wps:cNvPr id="8738" name="Oval 873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50854" y="6496696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39" name="Line 177"/>
                          <wps:cNvCnPr/>
                          <wps:spPr bwMode="auto">
                            <a:xfrm>
                              <a:off x="3050801" y="6496721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40" name="Line 178"/>
                          <wps:cNvCnPr/>
                          <wps:spPr bwMode="auto">
                            <a:xfrm>
                              <a:off x="3050801" y="6496749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41" name="Rectangle 8741"/>
                        <wps:cNvSpPr>
                          <a:spLocks noChangeArrowheads="1"/>
                        </wps:cNvSpPr>
                        <wps:spPr bwMode="auto">
                          <a:xfrm>
                            <a:off x="2868812" y="6917641"/>
                            <a:ext cx="66294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57A944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EditChilrentProfile</w:t>
                              </w:r>
                              <w:proofErr w:type="spellEnd"/>
                            </w:p>
                            <w:p w14:paraId="73055F0E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42" name="Group 8742"/>
                        <wpg:cNvGrpSpPr>
                          <a:grpSpLocks/>
                        </wpg:cNvGrpSpPr>
                        <wpg:grpSpPr bwMode="auto">
                          <a:xfrm>
                            <a:off x="5296327" y="6563855"/>
                            <a:ext cx="190495" cy="256881"/>
                            <a:chOff x="5296327" y="6490923"/>
                            <a:chExt cx="66" cy="89"/>
                          </a:xfrm>
                        </wpg:grpSpPr>
                        <wps:wsp>
                          <wps:cNvPr id="8743" name="Oval 8743"/>
                          <wps:cNvSpPr>
                            <a:spLocks noChangeArrowheads="1"/>
                          </wps:cNvSpPr>
                          <wps:spPr bwMode="auto">
                            <a:xfrm>
                              <a:off x="5296345" y="649092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44" name="Line 182"/>
                          <wps:cNvCnPr/>
                          <wps:spPr bwMode="auto">
                            <a:xfrm>
                              <a:off x="5296360" y="6490952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45" name="Line 183"/>
                          <wps:cNvCnPr/>
                          <wps:spPr bwMode="auto">
                            <a:xfrm>
                              <a:off x="5296336" y="649096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46" name="Freeform 184"/>
                          <wps:cNvSpPr>
                            <a:spLocks/>
                          </wps:cNvSpPr>
                          <wps:spPr bwMode="auto">
                            <a:xfrm>
                              <a:off x="5296327" y="6490979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47" name="Rectangle 8747"/>
                        <wps:cNvSpPr>
                          <a:spLocks noChangeArrowheads="1"/>
                        </wps:cNvSpPr>
                        <wps:spPr bwMode="auto">
                          <a:xfrm>
                            <a:off x="5200801" y="6874349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C959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48" name="Group 8748"/>
                        <wpg:cNvGrpSpPr>
                          <a:grpSpLocks/>
                        </wpg:cNvGrpSpPr>
                        <wpg:grpSpPr bwMode="auto">
                          <a:xfrm>
                            <a:off x="4182223" y="6422541"/>
                            <a:ext cx="314606" cy="329035"/>
                            <a:chOff x="4182223" y="6479378"/>
                            <a:chExt cx="109" cy="114"/>
                          </a:xfrm>
                        </wpg:grpSpPr>
                        <wps:wsp>
                          <wps:cNvPr id="8749" name="Oval 874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82223" y="6479387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50" name="Line 188"/>
                          <wps:cNvCnPr/>
                          <wps:spPr bwMode="auto">
                            <a:xfrm flipH="1">
                              <a:off x="4182266" y="6479378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51" name="Line 189"/>
                          <wps:cNvCnPr/>
                          <wps:spPr bwMode="auto">
                            <a:xfrm flipH="1" flipV="1">
                              <a:off x="4182266" y="6479388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52" name="Rectangle 8752"/>
                        <wps:cNvSpPr>
                          <a:spLocks noChangeArrowheads="1"/>
                        </wps:cNvSpPr>
                        <wps:spPr bwMode="auto">
                          <a:xfrm>
                            <a:off x="4017919" y="6881314"/>
                            <a:ext cx="66294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A4C037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EditChilrentProfile</w:t>
                              </w:r>
                              <w:proofErr w:type="spellEnd"/>
                            </w:p>
                            <w:p w14:paraId="726ED472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53" name="Line 192"/>
                        <wps:cNvCnPr/>
                        <wps:spPr bwMode="auto">
                          <a:xfrm>
                            <a:off x="3844529" y="6641010"/>
                            <a:ext cx="334809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4" name="Line 193"/>
                        <wps:cNvCnPr/>
                        <wps:spPr bwMode="auto">
                          <a:xfrm flipH="1">
                            <a:off x="3512606" y="6641010"/>
                            <a:ext cx="33192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5" name="Line 194"/>
                        <wps:cNvCnPr/>
                        <wps:spPr bwMode="auto">
                          <a:xfrm>
                            <a:off x="4895135" y="6641010"/>
                            <a:ext cx="39830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6" name="Line 195"/>
                        <wps:cNvCnPr/>
                        <wps:spPr bwMode="auto">
                          <a:xfrm flipH="1">
                            <a:off x="4493941" y="6641010"/>
                            <a:ext cx="401194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57" name="Group 8757"/>
                        <wpg:cNvGrpSpPr>
                          <a:grpSpLocks/>
                        </wpg:cNvGrpSpPr>
                        <wpg:grpSpPr bwMode="auto">
                          <a:xfrm>
                            <a:off x="2029058" y="6880570"/>
                            <a:ext cx="314606" cy="326151"/>
                            <a:chOff x="2029058" y="6880570"/>
                            <a:chExt cx="109" cy="113"/>
                          </a:xfrm>
                        </wpg:grpSpPr>
                        <wps:wsp>
                          <wps:cNvPr id="8758" name="Oval 87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29058" y="6880579"/>
                              <a:ext cx="109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59" name="Line 197"/>
                          <wps:cNvCnPr/>
                          <wps:spPr bwMode="auto">
                            <a:xfrm flipH="1">
                              <a:off x="2029102" y="6880570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60" name="Line 198"/>
                          <wps:cNvCnPr/>
                          <wps:spPr bwMode="auto">
                            <a:xfrm flipH="1" flipV="1">
                              <a:off x="2029102" y="6880580"/>
                              <a:ext cx="23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61" name="Rectangle 8761"/>
                        <wps:cNvSpPr>
                          <a:spLocks noChangeArrowheads="1"/>
                        </wps:cNvSpPr>
                        <wps:spPr bwMode="auto">
                          <a:xfrm>
                            <a:off x="1803831" y="7269745"/>
                            <a:ext cx="79057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90AC8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62" name="Line 201"/>
                        <wps:cNvCnPr/>
                        <wps:spPr bwMode="auto">
                          <a:xfrm flipH="1">
                            <a:off x="2343663" y="6727598"/>
                            <a:ext cx="704252" cy="25110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3" name="Line 202"/>
                        <wps:cNvCnPr/>
                        <wps:spPr bwMode="auto">
                          <a:xfrm>
                            <a:off x="2343663" y="6978703"/>
                            <a:ext cx="80816" cy="57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4" name="Line 203"/>
                        <wps:cNvCnPr/>
                        <wps:spPr bwMode="auto">
                          <a:xfrm flipV="1">
                            <a:off x="2343663" y="6926750"/>
                            <a:ext cx="57726" cy="5195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65" name="Group 8765"/>
                        <wpg:cNvGrpSpPr>
                          <a:grpSpLocks/>
                        </wpg:cNvGrpSpPr>
                        <wpg:grpSpPr bwMode="auto">
                          <a:xfrm>
                            <a:off x="1538388" y="7487184"/>
                            <a:ext cx="190495" cy="256878"/>
                            <a:chOff x="2086593" y="7812787"/>
                            <a:chExt cx="66" cy="89"/>
                          </a:xfrm>
                        </wpg:grpSpPr>
                        <wps:wsp>
                          <wps:cNvPr id="8766" name="Oval 8766"/>
                          <wps:cNvSpPr>
                            <a:spLocks noChangeArrowheads="1"/>
                          </wps:cNvSpPr>
                          <wps:spPr bwMode="auto">
                            <a:xfrm>
                              <a:off x="2086611" y="7812787"/>
                              <a:ext cx="31" cy="2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67" name="Line 205"/>
                          <wps:cNvCnPr/>
                          <wps:spPr bwMode="auto">
                            <a:xfrm>
                              <a:off x="2086626" y="7812816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68" name="Line 206"/>
                          <wps:cNvCnPr/>
                          <wps:spPr bwMode="auto">
                            <a:xfrm>
                              <a:off x="2086602" y="7812824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69" name="Freeform 207"/>
                          <wps:cNvSpPr>
                            <a:spLocks/>
                          </wps:cNvSpPr>
                          <wps:spPr bwMode="auto">
                            <a:xfrm>
                              <a:off x="2086593" y="7812843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70" name="Rectangle 8770"/>
                        <wps:cNvSpPr>
                          <a:spLocks noChangeArrowheads="1"/>
                        </wps:cNvSpPr>
                        <wps:spPr bwMode="auto">
                          <a:xfrm>
                            <a:off x="1405793" y="7768614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F6DC1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73" name="Group 8773"/>
                        <wpg:cNvGrpSpPr>
                          <a:grpSpLocks/>
                        </wpg:cNvGrpSpPr>
                        <wpg:grpSpPr bwMode="auto">
                          <a:xfrm>
                            <a:off x="3099866" y="6062160"/>
                            <a:ext cx="190495" cy="256881"/>
                            <a:chOff x="3099866" y="5994803"/>
                            <a:chExt cx="66" cy="89"/>
                          </a:xfrm>
                        </wpg:grpSpPr>
                        <wps:wsp>
                          <wps:cNvPr id="8774" name="Oval 8774"/>
                          <wps:cNvSpPr>
                            <a:spLocks noChangeArrowheads="1"/>
                          </wps:cNvSpPr>
                          <wps:spPr bwMode="auto">
                            <a:xfrm>
                              <a:off x="3099884" y="599480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75" name="Line 213"/>
                          <wps:cNvCnPr/>
                          <wps:spPr bwMode="auto">
                            <a:xfrm>
                              <a:off x="3099899" y="5994833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76" name="Line 214"/>
                          <wps:cNvCnPr/>
                          <wps:spPr bwMode="auto">
                            <a:xfrm>
                              <a:off x="3099875" y="599484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77" name="Freeform 215"/>
                          <wps:cNvSpPr>
                            <a:spLocks/>
                          </wps:cNvSpPr>
                          <wps:spPr bwMode="auto">
                            <a:xfrm>
                              <a:off x="3099866" y="5994860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78" name="Rectangle 8778"/>
                        <wps:cNvSpPr>
                          <a:spLocks noChangeArrowheads="1"/>
                        </wps:cNvSpPr>
                        <wps:spPr bwMode="auto">
                          <a:xfrm>
                            <a:off x="2953702" y="6326761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24972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79" name="Group 8779"/>
                        <wpg:cNvGrpSpPr>
                          <a:grpSpLocks/>
                        </wpg:cNvGrpSpPr>
                        <wpg:grpSpPr bwMode="auto">
                          <a:xfrm>
                            <a:off x="2029055" y="5942850"/>
                            <a:ext cx="314606" cy="326151"/>
                            <a:chOff x="2029055" y="5942850"/>
                            <a:chExt cx="109" cy="113"/>
                          </a:xfrm>
                        </wpg:grpSpPr>
                        <wps:wsp>
                          <wps:cNvPr id="8780" name="Oval 878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29055" y="5942859"/>
                              <a:ext cx="109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81" name="Line 219"/>
                          <wps:cNvCnPr/>
                          <wps:spPr bwMode="auto">
                            <a:xfrm flipH="1">
                              <a:off x="2029098" y="5942850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2" name="Line 220"/>
                          <wps:cNvCnPr/>
                          <wps:spPr bwMode="auto">
                            <a:xfrm flipH="1" flipV="1">
                              <a:off x="2029098" y="5942860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83" name="Rectangle 8783"/>
                        <wps:cNvSpPr>
                          <a:spLocks noChangeArrowheads="1"/>
                        </wps:cNvSpPr>
                        <wps:spPr bwMode="auto">
                          <a:xfrm>
                            <a:off x="1796798" y="6345347"/>
                            <a:ext cx="8134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88D6D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84" name="Group 8784"/>
                        <wpg:cNvGrpSpPr>
                          <a:grpSpLocks/>
                        </wpg:cNvGrpSpPr>
                        <wpg:grpSpPr bwMode="auto">
                          <a:xfrm>
                            <a:off x="3120069" y="5340573"/>
                            <a:ext cx="190495" cy="259767"/>
                            <a:chOff x="3120069" y="5281885"/>
                            <a:chExt cx="66" cy="90"/>
                          </a:xfrm>
                        </wpg:grpSpPr>
                        <wps:wsp>
                          <wps:cNvPr id="8785" name="Oval 87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120087" y="5281885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86" name="Line 226"/>
                          <wps:cNvCnPr/>
                          <wps:spPr bwMode="auto">
                            <a:xfrm>
                              <a:off x="3120102" y="5281915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7" name="Line 227"/>
                          <wps:cNvCnPr/>
                          <wps:spPr bwMode="auto">
                            <a:xfrm>
                              <a:off x="3120078" y="5281922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88" name="Freeform 228"/>
                          <wps:cNvSpPr>
                            <a:spLocks/>
                          </wps:cNvSpPr>
                          <wps:spPr bwMode="auto">
                            <a:xfrm>
                              <a:off x="3120069" y="5281943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89" name="Rectangle 8789"/>
                        <wps:cNvSpPr>
                          <a:spLocks noChangeArrowheads="1"/>
                        </wps:cNvSpPr>
                        <wps:spPr bwMode="auto">
                          <a:xfrm>
                            <a:off x="2930612" y="5658774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687D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90" name="Group 8790"/>
                        <wpg:cNvGrpSpPr>
                          <a:grpSpLocks/>
                        </wpg:cNvGrpSpPr>
                        <wpg:grpSpPr bwMode="auto">
                          <a:xfrm>
                            <a:off x="2066578" y="5261688"/>
                            <a:ext cx="314606" cy="326151"/>
                            <a:chOff x="2066578" y="5261688"/>
                            <a:chExt cx="109" cy="113"/>
                          </a:xfrm>
                        </wpg:grpSpPr>
                        <wps:wsp>
                          <wps:cNvPr id="8791" name="Oval 87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6578" y="5261696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92" name="Line 232"/>
                          <wps:cNvCnPr/>
                          <wps:spPr bwMode="auto">
                            <a:xfrm flipH="1">
                              <a:off x="2066622" y="5261688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93" name="Line 233"/>
                          <wps:cNvCnPr/>
                          <wps:spPr bwMode="auto">
                            <a:xfrm flipH="1" flipV="1">
                              <a:off x="2066622" y="5261697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94" name="Rectangle 8794"/>
                        <wps:cNvSpPr>
                          <a:spLocks noChangeArrowheads="1"/>
                        </wps:cNvSpPr>
                        <wps:spPr bwMode="auto">
                          <a:xfrm>
                            <a:off x="1898373" y="5649752"/>
                            <a:ext cx="61785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5CC52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EditprofileParent</w:t>
                              </w:r>
                              <w:proofErr w:type="spellEnd"/>
                            </w:p>
                            <w:p w14:paraId="134C4CBF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795" name="Group 8795"/>
                        <wpg:cNvGrpSpPr>
                          <a:grpSpLocks/>
                        </wpg:cNvGrpSpPr>
                        <wpg:grpSpPr bwMode="auto">
                          <a:xfrm>
                            <a:off x="3441488" y="490668"/>
                            <a:ext cx="464693" cy="308833"/>
                            <a:chOff x="3420244" y="490668"/>
                            <a:chExt cx="161" cy="107"/>
                          </a:xfrm>
                        </wpg:grpSpPr>
                        <wps:wsp>
                          <wps:cNvPr id="8796" name="Oval 8796"/>
                          <wps:cNvSpPr>
                            <a:spLocks noChangeArrowheads="1"/>
                          </wps:cNvSpPr>
                          <wps:spPr bwMode="auto">
                            <a:xfrm>
                              <a:off x="3420298" y="490668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97" name="Line 239"/>
                          <wps:cNvCnPr/>
                          <wps:spPr bwMode="auto">
                            <a:xfrm>
                              <a:off x="3420244" y="490693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98" name="Line 240"/>
                          <wps:cNvCnPr/>
                          <wps:spPr bwMode="auto">
                            <a:xfrm>
                              <a:off x="3420245" y="490722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799" name="Rectangle 8799"/>
                        <wps:cNvSpPr>
                          <a:spLocks noChangeArrowheads="1"/>
                        </wps:cNvSpPr>
                        <wps:spPr bwMode="auto">
                          <a:xfrm>
                            <a:off x="3125675" y="912040"/>
                            <a:ext cx="81534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8E9FD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</w:t>
                              </w:r>
                              <w:proofErr w:type="spellEnd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Details</w:t>
                              </w: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  <w:t xml:space="preserve"> </w:t>
                              </w:r>
                            </w:p>
                            <w:p w14:paraId="49A58E5D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00" name="Group 8800"/>
                        <wpg:cNvGrpSpPr>
                          <a:grpSpLocks/>
                        </wpg:cNvGrpSpPr>
                        <wpg:grpSpPr bwMode="auto">
                          <a:xfrm>
                            <a:off x="5695944" y="160530"/>
                            <a:ext cx="190496" cy="256881"/>
                            <a:chOff x="5610930" y="158746"/>
                            <a:chExt cx="66" cy="89"/>
                          </a:xfrm>
                        </wpg:grpSpPr>
                        <wps:wsp>
                          <wps:cNvPr id="8801" name="Oval 8801"/>
                          <wps:cNvSpPr>
                            <a:spLocks noChangeArrowheads="1"/>
                          </wps:cNvSpPr>
                          <wps:spPr bwMode="auto">
                            <a:xfrm>
                              <a:off x="5610949" y="158746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02" name="Line 244"/>
                          <wps:cNvCnPr/>
                          <wps:spPr bwMode="auto">
                            <a:xfrm>
                              <a:off x="5610963" y="158775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03" name="Line 245"/>
                          <wps:cNvCnPr/>
                          <wps:spPr bwMode="auto">
                            <a:xfrm>
                              <a:off x="5610940" y="158783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04" name="Freeform 246"/>
                          <wps:cNvSpPr>
                            <a:spLocks/>
                          </wps:cNvSpPr>
                          <wps:spPr bwMode="auto">
                            <a:xfrm>
                              <a:off x="5610930" y="158803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05" name="Rectangle 8805"/>
                        <wps:cNvSpPr>
                          <a:spLocks noChangeArrowheads="1"/>
                        </wps:cNvSpPr>
                        <wps:spPr bwMode="auto">
                          <a:xfrm>
                            <a:off x="5518272" y="545493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535E93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06" name="Group 8806"/>
                        <wpg:cNvGrpSpPr>
                          <a:grpSpLocks/>
                        </wpg:cNvGrpSpPr>
                        <wpg:grpSpPr bwMode="auto">
                          <a:xfrm>
                            <a:off x="4742160" y="482010"/>
                            <a:ext cx="317491" cy="326151"/>
                            <a:chOff x="4742160" y="482010"/>
                            <a:chExt cx="110" cy="113"/>
                          </a:xfrm>
                        </wpg:grpSpPr>
                        <wps:wsp>
                          <wps:cNvPr id="8807" name="Oval 8807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2160" y="482019"/>
                              <a:ext cx="110" cy="10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08" name="Line 250"/>
                          <wps:cNvCnPr/>
                          <wps:spPr bwMode="auto">
                            <a:xfrm flipH="1">
                              <a:off x="4742204" y="482010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09" name="Line 251"/>
                          <wps:cNvCnPr/>
                          <wps:spPr bwMode="auto">
                            <a:xfrm flipH="1" flipV="1">
                              <a:off x="4742204" y="482020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10" name="Rectangle 8810"/>
                        <wps:cNvSpPr>
                          <a:spLocks noChangeArrowheads="1"/>
                        </wps:cNvSpPr>
                        <wps:spPr bwMode="auto">
                          <a:xfrm>
                            <a:off x="4309130" y="923584"/>
                            <a:ext cx="79502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0109B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ViewSchoolBusDetails</w:t>
                              </w:r>
                              <w:proofErr w:type="spellEnd"/>
                            </w:p>
                            <w:p w14:paraId="3C69F708" w14:textId="77777777" w:rsidR="00667E58" w:rsidRDefault="00667E58" w:rsidP="00667E58">
                              <w:pPr>
                                <w:jc w:val="center"/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11" name="Line 254"/>
                        <wps:cNvCnPr/>
                        <wps:spPr bwMode="auto">
                          <a:xfrm>
                            <a:off x="4309218" y="643641"/>
                            <a:ext cx="42717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2" name="Line 255"/>
                        <wps:cNvCnPr/>
                        <wps:spPr bwMode="auto">
                          <a:xfrm flipH="1">
                            <a:off x="3882048" y="643641"/>
                            <a:ext cx="42717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3" name="Line 256"/>
                        <wps:cNvCnPr/>
                        <wps:spPr bwMode="auto">
                          <a:xfrm flipV="1">
                            <a:off x="5333847" y="357899"/>
                            <a:ext cx="277083" cy="10967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4" name="Line 257"/>
                        <wps:cNvCnPr/>
                        <wps:spPr bwMode="auto">
                          <a:xfrm flipH="1">
                            <a:off x="5056764" y="467577"/>
                            <a:ext cx="277083" cy="10967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15" name="Group 8815"/>
                        <wpg:cNvGrpSpPr>
                          <a:grpSpLocks/>
                        </wpg:cNvGrpSpPr>
                        <wpg:grpSpPr bwMode="auto">
                          <a:xfrm>
                            <a:off x="3379836" y="4652684"/>
                            <a:ext cx="461805" cy="305946"/>
                            <a:chOff x="3379836" y="4652684"/>
                            <a:chExt cx="160" cy="106"/>
                          </a:xfrm>
                        </wpg:grpSpPr>
                        <wps:wsp>
                          <wps:cNvPr id="8816" name="Oval 8816"/>
                          <wps:cNvSpPr>
                            <a:spLocks noChangeArrowheads="1"/>
                          </wps:cNvSpPr>
                          <wps:spPr bwMode="auto">
                            <a:xfrm>
                              <a:off x="3379889" y="4652684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17" name="Line 259"/>
                          <wps:cNvCnPr/>
                          <wps:spPr bwMode="auto">
                            <a:xfrm>
                              <a:off x="3379836" y="4652709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18" name="Line 260"/>
                          <wps:cNvCnPr/>
                          <wps:spPr bwMode="auto">
                            <a:xfrm>
                              <a:off x="3379836" y="4652737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19" name="Rectangle 8819"/>
                        <wps:cNvSpPr>
                          <a:spLocks noChangeArrowheads="1"/>
                        </wps:cNvSpPr>
                        <wps:spPr bwMode="auto">
                          <a:xfrm>
                            <a:off x="3362449" y="5024875"/>
                            <a:ext cx="49022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6B6F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20" name="Group 8820"/>
                        <wpg:cNvGrpSpPr>
                          <a:grpSpLocks/>
                        </wpg:cNvGrpSpPr>
                        <wpg:grpSpPr bwMode="auto">
                          <a:xfrm>
                            <a:off x="5255919" y="4667019"/>
                            <a:ext cx="190495" cy="256881"/>
                            <a:chOff x="5255918" y="4615163"/>
                            <a:chExt cx="66" cy="89"/>
                          </a:xfrm>
                        </wpg:grpSpPr>
                        <wps:wsp>
                          <wps:cNvPr id="8821" name="Oval 8821"/>
                          <wps:cNvSpPr>
                            <a:spLocks noChangeArrowheads="1"/>
                          </wps:cNvSpPr>
                          <wps:spPr bwMode="auto">
                            <a:xfrm>
                              <a:off x="5255936" y="461516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22" name="Line 264"/>
                          <wps:cNvCnPr/>
                          <wps:spPr bwMode="auto">
                            <a:xfrm>
                              <a:off x="5255951" y="4615192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3" name="Line 265"/>
                          <wps:cNvCnPr/>
                          <wps:spPr bwMode="auto">
                            <a:xfrm>
                              <a:off x="5255927" y="461520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4" name="Freeform 266"/>
                          <wps:cNvSpPr>
                            <a:spLocks/>
                          </wps:cNvSpPr>
                          <wps:spPr bwMode="auto">
                            <a:xfrm>
                              <a:off x="5255918" y="4615220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25" name="Rectangle 8825"/>
                        <wps:cNvSpPr>
                          <a:spLocks noChangeArrowheads="1"/>
                        </wps:cNvSpPr>
                        <wps:spPr bwMode="auto">
                          <a:xfrm>
                            <a:off x="5160564" y="5001784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15D90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26" name="Group 8826"/>
                        <wpg:cNvGrpSpPr>
                          <a:grpSpLocks/>
                        </wpg:cNvGrpSpPr>
                        <wpg:grpSpPr bwMode="auto">
                          <a:xfrm>
                            <a:off x="4381374" y="4638253"/>
                            <a:ext cx="314606" cy="326151"/>
                            <a:chOff x="4381374" y="4638253"/>
                            <a:chExt cx="109" cy="113"/>
                          </a:xfrm>
                        </wpg:grpSpPr>
                        <wps:wsp>
                          <wps:cNvPr id="8827" name="Oval 8827"/>
                          <wps:cNvSpPr>
                            <a:spLocks noChangeArrowheads="1"/>
                          </wps:cNvSpPr>
                          <wps:spPr bwMode="auto">
                            <a:xfrm>
                              <a:off x="4381374" y="4638261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28" name="Line 270"/>
                          <wps:cNvCnPr/>
                          <wps:spPr bwMode="auto">
                            <a:xfrm flipH="1">
                              <a:off x="4381417" y="4638253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9" name="Line 271"/>
                          <wps:cNvCnPr/>
                          <wps:spPr bwMode="auto">
                            <a:xfrm flipH="1" flipV="1">
                              <a:off x="4381417" y="4638262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30" name="Rectangle 8830"/>
                        <wps:cNvSpPr>
                          <a:spLocks noChangeArrowheads="1"/>
                        </wps:cNvSpPr>
                        <wps:spPr bwMode="auto">
                          <a:xfrm>
                            <a:off x="4219655" y="5079711"/>
                            <a:ext cx="6597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3BD5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31" name="Line 274"/>
                        <wps:cNvCnPr/>
                        <wps:spPr bwMode="auto">
                          <a:xfrm>
                            <a:off x="4104291" y="4796998"/>
                            <a:ext cx="271310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2" name="Line 275"/>
                        <wps:cNvCnPr/>
                        <wps:spPr bwMode="auto">
                          <a:xfrm flipH="1">
                            <a:off x="3838753" y="4796998"/>
                            <a:ext cx="2655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3" name="Line 276"/>
                        <wps:cNvCnPr/>
                        <wps:spPr bwMode="auto">
                          <a:xfrm flipV="1">
                            <a:off x="4973063" y="4776795"/>
                            <a:ext cx="279970" cy="57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4" name="Line 277"/>
                        <wps:cNvCnPr/>
                        <wps:spPr bwMode="auto">
                          <a:xfrm flipH="1">
                            <a:off x="4693092" y="4782567"/>
                            <a:ext cx="279970" cy="866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35" name="Group 8835"/>
                        <wpg:cNvGrpSpPr>
                          <a:grpSpLocks/>
                        </wpg:cNvGrpSpPr>
                        <wpg:grpSpPr bwMode="auto">
                          <a:xfrm>
                            <a:off x="60613" y="484506"/>
                            <a:ext cx="190495" cy="256881"/>
                            <a:chOff x="60613" y="479123"/>
                            <a:chExt cx="66" cy="89"/>
                          </a:xfrm>
                        </wpg:grpSpPr>
                        <wps:wsp>
                          <wps:cNvPr id="8836" name="Oval 8836"/>
                          <wps:cNvSpPr>
                            <a:spLocks noChangeArrowheads="1"/>
                          </wps:cNvSpPr>
                          <wps:spPr bwMode="auto">
                            <a:xfrm>
                              <a:off x="60631" y="479123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37" name="Line 279"/>
                          <wps:cNvCnPr/>
                          <wps:spPr bwMode="auto">
                            <a:xfrm>
                              <a:off x="60646" y="479152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38" name="Line 280"/>
                          <wps:cNvCnPr/>
                          <wps:spPr bwMode="auto">
                            <a:xfrm>
                              <a:off x="60622" y="479160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39" name="Freeform 281"/>
                          <wps:cNvSpPr>
                            <a:spLocks/>
                          </wps:cNvSpPr>
                          <wps:spPr bwMode="auto">
                            <a:xfrm>
                              <a:off x="60613" y="479180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40" name="Rectangle 8840"/>
                        <wps:cNvSpPr>
                          <a:spLocks noChangeArrowheads="1"/>
                        </wps:cNvSpPr>
                        <wps:spPr bwMode="auto">
                          <a:xfrm>
                            <a:off x="98132" y="862975"/>
                            <a:ext cx="16764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32CFC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41" name="Group 8841"/>
                        <wpg:cNvGrpSpPr>
                          <a:grpSpLocks/>
                        </wpg:cNvGrpSpPr>
                        <wpg:grpSpPr bwMode="auto">
                          <a:xfrm>
                            <a:off x="1036176" y="484895"/>
                            <a:ext cx="461805" cy="308833"/>
                            <a:chOff x="1036176" y="484895"/>
                            <a:chExt cx="160" cy="107"/>
                          </a:xfrm>
                        </wpg:grpSpPr>
                        <wps:wsp>
                          <wps:cNvPr id="8842" name="Oval 884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36229" y="484895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43" name="Line 285"/>
                          <wps:cNvCnPr/>
                          <wps:spPr bwMode="auto">
                            <a:xfrm>
                              <a:off x="1036176" y="484920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44" name="Line 286"/>
                          <wps:cNvCnPr/>
                          <wps:spPr bwMode="auto">
                            <a:xfrm>
                              <a:off x="1036176" y="484949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45" name="Rectangle 8845"/>
                        <wps:cNvSpPr>
                          <a:spLocks noChangeArrowheads="1"/>
                        </wps:cNvSpPr>
                        <wps:spPr bwMode="auto">
                          <a:xfrm>
                            <a:off x="825459" y="857202"/>
                            <a:ext cx="83947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1A7DA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 school bus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46" name="Line 289"/>
                        <wps:cNvCnPr/>
                        <wps:spPr bwMode="auto">
                          <a:xfrm>
                            <a:off x="663845" y="637869"/>
                            <a:ext cx="36655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47" name="Line 290"/>
                        <wps:cNvCnPr/>
                        <wps:spPr bwMode="auto">
                          <a:xfrm flipH="1">
                            <a:off x="294401" y="637869"/>
                            <a:ext cx="369444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8" name="Group 8848"/>
                        <wpg:cNvGrpSpPr>
                          <a:grpSpLocks/>
                        </wpg:cNvGrpSpPr>
                        <wpg:grpSpPr bwMode="auto">
                          <a:xfrm>
                            <a:off x="3134500" y="0"/>
                            <a:ext cx="190495" cy="256881"/>
                            <a:chOff x="3134501" y="0"/>
                            <a:chExt cx="66" cy="89"/>
                          </a:xfrm>
                        </wpg:grpSpPr>
                        <wps:wsp>
                          <wps:cNvPr id="8849" name="Oval 8849"/>
                          <wps:cNvSpPr>
                            <a:spLocks noChangeArrowheads="1"/>
                          </wps:cNvSpPr>
                          <wps:spPr bwMode="auto">
                            <a:xfrm>
                              <a:off x="3134519" y="0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50" name="Line 292"/>
                          <wps:cNvCnPr/>
                          <wps:spPr bwMode="auto">
                            <a:xfrm>
                              <a:off x="3134534" y="29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51" name="Line 293"/>
                          <wps:cNvCnPr/>
                          <wps:spPr bwMode="auto">
                            <a:xfrm>
                              <a:off x="3134510" y="37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52" name="Freeform 294"/>
                          <wps:cNvSpPr>
                            <a:spLocks/>
                          </wps:cNvSpPr>
                          <wps:spPr bwMode="auto">
                            <a:xfrm>
                              <a:off x="3134501" y="57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53" name="Rectangle 8853"/>
                        <wps:cNvSpPr>
                          <a:spLocks noChangeArrowheads="1"/>
                        </wps:cNvSpPr>
                        <wps:spPr bwMode="auto">
                          <a:xfrm>
                            <a:off x="3039192" y="383865"/>
                            <a:ext cx="438149" cy="227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A6103AD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54" name="Group 8854"/>
                        <wpg:cNvGrpSpPr>
                          <a:grpSpLocks/>
                        </wpg:cNvGrpSpPr>
                        <wpg:grpSpPr bwMode="auto">
                          <a:xfrm>
                            <a:off x="2277276" y="464692"/>
                            <a:ext cx="314606" cy="326151"/>
                            <a:chOff x="2277276" y="464692"/>
                            <a:chExt cx="109" cy="113"/>
                          </a:xfrm>
                        </wpg:grpSpPr>
                        <wps:wsp>
                          <wps:cNvPr id="8855" name="Oval 885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7276" y="464700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56" name="Line 298"/>
                          <wps:cNvCnPr/>
                          <wps:spPr bwMode="auto">
                            <a:xfrm flipH="1">
                              <a:off x="2277320" y="464692"/>
                              <a:ext cx="23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57" name="Line 299"/>
                          <wps:cNvCnPr/>
                          <wps:spPr bwMode="auto">
                            <a:xfrm flipH="1" flipV="1">
                              <a:off x="2277320" y="464701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58" name="Rectangle 8858"/>
                        <wps:cNvSpPr>
                          <a:spLocks noChangeArrowheads="1"/>
                        </wps:cNvSpPr>
                        <wps:spPr bwMode="auto">
                          <a:xfrm>
                            <a:off x="1942428" y="906267"/>
                            <a:ext cx="9772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6E782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SearchSchoolBusController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9" name="Line 302"/>
                        <wps:cNvCnPr/>
                        <wps:spPr bwMode="auto">
                          <a:xfrm flipH="1" flipV="1">
                            <a:off x="2591880" y="626324"/>
                            <a:ext cx="825476" cy="1154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0" name="Line 303"/>
                        <wps:cNvCnPr/>
                        <wps:spPr bwMode="auto">
                          <a:xfrm flipV="1">
                            <a:off x="2591880" y="594574"/>
                            <a:ext cx="72158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1" name="Line 304"/>
                        <wps:cNvCnPr/>
                        <wps:spPr bwMode="auto">
                          <a:xfrm>
                            <a:off x="2591880" y="626324"/>
                            <a:ext cx="72158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2" name="Line 305"/>
                        <wps:cNvCnPr/>
                        <wps:spPr bwMode="auto">
                          <a:xfrm flipV="1">
                            <a:off x="1884742" y="626324"/>
                            <a:ext cx="389649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3" name="Line 306"/>
                        <wps:cNvCnPr/>
                        <wps:spPr bwMode="auto">
                          <a:xfrm flipH="1">
                            <a:off x="1497981" y="629209"/>
                            <a:ext cx="386762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4" name="Line 307"/>
                        <wps:cNvCnPr/>
                        <wps:spPr bwMode="auto">
                          <a:xfrm flipV="1">
                            <a:off x="2860305" y="222244"/>
                            <a:ext cx="271310" cy="15297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5" name="Line 308"/>
                        <wps:cNvCnPr/>
                        <wps:spPr bwMode="auto">
                          <a:xfrm flipH="1">
                            <a:off x="2591880" y="375216"/>
                            <a:ext cx="268425" cy="15297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66" name="Group 8866"/>
                        <wpg:cNvGrpSpPr>
                          <a:grpSpLocks/>
                        </wpg:cNvGrpSpPr>
                        <wpg:grpSpPr bwMode="auto">
                          <a:xfrm>
                            <a:off x="972679" y="6871912"/>
                            <a:ext cx="461805" cy="305946"/>
                            <a:chOff x="972679" y="6871912"/>
                            <a:chExt cx="160" cy="106"/>
                          </a:xfrm>
                        </wpg:grpSpPr>
                        <wps:wsp>
                          <wps:cNvPr id="8867" name="Oval 8867"/>
                          <wps:cNvSpPr>
                            <a:spLocks noChangeArrowheads="1"/>
                          </wps:cNvSpPr>
                          <wps:spPr bwMode="auto">
                            <a:xfrm>
                              <a:off x="972732" y="6871912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68" name="Line 310"/>
                          <wps:cNvCnPr/>
                          <wps:spPr bwMode="auto">
                            <a:xfrm>
                              <a:off x="972679" y="6871937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69" name="Line 311"/>
                          <wps:cNvCnPr/>
                          <wps:spPr bwMode="auto">
                            <a:xfrm>
                              <a:off x="972679" y="6871965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70" name="Rectangle 8870"/>
                        <wps:cNvSpPr>
                          <a:spLocks noChangeArrowheads="1"/>
                        </wps:cNvSpPr>
                        <wps:spPr bwMode="auto">
                          <a:xfrm>
                            <a:off x="897618" y="7241154"/>
                            <a:ext cx="60071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C09AA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71" name="Line 314"/>
                        <wps:cNvCnPr/>
                        <wps:spPr bwMode="auto">
                          <a:xfrm>
                            <a:off x="1728885" y="7027771"/>
                            <a:ext cx="294401" cy="866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2" name="Line 315"/>
                        <wps:cNvCnPr/>
                        <wps:spPr bwMode="auto">
                          <a:xfrm flipH="1" flipV="1">
                            <a:off x="1434484" y="7024884"/>
                            <a:ext cx="294401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73" name="Group 8873"/>
                        <wpg:cNvGrpSpPr>
                          <a:grpSpLocks/>
                        </wpg:cNvGrpSpPr>
                        <wpg:grpSpPr bwMode="auto">
                          <a:xfrm>
                            <a:off x="1099674" y="5960169"/>
                            <a:ext cx="461805" cy="305946"/>
                            <a:chOff x="1099674" y="5960169"/>
                            <a:chExt cx="160" cy="106"/>
                          </a:xfrm>
                        </wpg:grpSpPr>
                        <wps:wsp>
                          <wps:cNvPr id="8874" name="Oval 887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9727" y="5960169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75" name="Line 317"/>
                          <wps:cNvCnPr/>
                          <wps:spPr bwMode="auto">
                            <a:xfrm>
                              <a:off x="1099674" y="5960194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76" name="Line 318"/>
                          <wps:cNvCnPr/>
                          <wps:spPr bwMode="auto">
                            <a:xfrm>
                              <a:off x="1099674" y="5960222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77" name="Rectangle 8877"/>
                        <wps:cNvSpPr>
                          <a:spLocks noChangeArrowheads="1"/>
                        </wps:cNvSpPr>
                        <wps:spPr bwMode="auto">
                          <a:xfrm>
                            <a:off x="994090" y="6325572"/>
                            <a:ext cx="62357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BBBBE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78" name="Group 8878"/>
                        <wpg:cNvGrpSpPr>
                          <a:grpSpLocks/>
                        </wpg:cNvGrpSpPr>
                        <wpg:grpSpPr bwMode="auto">
                          <a:xfrm>
                            <a:off x="990335" y="5281892"/>
                            <a:ext cx="464693" cy="308833"/>
                            <a:chOff x="984222" y="5281892"/>
                            <a:chExt cx="161" cy="107"/>
                          </a:xfrm>
                        </wpg:grpSpPr>
                        <wps:wsp>
                          <wps:cNvPr id="8879" name="Oval 88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84276" y="5281892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80" name="Line 324"/>
                          <wps:cNvCnPr/>
                          <wps:spPr bwMode="auto">
                            <a:xfrm>
                              <a:off x="984222" y="5281917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1" name="Line 325"/>
                          <wps:cNvCnPr/>
                          <wps:spPr bwMode="auto">
                            <a:xfrm>
                              <a:off x="984223" y="5281946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82" name="Rectangle 8882"/>
                        <wps:cNvSpPr>
                          <a:spLocks noChangeArrowheads="1"/>
                        </wps:cNvSpPr>
                        <wps:spPr bwMode="auto">
                          <a:xfrm>
                            <a:off x="861289" y="5657930"/>
                            <a:ext cx="79248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E1A99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EditprofileParentPage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83" name="Group 8883"/>
                        <wpg:cNvGrpSpPr>
                          <a:grpSpLocks/>
                        </wpg:cNvGrpSpPr>
                        <wpg:grpSpPr bwMode="auto">
                          <a:xfrm>
                            <a:off x="-1" y="6152642"/>
                            <a:ext cx="187609" cy="256881"/>
                            <a:chOff x="0" y="6084279"/>
                            <a:chExt cx="65" cy="89"/>
                          </a:xfrm>
                        </wpg:grpSpPr>
                        <wps:wsp>
                          <wps:cNvPr id="8884" name="Oval 88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8" y="6084279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85" name="Line 331"/>
                          <wps:cNvCnPr/>
                          <wps:spPr bwMode="auto">
                            <a:xfrm>
                              <a:off x="32" y="6084308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6" name="Line 332"/>
                          <wps:cNvCnPr/>
                          <wps:spPr bwMode="auto">
                            <a:xfrm>
                              <a:off x="9" y="6084316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7" name="Freeform 333"/>
                          <wps:cNvSpPr>
                            <a:spLocks/>
                          </wps:cNvSpPr>
                          <wps:spPr bwMode="auto">
                            <a:xfrm>
                              <a:off x="0" y="6084336"/>
                              <a:ext cx="65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888" name="Rectangle 8888"/>
                        <wps:cNvSpPr>
                          <a:spLocks noChangeArrowheads="1"/>
                        </wps:cNvSpPr>
                        <wps:spPr bwMode="auto">
                          <a:xfrm>
                            <a:off x="0" y="6470859"/>
                            <a:ext cx="250189" cy="227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B3F50BA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889" name="Group 8889"/>
                        <wpg:cNvGrpSpPr>
                          <a:grpSpLocks/>
                        </wpg:cNvGrpSpPr>
                        <wpg:grpSpPr bwMode="auto">
                          <a:xfrm>
                            <a:off x="972910" y="4658456"/>
                            <a:ext cx="464693" cy="308833"/>
                            <a:chOff x="966905" y="4658456"/>
                            <a:chExt cx="161" cy="107"/>
                          </a:xfrm>
                        </wpg:grpSpPr>
                        <wps:wsp>
                          <wps:cNvPr id="8890" name="Oval 8890"/>
                          <wps:cNvSpPr>
                            <a:spLocks noChangeArrowheads="1"/>
                          </wps:cNvSpPr>
                          <wps:spPr bwMode="auto">
                            <a:xfrm>
                              <a:off x="966959" y="4658456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91" name="Line 343"/>
                          <wps:cNvCnPr/>
                          <wps:spPr bwMode="auto">
                            <a:xfrm flipH="1">
                              <a:off x="966905" y="4658481"/>
                              <a:ext cx="1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92" name="Line 344"/>
                          <wps:cNvCnPr/>
                          <wps:spPr bwMode="auto">
                            <a:xfrm>
                              <a:off x="966906" y="4658510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893" name="Rectangle 8893"/>
                        <wps:cNvSpPr>
                          <a:spLocks noChangeArrowheads="1"/>
                        </wps:cNvSpPr>
                        <wps:spPr bwMode="auto">
                          <a:xfrm>
                            <a:off x="1010177" y="5030647"/>
                            <a:ext cx="36830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8ADD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94" name="Line 347"/>
                        <wps:cNvCnPr/>
                        <wps:spPr bwMode="auto">
                          <a:xfrm flipV="1">
                            <a:off x="614779" y="5074081"/>
                            <a:ext cx="378104" cy="505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95" name="Line 348"/>
                        <wps:cNvCnPr/>
                        <wps:spPr bwMode="auto">
                          <a:xfrm flipH="1">
                            <a:off x="233790" y="5579181"/>
                            <a:ext cx="380989" cy="505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96" name="Group 8896"/>
                        <wpg:cNvGrpSpPr>
                          <a:grpSpLocks/>
                        </wpg:cNvGrpSpPr>
                        <wpg:grpSpPr bwMode="auto">
                          <a:xfrm>
                            <a:off x="2063692" y="4588982"/>
                            <a:ext cx="314606" cy="329035"/>
                            <a:chOff x="2063692" y="4629593"/>
                            <a:chExt cx="109" cy="114"/>
                          </a:xfrm>
                        </wpg:grpSpPr>
                        <wps:wsp>
                          <wps:cNvPr id="8897" name="Oval 889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3692" y="4629602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98" name="Line 350"/>
                          <wps:cNvCnPr/>
                          <wps:spPr bwMode="auto">
                            <a:xfrm flipH="1">
                              <a:off x="2063735" y="4629593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99" name="Line 351"/>
                          <wps:cNvCnPr/>
                          <wps:spPr bwMode="auto">
                            <a:xfrm flipH="1" flipV="1">
                              <a:off x="2063735" y="4629603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00" name="Rectangle 8900"/>
                        <wps:cNvSpPr>
                          <a:spLocks noChangeArrowheads="1"/>
                        </wps:cNvSpPr>
                        <wps:spPr bwMode="auto">
                          <a:xfrm>
                            <a:off x="1953973" y="5021988"/>
                            <a:ext cx="5581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01C268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01" name="Line 354"/>
                        <wps:cNvCnPr/>
                        <wps:spPr bwMode="auto">
                          <a:xfrm flipH="1" flipV="1">
                            <a:off x="2375410" y="4794112"/>
                            <a:ext cx="998653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2" name="Line 355"/>
                        <wps:cNvCnPr/>
                        <wps:spPr bwMode="auto">
                          <a:xfrm flipV="1">
                            <a:off x="2375410" y="4762362"/>
                            <a:ext cx="75043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3" name="Line 356"/>
                        <wps:cNvCnPr/>
                        <wps:spPr bwMode="auto">
                          <a:xfrm>
                            <a:off x="2375410" y="4794112"/>
                            <a:ext cx="75043" cy="317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4" name="Line 357"/>
                        <wps:cNvCnPr/>
                        <wps:spPr bwMode="auto">
                          <a:xfrm flipV="1">
                            <a:off x="1743314" y="4794112"/>
                            <a:ext cx="311718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5" name="Line 358"/>
                        <wps:cNvCnPr/>
                        <wps:spPr bwMode="auto">
                          <a:xfrm flipH="1">
                            <a:off x="1428710" y="4796998"/>
                            <a:ext cx="314606" cy="866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06" name="Group 8906"/>
                        <wpg:cNvGrpSpPr>
                          <a:grpSpLocks/>
                        </wpg:cNvGrpSpPr>
                        <wpg:grpSpPr bwMode="auto">
                          <a:xfrm>
                            <a:off x="3348086" y="4118723"/>
                            <a:ext cx="461805" cy="305946"/>
                            <a:chOff x="3348086" y="4118723"/>
                            <a:chExt cx="160" cy="106"/>
                          </a:xfrm>
                        </wpg:grpSpPr>
                        <wps:wsp>
                          <wps:cNvPr id="8907" name="Oval 8907"/>
                          <wps:cNvSpPr>
                            <a:spLocks noChangeArrowheads="1"/>
                          </wps:cNvSpPr>
                          <wps:spPr bwMode="auto">
                            <a:xfrm>
                              <a:off x="3348139" y="4118723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08" name="Line 360"/>
                          <wps:cNvCnPr/>
                          <wps:spPr bwMode="auto">
                            <a:xfrm>
                              <a:off x="3348086" y="4118748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09" name="Line 361"/>
                          <wps:cNvCnPr/>
                          <wps:spPr bwMode="auto">
                            <a:xfrm>
                              <a:off x="3348086" y="4118776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10" name="Rectangle 8910"/>
                        <wps:cNvSpPr>
                          <a:spLocks noChangeArrowheads="1"/>
                        </wps:cNvSpPr>
                        <wps:spPr bwMode="auto">
                          <a:xfrm>
                            <a:off x="3391311" y="4488042"/>
                            <a:ext cx="3816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8BFD8E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11" name="Group 8911"/>
                        <wpg:cNvGrpSpPr>
                          <a:grpSpLocks/>
                        </wpg:cNvGrpSpPr>
                        <wpg:grpSpPr bwMode="auto">
                          <a:xfrm>
                            <a:off x="2678468" y="4020524"/>
                            <a:ext cx="190495" cy="256878"/>
                            <a:chOff x="2678468" y="4112950"/>
                            <a:chExt cx="66" cy="89"/>
                          </a:xfrm>
                        </wpg:grpSpPr>
                        <wps:wsp>
                          <wps:cNvPr id="8912" name="Oval 89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78487" y="4112950"/>
                              <a:ext cx="30" cy="2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13" name="Line 365"/>
                          <wps:cNvCnPr/>
                          <wps:spPr bwMode="auto">
                            <a:xfrm>
                              <a:off x="2678501" y="4112979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14" name="Line 366"/>
                          <wps:cNvCnPr/>
                          <wps:spPr bwMode="auto">
                            <a:xfrm>
                              <a:off x="2678477" y="4112987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15" name="Freeform 367"/>
                          <wps:cNvSpPr>
                            <a:spLocks/>
                          </wps:cNvSpPr>
                          <wps:spPr bwMode="auto">
                            <a:xfrm>
                              <a:off x="2678468" y="4113006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16" name="Rectangle 8916"/>
                        <wps:cNvSpPr>
                          <a:spLocks noChangeArrowheads="1"/>
                        </wps:cNvSpPr>
                        <wps:spPr bwMode="auto">
                          <a:xfrm>
                            <a:off x="2586055" y="4496699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AE808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17" name="Line 370"/>
                        <wps:cNvCnPr/>
                        <wps:spPr bwMode="auto">
                          <a:xfrm flipV="1">
                            <a:off x="2473543" y="4473734"/>
                            <a:ext cx="98134" cy="8370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8" name="Line 371"/>
                        <wps:cNvCnPr/>
                        <wps:spPr bwMode="auto">
                          <a:xfrm flipH="1">
                            <a:off x="2375410" y="4557437"/>
                            <a:ext cx="98134" cy="8370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9" name="Line 372"/>
                        <wps:cNvCnPr/>
                        <wps:spPr bwMode="auto">
                          <a:xfrm>
                            <a:off x="3128728" y="4271695"/>
                            <a:ext cx="21358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0" name="Line 373"/>
                        <wps:cNvCnPr/>
                        <wps:spPr bwMode="auto">
                          <a:xfrm flipH="1">
                            <a:off x="2915143" y="4271695"/>
                            <a:ext cx="21358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21" name="Group 8921"/>
                        <wpg:cNvGrpSpPr>
                          <a:grpSpLocks/>
                        </wpg:cNvGrpSpPr>
                        <wpg:grpSpPr bwMode="auto">
                          <a:xfrm>
                            <a:off x="2629403" y="1304664"/>
                            <a:ext cx="190495" cy="256881"/>
                            <a:chOff x="2629403" y="1290168"/>
                            <a:chExt cx="66" cy="89"/>
                          </a:xfrm>
                        </wpg:grpSpPr>
                        <wps:wsp>
                          <wps:cNvPr id="8922" name="Oval 892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29422" y="1290168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23" name="Line 375"/>
                          <wps:cNvCnPr/>
                          <wps:spPr bwMode="auto">
                            <a:xfrm>
                              <a:off x="2629436" y="1290197"/>
                              <a:ext cx="0" cy="2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24" name="Line 376"/>
                          <wps:cNvCnPr/>
                          <wps:spPr bwMode="auto">
                            <a:xfrm>
                              <a:off x="2629412" y="1290205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25" name="Freeform 377"/>
                          <wps:cNvSpPr>
                            <a:spLocks/>
                          </wps:cNvSpPr>
                          <wps:spPr bwMode="auto">
                            <a:xfrm>
                              <a:off x="2629403" y="1290225"/>
                              <a:ext cx="66" cy="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26" name="Rectangle 8926"/>
                        <wps:cNvSpPr>
                          <a:spLocks noChangeArrowheads="1"/>
                        </wps:cNvSpPr>
                        <wps:spPr bwMode="auto">
                          <a:xfrm>
                            <a:off x="2536990" y="1676883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464A0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27" name="Group 8927"/>
                        <wpg:cNvGrpSpPr>
                          <a:grpSpLocks/>
                        </wpg:cNvGrpSpPr>
                        <wpg:grpSpPr bwMode="auto">
                          <a:xfrm>
                            <a:off x="2872263" y="1763518"/>
                            <a:ext cx="464693" cy="308833"/>
                            <a:chOff x="2854533" y="1763518"/>
                            <a:chExt cx="161" cy="107"/>
                          </a:xfrm>
                        </wpg:grpSpPr>
                        <wps:wsp>
                          <wps:cNvPr id="8928" name="Oval 8928"/>
                          <wps:cNvSpPr>
                            <a:spLocks noChangeArrowheads="1"/>
                          </wps:cNvSpPr>
                          <wps:spPr bwMode="auto">
                            <a:xfrm>
                              <a:off x="2854587" y="1763518"/>
                              <a:ext cx="107" cy="1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29" name="Line 381"/>
                          <wps:cNvCnPr/>
                          <wps:spPr bwMode="auto">
                            <a:xfrm>
                              <a:off x="2854533" y="1763543"/>
                              <a:ext cx="0" cy="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30" name="Line 382"/>
                          <wps:cNvCnPr/>
                          <wps:spPr bwMode="auto">
                            <a:xfrm>
                              <a:off x="2854534" y="1763571"/>
                              <a:ext cx="53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31" name="Rectangle 8931"/>
                        <wps:cNvSpPr>
                          <a:spLocks noChangeArrowheads="1"/>
                        </wps:cNvSpPr>
                        <wps:spPr bwMode="auto">
                          <a:xfrm>
                            <a:off x="2900653" y="2135787"/>
                            <a:ext cx="3816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C559A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32" name="Group 8932"/>
                        <wpg:cNvGrpSpPr>
                          <a:grpSpLocks/>
                        </wpg:cNvGrpSpPr>
                        <wpg:grpSpPr bwMode="auto">
                          <a:xfrm>
                            <a:off x="1988648" y="1725161"/>
                            <a:ext cx="314606" cy="329035"/>
                            <a:chOff x="1988648" y="1740428"/>
                            <a:chExt cx="109" cy="114"/>
                          </a:xfrm>
                        </wpg:grpSpPr>
                        <wps:wsp>
                          <wps:cNvPr id="8933" name="Oval 8933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8648" y="1740437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34" name="Line 386"/>
                          <wps:cNvCnPr/>
                          <wps:spPr bwMode="auto">
                            <a:xfrm flipH="1">
                              <a:off x="1988691" y="1740428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35" name="Line 387"/>
                          <wps:cNvCnPr/>
                          <wps:spPr bwMode="auto">
                            <a:xfrm flipH="1" flipV="1">
                              <a:off x="1988692" y="1740438"/>
                              <a:ext cx="23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36" name="Rectangle 8936"/>
                        <wps:cNvSpPr>
                          <a:spLocks noChangeArrowheads="1"/>
                        </wps:cNvSpPr>
                        <wps:spPr bwMode="auto">
                          <a:xfrm>
                            <a:off x="1878931" y="2132902"/>
                            <a:ext cx="55816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CCAC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37" name="Line 390"/>
                        <wps:cNvCnPr/>
                        <wps:spPr bwMode="auto">
                          <a:xfrm flipV="1">
                            <a:off x="2464884" y="1535501"/>
                            <a:ext cx="164519" cy="12122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8" name="Line 391"/>
                        <wps:cNvCnPr/>
                        <wps:spPr bwMode="auto">
                          <a:xfrm flipH="1">
                            <a:off x="2303252" y="1656725"/>
                            <a:ext cx="161632" cy="12411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9" name="Line 392"/>
                        <wps:cNvCnPr/>
                        <wps:spPr bwMode="auto">
                          <a:xfrm>
                            <a:off x="2577450" y="1907832"/>
                            <a:ext cx="277083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0" name="Line 393"/>
                        <wps:cNvCnPr/>
                        <wps:spPr bwMode="auto">
                          <a:xfrm flipH="1" flipV="1">
                            <a:off x="2303252" y="1904945"/>
                            <a:ext cx="274198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41" name="Group 8941"/>
                        <wpg:cNvGrpSpPr>
                          <a:grpSpLocks/>
                        </wpg:cNvGrpSpPr>
                        <wpg:grpSpPr bwMode="auto">
                          <a:xfrm>
                            <a:off x="1016473" y="1751973"/>
                            <a:ext cx="464693" cy="305946"/>
                            <a:chOff x="1010198" y="1751973"/>
                            <a:chExt cx="161" cy="106"/>
                          </a:xfrm>
                        </wpg:grpSpPr>
                        <wps:wsp>
                          <wps:cNvPr id="8942" name="Oval 894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10252" y="1751973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43" name="Line 395"/>
                          <wps:cNvCnPr/>
                          <wps:spPr bwMode="auto">
                            <a:xfrm>
                              <a:off x="1010198" y="1751998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44" name="Line 396"/>
                          <wps:cNvCnPr/>
                          <wps:spPr bwMode="auto">
                            <a:xfrm>
                              <a:off x="1010199" y="1752026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45" name="Rectangle 8945"/>
                        <wps:cNvSpPr>
                          <a:spLocks noChangeArrowheads="1"/>
                        </wps:cNvSpPr>
                        <wps:spPr bwMode="auto">
                          <a:xfrm>
                            <a:off x="1050584" y="2121358"/>
                            <a:ext cx="36830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D460F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46" name="Line 399"/>
                        <wps:cNvCnPr/>
                        <wps:spPr bwMode="auto">
                          <a:xfrm>
                            <a:off x="1728883" y="1904945"/>
                            <a:ext cx="25688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7" name="Line 400"/>
                        <wps:cNvCnPr/>
                        <wps:spPr bwMode="auto">
                          <a:xfrm flipH="1">
                            <a:off x="1472003" y="1904945"/>
                            <a:ext cx="25688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48" name="Group 8948"/>
                        <wpg:cNvGrpSpPr>
                          <a:grpSpLocks/>
                        </wpg:cNvGrpSpPr>
                        <wpg:grpSpPr bwMode="auto">
                          <a:xfrm>
                            <a:off x="987108" y="2421590"/>
                            <a:ext cx="461805" cy="305946"/>
                            <a:chOff x="987108" y="2421590"/>
                            <a:chExt cx="160" cy="106"/>
                          </a:xfrm>
                        </wpg:grpSpPr>
                        <wps:wsp>
                          <wps:cNvPr id="8949" name="Oval 8949"/>
                          <wps:cNvSpPr>
                            <a:spLocks noChangeArrowheads="1"/>
                          </wps:cNvSpPr>
                          <wps:spPr bwMode="auto">
                            <a:xfrm>
                              <a:off x="987161" y="2421590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50" name="Line 402"/>
                          <wps:cNvCnPr/>
                          <wps:spPr bwMode="auto">
                            <a:xfrm>
                              <a:off x="987108" y="2421615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51" name="Line 403"/>
                          <wps:cNvCnPr/>
                          <wps:spPr bwMode="auto">
                            <a:xfrm>
                              <a:off x="987108" y="2421643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52" name="Rectangle 8952"/>
                        <wps:cNvSpPr>
                          <a:spLocks noChangeArrowheads="1"/>
                        </wps:cNvSpPr>
                        <wps:spPr bwMode="auto">
                          <a:xfrm>
                            <a:off x="686921" y="2790956"/>
                            <a:ext cx="103060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585A4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ViewSchoolBusLocationPage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53" name="Line 406"/>
                        <wps:cNvCnPr/>
                        <wps:spPr bwMode="auto">
                          <a:xfrm>
                            <a:off x="1870310" y="2574562"/>
                            <a:ext cx="42139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4" name="Line 407"/>
                        <wps:cNvCnPr/>
                        <wps:spPr bwMode="auto">
                          <a:xfrm flipH="1">
                            <a:off x="1448913" y="2574562"/>
                            <a:ext cx="42139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55" name="Group 8955"/>
                        <wpg:cNvGrpSpPr>
                          <a:grpSpLocks/>
                        </wpg:cNvGrpSpPr>
                        <wpg:grpSpPr bwMode="auto">
                          <a:xfrm>
                            <a:off x="839909" y="3509717"/>
                            <a:ext cx="461805" cy="305946"/>
                            <a:chOff x="839909" y="3509717"/>
                            <a:chExt cx="160" cy="106"/>
                          </a:xfrm>
                        </wpg:grpSpPr>
                        <wps:wsp>
                          <wps:cNvPr id="8956" name="Oval 8956"/>
                          <wps:cNvSpPr>
                            <a:spLocks noChangeArrowheads="1"/>
                          </wps:cNvSpPr>
                          <wps:spPr bwMode="auto">
                            <a:xfrm>
                              <a:off x="839962" y="3509717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57" name="Line 409"/>
                          <wps:cNvCnPr/>
                          <wps:spPr bwMode="auto">
                            <a:xfrm>
                              <a:off x="839909" y="3509742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58" name="Line 410"/>
                          <wps:cNvCnPr/>
                          <wps:spPr bwMode="auto">
                            <a:xfrm>
                              <a:off x="839909" y="3509770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59" name="Rectangle 8959"/>
                        <wps:cNvSpPr>
                          <a:spLocks noChangeArrowheads="1"/>
                        </wps:cNvSpPr>
                        <wps:spPr bwMode="auto">
                          <a:xfrm>
                            <a:off x="718670" y="3879053"/>
                            <a:ext cx="671830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E4B666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60" name="Line 413"/>
                        <wps:cNvCnPr/>
                        <wps:spPr bwMode="auto">
                          <a:xfrm flipV="1">
                            <a:off x="1757746" y="3645373"/>
                            <a:ext cx="458920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1" name="Line 414"/>
                        <wps:cNvCnPr/>
                        <wps:spPr bwMode="auto">
                          <a:xfrm flipH="1">
                            <a:off x="1298826" y="3648258"/>
                            <a:ext cx="458920" cy="57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62" name="Group 8962"/>
                        <wpg:cNvGrpSpPr>
                          <a:grpSpLocks/>
                        </wpg:cNvGrpSpPr>
                        <wpg:grpSpPr bwMode="auto">
                          <a:xfrm>
                            <a:off x="77930" y="2294106"/>
                            <a:ext cx="190495" cy="256881"/>
                            <a:chOff x="77930" y="2268616"/>
                            <a:chExt cx="66" cy="89"/>
                          </a:xfrm>
                        </wpg:grpSpPr>
                        <wps:wsp>
                          <wps:cNvPr id="8963" name="Oval 8963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9" y="2268616"/>
                              <a:ext cx="30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64" name="Line 416"/>
                          <wps:cNvCnPr/>
                          <wps:spPr bwMode="auto">
                            <a:xfrm>
                              <a:off x="77963" y="2268645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65" name="Line 417"/>
                          <wps:cNvCnPr/>
                          <wps:spPr bwMode="auto">
                            <a:xfrm>
                              <a:off x="77939" y="2268653"/>
                              <a:ext cx="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66" name="Freeform 418"/>
                          <wps:cNvSpPr>
                            <a:spLocks/>
                          </wps:cNvSpPr>
                          <wps:spPr bwMode="auto">
                            <a:xfrm>
                              <a:off x="77930" y="2268672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67" name="Rectangle 8967"/>
                        <wps:cNvSpPr>
                          <a:spLocks noChangeArrowheads="1"/>
                        </wps:cNvSpPr>
                        <wps:spPr bwMode="auto">
                          <a:xfrm>
                            <a:off x="54839" y="2652418"/>
                            <a:ext cx="313689" cy="227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F364E61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68" name="Line 421"/>
                        <wps:cNvCnPr/>
                        <wps:spPr bwMode="auto">
                          <a:xfrm flipV="1">
                            <a:off x="118338" y="2805464"/>
                            <a:ext cx="66385" cy="3270156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9" name="Freeform 422"/>
                        <wps:cNvSpPr>
                          <a:spLocks/>
                        </wps:cNvSpPr>
                        <wps:spPr bwMode="auto">
                          <a:xfrm>
                            <a:off x="138541" y="2805464"/>
                            <a:ext cx="89476" cy="124111"/>
                          </a:xfrm>
                          <a:custGeom>
                            <a:avLst/>
                            <a:gdLst>
                              <a:gd name="T0" fmla="*/ 16 w 31"/>
                              <a:gd name="T1" fmla="*/ 0 h 43"/>
                              <a:gd name="T2" fmla="*/ 31 w 31"/>
                              <a:gd name="T3" fmla="*/ 43 h 43"/>
                              <a:gd name="T4" fmla="*/ 0 w 31"/>
                              <a:gd name="T5" fmla="*/ 43 h 43"/>
                              <a:gd name="T6" fmla="*/ 16 w 31"/>
                              <a:gd name="T7" fmla="*/ 0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1" h="43">
                                <a:moveTo>
                                  <a:pt x="16" y="0"/>
                                </a:moveTo>
                                <a:lnTo>
                                  <a:pt x="31" y="43"/>
                                </a:lnTo>
                                <a:lnTo>
                                  <a:pt x="0" y="43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132080" tIns="66040" rIns="132080" bIns="6604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970" name="Line 423"/>
                        <wps:cNvCnPr/>
                        <wps:spPr bwMode="auto">
                          <a:xfrm flipH="1" flipV="1">
                            <a:off x="178949" y="1018858"/>
                            <a:ext cx="11545" cy="1243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1" name="Freeform 424"/>
                        <wps:cNvSpPr>
                          <a:spLocks/>
                        </wps:cNvSpPr>
                        <wps:spPr bwMode="auto">
                          <a:xfrm>
                            <a:off x="132769" y="1018858"/>
                            <a:ext cx="92361" cy="121224"/>
                          </a:xfrm>
                          <a:custGeom>
                            <a:avLst/>
                            <a:gdLst>
                              <a:gd name="T0" fmla="*/ 16 w 32"/>
                              <a:gd name="T1" fmla="*/ 0 h 42"/>
                              <a:gd name="T2" fmla="*/ 32 w 32"/>
                              <a:gd name="T3" fmla="*/ 42 h 42"/>
                              <a:gd name="T4" fmla="*/ 0 w 32"/>
                              <a:gd name="T5" fmla="*/ 42 h 42"/>
                              <a:gd name="T6" fmla="*/ 16 w 32"/>
                              <a:gd name="T7" fmla="*/ 0 h 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2" h="42">
                                <a:moveTo>
                                  <a:pt x="16" y="0"/>
                                </a:moveTo>
                                <a:lnTo>
                                  <a:pt x="32" y="42"/>
                                </a:lnTo>
                                <a:lnTo>
                                  <a:pt x="0" y="42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132080" tIns="66040" rIns="132080" bIns="6604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972" name="Line 425"/>
                        <wps:cNvCnPr/>
                        <wps:spPr bwMode="auto">
                          <a:xfrm flipH="1">
                            <a:off x="314606" y="2187800"/>
                            <a:ext cx="343468" cy="17317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3" name="Line 426"/>
                        <wps:cNvCnPr/>
                        <wps:spPr bwMode="auto">
                          <a:xfrm flipV="1">
                            <a:off x="658072" y="2014624"/>
                            <a:ext cx="346354" cy="17317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4" name="Line 427"/>
                        <wps:cNvCnPr/>
                        <wps:spPr bwMode="auto">
                          <a:xfrm flipH="1" flipV="1">
                            <a:off x="314606" y="2438908"/>
                            <a:ext cx="334809" cy="4906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5" name="Line 428"/>
                        <wps:cNvCnPr/>
                        <wps:spPr bwMode="auto">
                          <a:xfrm>
                            <a:off x="649414" y="2487974"/>
                            <a:ext cx="334809" cy="4618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6" name="Line 429"/>
                        <wps:cNvCnPr/>
                        <wps:spPr bwMode="auto">
                          <a:xfrm flipH="1" flipV="1">
                            <a:off x="352126" y="2649605"/>
                            <a:ext cx="303060" cy="42716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7" name="Line 430"/>
                        <wps:cNvCnPr/>
                        <wps:spPr bwMode="auto">
                          <a:xfrm>
                            <a:off x="655187" y="3076775"/>
                            <a:ext cx="305946" cy="43005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78" name="Group 8978"/>
                        <wpg:cNvGrpSpPr>
                          <a:grpSpLocks/>
                        </wpg:cNvGrpSpPr>
                        <wpg:grpSpPr bwMode="auto">
                          <a:xfrm>
                            <a:off x="3148935" y="7307739"/>
                            <a:ext cx="461805" cy="305946"/>
                            <a:chOff x="3148935" y="7307739"/>
                            <a:chExt cx="160" cy="106"/>
                          </a:xfrm>
                        </wpg:grpSpPr>
                        <wps:wsp>
                          <wps:cNvPr id="8979" name="Oval 89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148988" y="7307739"/>
                              <a:ext cx="107" cy="10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80" name="Line 432"/>
                          <wps:cNvCnPr/>
                          <wps:spPr bwMode="auto">
                            <a:xfrm>
                              <a:off x="3148935" y="7307764"/>
                              <a:ext cx="0" cy="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81" name="Line 433"/>
                          <wps:cNvCnPr/>
                          <wps:spPr bwMode="auto">
                            <a:xfrm>
                              <a:off x="3148935" y="7307792"/>
                              <a:ext cx="5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82" name="Rectangle 8982"/>
                        <wps:cNvSpPr>
                          <a:spLocks noChangeArrowheads="1"/>
                        </wps:cNvSpPr>
                        <wps:spPr bwMode="auto">
                          <a:xfrm>
                            <a:off x="3073828" y="7676969"/>
                            <a:ext cx="62420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9CB9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ViewActivitypage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83" name="Line 436"/>
                        <wps:cNvCnPr/>
                        <wps:spPr bwMode="auto">
                          <a:xfrm flipH="1" flipV="1">
                            <a:off x="2343663" y="7094155"/>
                            <a:ext cx="799501" cy="27997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4" name="Line 437"/>
                        <wps:cNvCnPr/>
                        <wps:spPr bwMode="auto">
                          <a:xfrm flipV="1">
                            <a:off x="2343663" y="7091269"/>
                            <a:ext cx="80816" cy="28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5" name="Line 438"/>
                        <wps:cNvCnPr/>
                        <wps:spPr bwMode="auto">
                          <a:xfrm>
                            <a:off x="2343663" y="7094155"/>
                            <a:ext cx="57726" cy="5484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986" name="Group 8986"/>
                        <wpg:cNvGrpSpPr>
                          <a:grpSpLocks/>
                        </wpg:cNvGrpSpPr>
                        <wpg:grpSpPr bwMode="auto">
                          <a:xfrm>
                            <a:off x="5358995" y="7378174"/>
                            <a:ext cx="190496" cy="256881"/>
                            <a:chOff x="5279010" y="7296194"/>
                            <a:chExt cx="66" cy="89"/>
                          </a:xfrm>
                        </wpg:grpSpPr>
                        <wps:wsp>
                          <wps:cNvPr id="8987" name="Oval 8987"/>
                          <wps:cNvSpPr>
                            <a:spLocks noChangeArrowheads="1"/>
                          </wps:cNvSpPr>
                          <wps:spPr bwMode="auto">
                            <a:xfrm>
                              <a:off x="5279028" y="7296194"/>
                              <a:ext cx="31" cy="3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88" name="Line 440"/>
                          <wps:cNvCnPr/>
                          <wps:spPr bwMode="auto">
                            <a:xfrm>
                              <a:off x="5279043" y="7296223"/>
                              <a:ext cx="0" cy="2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89" name="Line 441"/>
                          <wps:cNvCnPr/>
                          <wps:spPr bwMode="auto">
                            <a:xfrm>
                              <a:off x="5279019" y="7296231"/>
                              <a:ext cx="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90" name="Freeform 442"/>
                          <wps:cNvSpPr>
                            <a:spLocks/>
                          </wps:cNvSpPr>
                          <wps:spPr bwMode="auto">
                            <a:xfrm>
                              <a:off x="5279010" y="7296250"/>
                              <a:ext cx="66" cy="3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991" name="Rectangle 8991"/>
                        <wps:cNvSpPr>
                          <a:spLocks noChangeArrowheads="1"/>
                        </wps:cNvSpPr>
                        <wps:spPr bwMode="auto">
                          <a:xfrm>
                            <a:off x="5183657" y="7679856"/>
                            <a:ext cx="42862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40600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992" name="Group 8992"/>
                        <wpg:cNvGrpSpPr>
                          <a:grpSpLocks/>
                        </wpg:cNvGrpSpPr>
                        <wpg:grpSpPr bwMode="auto">
                          <a:xfrm>
                            <a:off x="4164905" y="7299081"/>
                            <a:ext cx="314606" cy="326151"/>
                            <a:chOff x="4164905" y="7299081"/>
                            <a:chExt cx="109" cy="113"/>
                          </a:xfrm>
                        </wpg:grpSpPr>
                        <wps:wsp>
                          <wps:cNvPr id="8993" name="Oval 8993"/>
                          <wps:cNvSpPr>
                            <a:spLocks noChangeArrowheads="1"/>
                          </wps:cNvSpPr>
                          <wps:spPr bwMode="auto">
                            <a:xfrm>
                              <a:off x="4164905" y="7299089"/>
                              <a:ext cx="109" cy="10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132080" tIns="66040" rIns="132080" bIns="6604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94" name="Line 446"/>
                          <wps:cNvCnPr/>
                          <wps:spPr bwMode="auto">
                            <a:xfrm flipH="1">
                              <a:off x="4164948" y="7299081"/>
                              <a:ext cx="24" cy="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995" name="Line 447"/>
                          <wps:cNvCnPr/>
                          <wps:spPr bwMode="auto">
                            <a:xfrm flipH="1" flipV="1">
                              <a:off x="4164948" y="7299090"/>
                              <a:ext cx="24" cy="1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996" name="Rectangle 8996"/>
                        <wps:cNvSpPr>
                          <a:spLocks noChangeArrowheads="1"/>
                        </wps:cNvSpPr>
                        <wps:spPr bwMode="auto">
                          <a:xfrm>
                            <a:off x="3931037" y="7688513"/>
                            <a:ext cx="813435" cy="21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6CCA5" w14:textId="77777777" w:rsidR="00667E58" w:rsidRDefault="00667E58" w:rsidP="00667E58">
                              <w:pP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ViewActivityController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97" name="Line 450"/>
                        <wps:cNvCnPr/>
                        <wps:spPr bwMode="auto">
                          <a:xfrm flipH="1">
                            <a:off x="3610740" y="7460713"/>
                            <a:ext cx="27419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8" name="Line 451"/>
                        <wps:cNvCnPr/>
                        <wps:spPr bwMode="auto">
                          <a:xfrm>
                            <a:off x="3884937" y="7460713"/>
                            <a:ext cx="27708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9" name="Line 452"/>
                        <wps:cNvCnPr/>
                        <wps:spPr bwMode="auto">
                          <a:xfrm flipH="1">
                            <a:off x="4476531" y="7452031"/>
                            <a:ext cx="819686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0" name="Straight Connector 9000"/>
                        <wps:cNvCnPr/>
                        <wps:spPr>
                          <a:xfrm flipV="1">
                            <a:off x="251108" y="5521454"/>
                            <a:ext cx="669618" cy="66961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1" name="Straight Connector 9001"/>
                        <wps:cNvCnPr/>
                        <wps:spPr>
                          <a:xfrm>
                            <a:off x="1448914" y="5436309"/>
                            <a:ext cx="617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2" name="Straight Connector 9002"/>
                        <wps:cNvCnPr/>
                        <wps:spPr>
                          <a:xfrm>
                            <a:off x="2381184" y="5436309"/>
                            <a:ext cx="756204" cy="144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3" name="Straight Connector 9003"/>
                        <wps:cNvCnPr/>
                        <wps:spPr>
                          <a:xfrm>
                            <a:off x="287289" y="6325749"/>
                            <a:ext cx="610347" cy="69913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4" name="Straight Connector 9004"/>
                        <wps:cNvCnPr/>
                        <wps:spPr>
                          <a:xfrm flipV="1">
                            <a:off x="347129" y="6167981"/>
                            <a:ext cx="663845" cy="8081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5" name="Straight Connector 9005"/>
                        <wps:cNvCnPr/>
                        <wps:spPr>
                          <a:xfrm>
                            <a:off x="1561479" y="6113142"/>
                            <a:ext cx="467576" cy="577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6" name="Straight Connector 9006"/>
                        <wps:cNvCnPr/>
                        <wps:spPr>
                          <a:xfrm>
                            <a:off x="2343661" y="6118914"/>
                            <a:ext cx="704254" cy="349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9900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11C110" id="Group 474" o:spid="_x0000_s1394" style="position:absolute;left:0;text-align:left;margin-left:0;margin-top:-.1pt;width:468.25pt;height:628.9pt;z-index:251582464;mso-height-relative:margin" coordorigin="" coordsize="59468,79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">
                <v:group id="Group 8711" o:spid="_x0000_s1395" style="position:absolute;left:35863;top:34507;width:1905;height:2598" coordorigin="35328,34895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">
                  <v:oval id="Oval 8712" o:spid="_x0000_s1396" style="position:absolute;left:35328;top:3489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" filled="f" strokecolor="#903" strokeweight="1.5pt">
                    <v:textbox inset="10.4pt,5.2pt,10.4pt,5.2pt"/>
                  </v:oval>
                  <v:line id="Line 150" o:spid="_x0000_s1397" style="position:absolute;visibility:visible;mso-wrap-style:square" from="35328,34895" to="35328,34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" strokecolor="#903" strokeweight="1.5pt"/>
                  <v:line id="Line 151" o:spid="_x0000_s1398" style="position:absolute;visibility:visible;mso-wrap-style:square" from="35328,34895" to="35328,34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" strokecolor="#903" strokeweight="1.5pt"/>
                  <v:shape id="Freeform 152" o:spid="_x0000_s1399" style="position:absolute;left:35328;top:34895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716" o:spid="_x0000_s1400" style="position:absolute;left:35787;top:38760;width:149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" filled="f" stroked="f">
                  <v:textbox style="mso-fit-shape-to-text:t" inset="0,0,0,0">
                    <w:txbxContent>
                      <w:p w14:paraId="4700FD80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Line</w:t>
                        </w:r>
                      </w:p>
                    </w:txbxContent>
                  </v:textbox>
                </v:rect>
                <v:group id="Group 8717" o:spid="_x0000_s1401" style="position:absolute;left:22224;top:34808;width:3146;height:3262" coordorigin="22224,3480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">
                  <v:oval id="Oval 8718" o:spid="_x0000_s1402" style="position:absolute;left:22224;top:3480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56" o:spid="_x0000_s1403" style="position:absolute;flip:x;visibility:visible;mso-wrap-style:square" from="22224,34808" to="22225,34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" strokecolor="#1f1a17" strokeweight="1.5pt"/>
                  <v:line id="Line 157" o:spid="_x0000_s1404" style="position:absolute;flip:x y;visibility:visible;mso-wrap-style:square" from="22224,34808" to="22225,34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" strokecolor="#1f1a17" strokeweight="1.5pt"/>
                </v:group>
                <v:rect id="Rectangle 8721" o:spid="_x0000_s1405" style="position:absolute;left:19510;top:38731;width:861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" filled="f" stroked="f">
                  <v:textbox style="mso-fit-shape-to-text:t" inset="0,0,0,0">
                    <w:txbxContent>
                      <w:p w14:paraId="0C09EF3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SendMessageController</w:t>
                        </w:r>
                      </w:p>
                    </w:txbxContent>
                  </v:textbox>
                </v:rect>
                <v:line id="Line 160" o:spid="_x0000_s1406" style="position:absolute;visibility:visible;mso-wrap-style:square" from="30305,36424" to="35270,36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" strokecolor="#903" strokeweight="1.5pt"/>
                <v:line id="Line 161" o:spid="_x0000_s1407" style="position:absolute;flip:x;visibility:visible;mso-wrap-style:square" from="25370,36424" to="30305,3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" strokecolor="#903" strokeweight="1.5pt"/>
                <v:group id="Group 8724" o:spid="_x0000_s1408" style="position:absolute;left:33509;top:25159;width:1876;height:2569" coordorigin="33509,24879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YwT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BkPv+D5JjwBOX8AAAD//wMAUEsBAi0AFAAGAAgAAAAhANvh9svuAAAAhQEAABMAAAAAAAAA&#10;AAAAAAAAAAAAAFtDb250ZW50X1R5cGVzXS54bWxQSwECLQAUAAYACAAAACEAWvQsW78AAAAVAQAA&#10;CwAAAAAAAAAAAAAAAAAfAQAAX3JlbHMvLnJlbHNQSwECLQAUAAYACAAAACEA9KmME8YAAADdAAAA&#10;DwAAAAAAAAAAAAAAAAAHAgAAZHJzL2Rvd25yZXYueG1sUEsFBgAAAAADAAMAtwAAAPoCAAAAAA==&#10;">
                  <v:oval id="Oval 8725" o:spid="_x0000_s1409" style="position:absolute;left:33509;top:2487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" filled="f" strokecolor="#903" strokeweight="1.5pt">
                    <v:textbox inset="10.4pt,5.2pt,10.4pt,5.2pt"/>
                  </v:oval>
                  <v:line id="Line 163" o:spid="_x0000_s1410" style="position:absolute;visibility:visible;mso-wrap-style:square" from="33510,24880" to="33510,24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" strokecolor="#903" strokeweight="1.5pt"/>
                  <v:line id="Line 164" o:spid="_x0000_s1411" style="position:absolute;visibility:visible;mso-wrap-style:square" from="33509,24880" to="33510,24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" strokecolor="#903" strokeweight="1.5pt"/>
                  <v:shape id="Freeform 165" o:spid="_x0000_s1412" style="position:absolute;left:33509;top:24880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" path="m,54l54,r54,54e" filled="f" strokecolor="#903" strokeweight="1.5pt">
                    <v:path arrowok="t" o:connecttype="custom" o:connectlocs="0,32;33,0;65,32" o:connectangles="0,0,0"/>
                  </v:shape>
                </v:group>
                <v:rect id="Rectangle 8729" o:spid="_x0000_s1413" style="position:absolute;left:32555;top:28745;width:428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PYv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RRv+Tvc36QnILc3AAAA//8DAFBLAQItABQABgAIAAAAIQDb4fbL7gAAAIUBAAATAAAAAAAAAAAA&#10;AAAAAAAAAABbQ29udGVudF9UeXBlc10ueG1sUEsBAi0AFAAGAAgAAAAhAFr0LFu/AAAAFQEAAAsA&#10;AAAAAAAAAAAAAAAAHwEAAF9yZWxzLy5yZWxzUEsBAi0AFAAGAAgAAAAhALf89i/EAAAA3QAAAA8A&#10;AAAAAAAAAAAAAAAABwIAAGRycy9kb3ducmV2LnhtbFBLBQYAAAAAAwADALcAAAD4AgAAAAA=&#10;" filled="f" stroked="f">
                  <v:textbox style="mso-fit-shape-to-text:t" inset="0,0,0,0">
                    <w:txbxContent>
                      <w:p w14:paraId="742BEBE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730" o:spid="_x0000_s1414" style="position:absolute;left:22974;top:24129;width:3146;height:3261" coordorigin="22974,2412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">
                  <v:oval id="Oval 8731" o:spid="_x0000_s1415" style="position:absolute;left:22974;top:2412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69" o:spid="_x0000_s1416" style="position:absolute;flip:x;visibility:visible;mso-wrap-style:square" from="22975,24129" to="22975,24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" strokecolor="#1f1a17" strokeweight="1.5pt"/>
                  <v:line id="Line 170" o:spid="_x0000_s1417" style="position:absolute;flip:x y;visibility:visible;mso-wrap-style:square" from="22975,24129" to="22975,24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" strokecolor="#1f1a17" strokeweight="1.5pt"/>
                </v:group>
                <v:rect id="Rectangle 8734" o:spid="_x0000_s1418" style="position:absolute;left:19683;top:28023;width:8560;height:43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" filled="f" stroked="f">
                  <v:textbox style="mso-fit-shape-to-text:t" inset="0,0,0,0">
                    <w:txbxContent>
                      <w:p w14:paraId="5405B03E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ViewSchoolBusLocation</w:t>
                        </w:r>
                        <w:proofErr w:type="spellEnd"/>
                      </w:p>
                      <w:p w14:paraId="794724B2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174" o:spid="_x0000_s1419" style="position:absolute;visibility:visible;mso-wrap-style:square" from="29757,26091" to="33423,26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" strokecolor="#903" strokeweight="1.5pt"/>
                <v:line id="Line 175" o:spid="_x0000_s1420" style="position:absolute;flip:x y;visibility:visible;mso-wrap-style:square" from="26091,25803" to="29757,26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" strokecolor="#903" strokeweight="1.5pt"/>
                <v:group id="Group 8737" o:spid="_x0000_s1421" style="position:absolute;left:30508;top:64966;width:4618;height:3060" coordorigin="30508,6496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oS5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mE7GE3i+CU9ALv4BAAD//wMAUEsBAi0AFAAGAAgAAAAhANvh9svuAAAAhQEAABMAAAAAAAAA&#10;AAAAAAAAAAAAAFtDb250ZW50X1R5cGVzXS54bWxQSwECLQAUAAYACAAAACEAWvQsW78AAAAVAQAA&#10;CwAAAAAAAAAAAAAAAAAfAQAAX3JlbHMvLnJlbHNQSwECLQAUAAYACAAAACEAgaKEucYAAADdAAAA&#10;DwAAAAAAAAAAAAAAAAAHAgAAZHJzL2Rvd25yZXYueG1sUEsFBgAAAAADAAMAtwAAAPoCAAAAAA==&#10;">
                  <v:oval id="Oval 8738" o:spid="_x0000_s1422" style="position:absolute;left:30508;top:64966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77" o:spid="_x0000_s1423" style="position:absolute;visibility:visible;mso-wrap-style:square" from="30508,64967" to="30508,6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" strokecolor="#1f1a17" strokeweight="1.5pt"/>
                  <v:line id="Line 178" o:spid="_x0000_s1424" style="position:absolute;visibility:visible;mso-wrap-style:square" from="30508,64967" to="30508,6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" strokecolor="#1f1a17" strokeweight="1.5pt"/>
                </v:group>
                <v:rect id="Rectangle 8741" o:spid="_x0000_s1425" style="position:absolute;left:28688;top:69176;width:6629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" filled="f" stroked="f">
                  <v:textbox style="mso-fit-shape-to-text:t" inset="0,0,0,0">
                    <w:txbxContent>
                      <w:p w14:paraId="3957A944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EditChilrentProfile</w:t>
                        </w:r>
                        <w:proofErr w:type="spellEnd"/>
                      </w:p>
                      <w:p w14:paraId="73055F0E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Page</w:t>
                        </w:r>
                      </w:p>
                    </w:txbxContent>
                  </v:textbox>
                </v:rect>
                <v:group id="Group 8742" o:spid="_x0000_s1426" style="position:absolute;left:52963;top:65638;width:1905;height:2569" coordorigin="52963,64909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1Rc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Bl/DeH5JjwBOX8AAAD//wMAUEsBAi0AFAAGAAgAAAAhANvh9svuAAAAhQEAABMAAAAAAAAA&#10;AAAAAAAAAAAAAFtDb250ZW50X1R5cGVzXS54bWxQSwECLQAUAAYACAAAACEAWvQsW78AAAAVAQAA&#10;CwAAAAAAAAAAAAAAAAAfAQAAX3JlbHMvLnJlbHNQSwECLQAUAAYACAAAACEAydNUXMYAAADdAAAA&#10;DwAAAAAAAAAAAAAAAAAHAgAAZHJzL2Rvd25yZXYueG1sUEsFBgAAAAADAAMAtwAAAPoCAAAAAA==&#10;">
                  <v:oval id="Oval 8743" o:spid="_x0000_s1427" style="position:absolute;left:52963;top:64909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" filled="f" strokecolor="#903" strokeweight="1.5pt">
                    <v:textbox inset="10.4pt,5.2pt,10.4pt,5.2pt"/>
                  </v:oval>
                  <v:line id="Line 182" o:spid="_x0000_s1428" style="position:absolute;visibility:visible;mso-wrap-style:square" from="52963,64909" to="52963,6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" strokecolor="#903" strokeweight="1.5pt"/>
                  <v:line id="Line 183" o:spid="_x0000_s1429" style="position:absolute;visibility:visible;mso-wrap-style:square" from="52963,64909" to="52963,6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" strokecolor="#903" strokeweight="1.5pt"/>
                  <v:shape id="Freeform 184" o:spid="_x0000_s1430" style="position:absolute;left:52963;top:64909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747" o:spid="_x0000_s1431" style="position:absolute;left:52008;top:68743;width:428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" filled="f" stroked="f">
                  <v:textbox style="mso-fit-shape-to-text:t" inset="0,0,0,0">
                    <w:txbxContent>
                      <w:p w14:paraId="301C959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748" o:spid="_x0000_s1432" style="position:absolute;left:41822;top:64225;width:3146;height:3290" coordorigin="41822,64793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">
                  <v:oval id="Oval 8749" o:spid="_x0000_s1433" style="position:absolute;left:41822;top:6479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88" o:spid="_x0000_s1434" style="position:absolute;flip:x;visibility:visible;mso-wrap-style:square" from="41822,64793" to="41822,64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" strokecolor="#1f1a17" strokeweight="1.5pt"/>
                  <v:line id="Line 189" o:spid="_x0000_s1435" style="position:absolute;flip:x y;visibility:visible;mso-wrap-style:square" from="41822,64793" to="41822,64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" strokecolor="#1f1a17" strokeweight="1.5pt"/>
                </v:group>
                <v:rect id="Rectangle 8752" o:spid="_x0000_s1436" style="position:absolute;left:40179;top:68813;width:6629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" filled="f" stroked="f">
                  <v:textbox style="mso-fit-shape-to-text:t" inset="0,0,0,0">
                    <w:txbxContent>
                      <w:p w14:paraId="53A4C037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EditChilrentProfile</w:t>
                        </w:r>
                        <w:proofErr w:type="spellEnd"/>
                      </w:p>
                      <w:p w14:paraId="726ED472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192" o:spid="_x0000_s1437" style="position:absolute;visibility:visible;mso-wrap-style:square" from="38445,66410" to="41793,66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" strokecolor="#903" strokeweight="1.5pt"/>
                <v:line id="Line 193" o:spid="_x0000_s1438" style="position:absolute;flip:x;visibility:visible;mso-wrap-style:square" from="35126,66410" to="38445,66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" strokecolor="#903" strokeweight="1.5pt"/>
                <v:line id="Line 194" o:spid="_x0000_s1439" style="position:absolute;visibility:visible;mso-wrap-style:square" from="48951,66410" to="52934,66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" strokecolor="#903" strokeweight="1.5pt"/>
                <v:line id="Line 195" o:spid="_x0000_s1440" style="position:absolute;flip:x;visibility:visible;mso-wrap-style:square" from="44939,66410" to="48951,66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" strokecolor="#903" strokeweight="1.5pt"/>
                <v:group id="Group 8757" o:spid="_x0000_s1441" style="position:absolute;left:20290;top:68805;width:3146;height:3262" coordorigin="20290,6880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">
                  <v:oval id="Oval 8758" o:spid="_x0000_s1442" style="position:absolute;left:20290;top:6880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197" o:spid="_x0000_s1443" style="position:absolute;flip:x;visibility:visible;mso-wrap-style:square" from="20291,68805" to="20291,68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" strokecolor="#1f1a17" strokeweight="1.5pt"/>
                  <v:line id="Line 198" o:spid="_x0000_s1444" style="position:absolute;flip:x y;visibility:visible;mso-wrap-style:square" from="20291,68805" to="20291,68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" strokecolor="#1f1a17" strokeweight="1.5pt"/>
                </v:group>
                <v:rect id="Rectangle 8761" o:spid="_x0000_s1445" style="position:absolute;left:18038;top:72697;width:790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" filled="f" stroked="f">
                  <v:textbox style="mso-fit-shape-to-text:t" inset="0,0,0,0">
                    <w:txbxContent>
                      <w:p w14:paraId="20D90AC8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ListChildrenController</w:t>
                        </w:r>
                        <w:proofErr w:type="spellEnd"/>
                      </w:p>
                    </w:txbxContent>
                  </v:textbox>
                </v:rect>
                <v:line id="Line 201" o:spid="_x0000_s1446" style="position:absolute;flip:x;visibility:visible;mso-wrap-style:square" from="23436,67275" to="30479,69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" strokecolor="#903" strokeweight="1.5pt">
                  <v:stroke dashstyle="3 1"/>
                </v:line>
                <v:line id="Line 202" o:spid="_x0000_s1447" style="position:absolute;visibility:visible;mso-wrap-style:square" from="23436,69787" to="24244,69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" strokecolor="#903" strokeweight="1.5pt"/>
                <v:line id="Line 203" o:spid="_x0000_s1448" style="position:absolute;flip:y;visibility:visible;mso-wrap-style:square" from="23436,69267" to="24013,69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" strokecolor="#903" strokeweight="1.5pt"/>
                <v:group id="Group 8765" o:spid="_x0000_s1449" style="position:absolute;left:15383;top:74871;width:1905;height:2569" coordorigin="20865,78127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">
                  <v:oval id="Oval 8766" o:spid="_x0000_s1450" style="position:absolute;left:20866;top:78127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05" o:spid="_x0000_s1451" style="position:absolute;visibility:visible;mso-wrap-style:square" from="20866,78128" to="20866,78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" strokecolor="#903" strokeweight="1.5pt"/>
                  <v:line id="Line 206" o:spid="_x0000_s1452" style="position:absolute;visibility:visible;mso-wrap-style:square" from="20866,78128" to="20866,78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" strokecolor="#903" strokeweight="1.5pt"/>
                  <v:shape id="Freeform 207" o:spid="_x0000_s1453" style="position:absolute;left:20865;top:7812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770" o:spid="_x0000_s1454" style="position:absolute;left:14057;top:77686;width:428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" filled="f" stroked="f">
                  <v:textbox style="mso-fit-shape-to-text:t" inset="0,0,0,0">
                    <w:txbxContent>
                      <w:p w14:paraId="417F6DC1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773" o:spid="_x0000_s1455" style="position:absolute;left:30998;top:60621;width:1905;height:2569" coordorigin="30998,59948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zt6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mE4mY3i+CU9ALv4BAAD//wMAUEsBAi0AFAAGAAgAAAAhANvh9svuAAAAhQEAABMAAAAAAAAA&#10;AAAAAAAAAAAAAFtDb250ZW50X1R5cGVzXS54bWxQSwECLQAUAAYACAAAACEAWvQsW78AAAAVAQAA&#10;CwAAAAAAAAAAAAAAAAAfAQAAX3JlbHMvLnJlbHNQSwECLQAUAAYACAAAACEAaPM7esYAAADdAAAA&#10;DwAAAAAAAAAAAAAAAAAHAgAAZHJzL2Rvd25yZXYueG1sUEsFBgAAAAADAAMAtwAAAPoCAAAAAA==&#10;">
                  <v:oval id="Oval 8774" o:spid="_x0000_s1456" style="position:absolute;left:30998;top:5994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13" o:spid="_x0000_s1457" style="position:absolute;visibility:visible;mso-wrap-style:square" from="30998,59948" to="30998,59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" strokecolor="#903" strokeweight="1.5pt"/>
                  <v:line id="Line 214" o:spid="_x0000_s1458" style="position:absolute;visibility:visible;mso-wrap-style:square" from="30998,59948" to="30999,59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" strokecolor="#903" strokeweight="1.5pt"/>
                  <v:shape id="Freeform 215" o:spid="_x0000_s1459" style="position:absolute;left:30998;top:5994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778" o:spid="_x0000_s1460" style="position:absolute;left:29537;top:63267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" filled="f" stroked="f">
                  <v:textbox style="mso-fit-shape-to-text:t" inset="0,0,0,0">
                    <w:txbxContent>
                      <w:p w14:paraId="50A24972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779" o:spid="_x0000_s1461" style="position:absolute;left:20290;top:59428;width:3146;height:3262" coordorigin="20290,5942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">
                  <v:oval id="Oval 8780" o:spid="_x0000_s1462" style="position:absolute;left:20290;top:5942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" fillcolor="#ffc" strokecolor="#1f1a17" strokeweight="1.5pt">
                    <v:textbox inset="10.4pt,5.2pt,10.4pt,5.2pt"/>
                  </v:oval>
                  <v:line id="Line 219" o:spid="_x0000_s1463" style="position:absolute;flip:x;visibility:visible;mso-wrap-style:square" from="20290,59428" to="20291,5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" strokecolor="#1f1a17" strokeweight="1.5pt"/>
                  <v:line id="Line 220" o:spid="_x0000_s1464" style="position:absolute;flip:x y;visibility:visible;mso-wrap-style:square" from="20290,59428" to="20291,5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" strokecolor="#1f1a17" strokeweight="1.5pt"/>
                </v:group>
                <v:rect id="Rectangle 8783" o:spid="_x0000_s1465" style="position:absolute;left:17967;top:63453;width:813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" filled="f" stroked="f">
                  <v:textbox style="mso-fit-shape-to-text:t" inset="0,0,0,0">
                    <w:txbxContent>
                      <w:p w14:paraId="7CE88D6D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AddChildrenController</w:t>
                        </w:r>
                        <w:proofErr w:type="spellEnd"/>
                      </w:p>
                    </w:txbxContent>
                  </v:textbox>
                </v:rect>
                <v:group id="Group 8784" o:spid="_x0000_s1466" style="position:absolute;left:31200;top:53405;width:1905;height:2598" coordorigin="31200,52818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">
                  <v:oval id="Oval 8785" o:spid="_x0000_s1467" style="position:absolute;left:31200;top:5281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26" o:spid="_x0000_s1468" style="position:absolute;visibility:visible;mso-wrap-style:square" from="31201,52819" to="31201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" strokecolor="#903" strokeweight="1.5pt"/>
                  <v:line id="Line 227" o:spid="_x0000_s1469" style="position:absolute;visibility:visible;mso-wrap-style:square" from="31200,52819" to="31201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" strokecolor="#903" strokeweight="1.5pt"/>
                  <v:shape id="Freeform 228" o:spid="_x0000_s1470" style="position:absolute;left:31200;top:52819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789" o:spid="_x0000_s1471" style="position:absolute;left:29306;top:56587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" filled="f" stroked="f">
                  <v:textbox style="mso-fit-shape-to-text:t" inset="0,0,0,0">
                    <w:txbxContent>
                      <w:p w14:paraId="008687D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790" o:spid="_x0000_s1472" style="position:absolute;left:20665;top:52616;width:3146;height:3262" coordorigin="20665,5261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">
                  <v:oval id="Oval 8791" o:spid="_x0000_s1473" style="position:absolute;left:20665;top:52616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32" o:spid="_x0000_s1474" style="position:absolute;flip:x;visibility:visible;mso-wrap-style:square" from="20666,52616" to="20666,52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" strokecolor="#1f1a17" strokeweight="1.5pt"/>
                  <v:line id="Line 233" o:spid="_x0000_s1475" style="position:absolute;flip:x y;visibility:visible;mso-wrap-style:square" from="20666,52616" to="20666,52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" strokecolor="#1f1a17" strokeweight="1.5pt"/>
                </v:group>
                <v:rect id="Rectangle 8794" o:spid="_x0000_s1476" style="position:absolute;left:18983;top:56497;width:6179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" filled="f" stroked="f">
                  <v:textbox style="mso-fit-shape-to-text:t" inset="0,0,0,0">
                    <w:txbxContent>
                      <w:p w14:paraId="4415CC52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EditprofileParent</w:t>
                        </w:r>
                        <w:proofErr w:type="spellEnd"/>
                      </w:p>
                      <w:p w14:paraId="134C4CBF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group id="Group 8795" o:spid="_x0000_s1477" style="position:absolute;left:34414;top:4906;width:4647;height:3089" coordorigin="34202,490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">
                  <v:oval id="Oval 8796" o:spid="_x0000_s1478" style="position:absolute;left:34202;top:490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39" o:spid="_x0000_s1479" style="position:absolute;visibility:visible;mso-wrap-style:square" from="34202,4906" to="34202,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" strokecolor="#1f1a17" strokeweight="1.5pt"/>
                  <v:line id="Line 240" o:spid="_x0000_s1480" style="position:absolute;visibility:visible;mso-wrap-style:square" from="34202,4907" to="34202,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" strokecolor="#1f1a17" strokeweight="1.5pt"/>
                </v:group>
                <v:rect id="Rectangle 8799" o:spid="_x0000_s1481" style="position:absolute;left:31256;top:9120;width:8154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" filled="f" stroked="f">
                  <v:textbox style="mso-fit-shape-to-text:t" inset="0,0,0,0">
                    <w:txbxContent>
                      <w:p w14:paraId="7128E9FD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</w:t>
                        </w:r>
                        <w:proofErr w:type="spellEnd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 Details</w:t>
                        </w: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  <w:t xml:space="preserve"> </w:t>
                        </w:r>
                      </w:p>
                      <w:p w14:paraId="49A58E5D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Page</w:t>
                        </w:r>
                      </w:p>
                    </w:txbxContent>
                  </v:textbox>
                </v:rect>
                <v:group id="Group 8800" o:spid="_x0000_s1482" style="position:absolute;left:56959;top:1605;width:1905;height:2569" coordorigin="56109,1587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">
                  <v:oval id="Oval 8801" o:spid="_x0000_s1483" style="position:absolute;left:56109;top:1587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44" o:spid="_x0000_s1484" style="position:absolute;visibility:visible;mso-wrap-style:square" from="56109,1587" to="56109,1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" strokecolor="#903" strokeweight="1.5pt"/>
                  <v:line id="Line 245" o:spid="_x0000_s1485" style="position:absolute;visibility:visible;mso-wrap-style:square" from="56109,1587" to="56109,1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" strokecolor="#903" strokeweight="1.5pt"/>
                  <v:shape id="Freeform 246" o:spid="_x0000_s1486" style="position:absolute;left:56109;top:1588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05" o:spid="_x0000_s1487" style="position:absolute;left:55182;top:5454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" filled="f" stroked="f">
                  <v:textbox style="mso-fit-shape-to-text:t" inset="0,0,0,0">
                    <w:txbxContent>
                      <w:p w14:paraId="6F535E93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806" o:spid="_x0000_s1488" style="position:absolute;left:47421;top:4820;width:3175;height:3261" coordorigin="47421,482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n/JxQAAAN0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">
                  <v:oval id="Oval 8807" o:spid="_x0000_s1489" style="position:absolute;left:47421;top:482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50" o:spid="_x0000_s1490" style="position:absolute;flip:x;visibility:visible;mso-wrap-style:square" from="47422,4820" to="47422,4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" strokecolor="#1f1a17" strokeweight="1.5pt"/>
                  <v:line id="Line 251" o:spid="_x0000_s1491" style="position:absolute;flip:x y;visibility:visible;mso-wrap-style:square" from="47422,4820" to="47422,4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" strokecolor="#1f1a17" strokeweight="1.5pt"/>
                </v:group>
                <v:rect id="Rectangle 8810" o:spid="_x0000_s1492" style="position:absolute;left:43091;top:9235;width:7950;height:4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" filled="f" stroked="f">
                  <v:textbox style="mso-fit-shape-to-text:t" inset="0,0,0,0">
                    <w:txbxContent>
                      <w:p w14:paraId="6C60109B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ViewSchoolBusDetails</w:t>
                        </w:r>
                        <w:proofErr w:type="spellEnd"/>
                      </w:p>
                      <w:p w14:paraId="3C69F708" w14:textId="77777777" w:rsidR="00667E58" w:rsidRDefault="00667E58" w:rsidP="00667E58">
                        <w:pPr>
                          <w:jc w:val="center"/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  <w:t xml:space="preserve"> </w:t>
                        </w: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254" o:spid="_x0000_s1493" style="position:absolute;visibility:visible;mso-wrap-style:square" from="43092,6436" to="47363,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" strokecolor="#903" strokeweight="1.5pt"/>
                <v:line id="Line 255" o:spid="_x0000_s1494" style="position:absolute;flip:x;visibility:visible;mso-wrap-style:square" from="38820,6436" to="43092,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" strokecolor="#903" strokeweight="1.5pt"/>
                <v:line id="Line 256" o:spid="_x0000_s1495" style="position:absolute;flip:y;visibility:visible;mso-wrap-style:square" from="53338,3578" to="56109,4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" strokecolor="#903" strokeweight="1.5pt"/>
                <v:line id="Line 257" o:spid="_x0000_s1496" style="position:absolute;flip:x;visibility:visible;mso-wrap-style:square" from="50567,4675" to="53338,5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" strokecolor="#903" strokeweight="1.5pt"/>
                <v:group id="Group 8815" o:spid="_x0000_s1497" style="position:absolute;left:33798;top:46526;width:4618;height:3060" coordorigin="33798,4652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XdjxQAAAN0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">
                  <v:oval id="Oval 8816" o:spid="_x0000_s1498" style="position:absolute;left:33798;top:46526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" fillcolor="#ffc" strokecolor="#1f1a17" strokeweight="1.5pt">
                    <v:textbox inset="10.4pt,5.2pt,10.4pt,5.2pt"/>
                  </v:oval>
                  <v:line id="Line 259" o:spid="_x0000_s1499" style="position:absolute;visibility:visible;mso-wrap-style:square" from="33798,46527" to="33798,46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" strokecolor="#1f1a17" strokeweight="1.5pt"/>
                  <v:line id="Line 260" o:spid="_x0000_s1500" style="position:absolute;visibility:visible;mso-wrap-style:square" from="33798,46527" to="33798,46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" strokecolor="#1f1a17" strokeweight="1.5pt"/>
                </v:group>
                <v:rect id="Rectangle 8819" o:spid="_x0000_s1501" style="position:absolute;left:33624;top:50248;width:490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" filled="f" stroked="f">
                  <v:textbox style="mso-fit-shape-to-text:t" inset="0,0,0,0">
                    <w:txbxContent>
                      <w:p w14:paraId="4836B6F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Register page</w:t>
                        </w:r>
                      </w:p>
                    </w:txbxContent>
                  </v:textbox>
                </v:rect>
                <v:group id="Group 8820" o:spid="_x0000_s1502" style="position:absolute;left:52559;top:46670;width:1905;height:2569" coordorigin="52559,46151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">
                  <v:oval id="Oval 8821" o:spid="_x0000_s1503" style="position:absolute;left:52559;top:46151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64" o:spid="_x0000_s1504" style="position:absolute;visibility:visible;mso-wrap-style:square" from="52559,46151" to="52559,46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" strokecolor="#903" strokeweight="1.5pt"/>
                  <v:line id="Line 265" o:spid="_x0000_s1505" style="position:absolute;visibility:visible;mso-wrap-style:square" from="52559,46152" to="52559,46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" strokecolor="#903" strokeweight="1.5pt"/>
                  <v:shape id="Freeform 266" o:spid="_x0000_s1506" style="position:absolute;left:52559;top:46152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25" o:spid="_x0000_s1507" style="position:absolute;left:51605;top:50017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" filled="f" stroked="f">
                  <v:textbox style="mso-fit-shape-to-text:t" inset="0,0,0,0">
                    <w:txbxContent>
                      <w:p w14:paraId="7615D90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826" o:spid="_x0000_s1508" style="position:absolute;left:43813;top:46382;width:3146;height:3262" coordorigin="43813,4638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">
                  <v:oval id="Oval 8827" o:spid="_x0000_s1509" style="position:absolute;left:43813;top:4638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70" o:spid="_x0000_s1510" style="position:absolute;flip:x;visibility:visible;mso-wrap-style:square" from="43814,46382" to="43814,4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" strokecolor="#1f1a17" strokeweight="1.5pt"/>
                  <v:line id="Line 271" o:spid="_x0000_s1511" style="position:absolute;flip:x y;visibility:visible;mso-wrap-style:square" from="43814,46382" to="43814,4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" strokecolor="#1f1a17" strokeweight="1.5pt"/>
                </v:group>
                <v:rect id="Rectangle 8830" o:spid="_x0000_s1512" style="position:absolute;left:42196;top:50797;width:6598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" filled="f" stroked="f">
                  <v:textbox style="mso-fit-shape-to-text:t" inset="0,0,0,0">
                    <w:txbxContent>
                      <w:p w14:paraId="3F33BD5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RegisterController</w:t>
                        </w:r>
                        <w:proofErr w:type="spellEnd"/>
                      </w:p>
                    </w:txbxContent>
                  </v:textbox>
                </v:rect>
                <v:line id="Line 274" o:spid="_x0000_s1513" style="position:absolute;visibility:visible;mso-wrap-style:square" from="41042,47969" to="43756,47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" strokecolor="#903" strokeweight="1.5pt"/>
                <v:line id="Line 275" o:spid="_x0000_s1514" style="position:absolute;flip:x;visibility:visible;mso-wrap-style:square" from="38387,47969" to="41042,4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" strokecolor="#903" strokeweight="1.5pt"/>
                <v:line id="Line 276" o:spid="_x0000_s1515" style="position:absolute;flip:y;visibility:visible;mso-wrap-style:square" from="49730,47767" to="52530,47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" strokecolor="#903" strokeweight="1.5pt"/>
                <v:line id="Line 277" o:spid="_x0000_s1516" style="position:absolute;flip:x;visibility:visible;mso-wrap-style:square" from="46930,47825" to="49730,47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" strokecolor="#903" strokeweight="1.5pt"/>
                <v:group id="Group 8835" o:spid="_x0000_s1517" style="position:absolute;left:606;top:4845;width:1905;height:2568" coordorigin="60613,479123" coordsize="66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CsDxQAAAN0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">
                  <v:oval id="Oval 8836" o:spid="_x0000_s1518" style="position:absolute;left:60631;top:479123;width:31;height: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79" o:spid="_x0000_s1519" style="position:absolute;visibility:visible;mso-wrap-style:square" from="60646,479152" to="60646,479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" strokecolor="#903" strokeweight="1.5pt"/>
                  <v:line id="Line 280" o:spid="_x0000_s1520" style="position:absolute;visibility:visible;mso-wrap-style:square" from="60622,479160" to="60670,479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" strokecolor="#903" strokeweight="1.5pt"/>
                  <v:shape id="Freeform 281" o:spid="_x0000_s1521" style="position:absolute;left:60613;top:479180;width:66;height: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40" o:spid="_x0000_s1522" style="position:absolute;left:981;top:8629;width:167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" filled="f" stroked="f">
                  <v:textbox style="mso-fit-shape-to-text:t" inset="0,0,0,0">
                    <w:txbxContent>
                      <w:p w14:paraId="3EF32CFC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User</w:t>
                        </w:r>
                      </w:p>
                    </w:txbxContent>
                  </v:textbox>
                </v:rect>
                <v:group id="Group 8841" o:spid="_x0000_s1523" style="position:absolute;left:10361;top:4848;width:4618;height:3089" coordorigin="10361,484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">
                  <v:oval id="Oval 8842" o:spid="_x0000_s1524" style="position:absolute;left:10362;top:4848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85" o:spid="_x0000_s1525" style="position:absolute;visibility:visible;mso-wrap-style:square" from="10361,4849" to="10361,4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" strokecolor="#1f1a17" strokeweight="1.5pt"/>
                  <v:line id="Line 286" o:spid="_x0000_s1526" style="position:absolute;visibility:visible;mso-wrap-style:square" from="10361,4849" to="10362,4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" strokecolor="#1f1a17" strokeweight="1.5pt"/>
                </v:group>
                <v:rect id="Rectangle 8845" o:spid="_x0000_s1527" style="position:absolute;left:8254;top:8572;width:839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" filled="f" stroked="f">
                  <v:textbox style="mso-fit-shape-to-text:t" inset="0,0,0,0">
                    <w:txbxContent>
                      <w:p w14:paraId="1211A7DA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Search school bus Page</w:t>
                        </w:r>
                      </w:p>
                    </w:txbxContent>
                  </v:textbox>
                </v:rect>
                <v:line id="Line 289" o:spid="_x0000_s1528" style="position:absolute;visibility:visible;mso-wrap-style:square" from="6638,6378" to="10304,6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" strokecolor="#903" strokeweight="1.5pt"/>
                <v:line id="Line 290" o:spid="_x0000_s1529" style="position:absolute;flip:x;visibility:visible;mso-wrap-style:square" from="2944,6378" to="6638,6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" strokecolor="#903" strokeweight="1.5pt"/>
                <v:group id="Group 8848" o:spid="_x0000_s1530" style="position:absolute;left:31345;width:1904;height:2568" coordorigin="31345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">
                  <v:oval id="Oval 8849" o:spid="_x0000_s1531" style="position:absolute;left:3134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" filled="f" strokecolor="#903" strokeweight="1.5pt">
                    <v:textbox inset="10.4pt,5.2pt,10.4pt,5.2pt"/>
                  </v:oval>
                  <v:line id="Line 292" o:spid="_x0000_s1532" style="position:absolute;visibility:visible;mso-wrap-style:square" from="31345,0" to="3134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" strokecolor="#903" strokeweight="1.5pt"/>
                  <v:line id="Line 293" o:spid="_x0000_s1533" style="position:absolute;visibility:visible;mso-wrap-style:square" from="31345,0" to="3134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" strokecolor="#903" strokeweight="1.5pt"/>
                  <v:shape id="Freeform 294" o:spid="_x0000_s1534" style="position:absolute;left:31345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853" o:spid="_x0000_s1535" style="position:absolute;left:30391;top:3838;width:4382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" filled="f" stroked="f">
                  <v:textbox style="mso-fit-shape-to-text:t" inset="0,0,0,0">
                    <w:txbxContent>
                      <w:p w14:paraId="4A6103AD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854" o:spid="_x0000_s1536" style="position:absolute;left:22772;top:4646;width:3146;height:3262" coordorigin="22772,46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">
                  <v:oval id="Oval 8855" o:spid="_x0000_s1537" style="position:absolute;left:22772;top:464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298" o:spid="_x0000_s1538" style="position:absolute;flip:x;visibility:visible;mso-wrap-style:square" from="22773,4646" to="22773,4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" strokecolor="#1f1a17" strokeweight="1.5pt"/>
                  <v:line id="Line 299" o:spid="_x0000_s1539" style="position:absolute;flip:x y;visibility:visible;mso-wrap-style:square" from="22773,4647" to="22773,4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" strokecolor="#1f1a17" strokeweight="1.5pt"/>
                </v:group>
                <v:rect id="Rectangle 8858" o:spid="_x0000_s1540" style="position:absolute;left:19424;top:9062;width:977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" filled="f" stroked="f">
                  <v:textbox style="mso-fit-shape-to-text:t" inset="0,0,0,0">
                    <w:txbxContent>
                      <w:p w14:paraId="06D6E782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SearchSchoolBusController</w:t>
                        </w:r>
                        <w:proofErr w:type="spellEnd"/>
                      </w:p>
                    </w:txbxContent>
                  </v:textbox>
                </v:rect>
                <v:line id="Line 302" o:spid="_x0000_s1541" style="position:absolute;flip:x y;visibility:visible;mso-wrap-style:square" from="25918,6263" to="34173,6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" strokecolor="#903" strokeweight="1.5pt">
                  <v:stroke dashstyle="3 1"/>
                </v:line>
                <v:line id="Line 303" o:spid="_x0000_s1542" style="position:absolute;flip:y;visibility:visible;mso-wrap-style:square" from="25918,5945" to="26640,6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" strokecolor="#903" strokeweight="1.5pt"/>
                <v:line id="Line 304" o:spid="_x0000_s1543" style="position:absolute;visibility:visible;mso-wrap-style:square" from="25918,6263" to="26640,6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" strokecolor="#903" strokeweight="1.5pt"/>
                <v:line id="Line 305" o:spid="_x0000_s1544" style="position:absolute;flip:y;visibility:visible;mso-wrap-style:square" from="18847,6263" to="22743,6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" strokecolor="#903" strokeweight="1.5pt"/>
                <v:line id="Line 306" o:spid="_x0000_s1545" style="position:absolute;flip:x;visibility:visible;mso-wrap-style:square" from="14979,6292" to="18847,6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" strokecolor="#903" strokeweight="1.5pt"/>
                <v:line id="Line 307" o:spid="_x0000_s1546" style="position:absolute;flip:y;visibility:visible;mso-wrap-style:square" from="28603,2222" to="31316,3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" strokecolor="#903" strokeweight="1.5pt"/>
                <v:line id="Line 308" o:spid="_x0000_s1547" style="position:absolute;flip:x;visibility:visible;mso-wrap-style:square" from="25918,3752" to="28603,52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" strokecolor="#903" strokeweight="1.5pt"/>
                <v:group id="Group 8866" o:spid="_x0000_s1548" style="position:absolute;left:9726;top:68719;width:4618;height:3059" coordorigin="9726,6871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">
                  <v:oval id="Oval 8867" o:spid="_x0000_s1549" style="position:absolute;left:9727;top:6871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10" o:spid="_x0000_s1550" style="position:absolute;visibility:visible;mso-wrap-style:square" from="9726,68719" to="9726,6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" strokecolor="#1f1a17" strokeweight="1.5pt"/>
                  <v:line id="Line 311" o:spid="_x0000_s1551" style="position:absolute;visibility:visible;mso-wrap-style:square" from="9726,68719" to="9727,6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" strokecolor="#1f1a17" strokeweight="1.5pt"/>
                </v:group>
                <v:rect id="Rectangle 8870" o:spid="_x0000_s1552" style="position:absolute;left:8976;top:72411;width:600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" filled="f" stroked="f">
                  <v:textbox style="mso-fit-shape-to-text:t" inset="0,0,0,0">
                    <w:txbxContent>
                      <w:p w14:paraId="7D7C09AA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ListChildrenPage</w:t>
                        </w:r>
                        <w:proofErr w:type="spellEnd"/>
                      </w:p>
                    </w:txbxContent>
                  </v:textbox>
                </v:rect>
                <v:line id="Line 314" o:spid="_x0000_s1553" style="position:absolute;visibility:visible;mso-wrap-style:square" from="17288,70277" to="20232,70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" strokecolor="#903" strokeweight="1.5pt"/>
                <v:line id="Line 315" o:spid="_x0000_s1554" style="position:absolute;flip:x y;visibility:visible;mso-wrap-style:square" from="14344,70248" to="17288,70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" strokecolor="#903" strokeweight="1.5pt"/>
                <v:group id="Group 8873" o:spid="_x0000_s1555" style="position:absolute;left:10996;top:59601;width:4618;height:3060" coordorigin="10996,5960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">
                  <v:oval id="Oval 8874" o:spid="_x0000_s1556" style="position:absolute;left:10997;top:5960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17" o:spid="_x0000_s1557" style="position:absolute;visibility:visible;mso-wrap-style:square" from="10996,59601" to="10996,59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" strokecolor="#1f1a17" strokeweight="1.5pt"/>
                  <v:line id="Line 318" o:spid="_x0000_s1558" style="position:absolute;visibility:visible;mso-wrap-style:square" from="10996,59602" to="10997,59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" strokecolor="#1f1a17" strokeweight="1.5pt"/>
                </v:group>
                <v:rect id="Rectangle 8877" o:spid="_x0000_s1559" style="position:absolute;left:9940;top:63255;width:623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" filled="f" stroked="f">
                  <v:textbox style="mso-fit-shape-to-text:t" inset="0,0,0,0">
                    <w:txbxContent>
                      <w:p w14:paraId="1A8BBBBE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AddChildrenPage</w:t>
                        </w:r>
                        <w:proofErr w:type="spellEnd"/>
                      </w:p>
                    </w:txbxContent>
                  </v:textbox>
                </v:rect>
                <v:group id="Group 8878" o:spid="_x0000_s1560" style="position:absolute;left:9903;top:52818;width:4647;height:3089" coordorigin="9842,5281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">
                  <v:oval id="Oval 8879" o:spid="_x0000_s1561" style="position:absolute;left:9842;top:5281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24" o:spid="_x0000_s1562" style="position:absolute;visibility:visible;mso-wrap-style:square" from="9842,52819" to="9842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" strokecolor="#1f1a17" strokeweight="1.5pt"/>
                  <v:line id="Line 325" o:spid="_x0000_s1563" style="position:absolute;visibility:visible;mso-wrap-style:square" from="9842,52819" to="9842,5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" strokecolor="#1f1a17" strokeweight="1.5pt"/>
                </v:group>
                <v:rect id="Rectangle 8882" o:spid="_x0000_s1564" style="position:absolute;left:8612;top:56579;width:792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" filled="f" stroked="f">
                  <v:textbox style="mso-fit-shape-to-text:t" inset="0,0,0,0">
                    <w:txbxContent>
                      <w:p w14:paraId="7DAE1A99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EditprofileParentPage</w:t>
                        </w:r>
                        <w:proofErr w:type="spellEnd"/>
                      </w:p>
                    </w:txbxContent>
                  </v:textbox>
                </v:rect>
                <v:group id="Group 8883" o:spid="_x0000_s1565" style="position:absolute;top:61526;width:1876;height:2569" coordorigin=",60842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t8LxQAAAN0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">
                  <v:oval id="Oval 8884" o:spid="_x0000_s1566" style="position:absolute;top:6084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" filled="f" strokecolor="#903" strokeweight="1.5pt">
                    <v:textbox inset="10.4pt,5.2pt,10.4pt,5.2pt"/>
                  </v:oval>
                  <v:line id="Line 331" o:spid="_x0000_s1567" style="position:absolute;visibility:visible;mso-wrap-style:square" from="0,60843" to="0,6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" strokecolor="#903" strokeweight="1.5pt"/>
                  <v:line id="Line 332" o:spid="_x0000_s1568" style="position:absolute;visibility:visible;mso-wrap-style:square" from="0,60843" to="0,6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" strokecolor="#903" strokeweight="1.5pt"/>
                  <v:shape id="Freeform 333" o:spid="_x0000_s1569" style="position:absolute;top:60843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" path="m,54l54,r54,54e" filled="f" strokecolor="#903" strokeweight="1.5pt">
                    <v:path arrowok="t" o:connecttype="custom" o:connectlocs="0,32;33,0;65,32" o:connectangles="0,0,0"/>
                  </v:shape>
                </v:group>
                <v:rect id="Rectangle 8888" o:spid="_x0000_s1570" style="position:absolute;top:64708;width:2501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" filled="f" stroked="f">
                  <v:textbox style="mso-fit-shape-to-text:t" inset="0,0,0,0">
                    <w:txbxContent>
                      <w:p w14:paraId="1B3F50BA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Parent</w:t>
                        </w:r>
                      </w:p>
                    </w:txbxContent>
                  </v:textbox>
                </v:rect>
                <v:group id="Group 8889" o:spid="_x0000_s1571" style="position:absolute;left:9729;top:46584;width:4647;height:3088" coordorigin="9669,4658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jhxgAAAN0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RJJvD3JjwBOf8FAAD//wMAUEsBAi0AFAAGAAgAAAAhANvh9svuAAAAhQEAABMAAAAAAAAA&#10;AAAAAAAAAAAAAFtDb250ZW50X1R5cGVzXS54bWxQSwECLQAUAAYACAAAACEAWvQsW78AAAAVAQAA&#10;CwAAAAAAAAAAAAAAAAAfAQAAX3JlbHMvLnJlbHNQSwECLQAUAAYACAAAACEAynro4cYAAADdAAAA&#10;DwAAAAAAAAAAAAAAAAAHAgAAZHJzL2Rvd25yZXYueG1sUEsFBgAAAAADAAMAtwAAAPoCAAAAAA==&#10;">
                  <v:oval id="Oval 8890" o:spid="_x0000_s1572" style="position:absolute;left:9669;top:4658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" fillcolor="#ffc" strokecolor="#1f1a17" strokeweight="1.5pt">
                    <v:textbox inset="10.4pt,5.2pt,10.4pt,5.2pt"/>
                  </v:oval>
                  <v:line id="Line 343" o:spid="_x0000_s1573" style="position:absolute;flip:x;visibility:visible;mso-wrap-style:square" from="9669,46584" to="9669,4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" strokecolor="#1f1a17" strokeweight="1.5pt"/>
                  <v:line id="Line 344" o:spid="_x0000_s1574" style="position:absolute;visibility:visible;mso-wrap-style:square" from="9669,46585" to="9669,4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" strokecolor="#1f1a17" strokeweight="1.5pt"/>
                </v:group>
                <v:rect id="Rectangle 8893" o:spid="_x0000_s1575" style="position:absolute;left:10101;top:50306;width:368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" filled="f" stroked="f">
                  <v:textbox style="mso-fit-shape-to-text:t" inset="0,0,0,0">
                    <w:txbxContent>
                      <w:p w14:paraId="6708ADD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LoginPage</w:t>
                        </w:r>
                        <w:proofErr w:type="spellEnd"/>
                      </w:p>
                    </w:txbxContent>
                  </v:textbox>
                </v:rect>
                <v:line id="Line 347" o:spid="_x0000_s1576" style="position:absolute;flip:y;visibility:visible;mso-wrap-style:square" from="6147,50740" to="9928,557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" strokecolor="#903" strokeweight="1.5pt"/>
                <v:line id="Line 348" o:spid="_x0000_s1577" style="position:absolute;flip:x;visibility:visible;mso-wrap-style:square" from="2337,55791" to="6147,60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" strokecolor="#903" strokeweight="1.5pt"/>
                <v:group id="Group 8896" o:spid="_x0000_s1578" style="position:absolute;left:20636;top:45889;width:3146;height:3291" coordorigin="20636,4629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">
                  <v:oval id="Oval 8897" o:spid="_x0000_s1579" style="position:absolute;left:20636;top:4629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50" o:spid="_x0000_s1580" style="position:absolute;flip:x;visibility:visible;mso-wrap-style:square" from="20637,46295" to="20637,46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" strokecolor="#1f1a17" strokeweight="1.5pt"/>
                  <v:line id="Line 351" o:spid="_x0000_s1581" style="position:absolute;flip:x y;visibility:visible;mso-wrap-style:square" from="20637,46296" to="20637,46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" strokecolor="#1f1a17" strokeweight="1.5pt"/>
                </v:group>
                <v:rect id="Rectangle 8900" o:spid="_x0000_s1582" style="position:absolute;left:19539;top:50219;width:558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" filled="f" stroked="f">
                  <v:textbox style="mso-fit-shape-to-text:t" inset="0,0,0,0">
                    <w:txbxContent>
                      <w:p w14:paraId="5301C268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LoginController</w:t>
                        </w:r>
                        <w:proofErr w:type="spellEnd"/>
                      </w:p>
                    </w:txbxContent>
                  </v:textbox>
                </v:rect>
                <v:line id="Line 354" o:spid="_x0000_s1583" style="position:absolute;flip:x y;visibility:visible;mso-wrap-style:square" from="23754,47941" to="33740,4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" strokecolor="#903" strokeweight="1.5pt">
                  <v:stroke dashstyle="3 1"/>
                </v:line>
                <v:line id="Line 355" o:spid="_x0000_s1584" style="position:absolute;flip:y;visibility:visible;mso-wrap-style:square" from="23754,47623" to="24504,4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" strokecolor="#903" strokeweight="1.5pt"/>
                <v:line id="Line 356" o:spid="_x0000_s1585" style="position:absolute;visibility:visible;mso-wrap-style:square" from="23754,47941" to="24504,48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" strokecolor="#903" strokeweight="1.5pt"/>
                <v:line id="Line 357" o:spid="_x0000_s1586" style="position:absolute;flip:y;visibility:visible;mso-wrap-style:square" from="17433,47941" to="20550,4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" strokecolor="#903" strokeweight="1.5pt"/>
                <v:line id="Line 358" o:spid="_x0000_s1587" style="position:absolute;flip:x;visibility:visible;mso-wrap-style:square" from="14287,47969" to="17433,48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" strokecolor="#903" strokeweight="1.5pt"/>
                <v:group id="Group 8906" o:spid="_x0000_s1588" style="position:absolute;left:33480;top:41187;width:4618;height:3059" coordorigin="33480,4118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">
                  <v:oval id="Oval 8907" o:spid="_x0000_s1589" style="position:absolute;left:33481;top:4118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60" o:spid="_x0000_s1590" style="position:absolute;visibility:visible;mso-wrap-style:square" from="33480,41187" to="33480,41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" strokecolor="#1f1a17" strokeweight="1.5pt"/>
                  <v:line id="Line 361" o:spid="_x0000_s1591" style="position:absolute;visibility:visible;mso-wrap-style:square" from="33480,41187" to="33481,4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" strokecolor="#1f1a17" strokeweight="1.5pt"/>
                </v:group>
                <v:rect id="Rectangle 8910" o:spid="_x0000_s1592" style="position:absolute;left:33913;top:44880;width:381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" filled="f" stroked="f">
                  <v:textbox style="mso-fit-shape-to-text:t" inset="0,0,0,0">
                    <w:txbxContent>
                      <w:p w14:paraId="058BFD8E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Main page</w:t>
                        </w:r>
                      </w:p>
                    </w:txbxContent>
                  </v:textbox>
                </v:rect>
                <v:group id="Group 8911" o:spid="_x0000_s1593" style="position:absolute;left:26784;top:40205;width:1905;height:2569" coordorigin="26784,41129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">
                  <v:oval id="Oval 8912" o:spid="_x0000_s1594" style="position:absolute;left:26784;top:41129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" filled="f" strokecolor="#903" strokeweight="1.5pt">
                    <v:textbox inset="10.4pt,5.2pt,10.4pt,5.2pt"/>
                  </v:oval>
                  <v:line id="Line 365" o:spid="_x0000_s1595" style="position:absolute;visibility:visible;mso-wrap-style:square" from="26785,41129" to="26785,4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" strokecolor="#903" strokeweight="1.5pt"/>
                  <v:line id="Line 366" o:spid="_x0000_s1596" style="position:absolute;visibility:visible;mso-wrap-style:square" from="26784,41129" to="26785,41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" strokecolor="#903" strokeweight="1.5pt"/>
                  <v:shape id="Freeform 367" o:spid="_x0000_s1597" style="position:absolute;left:26784;top:41130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916" o:spid="_x0000_s1598" style="position:absolute;left:25860;top:44966;width:42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" filled="f" stroked="f">
                  <v:textbox style="mso-fit-shape-to-text:t" inset="0,0,0,0">
                    <w:txbxContent>
                      <w:p w14:paraId="668AE808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370" o:spid="_x0000_s1599" style="position:absolute;flip:y;visibility:visible;mso-wrap-style:square" from="24735,44737" to="25716,4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" strokecolor="#903" strokeweight="1.5pt"/>
                <v:line id="Line 371" o:spid="_x0000_s1600" style="position:absolute;flip:x;visibility:visible;mso-wrap-style:square" from="23754,45574" to="24735,46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" strokecolor="#903" strokeweight="1.5pt"/>
                <v:line id="Line 372" o:spid="_x0000_s1601" style="position:absolute;visibility:visible;mso-wrap-style:square" from="31287,42716" to="33423,42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" strokecolor="#903" strokeweight="1.5pt"/>
                <v:line id="Line 373" o:spid="_x0000_s1602" style="position:absolute;flip:x;visibility:visible;mso-wrap-style:square" from="29151,42716" to="31287,42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" strokecolor="#903" strokeweight="1.5pt"/>
                <v:group id="Group 8921" o:spid="_x0000_s1603" style="position:absolute;left:26294;top:13046;width:1904;height:2569" coordorigin="26294,12901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RA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">
                  <v:oval id="Oval 8922" o:spid="_x0000_s1604" style="position:absolute;left:26294;top:12901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" filled="f" strokecolor="#903" strokeweight="1.5pt">
                    <v:textbox inset="10.4pt,5.2pt,10.4pt,5.2pt"/>
                  </v:oval>
                  <v:line id="Line 375" o:spid="_x0000_s1605" style="position:absolute;visibility:visible;mso-wrap-style:square" from="26294,12901" to="26294,12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" strokecolor="#903" strokeweight="1.5pt"/>
                  <v:line id="Line 376" o:spid="_x0000_s1606" style="position:absolute;visibility:visible;mso-wrap-style:square" from="26294,12902" to="26294,12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" strokecolor="#903" strokeweight="1.5pt"/>
                  <v:shape id="Freeform 377" o:spid="_x0000_s1607" style="position:absolute;left:26294;top:12902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" path="m,54l54,r54,54e" filled="f" strokecolor="#903" strokeweight="1.5pt">
                    <v:path arrowok="t" o:connecttype="custom" o:connectlocs="0,32;33,0;66,32" o:connectangles="0,0,0"/>
                  </v:shape>
                </v:group>
                <v:rect id="Rectangle 8926" o:spid="_x0000_s1608" style="position:absolute;left:25369;top:16768;width:4287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" filled="f" stroked="f">
                  <v:textbox style="mso-fit-shape-to-text:t" inset="0,0,0,0">
                    <w:txbxContent>
                      <w:p w14:paraId="79F464A0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927" o:spid="_x0000_s1609" style="position:absolute;left:28722;top:17635;width:4647;height:3088" coordorigin="28545,1763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">
                  <v:oval id="Oval 8928" o:spid="_x0000_s1610" style="position:absolute;left:28545;top:1763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81" o:spid="_x0000_s1611" style="position:absolute;visibility:visible;mso-wrap-style:square" from="28545,17635" to="28545,17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" strokecolor="#1f1a17" strokeweight="1.5pt"/>
                  <v:line id="Line 382" o:spid="_x0000_s1612" style="position:absolute;visibility:visible;mso-wrap-style:square" from="28545,17635" to="28545,17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" strokecolor="#1f1a17" strokeweight="1.5pt"/>
                </v:group>
                <v:rect id="Rectangle 8931" o:spid="_x0000_s1613" style="position:absolute;left:29006;top:21357;width:381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" filled="f" stroked="f">
                  <v:textbox style="mso-fit-shape-to-text:t" inset="0,0,0,0">
                    <w:txbxContent>
                      <w:p w14:paraId="2FC559A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Main page</w:t>
                        </w:r>
                      </w:p>
                    </w:txbxContent>
                  </v:textbox>
                </v:rect>
                <v:group id="Group 8932" o:spid="_x0000_s1614" style="position:absolute;left:19886;top:17251;width:3146;height:3290" coordorigin="19886,1740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Lz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mH6PhvB8E56AXDwAAAD//wMAUEsBAi0AFAAGAAgAAAAhANvh9svuAAAAhQEAABMAAAAAAAAA&#10;AAAAAAAAAAAAAFtDb250ZW50X1R5cGVzXS54bWxQSwECLQAUAAYACAAAACEAWvQsW78AAAAVAQAA&#10;CwAAAAAAAAAAAAAAAAAfAQAAX3JlbHMvLnJlbHNQSwECLQAUAAYACAAAACEAEYC86sYAAADdAAAA&#10;DwAAAAAAAAAAAAAAAAAHAgAAZHJzL2Rvd25yZXYueG1sUEsFBgAAAAADAAMAtwAAAPoCAAAAAA==&#10;">
                  <v:oval id="Oval 8933" o:spid="_x0000_s1615" style="position:absolute;left:19886;top:1740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86" o:spid="_x0000_s1616" style="position:absolute;flip:x;visibility:visible;mso-wrap-style:square" from="19886,17404" to="19887,17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" strokecolor="#1f1a17" strokeweight="1.5pt"/>
                  <v:line id="Line 387" o:spid="_x0000_s1617" style="position:absolute;flip:x y;visibility:visible;mso-wrap-style:square" from="19886,17404" to="19887,17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" strokecolor="#1f1a17" strokeweight="1.5pt"/>
                </v:group>
                <v:rect id="Rectangle 8936" o:spid="_x0000_s1618" style="position:absolute;left:18789;top:21329;width:5581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" filled="f" stroked="f">
                  <v:textbox style="mso-fit-shape-to-text:t" inset="0,0,0,0">
                    <w:txbxContent>
                      <w:p w14:paraId="410CCAC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LoginController</w:t>
                        </w:r>
                        <w:proofErr w:type="spellEnd"/>
                      </w:p>
                    </w:txbxContent>
                  </v:textbox>
                </v:rect>
                <v:line id="Line 390" o:spid="_x0000_s1619" style="position:absolute;flip:y;visibility:visible;mso-wrap-style:square" from="24648,15355" to="26294,1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" strokecolor="#903" strokeweight="1.5pt"/>
                <v:line id="Line 391" o:spid="_x0000_s1620" style="position:absolute;flip:x;visibility:visible;mso-wrap-style:square" from="23032,16567" to="24648,17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" strokecolor="#903" strokeweight="1.5pt"/>
                <v:line id="Line 392" o:spid="_x0000_s1621" style="position:absolute;visibility:visible;mso-wrap-style:square" from="25774,19078" to="28545,1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" strokecolor="#903" strokeweight="1.5pt"/>
                <v:line id="Line 393" o:spid="_x0000_s1622" style="position:absolute;flip:x y;visibility:visible;mso-wrap-style:square" from="23032,19049" to="25774,19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" strokecolor="#903" strokeweight="1.5pt"/>
                <v:group id="Group 8941" o:spid="_x0000_s1623" style="position:absolute;left:10164;top:17519;width:4647;height:3060" coordorigin="10101,1751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FHg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Yv3eQx/b8ITkKtfAAAA//8DAFBLAQItABQABgAIAAAAIQDb4fbL7gAAAIUBAAATAAAAAAAA&#10;AAAAAAAAAAAAAABbQ29udGVudF9UeXBlc10ueG1sUEsBAi0AFAAGAAgAAAAhAFr0LFu/AAAAFQEA&#10;AAsAAAAAAAAAAAAAAAAAHwEAAF9yZWxzLy5yZWxzUEsBAi0AFAAGAAgAAAAhALlUUeDHAAAA3QAA&#10;AA8AAAAAAAAAAAAAAAAABwIAAGRycy9kb3ducmV2LnhtbFBLBQYAAAAAAwADALcAAAD7AgAAAAA=&#10;">
                  <v:oval id="Oval 8942" o:spid="_x0000_s1624" style="position:absolute;left:10102;top:1751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395" o:spid="_x0000_s1625" style="position:absolute;visibility:visible;mso-wrap-style:square" from="10101,17519" to="10101,17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" strokecolor="#1f1a17" strokeweight="1.5pt"/>
                  <v:line id="Line 396" o:spid="_x0000_s1626" style="position:absolute;visibility:visible;mso-wrap-style:square" from="10101,17520" to="10102,17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" strokecolor="#1f1a17" strokeweight="1.5pt"/>
                </v:group>
                <v:rect id="Rectangle 8945" o:spid="_x0000_s1627" style="position:absolute;left:10505;top:21213;width:368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" filled="f" stroked="f">
                  <v:textbox style="mso-fit-shape-to-text:t" inset="0,0,0,0">
                    <w:txbxContent>
                      <w:p w14:paraId="22CD460F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LoginPage</w:t>
                        </w:r>
                        <w:proofErr w:type="spellEnd"/>
                      </w:p>
                    </w:txbxContent>
                  </v:textbox>
                </v:rect>
                <v:line id="Line 399" o:spid="_x0000_s1628" style="position:absolute;visibility:visible;mso-wrap-style:square" from="17288,19049" to="19857,19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p0w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J58jeDvTXwCcv4AAAD//wMAUEsBAi0AFAAGAAgAAAAhANvh9svuAAAAhQEAABMAAAAAAAAA&#10;AAAAAAAAAAAAAFtDb250ZW50X1R5cGVzXS54bWxQSwECLQAUAAYACAAAACEAWvQsW78AAAAVAQAA&#10;CwAAAAAAAAAAAAAAAAAfAQAAX3JlbHMvLnJlbHNQSwECLQAUAAYACAAAACEARAadMMYAAADdAAAA&#10;DwAAAAAAAAAAAAAAAAAHAgAAZHJzL2Rvd25yZXYueG1sUEsFBgAAAAADAAMAtwAAAPoCAAAAAA==&#10;" strokecolor="#903" strokeweight="1.5pt"/>
                <v:line id="Line 400" o:spid="_x0000_s1629" style="position:absolute;flip:x;visibility:visible;mso-wrap-style:square" from="14720,19049" to="17288,19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" strokecolor="#903" strokeweight="1.5pt"/>
                <v:group id="Group 8948" o:spid="_x0000_s1630" style="position:absolute;left:9871;top:24215;width:4618;height:3060" coordorigin="9871,2421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">
                  <v:oval id="Oval 8949" o:spid="_x0000_s1631" style="position:absolute;left:9871;top:2421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02" o:spid="_x0000_s1632" style="position:absolute;visibility:visible;mso-wrap-style:square" from="9871,24216" to="9871,242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" strokecolor="#1f1a17" strokeweight="1.5pt"/>
                  <v:line id="Line 403" o:spid="_x0000_s1633" style="position:absolute;visibility:visible;mso-wrap-style:square" from="9871,24216" to="9871,242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" strokecolor="#1f1a17" strokeweight="1.5pt"/>
                </v:group>
                <v:rect id="Rectangle 8952" o:spid="_x0000_s1634" style="position:absolute;left:6869;top:27909;width:1030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" filled="f" stroked="f">
                  <v:textbox style="mso-fit-shape-to-text:t" inset="0,0,0,0">
                    <w:txbxContent>
                      <w:p w14:paraId="380585A4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ViewSchoolBusLocationPage</w:t>
                        </w:r>
                        <w:proofErr w:type="spellEnd"/>
                      </w:p>
                    </w:txbxContent>
                  </v:textbox>
                </v:rect>
                <v:line id="Line 406" o:spid="_x0000_s1635" style="position:absolute;visibility:visible;mso-wrap-style:square" from="18703,25745" to="22917,25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" strokecolor="#903" strokeweight="1.5pt"/>
                <v:line id="Line 407" o:spid="_x0000_s1636" style="position:absolute;flip:x;visibility:visible;mso-wrap-style:square" from="14489,25745" to="18703,25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" strokecolor="#903" strokeweight="1.5pt"/>
                <v:group id="Group 8955" o:spid="_x0000_s1637" style="position:absolute;left:8399;top:35097;width:4618;height:3059" coordorigin="8399,3509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">
                  <v:oval id="Oval 8956" o:spid="_x0000_s1638" style="position:absolute;left:8399;top:3509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09" o:spid="_x0000_s1639" style="position:absolute;visibility:visible;mso-wrap-style:square" from="8399,35097" to="8399,35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" strokecolor="#1f1a17" strokeweight="1.5pt"/>
                  <v:line id="Line 410" o:spid="_x0000_s1640" style="position:absolute;visibility:visible;mso-wrap-style:square" from="8399,35097" to="8399,35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" strokecolor="#1f1a17" strokeweight="1.5pt"/>
                </v:group>
                <v:rect id="Rectangle 8959" o:spid="_x0000_s1641" style="position:absolute;left:7186;top:38790;width:6719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" filled="f" stroked="f">
                  <v:textbox style="mso-fit-shape-to-text:t" inset="0,0,0,0">
                    <w:txbxContent>
                      <w:p w14:paraId="46E4B666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SendMessagePage</w:t>
                        </w:r>
                        <w:proofErr w:type="spellEnd"/>
                      </w:p>
                    </w:txbxContent>
                  </v:textbox>
                </v:rect>
                <v:line id="Line 413" o:spid="_x0000_s1642" style="position:absolute;flip:y;visibility:visible;mso-wrap-style:square" from="17577,36453" to="22166,3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" strokecolor="#903" strokeweight="1.5pt"/>
                <v:line id="Line 414" o:spid="_x0000_s1643" style="position:absolute;flip:x;visibility:visible;mso-wrap-style:square" from="12988,36482" to="17577,36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" strokecolor="#903" strokeweight="1.5pt"/>
                <v:group id="Group 8962" o:spid="_x0000_s1644" style="position:absolute;left:779;top:22941;width:1905;height:2568" coordorigin="779,22686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5P3xgAAAN0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JmOh/B8E56AXDwAAAD//wMAUEsBAi0AFAAGAAgAAAAhANvh9svuAAAAhQEAABMAAAAAAAAA&#10;AAAAAAAAAAAAAFtDb250ZW50X1R5cGVzXS54bWxQSwECLQAUAAYACAAAACEAWvQsW78AAAAVAQAA&#10;CwAAAAAAAAAAAAAAAAAfAQAAX3JlbHMvLnJlbHNQSwECLQAUAAYACAAAACEAAjOT98YAAADdAAAA&#10;DwAAAAAAAAAAAAAAAAAHAgAAZHJzL2Rvd25yZXYueG1sUEsFBgAAAAADAAMAtwAAAPoCAAAAAA==&#10;">
                  <v:oval id="Oval 8963" o:spid="_x0000_s1645" style="position:absolute;left:779;top:22686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" filled="f" strokecolor="#903" strokeweight="1.5pt">
                    <v:textbox inset="10.4pt,5.2pt,10.4pt,5.2pt"/>
                  </v:oval>
                  <v:line id="Line 416" o:spid="_x0000_s1646" style="position:absolute;visibility:visible;mso-wrap-style:square" from="779,22686" to="779,22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fq8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J6MvuDvTXwCcv4AAAD//wMAUEsBAi0AFAAGAAgAAAAhANvh9svuAAAAhQEAABMAAAAAAAAA&#10;AAAAAAAAAAAAAFtDb250ZW50X1R5cGVzXS54bWxQSwECLQAUAAYACAAAACEAWvQsW78AAAAVAQAA&#10;CwAAAAAAAAAAAAAAAAAfAQAAX3JlbHMvLnJlbHNQSwECLQAUAAYACAAAACEAkC36vMYAAADdAAAA&#10;DwAAAAAAAAAAAAAAAAAHAgAAZHJzL2Rvd25yZXYueG1sUEsFBgAAAAADAAMAtwAAAPoCAAAAAA==&#10;" strokecolor="#903" strokeweight="1.5pt"/>
                  <v:line id="Line 417" o:spid="_x0000_s1647" style="position:absolute;visibility:visible;mso-wrap-style:square" from="779,22686" to="779,22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" strokecolor="#903" strokeweight="1.5pt"/>
                  <v:shape id="Freeform 418" o:spid="_x0000_s1648" style="position:absolute;left:779;top:22686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967" o:spid="_x0000_s1649" style="position:absolute;left:548;top:26524;width:3137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" filled="f" stroked="f">
                  <v:textbox style="mso-fit-shape-to-text:t" inset="0,0,0,0">
                    <w:txbxContent>
                      <w:p w14:paraId="4F364E61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Children</w:t>
                        </w:r>
                      </w:p>
                    </w:txbxContent>
                  </v:textbox>
                </v:rect>
                <v:line id="Line 421" o:spid="_x0000_s1650" style="position:absolute;flip:y;visibility:visible;mso-wrap-style:square" from="1183,28054" to="1847,60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" strokecolor="#903" strokeweight="1.5pt"/>
                <v:shape id="Freeform 422" o:spid="_x0000_s1651" style="position:absolute;left:1385;top:28054;width:895;height:1241;visibility:visible;mso-wrap-style:square;v-text-anchor:top" coordsize="31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" path="m16,l31,43,,43,16,xe" strokecolor="#903" strokeweight="1.5pt">
                  <v:path arrowok="t" o:connecttype="custom" o:connectlocs="46181,0;89476,124111;0,124111;46181,0" o:connectangles="0,0,0,0"/>
                </v:shape>
                <v:line id="Line 423" o:spid="_x0000_s1652" style="position:absolute;flip:x y;visibility:visible;mso-wrap-style:square" from="1789,10188" to="1904,2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" strokecolor="#903" strokeweight="1.5pt"/>
                <v:shape id="Freeform 424" o:spid="_x0000_s1653" style="position:absolute;left:1327;top:10188;width:924;height:1212;visibility:visible;mso-wrap-style:square;v-text-anchor:top" coordsize="32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" path="m16,l32,42,,42,16,xe" strokecolor="#903" strokeweight="1.5pt">
                  <v:path arrowok="t" o:connecttype="custom" o:connectlocs="46181,0;92361,121224;0,121224;46181,0" o:connectangles="0,0,0,0"/>
                </v:shape>
                <v:line id="Line 425" o:spid="_x0000_s1654" style="position:absolute;flip:x;visibility:visible;mso-wrap-style:square" from="3146,21878" to="6580,2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" strokecolor="#903" strokeweight="1.5pt"/>
                <v:line id="Line 426" o:spid="_x0000_s1655" style="position:absolute;flip:y;visibility:visible;mso-wrap-style:square" from="6580,20146" to="10044,2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" strokecolor="#903" strokeweight="1.5pt"/>
                <v:line id="Line 427" o:spid="_x0000_s1656" style="position:absolute;flip:x y;visibility:visible;mso-wrap-style:square" from="3146,24389" to="6494,24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" strokecolor="#903" strokeweight="1.5pt"/>
                <v:line id="Line 428" o:spid="_x0000_s1657" style="position:absolute;visibility:visible;mso-wrap-style:square" from="6494,24879" to="9842,25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Mn6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jCZjj/g7018AnL+AAAA//8DAFBLAQItABQABgAIAAAAIQDb4fbL7gAAAIUBAAATAAAAAAAA&#10;AAAAAAAAAAAAAABbQ29udGVudF9UeXBlc10ueG1sUEsBAi0AFAAGAAgAAAAhAFr0LFu/AAAAFQEA&#10;AAsAAAAAAAAAAAAAAAAAHwEAAF9yZWxzLy5yZWxzUEsBAi0AFAAGAAgAAAAhAHq4yfrHAAAA3QAA&#10;AA8AAAAAAAAAAAAAAAAABwIAAGRycy9kb3ducmV2LnhtbFBLBQYAAAAAAwADALcAAAD7AgAAAAA=&#10;" strokecolor="#903" strokeweight="1.5pt"/>
                <v:line id="Line 429" o:spid="_x0000_s1658" style="position:absolute;flip:x y;visibility:visible;mso-wrap-style:square" from="3521,26496" to="6551,30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" strokecolor="#903" strokeweight="1.5pt"/>
                <v:line id="Line 430" o:spid="_x0000_s1659" style="position:absolute;visibility:visible;mso-wrap-style:square" from="6551,30767" to="9611,35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" strokecolor="#903" strokeweight="1.5pt"/>
                <v:group id="Group 8978" o:spid="_x0000_s1660" style="position:absolute;left:31489;top:73077;width:4618;height:3059" coordorigin="31489,7307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">
                  <v:oval id="Oval 8979" o:spid="_x0000_s1661" style="position:absolute;left:31489;top:7307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32" o:spid="_x0000_s1662" style="position:absolute;visibility:visible;mso-wrap-style:square" from="31489,73077" to="31489,73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" strokecolor="#1f1a17" strokeweight="1.5pt"/>
                  <v:line id="Line 433" o:spid="_x0000_s1663" style="position:absolute;visibility:visible;mso-wrap-style:square" from="31489,73077" to="31489,73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" strokecolor="#1f1a17" strokeweight="1.5pt"/>
                </v:group>
                <v:rect id="Rectangle 8982" o:spid="_x0000_s1664" style="position:absolute;left:30738;top:76769;width:624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" filled="f" stroked="f">
                  <v:textbox style="mso-fit-shape-to-text:t" inset="0,0,0,0">
                    <w:txbxContent>
                      <w:p w14:paraId="7169CB9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ViewActivitypage</w:t>
                        </w:r>
                        <w:proofErr w:type="spellEnd"/>
                      </w:p>
                    </w:txbxContent>
                  </v:textbox>
                </v:rect>
                <v:line id="Line 436" o:spid="_x0000_s1665" style="position:absolute;flip:x y;visibility:visible;mso-wrap-style:square" from="23436,70941" to="31431,7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" strokecolor="#903" strokeweight="1.5pt">
                  <v:stroke dashstyle="3 1"/>
                </v:line>
                <v:line id="Line 437" o:spid="_x0000_s1666" style="position:absolute;flip:y;visibility:visible;mso-wrap-style:square" from="23436,70912" to="24244,70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" strokecolor="#903" strokeweight="1.5pt"/>
                <v:line id="Line 438" o:spid="_x0000_s1667" style="position:absolute;visibility:visible;mso-wrap-style:square" from="23436,70941" to="24013,71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" strokecolor="#903" strokeweight="1.5pt"/>
                <v:group id="Group 8986" o:spid="_x0000_s1668" style="position:absolute;left:53589;top:73781;width:1905;height:2569" coordorigin="52790,72961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">
                  <v:oval id="Oval 8987" o:spid="_x0000_s1669" style="position:absolute;left:52790;top:72961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" filled="f" strokecolor="#903" strokeweight="1.5pt">
                    <v:textbox inset="10.4pt,5.2pt,10.4pt,5.2pt"/>
                  </v:oval>
                  <v:line id="Line 440" o:spid="_x0000_s1670" style="position:absolute;visibility:visible;mso-wrap-style:square" from="52790,72962" to="52790,72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" strokecolor="#903" strokeweight="1.5pt"/>
                  <v:line id="Line 441" o:spid="_x0000_s1671" style="position:absolute;visibility:visible;mso-wrap-style:square" from="52790,72962" to="52790,72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" strokecolor="#903" strokeweight="1.5pt"/>
                  <v:shape id="Freeform 442" o:spid="_x0000_s1672" style="position:absolute;left:52790;top:72962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" path="m,54l54,r54,54e" filled="f" strokecolor="#903" strokeweight="1.5pt">
                    <v:path arrowok="t" o:connecttype="custom" o:connectlocs="0,33;33,0;66,33" o:connectangles="0,0,0"/>
                  </v:shape>
                </v:group>
                <v:rect id="Rectangle 8991" o:spid="_x0000_s1673" style="position:absolute;left:51836;top:76798;width:428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" filled="f" stroked="f">
                  <v:textbox style="mso-fit-shape-to-text:t" inset="0,0,0,0">
                    <w:txbxContent>
                      <w:p w14:paraId="02B40600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8992" o:spid="_x0000_s1674" style="position:absolute;left:41649;top:72990;width:3146;height:3262" coordorigin="41649,7299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">
                  <v:oval id="Oval 8993" o:spid="_x0000_s1675" style="position:absolute;left:41649;top:72990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" fillcolor="#ffc" strokecolor="#1f1a17" strokeweight="1.5pt">
                    <v:textbox inset="10.4pt,5.2pt,10.4pt,5.2pt"/>
                  </v:oval>
                  <v:line id="Line 446" o:spid="_x0000_s1676" style="position:absolute;flip:x;visibility:visible;mso-wrap-style:square" from="41649,72990" to="41649,72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" strokecolor="#1f1a17" strokeweight="1.5pt"/>
                  <v:line id="Line 447" o:spid="_x0000_s1677" style="position:absolute;flip:x y;visibility:visible;mso-wrap-style:square" from="41649,72990" to="41649,72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" strokecolor="#1f1a17" strokeweight="1.5pt"/>
                </v:group>
                <v:rect id="Rectangle 8996" o:spid="_x0000_s1678" style="position:absolute;left:39310;top:76885;width:8134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" filled="f" stroked="f">
                  <v:textbox style="mso-fit-shape-to-text:t" inset="0,0,0,0">
                    <w:txbxContent>
                      <w:p w14:paraId="4F56CCA5" w14:textId="77777777" w:rsidR="00667E58" w:rsidRDefault="00667E58" w:rsidP="00667E58">
                        <w:pP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/>
                            <w:kern w:val="24"/>
                            <w:sz w:val="14"/>
                            <w:szCs w:val="14"/>
                          </w:rPr>
                          <w:t>ViewActivityController</w:t>
                        </w:r>
                        <w:proofErr w:type="spellEnd"/>
                      </w:p>
                    </w:txbxContent>
                  </v:textbox>
                </v:rect>
                <v:line id="Line 450" o:spid="_x0000_s1679" style="position:absolute;flip:x;visibility:visible;mso-wrap-style:square" from="36107,74607" to="38849,74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" strokecolor="#903" strokeweight="1.5pt"/>
                <v:line id="Line 451" o:spid="_x0000_s1680" style="position:absolute;visibility:visible;mso-wrap-style:square" from="38849,74607" to="41620,74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" strokecolor="#903" strokeweight="1.5pt"/>
                <v:line id="Line 452" o:spid="_x0000_s1681" style="position:absolute;flip:x;visibility:visible;mso-wrap-style:square" from="44765,74520" to="52962,74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" strokecolor="#903" strokeweight="1.5pt"/>
                <v:line id="Straight Connector 9000" o:spid="_x0000_s1682" style="position:absolute;flip:y;visibility:visible;mso-wrap-style:square" from="2511,55214" to="9207,6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" strokecolor="#903" strokeweight="1.5pt">
                  <v:stroke joinstyle="miter"/>
                </v:line>
                <v:line id="Straight Connector 9001" o:spid="_x0000_s1683" style="position:absolute;visibility:visible;mso-wrap-style:square" from="14489,54363" to="20665,54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" strokecolor="#903" strokeweight="1.5pt">
                  <v:stroke joinstyle="miter"/>
                </v:line>
                <v:line id="Straight Connector 9002" o:spid="_x0000_s1684" style="position:absolute;visibility:visible;mso-wrap-style:square" from="23811,54363" to="31373,54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" strokecolor="#903" strokeweight="1.5pt">
                  <v:stroke joinstyle="miter"/>
                </v:line>
                <v:line id="Straight Connector 9003" o:spid="_x0000_s1685" style="position:absolute;visibility:visible;mso-wrap-style:square" from="2872,63257" to="8976,70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" strokecolor="#903" strokeweight="1.5pt">
                  <v:stroke joinstyle="miter"/>
                </v:line>
                <v:line id="Straight Connector 9004" o:spid="_x0000_s1686" style="position:absolute;flip:y;visibility:visible;mso-wrap-style:square" from="3471,61679" to="10109,62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" strokecolor="#903" strokeweight="1.5pt">
                  <v:stroke joinstyle="miter"/>
                </v:line>
                <v:line id="Straight Connector 9005" o:spid="_x0000_s1687" style="position:absolute;visibility:visible;mso-wrap-style:square" from="15614,61131" to="20290,61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" strokecolor="#903" strokeweight="1.5pt">
                  <v:stroke joinstyle="miter"/>
                </v:line>
                <v:line id="Straight Connector 9006" o:spid="_x0000_s1688" style="position:absolute;visibility:visible;mso-wrap-style:square" from="23436,61189" to="30479,61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" strokecolor="#903" strokeweight="1.5pt">
                  <v:stroke joinstyle="miter"/>
                </v:line>
              </v:group>
            </w:pict>
          </mc:Fallback>
        </mc:AlternateContent>
      </w:r>
    </w:p>
    <w:p w14:paraId="24A8F27F" w14:textId="475002A1" w:rsidR="005A0BB0" w:rsidRPr="009F1F59" w:rsidRDefault="005A0BB0">
      <w:pPr>
        <w:rPr>
          <w:rFonts w:ascii="TH SarabunPSK" w:hAnsi="TH SarabunPSK" w:cs="TH SarabunPSK"/>
          <w:sz w:val="32"/>
          <w:szCs w:val="32"/>
        </w:rPr>
      </w:pPr>
    </w:p>
    <w:p w14:paraId="2A831726" w14:textId="49F8EA7F" w:rsidR="005A0BB0" w:rsidRPr="009F1F59" w:rsidRDefault="005A0BB0" w:rsidP="00E40B5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3D5D78" w14:textId="1F01FC43" w:rsidR="005A0BB0" w:rsidRPr="009F1F59" w:rsidRDefault="005A0BB0" w:rsidP="00E40B5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BD87A0" w14:textId="2122C627" w:rsidR="005A0BB0" w:rsidRPr="009F1F59" w:rsidRDefault="005A0BB0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D371E21" w14:textId="20576B79" w:rsidR="005A0BB0" w:rsidRDefault="005A0BB0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0E78E0" w14:textId="34789B25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C25BB7C" w14:textId="4E96903D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28484F" w14:textId="016AB181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285B2F" w14:textId="65461BA6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9731EA" w14:textId="486A191D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345409" w14:textId="00244F9F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FFB4B4" w14:textId="48C41656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99BCE2" w14:textId="62D77D5B" w:rsidR="00DD606E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EBDEBD" w14:textId="7AB86482" w:rsidR="00DD606E" w:rsidRPr="009F1F59" w:rsidRDefault="00DD606E" w:rsidP="005427C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995F08" w14:textId="70257D94" w:rsidR="005A0BB0" w:rsidRDefault="005A0BB0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562146A" w14:textId="0A698DE8" w:rsidR="009B306C" w:rsidRDefault="009B306C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47A589F" w14:textId="236576D0" w:rsidR="009B306C" w:rsidRPr="001149E6" w:rsidRDefault="009B306C" w:rsidP="005B71E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591DFFF" w14:textId="4DF1FD27" w:rsidR="005A0BB0" w:rsidRPr="009F1F59" w:rsidRDefault="005A0BB0" w:rsidP="005B71E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B2F9179" w14:textId="24AC2117" w:rsidR="00331D74" w:rsidRDefault="00042B43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43DBF58B" wp14:editId="7870DDCF">
                <wp:simplePos x="0" y="0"/>
                <wp:positionH relativeFrom="column">
                  <wp:posOffset>1795145</wp:posOffset>
                </wp:positionH>
                <wp:positionV relativeFrom="paragraph">
                  <wp:posOffset>27940</wp:posOffset>
                </wp:positionV>
                <wp:extent cx="317572" cy="208280"/>
                <wp:effectExtent l="0" t="0" r="25400" b="20320"/>
                <wp:wrapNone/>
                <wp:docPr id="9007" name="Lin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317572" cy="20828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99003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2130DF" id="Line 452" o:spid="_x0000_s1026" style="position:absolute;flip:x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35pt,2.2pt" to="166.3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" strokecolor="#903" strokeweight="1.5pt"/>
            </w:pict>
          </mc:Fallback>
        </mc:AlternateContent>
      </w:r>
    </w:p>
    <w:p w14:paraId="7A7E3629" w14:textId="06277A59" w:rsidR="006217BE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A917E5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99872" behindDoc="0" locked="0" layoutInCell="1" allowOverlap="1" wp14:anchorId="338D6F24" wp14:editId="1CFA36E0">
                <wp:simplePos x="0" y="0"/>
                <wp:positionH relativeFrom="margin">
                  <wp:align>center</wp:align>
                </wp:positionH>
                <wp:positionV relativeFrom="paragraph">
                  <wp:posOffset>1905</wp:posOffset>
                </wp:positionV>
                <wp:extent cx="4526004" cy="3039407"/>
                <wp:effectExtent l="0" t="0" r="8255" b="8890"/>
                <wp:wrapNone/>
                <wp:docPr id="9008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6004" cy="3039407"/>
                          <a:chOff x="0" y="0"/>
                          <a:chExt cx="4526004" cy="3039407"/>
                        </a:xfrm>
                      </wpg:grpSpPr>
                      <wpg:grpSp>
                        <wpg:cNvPr id="9009" name="Group 9009"/>
                        <wpg:cNvGrpSpPr>
                          <a:grpSpLocks/>
                        </wpg:cNvGrpSpPr>
                        <wpg:grpSpPr bwMode="auto">
                          <a:xfrm>
                            <a:off x="4121396" y="2286000"/>
                            <a:ext cx="225426" cy="303213"/>
                            <a:chOff x="4092575" y="2286000"/>
                            <a:chExt cx="142" cy="191"/>
                          </a:xfrm>
                        </wpg:grpSpPr>
                        <wps:wsp>
                          <wps:cNvPr id="9010" name="Oval 9010"/>
                          <wps:cNvSpPr>
                            <a:spLocks noChangeArrowheads="1"/>
                          </wps:cNvSpPr>
                          <wps:spPr bwMode="auto">
                            <a:xfrm>
                              <a:off x="4092616" y="2286000"/>
                              <a:ext cx="63" cy="6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11" name="Line 6"/>
                          <wps:cNvCnPr/>
                          <wps:spPr bwMode="auto">
                            <a:xfrm>
                              <a:off x="4092646" y="2286062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12" name="Line 7"/>
                          <wps:cNvCnPr/>
                          <wps:spPr bwMode="auto">
                            <a:xfrm>
                              <a:off x="4092595" y="2286079"/>
                              <a:ext cx="10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13" name="Freeform 8"/>
                          <wps:cNvSpPr>
                            <a:spLocks/>
                          </wps:cNvSpPr>
                          <wps:spPr bwMode="auto">
                            <a:xfrm>
                              <a:off x="4092575" y="2286121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14" name="Rectangle 9014"/>
                        <wps:cNvSpPr>
                          <a:spLocks noChangeArrowheads="1"/>
                        </wps:cNvSpPr>
                        <wps:spPr bwMode="auto">
                          <a:xfrm>
                            <a:off x="3977999" y="2741317"/>
                            <a:ext cx="5480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10F96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15" name="Group 9015"/>
                        <wpg:cNvGrpSpPr>
                          <a:grpSpLocks/>
                        </wpg:cNvGrpSpPr>
                        <wpg:grpSpPr bwMode="auto">
                          <a:xfrm>
                            <a:off x="2605087" y="2296963"/>
                            <a:ext cx="373063" cy="387351"/>
                            <a:chOff x="2605087" y="2287588"/>
                            <a:chExt cx="235" cy="244"/>
                          </a:xfrm>
                        </wpg:grpSpPr>
                        <wps:wsp>
                          <wps:cNvPr id="9016" name="Oval 9016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5087" y="2287607"/>
                              <a:ext cx="235" cy="2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17" name="Line 12"/>
                          <wps:cNvCnPr/>
                          <wps:spPr bwMode="auto">
                            <a:xfrm flipH="1">
                              <a:off x="2605180" y="2287588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18" name="Line 13"/>
                          <wps:cNvCnPr/>
                          <wps:spPr bwMode="auto">
                            <a:xfrm flipH="1" flipV="1">
                              <a:off x="2605181" y="2287609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19" name="Rectangle 9019"/>
                        <wps:cNvSpPr>
                          <a:spLocks noChangeArrowheads="1"/>
                        </wps:cNvSpPr>
                        <wps:spPr bwMode="auto">
                          <a:xfrm>
                            <a:off x="2068348" y="2811442"/>
                            <a:ext cx="15474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4FE66D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CancelSeviceSchoolBusController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20" name="Line 16"/>
                        <wps:cNvCnPr/>
                        <wps:spPr bwMode="auto">
                          <a:xfrm>
                            <a:off x="3532187" y="2471738"/>
                            <a:ext cx="558800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1" name="Line 17"/>
                        <wps:cNvCnPr/>
                        <wps:spPr bwMode="auto">
                          <a:xfrm flipH="1">
                            <a:off x="2976562" y="2471738"/>
                            <a:ext cx="5556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22" name="Group 9022"/>
                        <wpg:cNvGrpSpPr>
                          <a:grpSpLocks/>
                        </wpg:cNvGrpSpPr>
                        <wpg:grpSpPr bwMode="auto">
                          <a:xfrm>
                            <a:off x="3779838" y="739775"/>
                            <a:ext cx="225425" cy="304800"/>
                            <a:chOff x="3779837" y="739775"/>
                            <a:chExt cx="142" cy="192"/>
                          </a:xfrm>
                        </wpg:grpSpPr>
                        <wps:wsp>
                          <wps:cNvPr id="9023" name="Oval 9023"/>
                          <wps:cNvSpPr>
                            <a:spLocks noChangeArrowheads="1"/>
                          </wps:cNvSpPr>
                          <wps:spPr bwMode="auto">
                            <a:xfrm>
                              <a:off x="3779876" y="739775"/>
                              <a:ext cx="66" cy="6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24" name="Line 19"/>
                          <wps:cNvCnPr/>
                          <wps:spPr bwMode="auto">
                            <a:xfrm>
                              <a:off x="3779908" y="739838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25" name="Line 20"/>
                          <wps:cNvCnPr/>
                          <wps:spPr bwMode="auto">
                            <a:xfrm>
                              <a:off x="3779857" y="739855"/>
                              <a:ext cx="10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26" name="Freeform 21"/>
                          <wps:cNvSpPr>
                            <a:spLocks/>
                          </wps:cNvSpPr>
                          <wps:spPr bwMode="auto">
                            <a:xfrm>
                              <a:off x="3779837" y="739897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27" name="Rectangle 9027"/>
                        <wps:cNvSpPr>
                          <a:spLocks noChangeArrowheads="1"/>
                        </wps:cNvSpPr>
                        <wps:spPr bwMode="auto">
                          <a:xfrm>
                            <a:off x="3665246" y="1195271"/>
                            <a:ext cx="5480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7C3E1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28" name="Group 9028"/>
                        <wpg:cNvGrpSpPr>
                          <a:grpSpLocks/>
                        </wpg:cNvGrpSpPr>
                        <wpg:grpSpPr bwMode="auto">
                          <a:xfrm>
                            <a:off x="2773362" y="1382004"/>
                            <a:ext cx="373063" cy="387351"/>
                            <a:chOff x="2773362" y="1376363"/>
                            <a:chExt cx="235" cy="244"/>
                          </a:xfrm>
                        </wpg:grpSpPr>
                        <wps:wsp>
                          <wps:cNvPr id="9029" name="Oval 9029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3362" y="1376382"/>
                              <a:ext cx="235" cy="2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30" name="Line 25"/>
                          <wps:cNvCnPr/>
                          <wps:spPr bwMode="auto">
                            <a:xfrm flipH="1">
                              <a:off x="2773455" y="1376363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31" name="Line 26"/>
                          <wps:cNvCnPr/>
                          <wps:spPr bwMode="auto">
                            <a:xfrm flipH="1" flipV="1">
                              <a:off x="2773455" y="1376384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32" name="Rectangle 9032"/>
                        <wps:cNvSpPr>
                          <a:spLocks noChangeArrowheads="1"/>
                        </wps:cNvSpPr>
                        <wps:spPr bwMode="auto">
                          <a:xfrm>
                            <a:off x="2269945" y="1839733"/>
                            <a:ext cx="146875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32783E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ViewApplicationDetailsController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33" name="Line 29"/>
                        <wps:cNvCnPr/>
                        <wps:spPr bwMode="auto">
                          <a:xfrm flipV="1">
                            <a:off x="3459162" y="1016000"/>
                            <a:ext cx="317500" cy="209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4" name="Line 30"/>
                        <wps:cNvCnPr/>
                        <wps:spPr bwMode="auto">
                          <a:xfrm flipH="1">
                            <a:off x="3143250" y="1225550"/>
                            <a:ext cx="315913" cy="2111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35" name="Group 9035"/>
                        <wpg:cNvGrpSpPr>
                          <a:grpSpLocks/>
                        </wpg:cNvGrpSpPr>
                        <wpg:grpSpPr bwMode="auto">
                          <a:xfrm>
                            <a:off x="3477128" y="3175"/>
                            <a:ext cx="225426" cy="304800"/>
                            <a:chOff x="3452812" y="3175"/>
                            <a:chExt cx="142" cy="192"/>
                          </a:xfrm>
                        </wpg:grpSpPr>
                        <wps:wsp>
                          <wps:cNvPr id="9036" name="Oval 9036"/>
                          <wps:cNvSpPr>
                            <a:spLocks noChangeArrowheads="1"/>
                          </wps:cNvSpPr>
                          <wps:spPr bwMode="auto">
                            <a:xfrm>
                              <a:off x="3452851" y="3175"/>
                              <a:ext cx="66" cy="6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37" name="Line 32"/>
                          <wps:cNvCnPr/>
                          <wps:spPr bwMode="auto">
                            <a:xfrm>
                              <a:off x="3452883" y="3238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38" name="Line 33"/>
                          <wps:cNvCnPr/>
                          <wps:spPr bwMode="auto">
                            <a:xfrm>
                              <a:off x="3452831" y="3255"/>
                              <a:ext cx="10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39" name="Freeform 34"/>
                          <wps:cNvSpPr>
                            <a:spLocks/>
                          </wps:cNvSpPr>
                          <wps:spPr bwMode="auto">
                            <a:xfrm>
                              <a:off x="3452812" y="3297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40" name="Rectangle 9040"/>
                        <wps:cNvSpPr>
                          <a:spLocks noChangeArrowheads="1"/>
                        </wps:cNvSpPr>
                        <wps:spPr bwMode="auto">
                          <a:xfrm>
                            <a:off x="3338247" y="460330"/>
                            <a:ext cx="5480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B8C69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41" name="Group 9041"/>
                        <wpg:cNvGrpSpPr>
                          <a:grpSpLocks/>
                        </wpg:cNvGrpSpPr>
                        <wpg:grpSpPr bwMode="auto">
                          <a:xfrm>
                            <a:off x="2320925" y="0"/>
                            <a:ext cx="373063" cy="387350"/>
                            <a:chOff x="2320925" y="0"/>
                            <a:chExt cx="235" cy="244"/>
                          </a:xfrm>
                        </wpg:grpSpPr>
                        <wps:wsp>
                          <wps:cNvPr id="9042" name="Oval 9042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0925" y="18"/>
                              <a:ext cx="235" cy="22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43" name="Line 38"/>
                          <wps:cNvCnPr/>
                          <wps:spPr bwMode="auto">
                            <a:xfrm flipH="1">
                              <a:off x="2321018" y="0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44" name="Line 39"/>
                          <wps:cNvCnPr/>
                          <wps:spPr bwMode="auto">
                            <a:xfrm flipH="1" flipV="1">
                              <a:off x="2321019" y="21"/>
                              <a:ext cx="51" cy="2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45" name="Rectangle 9045"/>
                        <wps:cNvSpPr>
                          <a:spLocks noChangeArrowheads="1"/>
                        </wps:cNvSpPr>
                        <wps:spPr bwMode="auto">
                          <a:xfrm>
                            <a:off x="1950882" y="523824"/>
                            <a:ext cx="11804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6603A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ApplySchoolBusController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46" name="Line 42"/>
                        <wps:cNvCnPr/>
                        <wps:spPr bwMode="auto">
                          <a:xfrm>
                            <a:off x="3068637" y="193675"/>
                            <a:ext cx="3778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7" name="Line 43"/>
                        <wps:cNvCnPr/>
                        <wps:spPr bwMode="auto">
                          <a:xfrm flipH="1">
                            <a:off x="2692400" y="193675"/>
                            <a:ext cx="3762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48" name="Group 9048"/>
                        <wpg:cNvGrpSpPr>
                          <a:grpSpLocks/>
                        </wpg:cNvGrpSpPr>
                        <wpg:grpSpPr bwMode="auto">
                          <a:xfrm>
                            <a:off x="1206500" y="1401763"/>
                            <a:ext cx="547688" cy="365125"/>
                            <a:chOff x="1206500" y="1401763"/>
                            <a:chExt cx="345" cy="230"/>
                          </a:xfrm>
                        </wpg:grpSpPr>
                        <wps:wsp>
                          <wps:cNvPr id="9049" name="Oval 9049"/>
                          <wps:cNvSpPr>
                            <a:spLocks noChangeArrowheads="1"/>
                          </wps:cNvSpPr>
                          <wps:spPr bwMode="auto">
                            <a:xfrm>
                              <a:off x="1206615" y="1401763"/>
                              <a:ext cx="230" cy="23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50" name="Line 45"/>
                          <wps:cNvCnPr/>
                          <wps:spPr bwMode="auto">
                            <a:xfrm>
                              <a:off x="1206500" y="1401817"/>
                              <a:ext cx="0" cy="12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51" name="Line 46"/>
                          <wps:cNvCnPr/>
                          <wps:spPr bwMode="auto">
                            <a:xfrm>
                              <a:off x="1206501" y="1401878"/>
                              <a:ext cx="114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52" name="Rectangle 9052"/>
                        <wps:cNvSpPr>
                          <a:spLocks noChangeArrowheads="1"/>
                        </wps:cNvSpPr>
                        <wps:spPr bwMode="auto">
                          <a:xfrm>
                            <a:off x="882580" y="1841320"/>
                            <a:ext cx="126555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660DF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ViewApplicationDetailsPage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53" name="Line 49"/>
                        <wps:cNvCnPr/>
                        <wps:spPr bwMode="auto">
                          <a:xfrm flipV="1">
                            <a:off x="2257425" y="1570038"/>
                            <a:ext cx="508000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4" name="Line 50"/>
                        <wps:cNvCnPr/>
                        <wps:spPr bwMode="auto">
                          <a:xfrm flipH="1">
                            <a:off x="1752600" y="1573213"/>
                            <a:ext cx="504825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55" name="Group 9055"/>
                        <wpg:cNvGrpSpPr>
                          <a:grpSpLocks/>
                        </wpg:cNvGrpSpPr>
                        <wpg:grpSpPr bwMode="auto">
                          <a:xfrm>
                            <a:off x="784225" y="33338"/>
                            <a:ext cx="547688" cy="363538"/>
                            <a:chOff x="784225" y="33338"/>
                            <a:chExt cx="345" cy="229"/>
                          </a:xfrm>
                        </wpg:grpSpPr>
                        <wps:wsp>
                          <wps:cNvPr id="9056" name="Oval 9056"/>
                          <wps:cNvSpPr>
                            <a:spLocks noChangeArrowheads="1"/>
                          </wps:cNvSpPr>
                          <wps:spPr bwMode="auto">
                            <a:xfrm>
                              <a:off x="784340" y="33338"/>
                              <a:ext cx="230" cy="22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57" name="Line 52"/>
                          <wps:cNvCnPr/>
                          <wps:spPr bwMode="auto">
                            <a:xfrm>
                              <a:off x="784225" y="33392"/>
                              <a:ext cx="0" cy="1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58" name="Line 53"/>
                          <wps:cNvCnPr/>
                          <wps:spPr bwMode="auto">
                            <a:xfrm>
                              <a:off x="784226" y="33453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59" name="Rectangle 9059"/>
                        <wps:cNvSpPr>
                          <a:spLocks noChangeArrowheads="1"/>
                        </wps:cNvSpPr>
                        <wps:spPr bwMode="auto">
                          <a:xfrm>
                            <a:off x="592090" y="533348"/>
                            <a:ext cx="97726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F0FA5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ApplySchoolBusPage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60" name="Line 56"/>
                        <wps:cNvCnPr/>
                        <wps:spPr bwMode="auto">
                          <a:xfrm flipV="1">
                            <a:off x="1822450" y="193675"/>
                            <a:ext cx="493713" cy="4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1" name="Line 57"/>
                        <wps:cNvCnPr/>
                        <wps:spPr bwMode="auto">
                          <a:xfrm flipH="1">
                            <a:off x="1330325" y="198438"/>
                            <a:ext cx="492125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62" name="Group 9062"/>
                        <wpg:cNvGrpSpPr>
                          <a:grpSpLocks/>
                        </wpg:cNvGrpSpPr>
                        <wpg:grpSpPr bwMode="auto">
                          <a:xfrm>
                            <a:off x="888385" y="2306638"/>
                            <a:ext cx="549276" cy="363538"/>
                            <a:chOff x="885825" y="2306638"/>
                            <a:chExt cx="346" cy="229"/>
                          </a:xfrm>
                        </wpg:grpSpPr>
                        <wps:wsp>
                          <wps:cNvPr id="9063" name="Oval 9063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940" y="2306638"/>
                              <a:ext cx="231" cy="22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64" name="Line 59"/>
                          <wps:cNvCnPr/>
                          <wps:spPr bwMode="auto">
                            <a:xfrm>
                              <a:off x="885825" y="2306692"/>
                              <a:ext cx="0" cy="1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65" name="Line 60"/>
                          <wps:cNvCnPr/>
                          <wps:spPr bwMode="auto">
                            <a:xfrm>
                              <a:off x="885826" y="2306753"/>
                              <a:ext cx="11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66" name="Rectangle 9066"/>
                        <wps:cNvSpPr>
                          <a:spLocks noChangeArrowheads="1"/>
                        </wps:cNvSpPr>
                        <wps:spPr bwMode="auto">
                          <a:xfrm>
                            <a:off x="528595" y="2806426"/>
                            <a:ext cx="1344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81578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CancelSeviceSchoolBusPage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67" name="Line 63"/>
                        <wps:cNvCnPr/>
                        <wps:spPr bwMode="auto">
                          <a:xfrm>
                            <a:off x="2014537" y="2478088"/>
                            <a:ext cx="5826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8" name="Line 64"/>
                        <wps:cNvCnPr/>
                        <wps:spPr bwMode="auto">
                          <a:xfrm flipH="1">
                            <a:off x="1431925" y="2478088"/>
                            <a:ext cx="5826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069" name="Group 9069"/>
                        <wpg:cNvGrpSpPr>
                          <a:grpSpLocks/>
                        </wpg:cNvGrpSpPr>
                        <wpg:grpSpPr bwMode="auto">
                          <a:xfrm>
                            <a:off x="0" y="1373188"/>
                            <a:ext cx="225426" cy="304800"/>
                            <a:chOff x="0" y="1373188"/>
                            <a:chExt cx="142" cy="192"/>
                          </a:xfrm>
                        </wpg:grpSpPr>
                        <wps:wsp>
                          <wps:cNvPr id="9070" name="Oval 907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373188"/>
                              <a:ext cx="66" cy="6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71" name="Line 66"/>
                          <wps:cNvCnPr/>
                          <wps:spPr bwMode="auto">
                            <a:xfrm>
                              <a:off x="71" y="1373251"/>
                              <a:ext cx="0" cy="5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72" name="Line 67"/>
                          <wps:cNvCnPr/>
                          <wps:spPr bwMode="auto">
                            <a:xfrm>
                              <a:off x="19" y="1373268"/>
                              <a:ext cx="10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73" name="Freeform 68"/>
                          <wps:cNvSpPr>
                            <a:spLocks/>
                          </wps:cNvSpPr>
                          <wps:spPr bwMode="auto">
                            <a:xfrm>
                              <a:off x="0" y="1373310"/>
                              <a:ext cx="142" cy="7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74" name="Rectangle 9074"/>
                        <wps:cNvSpPr>
                          <a:spLocks noChangeArrowheads="1"/>
                        </wps:cNvSpPr>
                        <wps:spPr bwMode="auto">
                          <a:xfrm>
                            <a:off x="0" y="1830209"/>
                            <a:ext cx="2997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C5F0E" w14:textId="77777777" w:rsidR="00A917E5" w:rsidRDefault="00A917E5" w:rsidP="00A917E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75" name="Line 71"/>
                        <wps:cNvCnPr/>
                        <wps:spPr bwMode="auto">
                          <a:xfrm>
                            <a:off x="739775" y="1568450"/>
                            <a:ext cx="461963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6" name="Line 72"/>
                        <wps:cNvCnPr/>
                        <wps:spPr bwMode="auto">
                          <a:xfrm flipH="1" flipV="1">
                            <a:off x="279400" y="1562100"/>
                            <a:ext cx="460375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7" name="Line 73"/>
                        <wps:cNvCnPr/>
                        <wps:spPr bwMode="auto">
                          <a:xfrm flipH="1">
                            <a:off x="266700" y="1011238"/>
                            <a:ext cx="244475" cy="3571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8" name="Line 74"/>
                        <wps:cNvCnPr/>
                        <wps:spPr bwMode="auto">
                          <a:xfrm flipV="1">
                            <a:off x="511175" y="654050"/>
                            <a:ext cx="247650" cy="3571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9" name="Line 75"/>
                        <wps:cNvCnPr/>
                        <wps:spPr bwMode="auto">
                          <a:xfrm flipH="1" flipV="1">
                            <a:off x="279378" y="1688934"/>
                            <a:ext cx="603132" cy="67447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D6F24" id="Group 81" o:spid="_x0000_s1689" style="position:absolute;left:0;text-align:left;margin-left:0;margin-top:.15pt;width:356.4pt;height:239.3pt;z-index:251599872;mso-position-horizontal:center;mso-position-horizontal-relative:margin" coordsize="45260,30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">
                <v:group id="Group 9009" o:spid="_x0000_s1690" style="position:absolute;left:41213;top:22860;width:2255;height:3032" coordorigin="40925,2286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">
                  <v:oval id="Oval 9010" o:spid="_x0000_s1691" style="position:absolute;left:40926;top:22860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" filled="f" strokecolor="#903" strokeweight="1.5pt"/>
                  <v:line id="Line 6" o:spid="_x0000_s1692" style="position:absolute;visibility:visible;mso-wrap-style:square" from="40926,22860" to="40926,22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" strokecolor="#903" strokeweight="1.5pt"/>
                  <v:line id="Line 7" o:spid="_x0000_s1693" style="position:absolute;visibility:visible;mso-wrap-style:square" from="40925,22860" to="40926,22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" strokecolor="#903" strokeweight="1.5pt"/>
                  <v:shape id="Freeform 8" o:spid="_x0000_s1694" style="position:absolute;left:40925;top:22861;width:2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14" o:spid="_x0000_s1695" style="position:absolute;left:39779;top:27413;width:5481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" filled="f" stroked="f">
                  <v:textbox style="mso-fit-shape-to-text:t" inset="0,0,0,0">
                    <w:txbxContent>
                      <w:p w14:paraId="59D10F96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015" o:spid="_x0000_s1696" style="position:absolute;left:26050;top:22969;width:3731;height:3874" coordorigin="26050,2287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NXpxgAAAN0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N4Cn9vwhOQy18AAAD//wMAUEsBAi0AFAAGAAgAAAAhANvh9svuAAAAhQEAABMAAAAAAAAA&#10;AAAAAAAAAAAAAFtDb250ZW50X1R5cGVzXS54bWxQSwECLQAUAAYACAAAACEAWvQsW78AAAAVAQAA&#10;CwAAAAAAAAAAAAAAAAAfAQAAX3JlbHMvLnJlbHNQSwECLQAUAAYACAAAACEAffjV6cYAAADdAAAA&#10;DwAAAAAAAAAAAAAAAAAHAgAAZHJzL2Rvd25yZXYueG1sUEsFBgAAAAADAAMAtwAAAPoCAAAAAA==&#10;">
                  <v:oval id="Oval 9016" o:spid="_x0000_s1697" style="position:absolute;left:26050;top:2287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" fillcolor="#ffc" strokecolor="#1f1a17" strokeweight="1.5pt"/>
                  <v:line id="Line 12" o:spid="_x0000_s1698" style="position:absolute;flip:x;visibility:visible;mso-wrap-style:square" from="26051,22875" to="26052,2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" strokecolor="#1f1a17" strokeweight="1.5pt"/>
                  <v:line id="Line 13" o:spid="_x0000_s1699" style="position:absolute;flip:x y;visibility:visible;mso-wrap-style:square" from="26051,22876" to="26052,2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" strokecolor="#1f1a17" strokeweight="1.5pt"/>
                </v:group>
                <v:rect id="Rectangle 9019" o:spid="_x0000_s1700" style="position:absolute;left:20683;top:28114;width:15475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" filled="f" stroked="f">
                  <v:textbox style="mso-fit-shape-to-text:t" inset="0,0,0,0">
                    <w:txbxContent>
                      <w:p w14:paraId="444FE66D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CancelSeviceSchoolBusController</w:t>
                        </w:r>
                        <w:proofErr w:type="spellEnd"/>
                      </w:p>
                    </w:txbxContent>
                  </v:textbox>
                </v:rect>
                <v:line id="Line 16" o:spid="_x0000_s1701" style="position:absolute;visibility:visible;mso-wrap-style:square" from="35321,24717" to="40909,24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" strokecolor="#903" strokeweight="1.5pt"/>
                <v:line id="Line 17" o:spid="_x0000_s1702" style="position:absolute;flip:x;visibility:visible;mso-wrap-style:square" from="29765,24717" to="35321,24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" strokecolor="#903" strokeweight="1.5pt"/>
                <v:group id="Group 9022" o:spid="_x0000_s1703" style="position:absolute;left:37798;top:7397;width:2254;height:3048" coordorigin="37798,739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YcgxgAAAN0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lmUJPD7JjwBufwBAAD//wMAUEsBAi0AFAAGAAgAAAAhANvh9svuAAAAhQEAABMAAAAAAAAA&#10;AAAAAAAAAAAAAFtDb250ZW50X1R5cGVzXS54bWxQSwECLQAUAAYACAAAACEAWvQsW78AAAAVAQAA&#10;CwAAAAAAAAAAAAAAAAAfAQAAX3JlbHMvLnJlbHNQSwECLQAUAAYACAAAACEAPH2HIMYAAADdAAAA&#10;DwAAAAAAAAAAAAAAAAAHAgAAZHJzL2Rvd25yZXYueG1sUEsFBgAAAAADAAMAtwAAAPoCAAAAAA==&#10;">
                  <v:oval id="Oval 9023" o:spid="_x0000_s1704" style="position:absolute;left:37798;top:739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" filled="f" strokecolor="#903" strokeweight="1.5pt"/>
                  <v:line id="Line 19" o:spid="_x0000_s1705" style="position:absolute;visibility:visible;mso-wrap-style:square" from="37799,7398" to="37799,7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" strokecolor="#903" strokeweight="1.5pt"/>
                  <v:line id="Line 20" o:spid="_x0000_s1706" style="position:absolute;visibility:visible;mso-wrap-style:square" from="37798,7398" to="37799,7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" strokecolor="#903" strokeweight="1.5pt"/>
                  <v:shape id="Freeform 21" o:spid="_x0000_s1707" style="position:absolute;left:37798;top:7398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27" o:spid="_x0000_s1708" style="position:absolute;left:36652;top:11952;width:5480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" filled="f" stroked="f">
                  <v:textbox style="mso-fit-shape-to-text:t" inset="0,0,0,0">
                    <w:txbxContent>
                      <w:p w14:paraId="4847C3E1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028" o:spid="_x0000_s1709" style="position:absolute;left:27733;top:13820;width:3731;height:3873" coordorigin="27733,1376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bDK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1hGSZgb3oQnIDe/AAAA//8DAFBLAQItABQABgAIAAAAIQDb4fbL7gAAAIUBAAATAAAAAAAAAAAA&#10;AAAAAAAAAABbQ29udGVudF9UeXBlc10ueG1sUEsBAi0AFAAGAAgAAAAhAFr0LFu/AAAAFQEAAAsA&#10;AAAAAAAAAAAAAAAAHwEAAF9yZWxzLy5yZWxzUEsBAi0AFAAGAAgAAAAhAF2VsMrEAAAA3QAAAA8A&#10;AAAAAAAAAAAAAAAABwIAAGRycy9kb3ducmV2LnhtbFBLBQYAAAAAAwADALcAAAD4AgAAAAA=&#10;">
                  <v:oval id="Oval 9029" o:spid="_x0000_s1710" style="position:absolute;left:27733;top:13763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" fillcolor="#ffc" strokecolor="#1f1a17" strokeweight="1.5pt"/>
                  <v:line id="Line 25" o:spid="_x0000_s1711" style="position:absolute;flip:x;visibility:visible;mso-wrap-style:square" from="27734,13763" to="27735,13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" strokecolor="#1f1a17" strokeweight="1.5pt"/>
                  <v:line id="Line 26" o:spid="_x0000_s1712" style="position:absolute;flip:x y;visibility:visible;mso-wrap-style:square" from="27734,13763" to="27735,1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" strokecolor="#1f1a17" strokeweight="1.5pt"/>
                </v:group>
                <v:rect id="Rectangle 9032" o:spid="_x0000_s1713" style="position:absolute;left:22699;top:18397;width:14688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" filled="f" stroked="f">
                  <v:textbox style="mso-fit-shape-to-text:t" inset="0,0,0,0">
                    <w:txbxContent>
                      <w:p w14:paraId="0432783E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ViewApplicationDetailsController</w:t>
                        </w:r>
                        <w:proofErr w:type="spellEnd"/>
                      </w:p>
                    </w:txbxContent>
                  </v:textbox>
                </v:rect>
                <v:line id="Line 29" o:spid="_x0000_s1714" style="position:absolute;flip:y;visibility:visible;mso-wrap-style:square" from="34591,10160" to="37766,12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" strokecolor="#903" strokeweight="1.5pt"/>
                <v:line id="Line 30" o:spid="_x0000_s1715" style="position:absolute;flip:x;visibility:visible;mso-wrap-style:square" from="31432,12255" to="34591,14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" strokecolor="#903" strokeweight="1.5pt"/>
                <v:group id="Group 9035" o:spid="_x0000_s1716" style="position:absolute;left:34771;top:31;width:2254;height:3048" coordorigin="34528,3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YmJ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Klyn8vglPQK5/AAAA//8DAFBLAQItABQABgAIAAAAIQDb4fbL7gAAAIUBAAATAAAAAAAA&#10;AAAAAAAAAAAAAABbQ29udGVudF9UeXBlc10ueG1sUEsBAi0AFAAGAAgAAAAhAFr0LFu/AAAAFQEA&#10;AAsAAAAAAAAAAAAAAAAAHwEAAF9yZWxzLy5yZWxzUEsBAi0AFAAGAAgAAAAhADZNiYnHAAAA3QAA&#10;AA8AAAAAAAAAAAAAAAAABwIAAGRycy9kb3ducmV2LnhtbFBLBQYAAAAAAwADALcAAAD7AgAAAAA=&#10;">
                  <v:oval id="Oval 9036" o:spid="_x0000_s1717" style="position:absolute;left:34528;top:3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" filled="f" strokecolor="#903" strokeweight="1.5pt"/>
                  <v:line id="Line 32" o:spid="_x0000_s1718" style="position:absolute;visibility:visible;mso-wrap-style:square" from="34528,32" to="34528,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" strokecolor="#903" strokeweight="1.5pt"/>
                  <v:line id="Line 33" o:spid="_x0000_s1719" style="position:absolute;visibility:visible;mso-wrap-style:square" from="34528,32" to="34529,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" strokecolor="#903" strokeweight="1.5pt"/>
                  <v:shape id="Freeform 34" o:spid="_x0000_s1720" style="position:absolute;left:34528;top:32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40" o:spid="_x0000_s1721" style="position:absolute;left:33382;top:4603;width:5480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" filled="f" stroked="f">
                  <v:textbox style="mso-fit-shape-to-text:t" inset="0,0,0,0">
                    <w:txbxContent>
                      <w:p w14:paraId="1F3B8C69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041" o:spid="_x0000_s1722" style="position:absolute;left:23209;width:3730;height:3873" coordorigin="2320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">
                  <v:oval id="Oval 9042" o:spid="_x0000_s1723" style="position:absolute;left:2320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" fillcolor="#ffc" strokecolor="#1f1a17" strokeweight="1.5pt"/>
                  <v:line id="Line 38" o:spid="_x0000_s1724" style="position:absolute;flip:x;visibility:visible;mso-wrap-style:square" from="23210,0" to="232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" strokecolor="#1f1a17" strokeweight="1.5pt"/>
                  <v:line id="Line 39" o:spid="_x0000_s1725" style="position:absolute;flip:x y;visibility:visible;mso-wrap-style:square" from="23210,0" to="232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" strokecolor="#1f1a17" strokeweight="1.5pt"/>
                </v:group>
                <v:rect id="Rectangle 9045" o:spid="_x0000_s1726" style="position:absolute;left:19508;top:5238;width:11805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" filled="f" stroked="f">
                  <v:textbox style="mso-fit-shape-to-text:t" inset="0,0,0,0">
                    <w:txbxContent>
                      <w:p w14:paraId="4A86603A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ApplySchoolBusController</w:t>
                        </w:r>
                        <w:proofErr w:type="spellEnd"/>
                      </w:p>
                    </w:txbxContent>
                  </v:textbox>
                </v:rect>
                <v:line id="Line 42" o:spid="_x0000_s1727" style="position:absolute;visibility:visible;mso-wrap-style:square" from="30686,1936" to="34464,1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" strokecolor="#903" strokeweight="1.5pt"/>
                <v:line id="Line 43" o:spid="_x0000_s1728" style="position:absolute;flip:x;visibility:visible;mso-wrap-style:square" from="26924,1936" to="30686,1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" strokecolor="#903" strokeweight="1.5pt"/>
                <v:group id="Group 9048" o:spid="_x0000_s1729" style="position:absolute;left:12065;top:14017;width:5476;height:3651" coordorigin="12065,140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lVq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COnsPc8CY8AZn+AQAA//8DAFBLAQItABQABgAIAAAAIQDb4fbL7gAAAIUBAAATAAAAAAAAAAAA&#10;AAAAAAAAAABbQ29udGVudF9UeXBlc10ueG1sUEsBAi0AFAAGAAgAAAAhAFr0LFu/AAAAFQEAAAsA&#10;AAAAAAAAAAAAAAAAHwEAAF9yZWxzLy5yZWxzUEsBAi0AFAAGAAgAAAAhAIBKVWrEAAAA3QAAAA8A&#10;AAAAAAAAAAAAAAAABwIAAGRycy9kb3ducmV2LnhtbFBLBQYAAAAAAwADALcAAAD4AgAAAAA=&#10;">
                  <v:oval id="Oval 9049" o:spid="_x0000_s1730" style="position:absolute;left:12066;top:1401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" fillcolor="#ffc" strokecolor="#1f1a17" strokeweight="1.5pt"/>
                  <v:line id="Line 45" o:spid="_x0000_s1731" style="position:absolute;visibility:visible;mso-wrap-style:square" from="12065,14018" to="12065,14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" strokecolor="#1f1a17" strokeweight="1.5pt"/>
                  <v:line id="Line 46" o:spid="_x0000_s1732" style="position:absolute;visibility:visible;mso-wrap-style:square" from="12065,14018" to="12066,14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" strokecolor="#1f1a17" strokeweight="1.5pt"/>
                </v:group>
                <v:rect id="Rectangle 9052" o:spid="_x0000_s1733" style="position:absolute;left:8825;top:18413;width:12656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" filled="f" stroked="f">
                  <v:textbox style="mso-fit-shape-to-text:t" inset="0,0,0,0">
                    <w:txbxContent>
                      <w:p w14:paraId="202660DF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ViewApplicationDetailsPage</w:t>
                        </w:r>
                        <w:proofErr w:type="spellEnd"/>
                      </w:p>
                    </w:txbxContent>
                  </v:textbox>
                </v:rect>
                <v:line id="Line 49" o:spid="_x0000_s1734" style="position:absolute;flip:y;visibility:visible;mso-wrap-style:square" from="22574,15700" to="27654,15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" strokecolor="#903" strokeweight="1.5pt"/>
                <v:line id="Line 50" o:spid="_x0000_s1735" style="position:absolute;flip:x;visibility:visible;mso-wrap-style:square" from="17526,15732" to="22574,15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" strokecolor="#903" strokeweight="1.5pt"/>
                <v:group id="Group 9055" o:spid="_x0000_s1736" style="position:absolute;left:7842;top:333;width:5477;height:3635" coordorigin="7842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wp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mUJPD7JjwBufgBAAD//wMAUEsBAi0AFAAGAAgAAAAhANvh9svuAAAAhQEAABMAAAAAAAAA&#10;AAAAAAAAAAAAAFtDb250ZW50X1R5cGVzXS54bWxQSwECLQAUAAYACAAAACEAWvQsW78AAAAVAQAA&#10;CwAAAAAAAAAAAAAAAAAfAQAAX3JlbHMvLnJlbHNQSwECLQAUAAYACAAAACEA65JsKcYAAADdAAAA&#10;DwAAAAAAAAAAAAAAAAAHAgAAZHJzL2Rvd25yZXYueG1sUEsFBgAAAAADAAMAtwAAAPoCAAAAAA==&#10;">
                  <v:oval id="Oval 9056" o:spid="_x0000_s1737" style="position:absolute;left:7843;top:33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" fillcolor="#ffc" strokecolor="#1f1a17" strokeweight="1.5pt"/>
                  <v:line id="Line 52" o:spid="_x0000_s1738" style="position:absolute;visibility:visible;mso-wrap-style:square" from="7842,333" to="7842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" strokecolor="#1f1a17" strokeweight="1.5pt"/>
                  <v:line id="Line 53" o:spid="_x0000_s1739" style="position:absolute;visibility:visible;mso-wrap-style:square" from="7842,334" to="7843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" strokecolor="#1f1a17" strokeweight="1.5pt"/>
                </v:group>
                <v:rect id="Rectangle 9059" o:spid="_x0000_s1740" style="position:absolute;left:5920;top:5333;width:977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" filled="f" stroked="f">
                  <v:textbox style="mso-fit-shape-to-text:t" inset="0,0,0,0">
                    <w:txbxContent>
                      <w:p w14:paraId="7B5F0FA5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ApplySchoolBusPage</w:t>
                        </w:r>
                        <w:proofErr w:type="spellEnd"/>
                      </w:p>
                    </w:txbxContent>
                  </v:textbox>
                </v:rect>
                <v:line id="Line 56" o:spid="_x0000_s1741" style="position:absolute;flip:y;visibility:visible;mso-wrap-style:square" from="18224,1936" to="23161,1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" strokecolor="#903" strokeweight="1.5pt"/>
                <v:line id="Line 57" o:spid="_x0000_s1742" style="position:absolute;flip:x;visibility:visible;mso-wrap-style:square" from="13303,1984" to="18224,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" strokecolor="#903" strokeweight="1.5pt"/>
                <v:group id="Group 9062" o:spid="_x0000_s1743" style="position:absolute;left:8883;top:23066;width:5493;height:3635" coordorigin="8858,23066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z7g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CM0wX8vglPQK5/AAAA//8DAFBLAQItABQABgAIAAAAIQDb4fbL7gAAAIUBAAATAAAAAAAA&#10;AAAAAAAAAAAAAABbQ29udGVudF9UeXBlc10ueG1sUEsBAi0AFAAGAAgAAAAhAFr0LFu/AAAAFQEA&#10;AAsAAAAAAAAAAAAAAAAAHwEAAF9yZWxzLy5yZWxzUEsBAi0AFAAGAAgAAAAhAKoXPuDHAAAA3QAA&#10;AA8AAAAAAAAAAAAAAAAABwIAAGRycy9kb3ducmV2LnhtbFBLBQYAAAAAAwADALcAAAD7AgAAAAA=&#10;">
                  <v:oval id="Oval 9063" o:spid="_x0000_s1744" style="position:absolute;left:8859;top:23066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" fillcolor="#ffc" strokecolor="#1f1a17" strokeweight="1.5pt"/>
                  <v:line id="Line 59" o:spid="_x0000_s1745" style="position:absolute;visibility:visible;mso-wrap-style:square" from="8858,23066" to="8858,23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" strokecolor="#1f1a17" strokeweight="1.5pt"/>
                  <v:line id="Line 60" o:spid="_x0000_s1746" style="position:absolute;visibility:visible;mso-wrap-style:square" from="8858,23067" to="8859,2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" strokecolor="#1f1a17" strokeweight="1.5pt"/>
                </v:group>
                <v:rect id="Rectangle 9066" o:spid="_x0000_s1747" style="position:absolute;left:5285;top:28064;width:13443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" filled="f" stroked="f">
                  <v:textbox style="mso-fit-shape-to-text:t" inset="0,0,0,0">
                    <w:txbxContent>
                      <w:p w14:paraId="08E81578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CancelSeviceSchoolBusPage</w:t>
                        </w:r>
                        <w:proofErr w:type="spellEnd"/>
                      </w:p>
                    </w:txbxContent>
                  </v:textbox>
                </v:rect>
                <v:line id="Line 63" o:spid="_x0000_s1748" style="position:absolute;visibility:visible;mso-wrap-style:square" from="20145,24780" to="25971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" strokecolor="#903" strokeweight="1.5pt"/>
                <v:line id="Line 64" o:spid="_x0000_s1749" style="position:absolute;flip:x;visibility:visible;mso-wrap-style:square" from="14319,24780" to="20145,24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" strokecolor="#903" strokeweight="1.5pt"/>
                <v:group id="Group 9069" o:spid="_x0000_s1750" style="position:absolute;top:13731;width:2254;height:3048" coordorigin=",1373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">
                  <v:oval id="Oval 9070" o:spid="_x0000_s1751" style="position:absolute;top:1373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" filled="f" strokecolor="#903" strokeweight="1.5pt"/>
                  <v:line id="Line 66" o:spid="_x0000_s1752" style="position:absolute;visibility:visible;mso-wrap-style:square" from="0,13732" to="0,13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" strokecolor="#903" strokeweight="1.5pt"/>
                  <v:line id="Line 67" o:spid="_x0000_s1753" style="position:absolute;visibility:visible;mso-wrap-style:square" from="0,13732" to="1,13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" strokecolor="#903" strokeweight="1.5pt"/>
                  <v:shape id="Freeform 68" o:spid="_x0000_s1754" style="position:absolute;top:13733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" path="m,54l54,r54,54e" filled="f" strokecolor="#903" strokeweight="1.5pt">
                    <v:path arrowok="t" o:connecttype="custom" o:connectlocs="0,70;71,0;142,70" o:connectangles="0,0,0"/>
                  </v:shape>
                </v:group>
                <v:rect id="Rectangle 9074" o:spid="_x0000_s1755" style="position:absolute;top:18302;width:2997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" filled="f" stroked="f">
                  <v:textbox style="mso-fit-shape-to-text:t" inset="0,0,0,0">
                    <w:txbxContent>
                      <w:p w14:paraId="4A8C5F0E" w14:textId="77777777" w:rsidR="00A917E5" w:rsidRDefault="00A917E5" w:rsidP="00A917E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Parent</w:t>
                        </w:r>
                      </w:p>
                    </w:txbxContent>
                  </v:textbox>
                </v:rect>
                <v:line id="Line 71" o:spid="_x0000_s1756" style="position:absolute;visibility:visible;mso-wrap-style:square" from="7397,15684" to="12017,15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" strokecolor="#903" strokeweight="1.5pt"/>
                <v:line id="Line 72" o:spid="_x0000_s1757" style="position:absolute;flip:x y;visibility:visible;mso-wrap-style:square" from="2794,15621" to="7397,15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" strokecolor="#903" strokeweight="1.5pt"/>
                <v:line id="Line 73" o:spid="_x0000_s1758" style="position:absolute;flip:x;visibility:visible;mso-wrap-style:square" from="2667,10112" to="5111,13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" strokecolor="#903" strokeweight="1.5pt"/>
                <v:line id="Line 74" o:spid="_x0000_s1759" style="position:absolute;flip:y;visibility:visible;mso-wrap-style:square" from="5111,6540" to="7588,10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" strokecolor="#903" strokeweight="1.5pt"/>
                <v:line id="Line 75" o:spid="_x0000_s1760" style="position:absolute;flip:x y;visibility:visible;mso-wrap-style:square" from="2793,16889" to="8825,23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" strokecolor="#903" strokeweight="1.5pt"/>
                <w10:wrap anchorx="margin"/>
              </v:group>
            </w:pict>
          </mc:Fallback>
        </mc:AlternateContent>
      </w:r>
    </w:p>
    <w:p w14:paraId="6B76DEE7" w14:textId="3E14690D" w:rsidR="006217BE" w:rsidRDefault="006217BE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00EE3C7" w14:textId="46450AC8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1BB6B0D" w14:textId="6E06CE1A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61DA95E" w14:textId="0AF7409C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A7662C2" w14:textId="3AB78E42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ED95564" w14:textId="41F20A86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B0E58AD" w14:textId="7D8A9769" w:rsidR="00A917E5" w:rsidRDefault="00D7655F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D7655F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06016" behindDoc="0" locked="0" layoutInCell="1" allowOverlap="1" wp14:anchorId="7D2CE5BF" wp14:editId="4617FFC6">
                <wp:simplePos x="0" y="0"/>
                <wp:positionH relativeFrom="column">
                  <wp:posOffset>-60960</wp:posOffset>
                </wp:positionH>
                <wp:positionV relativeFrom="paragraph">
                  <wp:posOffset>403225</wp:posOffset>
                </wp:positionV>
                <wp:extent cx="5848985" cy="4200525"/>
                <wp:effectExtent l="0" t="0" r="18415" b="9525"/>
                <wp:wrapNone/>
                <wp:docPr id="9080" name="Group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985" cy="4200525"/>
                          <a:chOff x="0" y="0"/>
                          <a:chExt cx="4618429" cy="3316894"/>
                        </a:xfrm>
                      </wpg:grpSpPr>
                      <wpg:grpSp>
                        <wpg:cNvPr id="9081" name="Group 9081"/>
                        <wpg:cNvGrpSpPr>
                          <a:grpSpLocks/>
                        </wpg:cNvGrpSpPr>
                        <wpg:grpSpPr bwMode="auto">
                          <a:xfrm>
                            <a:off x="1476375" y="2835275"/>
                            <a:ext cx="381000" cy="254000"/>
                            <a:chOff x="1476375" y="2835275"/>
                            <a:chExt cx="240" cy="160"/>
                          </a:xfrm>
                        </wpg:grpSpPr>
                        <wps:wsp>
                          <wps:cNvPr id="9082" name="Oval 9082"/>
                          <wps:cNvSpPr>
                            <a:spLocks noChangeArrowheads="1"/>
                          </wps:cNvSpPr>
                          <wps:spPr bwMode="auto">
                            <a:xfrm>
                              <a:off x="1476455" y="2835275"/>
                              <a:ext cx="160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83" name="Line 81"/>
                          <wps:cNvCnPr/>
                          <wps:spPr bwMode="auto">
                            <a:xfrm>
                              <a:off x="1476375" y="2835313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84" name="Line 82"/>
                          <wps:cNvCnPr/>
                          <wps:spPr bwMode="auto">
                            <a:xfrm>
                              <a:off x="1476376" y="2835355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85" name="Rectangle 9085"/>
                        <wps:cNvSpPr>
                          <a:spLocks noChangeArrowheads="1"/>
                        </wps:cNvSpPr>
                        <wps:spPr bwMode="auto">
                          <a:xfrm>
                            <a:off x="1252445" y="3141229"/>
                            <a:ext cx="874382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5F564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ViewApplicationDetailsPage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86" name="Group 9086"/>
                        <wpg:cNvGrpSpPr>
                          <a:grpSpLocks/>
                        </wpg:cNvGrpSpPr>
                        <wpg:grpSpPr bwMode="auto">
                          <a:xfrm>
                            <a:off x="3548063" y="2842197"/>
                            <a:ext cx="157163" cy="211138"/>
                            <a:chOff x="3548063" y="2820987"/>
                            <a:chExt cx="99" cy="133"/>
                          </a:xfrm>
                        </wpg:grpSpPr>
                        <wps:wsp>
                          <wps:cNvPr id="9087" name="Oval 9087"/>
                          <wps:cNvSpPr>
                            <a:spLocks noChangeArrowheads="1"/>
                          </wps:cNvSpPr>
                          <wps:spPr bwMode="auto">
                            <a:xfrm>
                              <a:off x="3548091" y="2820987"/>
                              <a:ext cx="45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88" name="Line 86"/>
                          <wps:cNvCnPr/>
                          <wps:spPr bwMode="auto">
                            <a:xfrm>
                              <a:off x="3548112" y="2821031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89" name="Line 87"/>
                          <wps:cNvCnPr/>
                          <wps:spPr bwMode="auto">
                            <a:xfrm>
                              <a:off x="3548077" y="2821042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90" name="Freeform 88"/>
                          <wps:cNvSpPr>
                            <a:spLocks/>
                          </wps:cNvSpPr>
                          <wps:spPr bwMode="auto">
                            <a:xfrm>
                              <a:off x="3548063" y="2821072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091" name="Rectangle 9091"/>
                        <wps:cNvSpPr>
                          <a:spLocks noChangeArrowheads="1"/>
                        </wps:cNvSpPr>
                        <wps:spPr bwMode="auto">
                          <a:xfrm>
                            <a:off x="3470017" y="3138325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3DD02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092" name="Group 9092"/>
                        <wpg:cNvGrpSpPr>
                          <a:grpSpLocks/>
                        </wpg:cNvGrpSpPr>
                        <wpg:grpSpPr bwMode="auto">
                          <a:xfrm>
                            <a:off x="2549525" y="2843969"/>
                            <a:ext cx="258763" cy="269876"/>
                            <a:chOff x="2549525" y="2827337"/>
                            <a:chExt cx="163" cy="170"/>
                          </a:xfrm>
                        </wpg:grpSpPr>
                        <wps:wsp>
                          <wps:cNvPr id="9093" name="Oval 9093"/>
                          <wps:cNvSpPr>
                            <a:spLocks noChangeArrowheads="1"/>
                          </wps:cNvSpPr>
                          <wps:spPr bwMode="auto">
                            <a:xfrm>
                              <a:off x="2549525" y="2827350"/>
                              <a:ext cx="163" cy="1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94" name="Line 92"/>
                          <wps:cNvCnPr/>
                          <wps:spPr bwMode="auto">
                            <a:xfrm flipH="1">
                              <a:off x="2549590" y="2827337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95" name="Line 93"/>
                          <wps:cNvCnPr/>
                          <wps:spPr bwMode="auto">
                            <a:xfrm flipH="1" flipV="1">
                              <a:off x="2549590" y="2827352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096" name="Rectangle 9096"/>
                        <wps:cNvSpPr>
                          <a:spLocks noChangeArrowheads="1"/>
                        </wps:cNvSpPr>
                        <wps:spPr bwMode="auto">
                          <a:xfrm>
                            <a:off x="2200112" y="3149438"/>
                            <a:ext cx="1014765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29435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ViewApplicationDetailsController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97" name="Line 96"/>
                        <wps:cNvCnPr/>
                        <wps:spPr bwMode="auto">
                          <a:xfrm>
                            <a:off x="2200275" y="2962275"/>
                            <a:ext cx="3460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8" name="Line 97"/>
                        <wps:cNvCnPr/>
                        <wps:spPr bwMode="auto">
                          <a:xfrm flipH="1">
                            <a:off x="1855788" y="2962275"/>
                            <a:ext cx="34448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9" name="Line 98"/>
                        <wps:cNvCnPr/>
                        <wps:spPr bwMode="auto">
                          <a:xfrm flipV="1">
                            <a:off x="3175000" y="2952750"/>
                            <a:ext cx="369888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0" name="Line 99"/>
                        <wps:cNvCnPr/>
                        <wps:spPr bwMode="auto">
                          <a:xfrm flipH="1">
                            <a:off x="2808288" y="2954337"/>
                            <a:ext cx="366713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01" name="Group 9101"/>
                        <wpg:cNvGrpSpPr>
                          <a:grpSpLocks/>
                        </wpg:cNvGrpSpPr>
                        <wpg:grpSpPr bwMode="auto">
                          <a:xfrm>
                            <a:off x="2438400" y="2085975"/>
                            <a:ext cx="381000" cy="254000"/>
                            <a:chOff x="2438400" y="2085975"/>
                            <a:chExt cx="240" cy="160"/>
                          </a:xfrm>
                        </wpg:grpSpPr>
                        <wps:wsp>
                          <wps:cNvPr id="9102" name="Oval 9102"/>
                          <wps:cNvSpPr>
                            <a:spLocks noChangeArrowheads="1"/>
                          </wps:cNvSpPr>
                          <wps:spPr bwMode="auto">
                            <a:xfrm>
                              <a:off x="2438480" y="2085975"/>
                              <a:ext cx="160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03" name="Line 101"/>
                          <wps:cNvCnPr/>
                          <wps:spPr bwMode="auto">
                            <a:xfrm>
                              <a:off x="2438400" y="2086013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04" name="Line 102"/>
                          <wps:cNvCnPr/>
                          <wps:spPr bwMode="auto">
                            <a:xfrm>
                              <a:off x="2438400" y="2086055"/>
                              <a:ext cx="8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05" name="Rectangle 9105"/>
                        <wps:cNvSpPr>
                          <a:spLocks noChangeArrowheads="1"/>
                        </wps:cNvSpPr>
                        <wps:spPr bwMode="auto">
                          <a:xfrm>
                            <a:off x="2271544" y="2433375"/>
                            <a:ext cx="769095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C801B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ApproveApplicationPage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06" name="Group 9106"/>
                        <wpg:cNvGrpSpPr>
                          <a:grpSpLocks/>
                        </wpg:cNvGrpSpPr>
                        <wpg:grpSpPr bwMode="auto">
                          <a:xfrm>
                            <a:off x="4368801" y="2117654"/>
                            <a:ext cx="155575" cy="211138"/>
                            <a:chOff x="4368800" y="2101850"/>
                            <a:chExt cx="98" cy="133"/>
                          </a:xfrm>
                        </wpg:grpSpPr>
                        <wps:wsp>
                          <wps:cNvPr id="9107" name="Oval 9107"/>
                          <wps:cNvSpPr>
                            <a:spLocks noChangeArrowheads="1"/>
                          </wps:cNvSpPr>
                          <wps:spPr bwMode="auto">
                            <a:xfrm>
                              <a:off x="4368827" y="2101850"/>
                              <a:ext cx="46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08" name="Line 106"/>
                          <wps:cNvCnPr/>
                          <wps:spPr bwMode="auto">
                            <a:xfrm>
                              <a:off x="4368849" y="2101894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09" name="Line 107"/>
                          <wps:cNvCnPr/>
                          <wps:spPr bwMode="auto">
                            <a:xfrm>
                              <a:off x="4368813" y="2101905"/>
                              <a:ext cx="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10" name="Freeform 108"/>
                          <wps:cNvSpPr>
                            <a:spLocks/>
                          </wps:cNvSpPr>
                          <wps:spPr bwMode="auto">
                            <a:xfrm>
                              <a:off x="4368800" y="2101935"/>
                              <a:ext cx="98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11" name="Rectangle 9111"/>
                        <wps:cNvSpPr>
                          <a:spLocks noChangeArrowheads="1"/>
                        </wps:cNvSpPr>
                        <wps:spPr bwMode="auto">
                          <a:xfrm>
                            <a:off x="4343078" y="2419090"/>
                            <a:ext cx="265724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B7741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Line API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12" name="Group 9112"/>
                        <wpg:cNvGrpSpPr>
                          <a:grpSpLocks/>
                        </wpg:cNvGrpSpPr>
                        <wpg:grpSpPr bwMode="auto">
                          <a:xfrm>
                            <a:off x="3400425" y="2101511"/>
                            <a:ext cx="258763" cy="268288"/>
                            <a:chOff x="3400425" y="2089150"/>
                            <a:chExt cx="163" cy="169"/>
                          </a:xfrm>
                        </wpg:grpSpPr>
                        <wps:wsp>
                          <wps:cNvPr id="9113" name="Oval 91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400425" y="2089163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14" name="Line 112"/>
                          <wps:cNvCnPr/>
                          <wps:spPr bwMode="auto">
                            <a:xfrm flipH="1">
                              <a:off x="3400490" y="2089150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15" name="Line 113"/>
                          <wps:cNvCnPr/>
                          <wps:spPr bwMode="auto">
                            <a:xfrm flipH="1" flipV="1">
                              <a:off x="3400490" y="2089164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16" name="Rectangle 9116"/>
                        <wps:cNvSpPr>
                          <a:spLocks noChangeArrowheads="1"/>
                        </wps:cNvSpPr>
                        <wps:spPr bwMode="auto">
                          <a:xfrm>
                            <a:off x="3109683" y="2452423"/>
                            <a:ext cx="909478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2AE4BC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ApproveApplicationController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17" name="Line 116"/>
                        <wps:cNvCnPr/>
                        <wps:spPr bwMode="auto">
                          <a:xfrm>
                            <a:off x="3108325" y="2212975"/>
                            <a:ext cx="290513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8" name="Line 117"/>
                        <wps:cNvCnPr/>
                        <wps:spPr bwMode="auto">
                          <a:xfrm flipH="1" flipV="1">
                            <a:off x="2817813" y="2211387"/>
                            <a:ext cx="290513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9" name="Line 118"/>
                        <wps:cNvCnPr/>
                        <wps:spPr bwMode="auto">
                          <a:xfrm>
                            <a:off x="4011613" y="2224087"/>
                            <a:ext cx="355600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0" name="Line 119"/>
                        <wps:cNvCnPr/>
                        <wps:spPr bwMode="auto">
                          <a:xfrm flipH="1" flipV="1">
                            <a:off x="3657600" y="2222500"/>
                            <a:ext cx="354013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21" name="Group 9121"/>
                        <wpg:cNvGrpSpPr>
                          <a:grpSpLocks/>
                        </wpg:cNvGrpSpPr>
                        <wpg:grpSpPr bwMode="auto">
                          <a:xfrm>
                            <a:off x="3994151" y="1694976"/>
                            <a:ext cx="155575" cy="212727"/>
                            <a:chOff x="3994150" y="1670050"/>
                            <a:chExt cx="98" cy="134"/>
                          </a:xfrm>
                        </wpg:grpSpPr>
                        <wps:wsp>
                          <wps:cNvPr id="9122" name="Oval 91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4177" y="1670050"/>
                              <a:ext cx="46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23" name="Line 121"/>
                          <wps:cNvCnPr/>
                          <wps:spPr bwMode="auto">
                            <a:xfrm>
                              <a:off x="3994199" y="1670094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24" name="Line 122"/>
                          <wps:cNvCnPr/>
                          <wps:spPr bwMode="auto">
                            <a:xfrm>
                              <a:off x="3994163" y="1670106"/>
                              <a:ext cx="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25" name="Freeform 123"/>
                          <wps:cNvSpPr>
                            <a:spLocks/>
                          </wps:cNvSpPr>
                          <wps:spPr bwMode="auto">
                            <a:xfrm>
                              <a:off x="3994150" y="1670136"/>
                              <a:ext cx="98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26" name="Rectangle 9126"/>
                        <wps:cNvSpPr>
                          <a:spLocks noChangeArrowheads="1"/>
                        </wps:cNvSpPr>
                        <wps:spPr bwMode="auto">
                          <a:xfrm>
                            <a:off x="3916073" y="1988922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95DE54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27" name="Line 126"/>
                        <wps:cNvCnPr/>
                        <wps:spPr bwMode="auto">
                          <a:xfrm flipH="1">
                            <a:off x="3657600" y="2030412"/>
                            <a:ext cx="123825" cy="920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8" name="Line 127"/>
                        <wps:cNvCnPr/>
                        <wps:spPr bwMode="auto">
                          <a:xfrm flipV="1">
                            <a:off x="3781425" y="1939925"/>
                            <a:ext cx="123825" cy="904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29" name="Group 9129"/>
                        <wpg:cNvGrpSpPr>
                          <a:grpSpLocks/>
                        </wpg:cNvGrpSpPr>
                        <wpg:grpSpPr bwMode="auto">
                          <a:xfrm>
                            <a:off x="1538288" y="2101511"/>
                            <a:ext cx="258763" cy="268288"/>
                            <a:chOff x="1538288" y="2089150"/>
                            <a:chExt cx="163" cy="169"/>
                          </a:xfrm>
                        </wpg:grpSpPr>
                        <wps:wsp>
                          <wps:cNvPr id="9130" name="Oval 9130"/>
                          <wps:cNvSpPr>
                            <a:spLocks noChangeArrowheads="1"/>
                          </wps:cNvSpPr>
                          <wps:spPr bwMode="auto">
                            <a:xfrm>
                              <a:off x="1538288" y="2089163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31" name="Line 129"/>
                          <wps:cNvCnPr/>
                          <wps:spPr bwMode="auto">
                            <a:xfrm flipH="1">
                              <a:off x="1538352" y="2089150"/>
                              <a:ext cx="36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32" name="Line 130"/>
                          <wps:cNvCnPr/>
                          <wps:spPr bwMode="auto">
                            <a:xfrm flipH="1" flipV="1">
                              <a:off x="1538352" y="2089164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33" name="Rectangle 9133"/>
                        <wps:cNvSpPr>
                          <a:spLocks noChangeArrowheads="1"/>
                        </wps:cNvSpPr>
                        <wps:spPr bwMode="auto">
                          <a:xfrm>
                            <a:off x="1309591" y="2452423"/>
                            <a:ext cx="757063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7F3B25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ListApplicationController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34" name="Line 133"/>
                        <wps:cNvCnPr/>
                        <wps:spPr bwMode="auto">
                          <a:xfrm flipV="1">
                            <a:off x="1666875" y="2536825"/>
                            <a:ext cx="0" cy="29686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5" name="Line 134"/>
                        <wps:cNvCnPr/>
                        <wps:spPr bwMode="auto">
                          <a:xfrm>
                            <a:off x="1666875" y="2536825"/>
                            <a:ext cx="25400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6" name="Line 135"/>
                        <wps:cNvCnPr/>
                        <wps:spPr bwMode="auto">
                          <a:xfrm flipH="1">
                            <a:off x="1641475" y="2536825"/>
                            <a:ext cx="25400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7" name="Line 136"/>
                        <wps:cNvCnPr/>
                        <wps:spPr bwMode="auto">
                          <a:xfrm flipH="1">
                            <a:off x="1795463" y="2211387"/>
                            <a:ext cx="638175" cy="476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8" name="Line 137"/>
                        <wps:cNvCnPr/>
                        <wps:spPr bwMode="auto">
                          <a:xfrm>
                            <a:off x="1795463" y="2216150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9" name="Line 138"/>
                        <wps:cNvCnPr/>
                        <wps:spPr bwMode="auto">
                          <a:xfrm flipV="1">
                            <a:off x="1795463" y="2190750"/>
                            <a:ext cx="60325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0" name="Group 9140"/>
                        <wpg:cNvGrpSpPr>
                          <a:grpSpLocks/>
                        </wpg:cNvGrpSpPr>
                        <wpg:grpSpPr bwMode="auto">
                          <a:xfrm>
                            <a:off x="2206625" y="1677715"/>
                            <a:ext cx="157163" cy="212726"/>
                            <a:chOff x="2206625" y="1665287"/>
                            <a:chExt cx="99" cy="134"/>
                          </a:xfrm>
                        </wpg:grpSpPr>
                        <wps:wsp>
                          <wps:cNvPr id="9141" name="Oval 9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06653" y="1665287"/>
                              <a:ext cx="45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42" name="Line 140"/>
                          <wps:cNvCnPr/>
                          <wps:spPr bwMode="auto">
                            <a:xfrm>
                              <a:off x="2206675" y="1665331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43" name="Line 141"/>
                          <wps:cNvCnPr/>
                          <wps:spPr bwMode="auto">
                            <a:xfrm>
                              <a:off x="2206639" y="1665343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44" name="Freeform 142"/>
                          <wps:cNvSpPr>
                            <a:spLocks/>
                          </wps:cNvSpPr>
                          <wps:spPr bwMode="auto">
                            <a:xfrm>
                              <a:off x="2206625" y="1665372"/>
                              <a:ext cx="99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45" name="Rectangle 9145"/>
                        <wps:cNvSpPr>
                          <a:spLocks noChangeArrowheads="1"/>
                        </wps:cNvSpPr>
                        <wps:spPr bwMode="auto">
                          <a:xfrm>
                            <a:off x="2128680" y="1982573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0CD362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46" name="Line 145"/>
                        <wps:cNvCnPr/>
                        <wps:spPr bwMode="auto">
                          <a:xfrm flipH="1">
                            <a:off x="1795463" y="1993900"/>
                            <a:ext cx="204788" cy="136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47" name="Line 146"/>
                        <wps:cNvCnPr/>
                        <wps:spPr bwMode="auto">
                          <a:xfrm flipV="1">
                            <a:off x="2000251" y="1871433"/>
                            <a:ext cx="176118" cy="12246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8" name="Group 9148"/>
                        <wpg:cNvGrpSpPr>
                          <a:grpSpLocks/>
                        </wpg:cNvGrpSpPr>
                        <wpg:grpSpPr bwMode="auto">
                          <a:xfrm>
                            <a:off x="2686050" y="587375"/>
                            <a:ext cx="381000" cy="252412"/>
                            <a:chOff x="2686050" y="587375"/>
                            <a:chExt cx="240" cy="159"/>
                          </a:xfrm>
                        </wpg:grpSpPr>
                        <wps:wsp>
                          <wps:cNvPr id="9149" name="Oval 9149"/>
                          <wps:cNvSpPr>
                            <a:spLocks noChangeArrowheads="1"/>
                          </wps:cNvSpPr>
                          <wps:spPr bwMode="auto">
                            <a:xfrm>
                              <a:off x="2686130" y="587375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50" name="Line 148"/>
                          <wps:cNvCnPr/>
                          <wps:spPr bwMode="auto">
                            <a:xfrm>
                              <a:off x="2686050" y="587412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51" name="Line 149"/>
                          <wps:cNvCnPr/>
                          <wps:spPr bwMode="auto">
                            <a:xfrm>
                              <a:off x="2686051" y="587455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52" name="Rectangle 9152"/>
                        <wps:cNvSpPr>
                          <a:spLocks noChangeArrowheads="1"/>
                        </wps:cNvSpPr>
                        <wps:spPr bwMode="auto">
                          <a:xfrm>
                            <a:off x="2593783" y="934936"/>
                            <a:ext cx="612669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162161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RegisterDriverPage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53" name="Group 9153"/>
                        <wpg:cNvGrpSpPr>
                          <a:grpSpLocks/>
                        </wpg:cNvGrpSpPr>
                        <wpg:grpSpPr bwMode="auto">
                          <a:xfrm>
                            <a:off x="4318001" y="561975"/>
                            <a:ext cx="155575" cy="211137"/>
                            <a:chOff x="4318000" y="561975"/>
                            <a:chExt cx="98" cy="133"/>
                          </a:xfrm>
                        </wpg:grpSpPr>
                        <wps:wsp>
                          <wps:cNvPr id="9154" name="Oval 9154"/>
                          <wps:cNvSpPr>
                            <a:spLocks noChangeArrowheads="1"/>
                          </wps:cNvSpPr>
                          <wps:spPr bwMode="auto">
                            <a:xfrm>
                              <a:off x="4318027" y="561975"/>
                              <a:ext cx="46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55" name="Line 153"/>
                          <wps:cNvCnPr/>
                          <wps:spPr bwMode="auto">
                            <a:xfrm>
                              <a:off x="4318049" y="562019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56" name="Line 154"/>
                          <wps:cNvCnPr/>
                          <wps:spPr bwMode="auto">
                            <a:xfrm>
                              <a:off x="4318013" y="562030"/>
                              <a:ext cx="7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57" name="Freeform 155"/>
                          <wps:cNvSpPr>
                            <a:spLocks/>
                          </wps:cNvSpPr>
                          <wps:spPr bwMode="auto">
                            <a:xfrm>
                              <a:off x="4318000" y="562060"/>
                              <a:ext cx="98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58" name="Rectangle 9158"/>
                        <wps:cNvSpPr>
                          <a:spLocks noChangeArrowheads="1"/>
                        </wps:cNvSpPr>
                        <wps:spPr bwMode="auto">
                          <a:xfrm>
                            <a:off x="4239898" y="879380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B6AB7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59" name="Group 9159"/>
                        <wpg:cNvGrpSpPr>
                          <a:grpSpLocks/>
                        </wpg:cNvGrpSpPr>
                        <wpg:grpSpPr bwMode="auto">
                          <a:xfrm>
                            <a:off x="3532188" y="578076"/>
                            <a:ext cx="258763" cy="268288"/>
                            <a:chOff x="3532188" y="574675"/>
                            <a:chExt cx="163" cy="169"/>
                          </a:xfrm>
                        </wpg:grpSpPr>
                        <wps:wsp>
                          <wps:cNvPr id="9160" name="Oval 9160"/>
                          <wps:cNvSpPr>
                            <a:spLocks noChangeArrowheads="1"/>
                          </wps:cNvSpPr>
                          <wps:spPr bwMode="auto">
                            <a:xfrm>
                              <a:off x="3532188" y="574688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61" name="Line 159"/>
                          <wps:cNvCnPr/>
                          <wps:spPr bwMode="auto">
                            <a:xfrm flipH="1">
                              <a:off x="3532253" y="574675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62" name="Line 160"/>
                          <wps:cNvCnPr/>
                          <wps:spPr bwMode="auto">
                            <a:xfrm flipH="1" flipV="1">
                              <a:off x="3532253" y="574689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63" name="Rectangle 9163"/>
                        <wps:cNvSpPr>
                          <a:spLocks noChangeArrowheads="1"/>
                        </wps:cNvSpPr>
                        <wps:spPr bwMode="auto">
                          <a:xfrm>
                            <a:off x="3312864" y="938111"/>
                            <a:ext cx="753052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9DEA7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RegisterDriverController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64" name="Line 163"/>
                        <wps:cNvCnPr/>
                        <wps:spPr bwMode="auto">
                          <a:xfrm>
                            <a:off x="3297238" y="706437"/>
                            <a:ext cx="230188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5" name="Line 164"/>
                        <wps:cNvCnPr/>
                        <wps:spPr bwMode="auto">
                          <a:xfrm flipH="1">
                            <a:off x="3065463" y="706437"/>
                            <a:ext cx="2317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6" name="Line 165"/>
                        <wps:cNvCnPr/>
                        <wps:spPr bwMode="auto">
                          <a:xfrm flipV="1">
                            <a:off x="4051300" y="693737"/>
                            <a:ext cx="263525" cy="3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7" name="Line 166"/>
                        <wps:cNvCnPr/>
                        <wps:spPr bwMode="auto">
                          <a:xfrm flipH="1">
                            <a:off x="3789363" y="696912"/>
                            <a:ext cx="261938" cy="476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68" name="Group 9168"/>
                        <wpg:cNvGrpSpPr>
                          <a:grpSpLocks/>
                        </wpg:cNvGrpSpPr>
                        <wpg:grpSpPr bwMode="auto">
                          <a:xfrm>
                            <a:off x="671513" y="2122487"/>
                            <a:ext cx="381000" cy="252412"/>
                            <a:chOff x="671513" y="2122487"/>
                            <a:chExt cx="240" cy="159"/>
                          </a:xfrm>
                        </wpg:grpSpPr>
                        <wps:wsp>
                          <wps:cNvPr id="9169" name="Oval 9169"/>
                          <wps:cNvSpPr>
                            <a:spLocks noChangeArrowheads="1"/>
                          </wps:cNvSpPr>
                          <wps:spPr bwMode="auto">
                            <a:xfrm>
                              <a:off x="671593" y="2122487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70" name="Line 168"/>
                          <wps:cNvCnPr/>
                          <wps:spPr bwMode="auto">
                            <a:xfrm>
                              <a:off x="671513" y="2122524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71" name="Line 169"/>
                          <wps:cNvCnPr/>
                          <wps:spPr bwMode="auto">
                            <a:xfrm>
                              <a:off x="671514" y="2122566"/>
                              <a:ext cx="79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72" name="Rectangle 9172"/>
                        <wps:cNvSpPr>
                          <a:spLocks noChangeArrowheads="1"/>
                        </wps:cNvSpPr>
                        <wps:spPr bwMode="auto">
                          <a:xfrm>
                            <a:off x="568282" y="2469884"/>
                            <a:ext cx="616680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AF5CEB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ListApplicationPage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73" name="Line 172"/>
                        <wps:cNvCnPr/>
                        <wps:spPr bwMode="auto">
                          <a:xfrm flipV="1">
                            <a:off x="1292225" y="2222500"/>
                            <a:ext cx="241300" cy="793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4" name="Line 173"/>
                        <wps:cNvCnPr/>
                        <wps:spPr bwMode="auto">
                          <a:xfrm flipH="1">
                            <a:off x="1050925" y="2230437"/>
                            <a:ext cx="241300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75" name="Group 9175"/>
                        <wpg:cNvGrpSpPr>
                          <a:grpSpLocks/>
                        </wpg:cNvGrpSpPr>
                        <wpg:grpSpPr bwMode="auto">
                          <a:xfrm>
                            <a:off x="0" y="1234764"/>
                            <a:ext cx="157163" cy="211138"/>
                            <a:chOff x="0" y="1225550"/>
                            <a:chExt cx="99" cy="133"/>
                          </a:xfrm>
                        </wpg:grpSpPr>
                        <wps:wsp>
                          <wps:cNvPr id="9176" name="Oval 9176"/>
                          <wps:cNvSpPr>
                            <a:spLocks noChangeArrowheads="1"/>
                          </wps:cNvSpPr>
                          <wps:spPr bwMode="auto">
                            <a:xfrm>
                              <a:off x="28" y="1225550"/>
                              <a:ext cx="45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77" name="Line 175"/>
                          <wps:cNvCnPr/>
                          <wps:spPr bwMode="auto">
                            <a:xfrm>
                              <a:off x="49" y="1225594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78" name="Line 176"/>
                          <wps:cNvCnPr/>
                          <wps:spPr bwMode="auto">
                            <a:xfrm>
                              <a:off x="14" y="1225605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79" name="Freeform 177"/>
                          <wps:cNvSpPr>
                            <a:spLocks/>
                          </wps:cNvSpPr>
                          <wps:spPr bwMode="auto">
                            <a:xfrm>
                              <a:off x="0" y="1225635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80" name="Rectangle 9180"/>
                        <wps:cNvSpPr>
                          <a:spLocks noChangeArrowheads="1"/>
                        </wps:cNvSpPr>
                        <wps:spPr bwMode="auto">
                          <a:xfrm>
                            <a:off x="17462" y="1542883"/>
                            <a:ext cx="18751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CA2AD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81" name="Line 180"/>
                        <wps:cNvCnPr/>
                        <wps:spPr bwMode="auto">
                          <a:xfrm>
                            <a:off x="471488" y="1793875"/>
                            <a:ext cx="276225" cy="32543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2" name="Line 181"/>
                        <wps:cNvCnPr/>
                        <wps:spPr bwMode="auto">
                          <a:xfrm flipH="1" flipV="1">
                            <a:off x="193675" y="1470025"/>
                            <a:ext cx="277813" cy="323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83" name="Group 9183"/>
                        <wpg:cNvGrpSpPr>
                          <a:grpSpLocks/>
                        </wpg:cNvGrpSpPr>
                        <wpg:grpSpPr bwMode="auto">
                          <a:xfrm>
                            <a:off x="793750" y="1184275"/>
                            <a:ext cx="381000" cy="254000"/>
                            <a:chOff x="793750" y="1184275"/>
                            <a:chExt cx="240" cy="160"/>
                          </a:xfrm>
                        </wpg:grpSpPr>
                        <wps:wsp>
                          <wps:cNvPr id="9184" name="Oval 9184"/>
                          <wps:cNvSpPr>
                            <a:spLocks noChangeArrowheads="1"/>
                          </wps:cNvSpPr>
                          <wps:spPr bwMode="auto">
                            <a:xfrm>
                              <a:off x="793830" y="1184275"/>
                              <a:ext cx="160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85" name="Line 183"/>
                          <wps:cNvCnPr/>
                          <wps:spPr bwMode="auto">
                            <a:xfrm>
                              <a:off x="793750" y="1184313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86" name="Line 184"/>
                          <wps:cNvCnPr/>
                          <wps:spPr bwMode="auto">
                            <a:xfrm>
                              <a:off x="793750" y="1184355"/>
                              <a:ext cx="8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187" name="Rectangle 9187"/>
                        <wps:cNvSpPr>
                          <a:spLocks noChangeArrowheads="1"/>
                        </wps:cNvSpPr>
                        <wps:spPr bwMode="auto">
                          <a:xfrm>
                            <a:off x="673050" y="1531772"/>
                            <a:ext cx="671329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4991A1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88" name="Line 187"/>
                        <wps:cNvCnPr/>
                        <wps:spPr bwMode="auto">
                          <a:xfrm flipV="1">
                            <a:off x="490538" y="1314450"/>
                            <a:ext cx="300038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9" name="Line 188"/>
                        <wps:cNvCnPr/>
                        <wps:spPr bwMode="auto">
                          <a:xfrm flipH="1">
                            <a:off x="193675" y="1330325"/>
                            <a:ext cx="296863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90" name="Group 9190"/>
                        <wpg:cNvGrpSpPr>
                          <a:grpSpLocks/>
                        </wpg:cNvGrpSpPr>
                        <wpg:grpSpPr bwMode="auto">
                          <a:xfrm>
                            <a:off x="2500313" y="1237397"/>
                            <a:ext cx="157163" cy="212727"/>
                            <a:chOff x="2500313" y="1219200"/>
                            <a:chExt cx="99" cy="134"/>
                          </a:xfrm>
                        </wpg:grpSpPr>
                        <wps:wsp>
                          <wps:cNvPr id="9191" name="Oval 9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00341" y="1219200"/>
                              <a:ext cx="45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92" name="Line 190"/>
                          <wps:cNvCnPr/>
                          <wps:spPr bwMode="auto">
                            <a:xfrm>
                              <a:off x="2500363" y="1219244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93" name="Line 191"/>
                          <wps:cNvCnPr/>
                          <wps:spPr bwMode="auto">
                            <a:xfrm>
                              <a:off x="2500327" y="1219256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94" name="Freeform 192"/>
                          <wps:cNvSpPr>
                            <a:spLocks/>
                          </wps:cNvSpPr>
                          <wps:spPr bwMode="auto">
                            <a:xfrm>
                              <a:off x="2500313" y="1219286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195" name="Rectangle 9195"/>
                        <wps:cNvSpPr>
                          <a:spLocks noChangeArrowheads="1"/>
                        </wps:cNvSpPr>
                        <wps:spPr bwMode="auto">
                          <a:xfrm>
                            <a:off x="2422343" y="1538122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48B9B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196" name="Group 9196"/>
                        <wpg:cNvGrpSpPr>
                          <a:grpSpLocks/>
                        </wpg:cNvGrpSpPr>
                        <wpg:grpSpPr bwMode="auto">
                          <a:xfrm>
                            <a:off x="1700213" y="1178467"/>
                            <a:ext cx="258763" cy="269876"/>
                            <a:chOff x="1700213" y="1171575"/>
                            <a:chExt cx="163" cy="170"/>
                          </a:xfrm>
                        </wpg:grpSpPr>
                        <wps:wsp>
                          <wps:cNvPr id="9197" name="Oval 919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00213" y="1171588"/>
                              <a:ext cx="163" cy="15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98" name="Line 196"/>
                          <wps:cNvCnPr/>
                          <wps:spPr bwMode="auto">
                            <a:xfrm flipH="1">
                              <a:off x="1700277" y="1171575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199" name="Line 197"/>
                          <wps:cNvCnPr/>
                          <wps:spPr bwMode="auto">
                            <a:xfrm flipH="1" flipV="1">
                              <a:off x="1700278" y="1171590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00" name="Rectangle 9200"/>
                        <wps:cNvSpPr>
                          <a:spLocks noChangeArrowheads="1"/>
                        </wps:cNvSpPr>
                        <wps:spPr bwMode="auto">
                          <a:xfrm>
                            <a:off x="1455629" y="1536535"/>
                            <a:ext cx="811712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C830A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01" name="Line 200"/>
                        <wps:cNvCnPr/>
                        <wps:spPr bwMode="auto">
                          <a:xfrm>
                            <a:off x="1431925" y="1304925"/>
                            <a:ext cx="261938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2" name="Line 201"/>
                        <wps:cNvCnPr/>
                        <wps:spPr bwMode="auto">
                          <a:xfrm flipH="1">
                            <a:off x="1173163" y="1304925"/>
                            <a:ext cx="2587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3" name="Line 202"/>
                        <wps:cNvCnPr/>
                        <wps:spPr bwMode="auto">
                          <a:xfrm>
                            <a:off x="2225675" y="1325562"/>
                            <a:ext cx="269875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4" name="Line 203"/>
                        <wps:cNvCnPr/>
                        <wps:spPr bwMode="auto">
                          <a:xfrm flipH="1" flipV="1">
                            <a:off x="1957388" y="1309687"/>
                            <a:ext cx="268288" cy="15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05" name="Group 9205"/>
                        <wpg:cNvGrpSpPr>
                          <a:grpSpLocks/>
                        </wpg:cNvGrpSpPr>
                        <wpg:grpSpPr bwMode="auto">
                          <a:xfrm>
                            <a:off x="828675" y="612775"/>
                            <a:ext cx="381000" cy="252412"/>
                            <a:chOff x="828675" y="612775"/>
                            <a:chExt cx="240" cy="159"/>
                          </a:xfrm>
                        </wpg:grpSpPr>
                        <wps:wsp>
                          <wps:cNvPr id="9206" name="Oval 9206"/>
                          <wps:cNvSpPr>
                            <a:spLocks noChangeArrowheads="1"/>
                          </wps:cNvSpPr>
                          <wps:spPr bwMode="auto">
                            <a:xfrm>
                              <a:off x="828755" y="612775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07" name="Line 205"/>
                          <wps:cNvCnPr/>
                          <wps:spPr bwMode="auto">
                            <a:xfrm>
                              <a:off x="828675" y="612812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08" name="Line 206"/>
                          <wps:cNvCnPr/>
                          <wps:spPr bwMode="auto">
                            <a:xfrm>
                              <a:off x="828676" y="612855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09" name="Rectangle 9209"/>
                        <wps:cNvSpPr>
                          <a:spLocks noChangeArrowheads="1"/>
                        </wps:cNvSpPr>
                        <wps:spPr bwMode="auto">
                          <a:xfrm>
                            <a:off x="780992" y="960334"/>
                            <a:ext cx="522925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4BE648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LoginDriverPage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10" name="Line 209"/>
                        <wps:cNvCnPr/>
                        <wps:spPr bwMode="auto">
                          <a:xfrm flipV="1">
                            <a:off x="482600" y="901700"/>
                            <a:ext cx="288925" cy="1920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11" name="Line 210"/>
                        <wps:cNvCnPr/>
                        <wps:spPr bwMode="auto">
                          <a:xfrm flipH="1">
                            <a:off x="193675" y="1093787"/>
                            <a:ext cx="288925" cy="1920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12" name="Group 9212"/>
                        <wpg:cNvGrpSpPr>
                          <a:grpSpLocks/>
                        </wpg:cNvGrpSpPr>
                        <wpg:grpSpPr bwMode="auto">
                          <a:xfrm>
                            <a:off x="1771650" y="0"/>
                            <a:ext cx="157163" cy="211138"/>
                            <a:chOff x="1771650" y="0"/>
                            <a:chExt cx="99" cy="133"/>
                          </a:xfrm>
                        </wpg:grpSpPr>
                        <wps:wsp>
                          <wps:cNvPr id="9213" name="Oval 92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771677" y="0"/>
                              <a:ext cx="46" cy="4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14" name="Line 212"/>
                          <wps:cNvCnPr/>
                          <wps:spPr bwMode="auto">
                            <a:xfrm>
                              <a:off x="1771699" y="44"/>
                              <a:ext cx="0" cy="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15" name="Line 213"/>
                          <wps:cNvCnPr/>
                          <wps:spPr bwMode="auto">
                            <a:xfrm>
                              <a:off x="1771664" y="55"/>
                              <a:ext cx="7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16" name="Freeform 214"/>
                          <wps:cNvSpPr>
                            <a:spLocks/>
                          </wps:cNvSpPr>
                          <wps:spPr bwMode="auto">
                            <a:xfrm>
                              <a:off x="1771650" y="85"/>
                              <a:ext cx="99" cy="4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17" name="Rectangle 9217"/>
                        <wps:cNvSpPr>
                          <a:spLocks noChangeArrowheads="1"/>
                        </wps:cNvSpPr>
                        <wps:spPr bwMode="auto">
                          <a:xfrm>
                            <a:off x="1693736" y="317466"/>
                            <a:ext cx="378531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E3537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218" name="Group 9218"/>
                        <wpg:cNvGrpSpPr>
                          <a:grpSpLocks/>
                        </wpg:cNvGrpSpPr>
                        <wpg:grpSpPr bwMode="auto">
                          <a:xfrm>
                            <a:off x="2366963" y="0"/>
                            <a:ext cx="381000" cy="252412"/>
                            <a:chOff x="2366963" y="0"/>
                            <a:chExt cx="240" cy="159"/>
                          </a:xfrm>
                        </wpg:grpSpPr>
                        <wps:wsp>
                          <wps:cNvPr id="9219" name="Oval 9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2367043" y="0"/>
                              <a:ext cx="160" cy="15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20" name="Line 218"/>
                          <wps:cNvCnPr/>
                          <wps:spPr bwMode="auto">
                            <a:xfrm>
                              <a:off x="2366963" y="37"/>
                              <a:ext cx="0" cy="8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21" name="Line 219"/>
                          <wps:cNvCnPr/>
                          <wps:spPr bwMode="auto">
                            <a:xfrm>
                              <a:off x="2366964" y="80"/>
                              <a:ext cx="7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22" name="Rectangle 9222"/>
                        <wps:cNvSpPr>
                          <a:spLocks noChangeArrowheads="1"/>
                        </wps:cNvSpPr>
                        <wps:spPr bwMode="auto">
                          <a:xfrm>
                            <a:off x="2404882" y="304767"/>
                            <a:ext cx="327893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C6FC0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223" name="Group 9223"/>
                        <wpg:cNvGrpSpPr>
                          <a:grpSpLocks/>
                        </wpg:cNvGrpSpPr>
                        <wpg:grpSpPr bwMode="auto">
                          <a:xfrm>
                            <a:off x="1735138" y="603626"/>
                            <a:ext cx="258763" cy="268288"/>
                            <a:chOff x="1735138" y="600075"/>
                            <a:chExt cx="163" cy="169"/>
                          </a:xfrm>
                        </wpg:grpSpPr>
                        <wps:wsp>
                          <wps:cNvPr id="9224" name="Oval 92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5138" y="600088"/>
                              <a:ext cx="163" cy="156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25" name="Line 223"/>
                          <wps:cNvCnPr/>
                          <wps:spPr bwMode="auto">
                            <a:xfrm flipH="1">
                              <a:off x="1735203" y="600075"/>
                              <a:ext cx="35" cy="1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26" name="Line 224"/>
                          <wps:cNvCnPr/>
                          <wps:spPr bwMode="auto">
                            <a:xfrm flipH="1" flipV="1">
                              <a:off x="1735203" y="600089"/>
                              <a:ext cx="35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27" name="Rectangle 9227"/>
                        <wps:cNvSpPr>
                          <a:spLocks noChangeArrowheads="1"/>
                        </wps:cNvSpPr>
                        <wps:spPr bwMode="auto">
                          <a:xfrm>
                            <a:off x="1561983" y="963508"/>
                            <a:ext cx="663307" cy="167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B7DA64" w14:textId="77777777" w:rsidR="00D7655F" w:rsidRDefault="00D7655F" w:rsidP="00D7655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LoginDriverController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28" name="Line 227"/>
                        <wps:cNvCnPr/>
                        <wps:spPr bwMode="auto">
                          <a:xfrm>
                            <a:off x="1468438" y="731837"/>
                            <a:ext cx="260350" cy="15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9" name="Line 228"/>
                        <wps:cNvCnPr/>
                        <wps:spPr bwMode="auto">
                          <a:xfrm flipH="1">
                            <a:off x="1208088" y="731837"/>
                            <a:ext cx="2603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0" name="Line 229"/>
                        <wps:cNvCnPr/>
                        <wps:spPr bwMode="auto">
                          <a:xfrm>
                            <a:off x="1862138" y="517525"/>
                            <a:ext cx="0" cy="762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1" name="Line 230"/>
                        <wps:cNvCnPr/>
                        <wps:spPr bwMode="auto">
                          <a:xfrm flipV="1">
                            <a:off x="1862138" y="442912"/>
                            <a:ext cx="0" cy="7461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2" name="Line 231"/>
                        <wps:cNvCnPr/>
                        <wps:spPr bwMode="auto">
                          <a:xfrm flipH="1">
                            <a:off x="1992313" y="714375"/>
                            <a:ext cx="690563" cy="127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3" name="Line 232"/>
                        <wps:cNvCnPr/>
                        <wps:spPr bwMode="auto">
                          <a:xfrm>
                            <a:off x="1992313" y="727075"/>
                            <a:ext cx="61913" cy="2381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4" name="Line 233"/>
                        <wps:cNvCnPr/>
                        <wps:spPr bwMode="auto">
                          <a:xfrm flipV="1">
                            <a:off x="1992313" y="700087"/>
                            <a:ext cx="61913" cy="269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5" name="Line 234"/>
                        <wps:cNvCnPr/>
                        <wps:spPr bwMode="auto">
                          <a:xfrm flipV="1">
                            <a:off x="1965326" y="268286"/>
                            <a:ext cx="422273" cy="34448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2CE5BF" id="Group 242" o:spid="_x0000_s1761" style="position:absolute;left:0;text-align:left;margin-left:-4.8pt;margin-top:31.75pt;width:460.55pt;height:330.75pt;z-index:251606016" coordsize="46184,3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">
                <v:group id="Group 9081" o:spid="_x0000_s1762" style="position:absolute;left:14763;top:28352;width:3810;height:2540" coordorigin="14763,2835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UZtxgAAAN0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fEWzGJ5vwhOQi38AAAD//wMAUEsBAi0AFAAGAAgAAAAhANvh9svuAAAAhQEAABMAAAAAAAAA&#10;AAAAAAAAAAAAAFtDb250ZW50X1R5cGVzXS54bWxQSwECLQAUAAYACAAAACEAWvQsW78AAAAVAQAA&#10;CwAAAAAAAAAAAAAAAAAfAQAAX3JlbHMvLnJlbHNQSwECLQAUAAYACAAAACEA6slGbcYAAADdAAAA&#10;DwAAAAAAAAAAAAAAAAAHAgAAZHJzL2Rvd25yZXYueG1sUEsFBgAAAAADAAMAtwAAAPoCAAAAAA==&#10;">
                  <v:oval id="Oval 9082" o:spid="_x0000_s1763" style="position:absolute;left:14764;top:2835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" fillcolor="#ffc" strokecolor="#1f1a17" strokeweight="1.5pt"/>
                  <v:line id="Line 81" o:spid="_x0000_s1764" style="position:absolute;visibility:visible;mso-wrap-style:square" from="14763,28353" to="14763,28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" strokecolor="#1f1a17" strokeweight="1.5pt"/>
                  <v:line id="Line 82" o:spid="_x0000_s1765" style="position:absolute;visibility:visible;mso-wrap-style:square" from="14763,28353" to="14764,28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" strokecolor="#1f1a17" strokeweight="1.5pt"/>
                </v:group>
                <v:rect id="Rectangle 9085" o:spid="_x0000_s1766" style="position:absolute;left:12524;top:31412;width:8744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" filled="f" stroked="f">
                  <v:textbox style="mso-fit-shape-to-text:t" inset="0,0,0,0">
                    <w:txbxContent>
                      <w:p w14:paraId="3225F564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ViewApplicationDetailsPage</w:t>
                        </w:r>
                        <w:proofErr w:type="spellEnd"/>
                      </w:p>
                    </w:txbxContent>
                  </v:textbox>
                </v:rect>
                <v:group id="Group 9086" o:spid="_x0000_s1767" style="position:absolute;left:35480;top:28421;width:1572;height:2112" coordorigin="35480,28209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">
                  <v:oval id="Oval 9087" o:spid="_x0000_s1768" style="position:absolute;left:35480;top:2820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" filled="f" strokecolor="#903" strokeweight="1.5pt"/>
                  <v:line id="Line 86" o:spid="_x0000_s1769" style="position:absolute;visibility:visible;mso-wrap-style:square" from="35481,28210" to="35481,28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" strokecolor="#903" strokeweight="1.5pt"/>
                  <v:line id="Line 87" o:spid="_x0000_s1770" style="position:absolute;visibility:visible;mso-wrap-style:square" from="35480,28210" to="35481,28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" strokecolor="#903" strokeweight="1.5pt"/>
                  <v:shape id="Freeform 88" o:spid="_x0000_s1771" style="position:absolute;left:35480;top:28210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091" o:spid="_x0000_s1772" style="position:absolute;left:34700;top:31383;width:3785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" filled="f" stroked="f">
                  <v:textbox style="mso-fit-shape-to-text:t" inset="0,0,0,0">
                    <w:txbxContent>
                      <w:p w14:paraId="7543DD02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092" o:spid="_x0000_s1773" style="position:absolute;left:25495;top:28439;width:2587;height:2699" coordorigin="25495,28273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k7HxgAAAN0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I2mQ3i+CU9ALh4AAAD//wMAUEsBAi0AFAAGAAgAAAAhANvh9svuAAAAhQEAABMAAAAAAAAA&#10;AAAAAAAAAAAAAFtDb250ZW50X1R5cGVzXS54bWxQSwECLQAUAAYACAAAACEAWvQsW78AAAAVAQAA&#10;CwAAAAAAAAAAAAAAAAAfAQAAX3JlbHMvLnJlbHNQSwECLQAUAAYACAAAACEAn8JOx8YAAADdAAAA&#10;DwAAAAAAAAAAAAAAAAAHAgAAZHJzL2Rvd25yZXYueG1sUEsFBgAAAAADAAMAtwAAAPoCAAAAAA==&#10;">
                  <v:oval id="Oval 9093" o:spid="_x0000_s1774" style="position:absolute;left:25495;top:28273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" fillcolor="#ffc" strokecolor="#1f1a17" strokeweight="1.5pt"/>
                  <v:line id="Line 92" o:spid="_x0000_s1775" style="position:absolute;flip:x;visibility:visible;mso-wrap-style:square" from="25495,28273" to="25496,28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" strokecolor="#1f1a17" strokeweight="1.5pt"/>
                  <v:line id="Line 93" o:spid="_x0000_s1776" style="position:absolute;flip:x y;visibility:visible;mso-wrap-style:square" from="25495,28273" to="25496,28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" strokecolor="#1f1a17" strokeweight="1.5pt"/>
                </v:group>
                <v:rect id="Rectangle 9096" o:spid="_x0000_s1777" style="position:absolute;left:22001;top:31494;width:10147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" filled="f" stroked="f">
                  <v:textbox style="mso-fit-shape-to-text:t" inset="0,0,0,0">
                    <w:txbxContent>
                      <w:p w14:paraId="47829435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ViewApplicationDetailsController</w:t>
                        </w:r>
                        <w:proofErr w:type="spellEnd"/>
                      </w:p>
                    </w:txbxContent>
                  </v:textbox>
                </v:rect>
                <v:line id="Line 96" o:spid="_x0000_s1778" style="position:absolute;visibility:visible;mso-wrap-style:square" from="22002,29622" to="25463,29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" strokecolor="#903" strokeweight="1.5pt"/>
                <v:line id="Line 97" o:spid="_x0000_s1779" style="position:absolute;flip:x;visibility:visible;mso-wrap-style:square" from="18557,29622" to="22002,29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" strokecolor="#903" strokeweight="1.5pt"/>
                <v:line id="Line 98" o:spid="_x0000_s1780" style="position:absolute;flip:y;visibility:visible;mso-wrap-style:square" from="31750,29527" to="35448,29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" strokecolor="#903" strokeweight="1.5pt"/>
                <v:line id="Line 99" o:spid="_x0000_s1781" style="position:absolute;flip:x;visibility:visible;mso-wrap-style:square" from="28082,29543" to="31750,29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" strokecolor="#903" strokeweight="1.5pt"/>
                <v:group id="Group 9101" o:spid="_x0000_s1782" style="position:absolute;left:24384;top:20859;width:3810;height:2540" coordorigin="24384,2085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0qqxgAAAN0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KFDzexCcgF3cAAAD//wMAUEsBAi0AFAAGAAgAAAAhANvh9svuAAAAhQEAABMAAAAAAAAA&#10;AAAAAAAAAAAAAFtDb250ZW50X1R5cGVzXS54bWxQSwECLQAUAAYACAAAACEAWvQsW78AAAAVAQAA&#10;CwAAAAAAAAAAAAAAAAAfAQAAX3JlbHMvLnJlbHNQSwECLQAUAAYACAAAACEA8ftKqsYAAADdAAAA&#10;DwAAAAAAAAAAAAAAAAAHAgAAZHJzL2Rvd25yZXYueG1sUEsFBgAAAAADAAMAtwAAAPoCAAAAAA==&#10;">
                  <v:oval id="Oval 9102" o:spid="_x0000_s1783" style="position:absolute;left:24384;top:20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" fillcolor="#ffc" strokecolor="#1f1a17" strokeweight="1.5pt"/>
                  <v:line id="Line 101" o:spid="_x0000_s1784" style="position:absolute;visibility:visible;mso-wrap-style:square" from="24384,20860" to="24384,20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" strokecolor="#1f1a17" strokeweight="1.5pt"/>
                  <v:line id="Line 102" o:spid="_x0000_s1785" style="position:absolute;visibility:visible;mso-wrap-style:square" from="24384,20860" to="24384,20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" strokecolor="#1f1a17" strokeweight="1.5pt"/>
                </v:group>
                <v:rect id="Rectangle 9105" o:spid="_x0000_s1786" style="position:absolute;left:22715;top:24333;width:7691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" filled="f" stroked="f">
                  <v:textbox style="mso-fit-shape-to-text:t" inset="0,0,0,0">
                    <w:txbxContent>
                      <w:p w14:paraId="777C801B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ApproveApplicationPage</w:t>
                        </w:r>
                        <w:proofErr w:type="spellEnd"/>
                      </w:p>
                    </w:txbxContent>
                  </v:textbox>
                </v:rect>
                <v:group id="Group 9106" o:spid="_x0000_s1787" style="position:absolute;left:43688;top:21176;width:1555;height:2111" coordorigin="43688,21018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">
                  <v:oval id="Oval 9107" o:spid="_x0000_s1788" style="position:absolute;left:43688;top:21018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" filled="f" strokecolor="#903" strokeweight="1.5pt"/>
                  <v:line id="Line 106" o:spid="_x0000_s1789" style="position:absolute;visibility:visible;mso-wrap-style:square" from="43688,21018" to="43688,2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" strokecolor="#903" strokeweight="1.5pt"/>
                  <v:line id="Line 107" o:spid="_x0000_s1790" style="position:absolute;visibility:visible;mso-wrap-style:square" from="43688,21019" to="43688,2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" strokecolor="#903" strokeweight="1.5pt"/>
                  <v:shape id="Freeform 108" o:spid="_x0000_s1791" style="position:absolute;left:43688;top:21019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" path="m,54l54,r54,54e" filled="f" strokecolor="#903" strokeweight="1.5pt">
                    <v:path arrowok="t" o:connecttype="custom" o:connectlocs="0,48;49,0;98,48" o:connectangles="0,0,0"/>
                  </v:shape>
                </v:group>
                <v:rect id="Rectangle 9111" o:spid="_x0000_s1792" style="position:absolute;left:43430;top:24190;width:2658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" filled="f" stroked="f">
                  <v:textbox style="mso-fit-shape-to-text:t" inset="0,0,0,0">
                    <w:txbxContent>
                      <w:p w14:paraId="7E4B7741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Line API</w:t>
                        </w:r>
                      </w:p>
                    </w:txbxContent>
                  </v:textbox>
                </v:rect>
                <v:group id="Group 9112" o:spid="_x0000_s1793" style="position:absolute;left:34004;top:21015;width:2587;height:2682" coordorigin="34004,2089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">
                  <v:oval id="Oval 9113" o:spid="_x0000_s1794" style="position:absolute;left:34004;top:20891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" fillcolor="#ffc" strokecolor="#1f1a17" strokeweight="1.5pt"/>
                  <v:line id="Line 112" o:spid="_x0000_s1795" style="position:absolute;flip:x;visibility:visible;mso-wrap-style:square" from="34004,20891" to="34005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" strokecolor="#1f1a17" strokeweight="1.5pt"/>
                  <v:line id="Line 113" o:spid="_x0000_s1796" style="position:absolute;flip:x y;visibility:visible;mso-wrap-style:square" from="34004,20891" to="34005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" strokecolor="#1f1a17" strokeweight="1.5pt"/>
                </v:group>
                <v:rect id="Rectangle 9116" o:spid="_x0000_s1797" style="position:absolute;left:31096;top:24524;width:9095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" filled="f" stroked="f">
                  <v:textbox style="mso-fit-shape-to-text:t" inset="0,0,0,0">
                    <w:txbxContent>
                      <w:p w14:paraId="302AE4BC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ApproveApplicationController</w:t>
                        </w:r>
                      </w:p>
                    </w:txbxContent>
                  </v:textbox>
                </v:rect>
                <v:line id="Line 116" o:spid="_x0000_s1798" style="position:absolute;visibility:visible;mso-wrap-style:square" from="31083,22129" to="33988,2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" strokecolor="#903" strokeweight="1.5pt"/>
                <v:line id="Line 117" o:spid="_x0000_s1799" style="position:absolute;flip:x y;visibility:visible;mso-wrap-style:square" from="28178,22113" to="31083,22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" strokecolor="#903" strokeweight="1.5pt"/>
                <v:line id="Line 118" o:spid="_x0000_s1800" style="position:absolute;visibility:visible;mso-wrap-style:square" from="40116,22240" to="43672,2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" strokecolor="#903" strokeweight="1.5pt"/>
                <v:line id="Line 119" o:spid="_x0000_s1801" style="position:absolute;flip:x y;visibility:visible;mso-wrap-style:square" from="36576,22225" to="40116,22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" strokecolor="#903" strokeweight="1.5pt"/>
                <v:group id="Group 9121" o:spid="_x0000_s1802" style="position:absolute;left:39941;top:16949;width:1556;height:2128" coordorigin="39941,16700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">
                  <v:oval id="Oval 9122" o:spid="_x0000_s1803" style="position:absolute;left:39941;top:16700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" filled="f" strokecolor="#903" strokeweight="1.5pt"/>
                  <v:line id="Line 121" o:spid="_x0000_s1804" style="position:absolute;visibility:visible;mso-wrap-style:square" from="39941,16700" to="39941,1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" strokecolor="#903" strokeweight="1.5pt"/>
                  <v:line id="Line 122" o:spid="_x0000_s1805" style="position:absolute;visibility:visible;mso-wrap-style:square" from="39941,16701" to="39942,1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uH2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j9B2eb+ITkPMHAAAA//8DAFBLAQItABQABgAIAAAAIQDb4fbL7gAAAIUBAAATAAAAAAAA&#10;AAAAAAAAAAAAAABbQ29udGVudF9UeXBlc10ueG1sUEsBAi0AFAAGAAgAAAAhAFr0LFu/AAAAFQEA&#10;AAsAAAAAAAAAAAAAAAAAHwEAAF9yZWxzLy5yZWxzUEsBAi0AFAAGAAgAAAAhANiC4fbHAAAA3QAA&#10;AA8AAAAAAAAAAAAAAAAABwIAAGRycy9kb3ducmV2LnhtbFBLBQYAAAAAAwADALcAAAD7AgAAAAA=&#10;" strokecolor="#903" strokeweight="1.5pt"/>
                  <v:shape id="Freeform 123" o:spid="_x0000_s1806" style="position:absolute;left:39941;top:16701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" path="m,54l54,r54,54e" filled="f" strokecolor="#903" strokeweight="1.5pt">
                    <v:path arrowok="t" o:connecttype="custom" o:connectlocs="0,48;49,0;98,48" o:connectangles="0,0,0"/>
                  </v:shape>
                </v:group>
                <v:rect id="Rectangle 9126" o:spid="_x0000_s1807" style="position:absolute;left:39160;top:19889;width:3786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" filled="f" stroked="f">
                  <v:textbox style="mso-fit-shape-to-text:t" inset="0,0,0,0">
                    <w:txbxContent>
                      <w:p w14:paraId="7895DE54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126" o:spid="_x0000_s1808" style="position:absolute;flip:x;visibility:visible;mso-wrap-style:square" from="36576,20304" to="37814,21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" strokecolor="#903" strokeweight="1.5pt"/>
                <v:line id="Line 127" o:spid="_x0000_s1809" style="position:absolute;flip:y;visibility:visible;mso-wrap-style:square" from="37814,19399" to="39052,20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" strokecolor="#903" strokeweight="1.5pt"/>
                <v:group id="Group 9129" o:spid="_x0000_s1810" style="position:absolute;left:15382;top:21015;width:2588;height:2682" coordorigin="15382,20891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BrMxgAAAN0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I2HU3i+CU9ALh4AAAD//wMAUEsBAi0AFAAGAAgAAAAhANvh9svuAAAAhQEAABMAAAAAAAAA&#10;AAAAAAAAAAAAAFtDb250ZW50X1R5cGVzXS54bWxQSwECLQAUAAYACAAAACEAWvQsW78AAAAVAQAA&#10;CwAAAAAAAAAAAAAAAAAfAQAAX3JlbHMvLnJlbHNQSwECLQAUAAYACAAAACEARDgazMYAAADdAAAA&#10;DwAAAAAAAAAAAAAAAAAHAgAAZHJzL2Rvd25yZXYueG1sUEsFBgAAAAADAAMAtwAAAPoCAAAAAA==&#10;">
                  <v:oval id="Oval 9130" o:spid="_x0000_s1811" style="position:absolute;left:15382;top:20891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" fillcolor="#ffc" strokecolor="#1f1a17" strokeweight="1.5pt"/>
                  <v:line id="Line 129" o:spid="_x0000_s1812" style="position:absolute;flip:x;visibility:visible;mso-wrap-style:square" from="15383,20891" to="15383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" strokecolor="#1f1a17" strokeweight="1.5pt"/>
                  <v:line id="Line 130" o:spid="_x0000_s1813" style="position:absolute;flip:x y;visibility:visible;mso-wrap-style:square" from="15383,20891" to="15383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" strokecolor="#1f1a17" strokeweight="1.5pt"/>
                </v:group>
                <v:rect id="Rectangle 9133" o:spid="_x0000_s1814" style="position:absolute;left:13095;top:24524;width:7571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" filled="f" stroked="f">
                  <v:textbox style="mso-fit-shape-to-text:t" inset="0,0,0,0">
                    <w:txbxContent>
                      <w:p w14:paraId="287F3B25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ListApplicationController</w:t>
                        </w:r>
                        <w:proofErr w:type="spellEnd"/>
                      </w:p>
                    </w:txbxContent>
                  </v:textbox>
                </v:rect>
                <v:line id="Line 133" o:spid="_x0000_s1815" style="position:absolute;flip:y;visibility:visible;mso-wrap-style:square" from="16668,25368" to="16668,28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" strokecolor="#903" strokeweight="1.5pt">
                  <v:stroke dashstyle="3 1"/>
                </v:line>
                <v:line id="Line 134" o:spid="_x0000_s1816" style="position:absolute;visibility:visible;mso-wrap-style:square" from="16668,25368" to="16922,2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" strokecolor="#903" strokeweight="1.5pt"/>
                <v:line id="Line 135" o:spid="_x0000_s1817" style="position:absolute;flip:x;visibility:visible;mso-wrap-style:square" from="16414,25368" to="16668,2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" strokecolor="#903" strokeweight="1.5pt"/>
                <v:line id="Line 136" o:spid="_x0000_s1818" style="position:absolute;flip:x;visibility:visible;mso-wrap-style:square" from="17954,22113" to="24336,2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" strokecolor="#903" strokeweight="1.5pt">
                  <v:stroke dashstyle="3 1"/>
                </v:line>
                <v:line id="Line 137" o:spid="_x0000_s1819" style="position:absolute;visibility:visible;mso-wrap-style:square" from="17954,22161" to="18557,22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" strokecolor="#903" strokeweight="1.5pt"/>
                <v:line id="Line 138" o:spid="_x0000_s1820" style="position:absolute;flip:y;visibility:visible;mso-wrap-style:square" from="17954,21907" to="18557,2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" strokecolor="#903" strokeweight="1.5pt"/>
                <v:group id="Group 9140" o:spid="_x0000_s1821" style="position:absolute;left:22066;top:16777;width:1571;height:2127" coordorigin="22066,16652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Vbx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COn8P+8CY8AZn+AQAA//8DAFBLAQItABQABgAIAAAAIQDb4fbL7gAAAIUBAAATAAAAAAAAAAAA&#10;AAAAAAAAAABbQ29udGVudF9UeXBlc10ueG1sUEsBAi0AFAAGAAgAAAAhAFr0LFu/AAAAFQEAAAsA&#10;AAAAAAAAAAAAAAAAHwEAAF9yZWxzLy5yZWxzUEsBAi0AFAAGAAgAAAAhAAjdVvHEAAAA3QAAAA8A&#10;AAAAAAAAAAAAAAAABwIAAGRycy9kb3ducmV2LnhtbFBLBQYAAAAAAwADALcAAAD4AgAAAAA=&#10;">
                  <v:oval id="Oval 9141" o:spid="_x0000_s1822" style="position:absolute;left:22066;top:16652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" filled="f" strokecolor="#903" strokeweight="1.5pt"/>
                  <v:line id="Line 140" o:spid="_x0000_s1823" style="position:absolute;visibility:visible;mso-wrap-style:square" from="22066,16653" to="22066,16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Dm5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j9xSeb+ITkPMHAAAA//8DAFBLAQItABQABgAIAAAAIQDb4fbL7gAAAIUBAAATAAAAAAAA&#10;AAAAAAAAAAAAAABbQ29udGVudF9UeXBlc10ueG1sUEsBAi0AFAAGAAgAAAAhAFr0LFu/AAAAFQEA&#10;AAsAAAAAAAAAAAAAAAAAHwEAAF9yZWxzLy5yZWxzUEsBAi0AFAAGAAgAAAAhAOX4ObnHAAAA3QAA&#10;AA8AAAAAAAAAAAAAAAAABwIAAGRycy9kb3ducmV2LnhtbFBLBQYAAAAAAwADALcAAAD7AgAAAAA=&#10;" strokecolor="#903" strokeweight="1.5pt"/>
                  <v:line id="Line 141" o:spid="_x0000_s1824" style="position:absolute;visibility:visible;mso-wrap-style:square" from="22066,16653" to="22067,16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" strokecolor="#903" strokeweight="1.5pt"/>
                  <v:shape id="Freeform 142" o:spid="_x0000_s1825" style="position:absolute;left:22066;top:16653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" path="m,54l54,r54,54e" filled="f" strokecolor="#903" strokeweight="1.5pt">
                    <v:path arrowok="t" o:connecttype="custom" o:connectlocs="0,49;50,0;99,49" o:connectangles="0,0,0"/>
                  </v:shape>
                </v:group>
                <v:rect id="Rectangle 9145" o:spid="_x0000_s1826" style="position:absolute;left:21286;top:19825;width:3786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" filled="f" stroked="f">
                  <v:textbox style="mso-fit-shape-to-text:t" inset="0,0,0,0">
                    <w:txbxContent>
                      <w:p w14:paraId="340CD362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145" o:spid="_x0000_s1827" style="position:absolute;flip:x;visibility:visible;mso-wrap-style:square" from="17954,19939" to="20002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" strokecolor="#903" strokeweight="1.5pt"/>
                <v:line id="Line 146" o:spid="_x0000_s1828" style="position:absolute;flip:y;visibility:visible;mso-wrap-style:square" from="20002,18714" to="21763,19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" strokecolor="#903" strokeweight="1.5pt"/>
                <v:group id="Group 9148" o:spid="_x0000_s1829" style="position:absolute;left:26860;top:5873;width:3810;height:2524" coordorigin="26860,5873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1r3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COn8Pc8CY8AZn+AQAA//8DAFBLAQItABQABgAIAAAAIQDb4fbL7gAAAIUBAAATAAAAAAAAAAAA&#10;AAAAAAAAAABbQ29udGVudF9UeXBlc10ueG1sUEsBAi0AFAAGAAgAAAAhAFr0LFu/AAAAFQEAAAsA&#10;AAAAAAAAAAAAAAAAHwEAAF9yZWxzLy5yZWxzUEsBAi0AFAAGAAgAAAAhAParWvfEAAAA3QAAAA8A&#10;AAAAAAAAAAAAAAAABwIAAGRycy9kb3ducmV2LnhtbFBLBQYAAAAAAwADALcAAAD4AgAAAAA=&#10;">
                  <v:oval id="Oval 9149" o:spid="_x0000_s1830" style="position:absolute;left:26861;top:5873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" fillcolor="#ffc" strokecolor="#1f1a17" strokeweight="1.5pt"/>
                  <v:line id="Line 148" o:spid="_x0000_s1831" style="position:absolute;visibility:visible;mso-wrap-style:square" from="26860,5874" to="26860,5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" strokecolor="#1f1a17" strokeweight="1.5pt"/>
                  <v:line id="Line 149" o:spid="_x0000_s1832" style="position:absolute;visibility:visible;mso-wrap-style:square" from="26860,5874" to="26861,5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" strokecolor="#1f1a17" strokeweight="1.5pt"/>
                </v:group>
                <v:rect id="Rectangle 9152" o:spid="_x0000_s1833" style="position:absolute;left:25937;top:9349;width:6127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" filled="f" stroked="f">
                  <v:textbox style="mso-fit-shape-to-text:t" inset="0,0,0,0">
                    <w:txbxContent>
                      <w:p w14:paraId="6B162161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RegisterDriverPage</w:t>
                        </w:r>
                        <w:proofErr w:type="spellEnd"/>
                      </w:p>
                    </w:txbxContent>
                  </v:textbox>
                </v:rect>
                <v:group id="Group 9153" o:spid="_x0000_s1834" style="position:absolute;left:43180;top:5619;width:1555;height:2112" coordorigin="43180,5619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l5b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K0iX8vglPQK5/AAAA//8DAFBLAQItABQABgAIAAAAIQDb4fbL7gAAAIUBAAATAAAAAAAA&#10;AAAAAAAAAAAAAABbQ29udGVudF9UeXBlc10ueG1sUEsBAi0AFAAGAAgAAAAhAFr0LFu/AAAAFQEA&#10;AAsAAAAAAAAAAAAAAAAAHwEAAF9yZWxzLy5yZWxzUEsBAi0AFAAGAAgAAAAhAH3WXlvHAAAA3QAA&#10;AA8AAAAAAAAAAAAAAAAABwIAAGRycy9kb3ducmV2LnhtbFBLBQYAAAAAAwADALcAAAD7AgAAAAA=&#10;">
                  <v:oval id="Oval 9154" o:spid="_x0000_s1835" style="position:absolute;left:43180;top:5619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" filled="f" strokecolor="#903" strokeweight="1.5pt"/>
                  <v:line id="Line 153" o:spid="_x0000_s1836" style="position:absolute;visibility:visible;mso-wrap-style:square" from="43180,5620" to="43180,5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" strokecolor="#903" strokeweight="1.5pt"/>
                  <v:line id="Line 154" o:spid="_x0000_s1837" style="position:absolute;visibility:visible;mso-wrap-style:square" from="43180,5620" to="43180,5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" strokecolor="#903" strokeweight="1.5pt"/>
                  <v:shape id="Freeform 155" o:spid="_x0000_s1838" style="position:absolute;left:43180;top:5620;width:0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" path="m,54l54,r54,54e" filled="f" strokecolor="#903" strokeweight="1.5pt">
                    <v:path arrowok="t" o:connecttype="custom" o:connectlocs="0,48;49,0;98,48" o:connectangles="0,0,0"/>
                  </v:shape>
                </v:group>
                <v:rect id="Rectangle 9158" o:spid="_x0000_s1839" style="position:absolute;left:42398;top:8793;width:3786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" filled="f" stroked="f">
                  <v:textbox style="mso-fit-shape-to-text:t" inset="0,0,0,0">
                    <w:txbxContent>
                      <w:p w14:paraId="4B0B6AB7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159" o:spid="_x0000_s1840" style="position:absolute;left:35321;top:5780;width:2588;height:2683" coordorigin="35321,57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">
                  <v:oval id="Oval 9160" o:spid="_x0000_s1841" style="position:absolute;left:35321;top:5746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" fillcolor="#ffc" strokecolor="#1f1a17" strokeweight="1.5pt"/>
                  <v:line id="Line 159" o:spid="_x0000_s1842" style="position:absolute;flip:x;visibility:visible;mso-wrap-style:square" from="35322,5746" to="35322,5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" strokecolor="#1f1a17" strokeweight="1.5pt"/>
                  <v:line id="Line 160" o:spid="_x0000_s1843" style="position:absolute;flip:x y;visibility:visible;mso-wrap-style:square" from="35322,5746" to="35322,5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" strokecolor="#1f1a17" strokeweight="1.5pt"/>
                </v:group>
                <v:rect id="Rectangle 9163" o:spid="_x0000_s1844" style="position:absolute;left:33128;top:9381;width:7531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" filled="f" stroked="f">
                  <v:textbox style="mso-fit-shape-to-text:t" inset="0,0,0,0">
                    <w:txbxContent>
                      <w:p w14:paraId="1009DEA7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RegisterDriverController</w:t>
                        </w:r>
                        <w:proofErr w:type="spellEnd"/>
                      </w:p>
                    </w:txbxContent>
                  </v:textbox>
                </v:rect>
                <v:line id="Line 163" o:spid="_x0000_s1845" style="position:absolute;visibility:visible;mso-wrap-style:square" from="32972,7064" to="35274,7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" strokecolor="#903" strokeweight="1.5pt"/>
                <v:line id="Line 164" o:spid="_x0000_s1846" style="position:absolute;flip:x;visibility:visible;mso-wrap-style:square" from="30654,7064" to="32972,7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" strokecolor="#903" strokeweight="1.5pt"/>
                <v:line id="Line 165" o:spid="_x0000_s1847" style="position:absolute;flip:y;visibility:visible;mso-wrap-style:square" from="40513,6937" to="43148,6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" strokecolor="#903" strokeweight="1.5pt"/>
                <v:line id="Line 166" o:spid="_x0000_s1848" style="position:absolute;flip:x;visibility:visible;mso-wrap-style:square" from="37893,6969" to="40513,7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" strokecolor="#903" strokeweight="1.5pt"/>
                <v:group id="Group 9168" o:spid="_x0000_s1849" style="position:absolute;left:6715;top:21224;width:3810;height:2524" coordorigin="6715,2122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">
                  <v:oval id="Oval 9169" o:spid="_x0000_s1850" style="position:absolute;left:6715;top:2122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" fillcolor="#ffc" strokecolor="#1f1a17" strokeweight="1.5pt"/>
                  <v:line id="Line 168" o:spid="_x0000_s1851" style="position:absolute;visibility:visible;mso-wrap-style:square" from="6715,21225" to="6715,21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" strokecolor="#1f1a17" strokeweight="1.5pt"/>
                  <v:line id="Line 169" o:spid="_x0000_s1852" style="position:absolute;visibility:visible;mso-wrap-style:square" from="6715,21225" to="6715,21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" strokecolor="#1f1a17" strokeweight="1.5pt"/>
                </v:group>
                <v:rect id="Rectangle 9172" o:spid="_x0000_s1853" style="position:absolute;left:5682;top:24698;width:6167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3IC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L5c5/D3Jj0Buf8FAAD//wMAUEsBAi0AFAAGAAgAAAAhANvh9svuAAAAhQEAABMAAAAAAAAAAAAA&#10;AAAAAAAAAFtDb250ZW50X1R5cGVzXS54bWxQSwECLQAUAAYACAAAACEAWvQsW78AAAAVAQAACwAA&#10;AAAAAAAAAAAAAAAfAQAAX3JlbHMvLnJlbHNQSwECLQAUAAYACAAAACEA9HtyAsMAAADdAAAADwAA&#10;AAAAAAAAAAAAAAAHAgAAZHJzL2Rvd25yZXYueG1sUEsFBgAAAAADAAMAtwAAAPcCAAAAAA==&#10;" filled="f" stroked="f">
                  <v:textbox style="mso-fit-shape-to-text:t" inset="0,0,0,0">
                    <w:txbxContent>
                      <w:p w14:paraId="65AF5CEB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ListApplicationPage</w:t>
                        </w:r>
                        <w:proofErr w:type="spellEnd"/>
                      </w:p>
                    </w:txbxContent>
                  </v:textbox>
                </v:rect>
                <v:line id="Line 172" o:spid="_x0000_s1854" style="position:absolute;flip:y;visibility:visible;mso-wrap-style:square" from="12922,22225" to="15335,22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" strokecolor="#903" strokeweight="1.5pt"/>
                <v:line id="Line 173" o:spid="_x0000_s1855" style="position:absolute;flip:x;visibility:visible;mso-wrap-style:square" from="10509,22304" to="12922,22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" strokecolor="#903" strokeweight="1.5pt"/>
                <v:group id="Group 9175" o:spid="_x0000_s1856" style="position:absolute;top:12347;width:1571;height:2112" coordorigin=",12255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j/U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mn8OYbHm/AE5PwOAAD//wMAUEsBAi0AFAAGAAgAAAAhANvh9svuAAAAhQEAABMAAAAAAAAA&#10;AAAAAAAAAAAAAFtDb250ZW50X1R5cGVzXS54bWxQSwECLQAUAAYACAAAACEAWvQsW78AAAAVAQAA&#10;CwAAAAAAAAAAAAAAAAAfAQAAX3JlbHMvLnJlbHNQSwECLQAUAAYACAAAACEA1sY/1MYAAADdAAAA&#10;DwAAAAAAAAAAAAAAAAAHAgAAZHJzL2Rvd25yZXYueG1sUEsFBgAAAAADAAMAtwAAAPoCAAAAAA==&#10;">
                  <v:oval id="Oval 9176" o:spid="_x0000_s1857" style="position:absolute;top:1225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" filled="f" strokecolor="#903" strokeweight="1.5pt"/>
                  <v:line id="Line 175" o:spid="_x0000_s1858" style="position:absolute;visibility:visible;mso-wrap-style:square" from="0,12255" to="0,1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" strokecolor="#903" strokeweight="1.5pt"/>
                  <v:line id="Line 176" o:spid="_x0000_s1859" style="position:absolute;visibility:visible;mso-wrap-style:square" from="0,12256" to="0,1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" strokecolor="#903" strokeweight="1.5pt"/>
                  <v:shape id="Freeform 177" o:spid="_x0000_s1860" style="position:absolute;top:12256;width:0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180" o:spid="_x0000_s1861" style="position:absolute;left:174;top:15428;width:1875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" filled="f" stroked="f">
                  <v:textbox style="mso-fit-shape-to-text:t" inset="0,0,0,0">
                    <w:txbxContent>
                      <w:p w14:paraId="138CA2AD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Driver</w:t>
                        </w:r>
                      </w:p>
                    </w:txbxContent>
                  </v:textbox>
                </v:rect>
                <v:line id="Line 180" o:spid="_x0000_s1862" style="position:absolute;visibility:visible;mso-wrap-style:square" from="4714,17938" to="7477,21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" strokecolor="#903" strokeweight="1.5pt"/>
                <v:line id="Line 181" o:spid="_x0000_s1863" style="position:absolute;flip:x y;visibility:visible;mso-wrap-style:square" from="1936,14700" to="4714,17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" strokecolor="#903" strokeweight="1.5pt"/>
                <v:group id="Group 9183" o:spid="_x0000_s1864" style="position:absolute;left:7937;top:11842;width:3810;height:2540" coordorigin="7937,1184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IcxwAAAN0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K0iX8vglPQK5/AAAA//8DAFBLAQItABQABgAIAAAAIQDb4fbL7gAAAIUBAAATAAAAAAAA&#10;AAAAAAAAAAAAAABbQ29udGVudF9UeXBlc10ueG1sUEsBAi0AFAAGAAgAAAAhAFr0LFu/AAAAFQEA&#10;AAsAAAAAAAAAAAAAAAAAHwEAAF9yZWxzLy5yZWxzUEsBAi0AFAAGAAgAAAAhAAO2chzHAAAA3QAA&#10;AA8AAAAAAAAAAAAAAAAABwIAAGRycy9kb3ducmV2LnhtbFBLBQYAAAAAAwADALcAAAD7AgAAAAA=&#10;">
                  <v:oval id="Oval 9184" o:spid="_x0000_s1865" style="position:absolute;left:7938;top:11842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" fillcolor="#ffc" strokecolor="#1f1a17" strokeweight="1.5pt"/>
                  <v:line id="Line 183" o:spid="_x0000_s1866" style="position:absolute;visibility:visible;mso-wrap-style:square" from="7937,11843" to="7937,11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" strokecolor="#1f1a17" strokeweight="1.5pt"/>
                  <v:line id="Line 184" o:spid="_x0000_s1867" style="position:absolute;visibility:visible;mso-wrap-style:square" from="7937,11843" to="7938,11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" strokecolor="#1f1a17" strokeweight="1.5pt"/>
                </v:group>
                <v:rect id="Rectangle 9187" o:spid="_x0000_s1868" style="position:absolute;left:6730;top:15317;width:6713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aG9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tU8X8LzTXoCcvsAAAD//wMAUEsBAi0AFAAGAAgAAAAhANvh9svuAAAAhQEAABMAAAAAAAAAAAAA&#10;AAAAAAAAAFtDb250ZW50X1R5cGVzXS54bWxQSwECLQAUAAYACAAAACEAWvQsW78AAAAVAQAACwAA&#10;AAAAAAAAAAAAAAAfAQAAX3JlbHMvLnJlbHNQSwECLQAUAAYACAAAACEA0dmhvcMAAADdAAAADwAA&#10;AAAAAAAAAAAAAAAHAgAAZHJzL2Rvd25yZXYueG1sUEsFBgAAAAADAAMAtwAAAPcCAAAAAA==&#10;" filled="f" stroked="f">
                  <v:textbox style="mso-fit-shape-to-text:t" inset="0,0,0,0">
                    <w:txbxContent>
                      <w:p w14:paraId="154991A1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EditDriverProfilePage</w:t>
                        </w:r>
                        <w:proofErr w:type="spellEnd"/>
                      </w:p>
                    </w:txbxContent>
                  </v:textbox>
                </v:rect>
                <v:line id="Line 187" o:spid="_x0000_s1869" style="position:absolute;flip:y;visibility:visible;mso-wrap-style:square" from="4905,13144" to="7905,13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" strokecolor="#903" strokeweight="1.5pt"/>
                <v:line id="Line 188" o:spid="_x0000_s1870" style="position:absolute;flip:x;visibility:visible;mso-wrap-style:square" from="1936,13303" to="4905,13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" strokecolor="#903" strokeweight="1.5pt"/>
                <v:group id="Group 9190" o:spid="_x0000_s1871" style="position:absolute;left:25003;top:12373;width:1571;height:2128" coordorigin="25003,12192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">
                  <v:oval id="Oval 9191" o:spid="_x0000_s1872" style="position:absolute;left:25003;top:12192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" filled="f" strokecolor="#903" strokeweight="1.5pt"/>
                  <v:line id="Line 190" o:spid="_x0000_s1873" style="position:absolute;visibility:visible;mso-wrap-style:square" from="25003,12192" to="25003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" strokecolor="#903" strokeweight="1.5pt"/>
                  <v:line id="Line 191" o:spid="_x0000_s1874" style="position:absolute;visibility:visible;mso-wrap-style:square" from="25003,12192" to="25003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" strokecolor="#903" strokeweight="1.5pt"/>
                  <v:shape id="Freeform 192" o:spid="_x0000_s1875" style="position:absolute;left:25003;top:12192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195" o:spid="_x0000_s1876" style="position:absolute;left:24223;top:15381;width:3785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" filled="f" stroked="f">
                  <v:textbox style="mso-fit-shape-to-text:t" inset="0,0,0,0">
                    <w:txbxContent>
                      <w:p w14:paraId="42648B9B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196" o:spid="_x0000_s1877" style="position:absolute;left:17002;top:11784;width:2587;height:2699" coordorigin="17002,1171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">
                  <v:oval id="Oval 9197" o:spid="_x0000_s1878" style="position:absolute;left:17002;top:11715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" fillcolor="#ffc" strokecolor="#1f1a17" strokeweight="1.5pt"/>
                  <v:line id="Line 196" o:spid="_x0000_s1879" style="position:absolute;flip:x;visibility:visible;mso-wrap-style:square" from="17002,11715" to="17003,1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" strokecolor="#1f1a17" strokeweight="1.5pt"/>
                  <v:line id="Line 197" o:spid="_x0000_s1880" style="position:absolute;flip:x y;visibility:visible;mso-wrap-style:square" from="17002,11715" to="17003,11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" strokecolor="#1f1a17" strokeweight="1.5pt"/>
                </v:group>
                <v:rect id="Rectangle 9200" o:spid="_x0000_s1881" style="position:absolute;left:14556;top:15365;width:8117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" filled="f" stroked="f">
                  <v:textbox style="mso-fit-shape-to-text:t" inset="0,0,0,0">
                    <w:txbxContent>
                      <w:p w14:paraId="264C830A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EditDriverProfileController</w:t>
                        </w:r>
                        <w:proofErr w:type="spellEnd"/>
                      </w:p>
                    </w:txbxContent>
                  </v:textbox>
                </v:rect>
                <v:line id="Line 200" o:spid="_x0000_s1882" style="position:absolute;visibility:visible;mso-wrap-style:square" from="14319,13049" to="16938,13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" strokecolor="#903" strokeweight="1.5pt"/>
                <v:line id="Line 201" o:spid="_x0000_s1883" style="position:absolute;flip:x;visibility:visible;mso-wrap-style:square" from="11731,13049" to="14319,13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" strokecolor="#903" strokeweight="1.5pt"/>
                <v:line id="Line 202" o:spid="_x0000_s1884" style="position:absolute;visibility:visible;mso-wrap-style:square" from="22256,13255" to="24955,13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" strokecolor="#903" strokeweight="1.5pt"/>
                <v:line id="Line 203" o:spid="_x0000_s1885" style="position:absolute;flip:x y;visibility:visible;mso-wrap-style:square" from="19573,13096" to="22256,13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" strokecolor="#903" strokeweight="1.5pt"/>
                <v:group id="Group 9205" o:spid="_x0000_s1886" style="position:absolute;left:8286;top:6127;width:3810;height:2524" coordorigin="8286,612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">
                  <v:oval id="Oval 9206" o:spid="_x0000_s1887" style="position:absolute;left:8287;top:612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" fillcolor="#ffc" strokecolor="#1f1a17" strokeweight="1.5pt"/>
                  <v:line id="Line 205" o:spid="_x0000_s1888" style="position:absolute;visibility:visible;mso-wrap-style:square" from="8286,6128" to="8286,6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" strokecolor="#1f1a17" strokeweight="1.5pt"/>
                  <v:line id="Line 206" o:spid="_x0000_s1889" style="position:absolute;visibility:visible;mso-wrap-style:square" from="8286,6128" to="8287,6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" strokecolor="#1f1a17" strokeweight="1.5pt"/>
                </v:group>
                <v:rect id="Rectangle 9209" o:spid="_x0000_s1890" style="position:absolute;left:7809;top:9603;width:5230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" filled="f" stroked="f">
                  <v:textbox style="mso-fit-shape-to-text:t" inset="0,0,0,0">
                    <w:txbxContent>
                      <w:p w14:paraId="604BE648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LoginDriverPage</w:t>
                        </w:r>
                        <w:proofErr w:type="spellEnd"/>
                      </w:p>
                    </w:txbxContent>
                  </v:textbox>
                </v:rect>
                <v:line id="Line 209" o:spid="_x0000_s1891" style="position:absolute;flip:y;visibility:visible;mso-wrap-style:square" from="4826,9017" to="7715,10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" strokecolor="#903" strokeweight="1.5pt"/>
                <v:line id="Line 210" o:spid="_x0000_s1892" style="position:absolute;flip:x;visibility:visible;mso-wrap-style:square" from="1936,10937" to="4826,12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" strokecolor="#903" strokeweight="1.5pt"/>
                <v:group id="Group 9212" o:spid="_x0000_s1893" style="position:absolute;left:17716;width:1572;height:2111" coordorigin="17716" coordsize="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SN8xgAAAN0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lkSJ/D7JjwBufwBAAD//wMAUEsBAi0AFAAGAAgAAAAhANvh9svuAAAAhQEAABMAAAAAAAAA&#10;AAAAAAAAAAAAAFtDb250ZW50X1R5cGVzXS54bWxQSwECLQAUAAYACAAAACEAWvQsW78AAAAVAQAA&#10;CwAAAAAAAAAAAAAAAAAfAQAAX3JlbHMvLnJlbHNQSwECLQAUAAYACAAAACEAX9UjfMYAAADdAAAA&#10;DwAAAAAAAAAAAAAAAAAHAgAAZHJzL2Rvd25yZXYueG1sUEsFBgAAAAADAAMAtwAAAPoCAAAAAA==&#10;">
                  <v:oval id="Oval 9213" o:spid="_x0000_s1894" style="position:absolute;left:17716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" filled="f" strokecolor="#903" strokeweight="1.5pt"/>
                  <v:line id="Line 212" o:spid="_x0000_s1895" style="position:absolute;visibility:visible;mso-wrap-style:square" from="17716,0" to="1771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0o3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p+B2eb+ITkPMHAAAA//8DAFBLAQItABQABgAIAAAAIQDb4fbL7gAAAIUBAAATAAAAAAAA&#10;AAAAAAAAAAAAAABbQ29udGVudF9UeXBlc10ueG1sUEsBAi0AFAAGAAgAAAAhAFr0LFu/AAAAFQEA&#10;AAsAAAAAAAAAAAAAAAAAHwEAAF9yZWxzLy5yZWxzUEsBAi0AFAAGAAgAAAAhAM3LSjfHAAAA3QAA&#10;AA8AAAAAAAAAAAAAAAAABwIAAGRycy9kb3ducmV2LnhtbFBLBQYAAAAAAwADALcAAAD7AgAAAAA=&#10;" strokecolor="#903" strokeweight="1.5pt"/>
                  <v:line id="Line 213" o:spid="_x0000_s1896" style="position:absolute;visibility:visible;mso-wrap-style:square" from="17716,0" to="1771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++s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R/p+B2eb+ITkPMHAAAA//8DAFBLAQItABQABgAIAAAAIQDb4fbL7gAAAIUBAAATAAAAAAAA&#10;AAAAAAAAAAAAAABbQ29udGVudF9UeXBlc10ueG1sUEsBAi0AFAAGAAgAAAAhAFr0LFu/AAAAFQEA&#10;AAsAAAAAAAAAAAAAAAAAHwEAAF9yZWxzLy5yZWxzUEsBAi0AFAAGAAgAAAAhAKKH76zHAAAA3QAA&#10;AA8AAAAAAAAAAAAAAAAABwIAAGRycy9kb3ducmV2LnhtbFBLBQYAAAAAAwADALcAAAD7AgAAAAA=&#10;" strokecolor="#903" strokeweight="1.5pt"/>
                  <v:shape id="Freeform 214" o:spid="_x0000_s1897" style="position:absolute;left:1771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" path="m,54l54,r54,54e" filled="f" strokecolor="#903" strokeweight="1.5pt">
                    <v:path arrowok="t" o:connecttype="custom" o:connectlocs="0,48;50,0;99,48" o:connectangles="0,0,0"/>
                  </v:shape>
                </v:group>
                <v:rect id="Rectangle 9217" o:spid="_x0000_s1898" style="position:absolute;left:16937;top:3174;width:3785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lVG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8J4v1/D3Jj0Buf8FAAD//wMAUEsBAi0AFAAGAAgAAAAhANvh9svuAAAAhQEAABMAAAAAAAAAAAAA&#10;AAAAAAAAAFtDb250ZW50X1R5cGVzXS54bWxQSwECLQAUAAYACAAAACEAWvQsW78AAAAVAQAACwAA&#10;AAAAAAAAAAAAAAAfAQAAX3JlbHMvLnJlbHNQSwECLQAUAAYACAAAACEA4vZVRsMAAADdAAAADwAA&#10;AAAAAAAAAAAAAAAHAgAAZHJzL2Rvd25yZXYueG1sUEsFBgAAAAADAAMAtwAAAPcCAAAAAA==&#10;" filled="f" stroked="f">
                  <v:textbox style="mso-fit-shape-to-text:t" inset="0,0,0,0">
                    <w:txbxContent>
                      <w:p w14:paraId="5ACE3537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218" o:spid="_x0000_s1899" style="position:absolute;left:23669;width:3810;height:2524" coordorigin="2366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RSW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1gmcZgb3oQnIDe/AAAA//8DAFBLAQItABQABgAIAAAAIQDb4fbL7gAAAIUBAAATAAAAAAAAAAAA&#10;AAAAAAAAAABbQ29udGVudF9UeXBlc10ueG1sUEsBAi0AFAAGAAgAAAAhAFr0LFu/AAAAFQEAAAsA&#10;AAAAAAAAAAAAAAAAHwEAAF9yZWxzLy5yZWxzUEsBAi0AFAAGAAgAAAAhAD49FJbEAAAA3QAAAA8A&#10;AAAAAAAAAAAAAAAABwIAAGRycy9kb3ducmV2LnhtbFBLBQYAAAAAAwADALcAAAD4AgAAAAA=&#10;">
                  <v:oval id="Oval 9219" o:spid="_x0000_s1900" style="position:absolute;left:23670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" fillcolor="#ffc" strokecolor="#1f1a17" strokeweight="1.5pt"/>
                  <v:line id="Line 218" o:spid="_x0000_s1901" style="position:absolute;visibility:visible;mso-wrap-style:square" from="23669,0" to="23669,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" strokecolor="#1f1a17" strokeweight="1.5pt"/>
                  <v:line id="Line 219" o:spid="_x0000_s1902" style="position:absolute;visibility:visible;mso-wrap-style:square" from="23669,0" to="2367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" strokecolor="#1f1a17" strokeweight="1.5pt"/>
                </v:group>
                <v:rect id="Rectangle 9222" o:spid="_x0000_s1903" style="position:absolute;left:24048;top:3047;width:3279;height:16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" filled="f" stroked="f">
                  <v:textbox style="mso-fit-shape-to-text:t" inset="0,0,0,0">
                    <w:txbxContent>
                      <w:p w14:paraId="33DC6FC0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Main page</w:t>
                        </w:r>
                      </w:p>
                    </w:txbxContent>
                  </v:textbox>
                </v:rect>
                <v:group id="Group 9223" o:spid="_x0000_s1904" style="position:absolute;left:17351;top:6036;width:2588;height:2683" coordorigin="17351,600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">
                  <v:oval id="Oval 9224" o:spid="_x0000_s1905" style="position:absolute;left:17351;top:600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" fillcolor="#ffc" strokecolor="#1f1a17" strokeweight="1.5pt"/>
                  <v:line id="Line 223" o:spid="_x0000_s1906" style="position:absolute;flip:x;visibility:visible;mso-wrap-style:square" from="17352,6000" to="17352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" strokecolor="#1f1a17" strokeweight="1.5pt"/>
                  <v:line id="Line 224" o:spid="_x0000_s1907" style="position:absolute;flip:x y;visibility:visible;mso-wrap-style:square" from="17352,6000" to="17352,6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" strokecolor="#1f1a17" strokeweight="1.5pt"/>
                </v:group>
                <v:rect id="Rectangle 9227" o:spid="_x0000_s1908" style="position:absolute;left:15619;top:9635;width:6633;height:16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p/7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YJ3nH/D7Jj0BuXsBAAD//wMAUEsBAi0AFAAGAAgAAAAhANvh9svuAAAAhQEAABMAAAAAAAAAAAAA&#10;AAAAAAAAAFtDb250ZW50X1R5cGVzXS54bWxQSwECLQAUAAYACAAAACEAWvQsW78AAAAVAQAACwAA&#10;AAAAAAAAAAAAAAAfAQAAX3JlbHMvLnJlbHNQSwECLQAUAAYACAAAACEALJqf+8MAAADdAAAADwAA&#10;AAAAAAAAAAAAAAAHAgAAZHJzL2Rvd25yZXYueG1sUEsFBgAAAAADAAMAtwAAAPcCAAAAAA==&#10;" filled="f" stroked="f">
                  <v:textbox style="mso-fit-shape-to-text:t" inset="0,0,0,0">
                    <w:txbxContent>
                      <w:p w14:paraId="2AB7DA64" w14:textId="77777777" w:rsidR="00D7655F" w:rsidRDefault="00D7655F" w:rsidP="00D7655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LoginDriverController</w:t>
                        </w:r>
                        <w:proofErr w:type="spellEnd"/>
                      </w:p>
                    </w:txbxContent>
                  </v:textbox>
                </v:rect>
                <v:line id="Line 227" o:spid="_x0000_s1909" style="position:absolute;visibility:visible;mso-wrap-style:square" from="14684,7318" to="17287,7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" strokecolor="#903" strokeweight="1.5pt"/>
                <v:line id="Line 228" o:spid="_x0000_s1910" style="position:absolute;flip:x;visibility:visible;mso-wrap-style:square" from="12080,7318" to="14684,7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" strokecolor="#903" strokeweight="1.5pt"/>
                <v:line id="Line 229" o:spid="_x0000_s1911" style="position:absolute;visibility:visible;mso-wrap-style:square" from="18621,5175" to="18621,5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" strokecolor="#903" strokeweight="1.5pt"/>
                <v:line id="Line 230" o:spid="_x0000_s1912" style="position:absolute;flip:y;visibility:visible;mso-wrap-style:square" from="18621,4429" to="18621,5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" strokecolor="#903" strokeweight="1.5pt"/>
                <v:line id="Line 231" o:spid="_x0000_s1913" style="position:absolute;flip:x;visibility:visible;mso-wrap-style:square" from="19923,7143" to="26828,7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" strokecolor="#903" strokeweight="1.5pt">
                  <v:stroke dashstyle="3 1"/>
                </v:line>
                <v:line id="Line 232" o:spid="_x0000_s1914" style="position:absolute;visibility:visible;mso-wrap-style:square" from="19923,7270" to="20542,7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" strokecolor="#903" strokeweight="1.5pt"/>
                <v:line id="Line 233" o:spid="_x0000_s1915" style="position:absolute;flip:y;visibility:visible;mso-wrap-style:square" from="19923,7000" to="20542,7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" strokecolor="#903" strokeweight="1.5pt"/>
                <v:line id="Line 234" o:spid="_x0000_s1916" style="position:absolute;flip:y;visibility:visible;mso-wrap-style:square" from="19653,2682" to="23875,6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" strokecolor="#903" strokeweight="1.5pt"/>
              </v:group>
            </w:pict>
          </mc:Fallback>
        </mc:AlternateContent>
      </w:r>
    </w:p>
    <w:p w14:paraId="564C7E13" w14:textId="4F8D868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36ECAE7" w14:textId="4C6ABBEF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B8AC9F" w14:textId="08C31FB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0A45BB0" w14:textId="7C5E4F38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91200D8" w14:textId="52B72EB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88810EC" w14:textId="76FE23E5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EB3F331" w14:textId="288560F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FE5A61F" w14:textId="4822A431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401B6BA" w14:textId="00CBEFFD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AC27E79" w14:textId="77777777" w:rsidR="00A917E5" w:rsidRDefault="00A917E5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C8B7EF1" w14:textId="1E91CDCD" w:rsidR="006217BE" w:rsidRDefault="006217BE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A90FAAD" w14:textId="06EDAA73" w:rsidR="006217BE" w:rsidRDefault="006217BE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6B0AAF5" w14:textId="5DCFBD82" w:rsidR="006217BE" w:rsidRDefault="000F55B8" w:rsidP="006217B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55B8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50EBC4F5" wp14:editId="21BC24F3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203315" cy="4568190"/>
                <wp:effectExtent l="0" t="0" r="6985" b="3810"/>
                <wp:wrapSquare wrapText="bothSides"/>
                <wp:docPr id="9236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3315" cy="4568190"/>
                          <a:chOff x="0" y="0"/>
                          <a:chExt cx="4666210" cy="3436411"/>
                        </a:xfrm>
                      </wpg:grpSpPr>
                      <wpg:grpSp>
                        <wpg:cNvPr id="9237" name="Group 9237"/>
                        <wpg:cNvGrpSpPr>
                          <a:grpSpLocks/>
                        </wpg:cNvGrpSpPr>
                        <wpg:grpSpPr bwMode="auto">
                          <a:xfrm>
                            <a:off x="2841625" y="2293214"/>
                            <a:ext cx="160338" cy="215901"/>
                            <a:chOff x="2841625" y="2276475"/>
                            <a:chExt cx="101" cy="136"/>
                          </a:xfrm>
                        </wpg:grpSpPr>
                        <wps:wsp>
                          <wps:cNvPr id="9238" name="Oval 9238"/>
                          <wps:cNvSpPr>
                            <a:spLocks noChangeArrowheads="1"/>
                          </wps:cNvSpPr>
                          <wps:spPr bwMode="auto">
                            <a:xfrm>
                              <a:off x="2841653" y="2276475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39" name="Line 6"/>
                          <wps:cNvCnPr/>
                          <wps:spPr bwMode="auto">
                            <a:xfrm>
                              <a:off x="2841676" y="2276520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0" name="Line 7"/>
                          <wps:cNvCnPr/>
                          <wps:spPr bwMode="auto">
                            <a:xfrm>
                              <a:off x="2841639" y="2276532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1" name="Freeform 8"/>
                          <wps:cNvSpPr>
                            <a:spLocks/>
                          </wps:cNvSpPr>
                          <wps:spPr bwMode="auto">
                            <a:xfrm>
                              <a:off x="2841625" y="2276562"/>
                              <a:ext cx="101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42" name="Rectangle 9242"/>
                        <wps:cNvSpPr>
                          <a:spLocks noChangeArrowheads="1"/>
                        </wps:cNvSpPr>
                        <wps:spPr bwMode="auto">
                          <a:xfrm>
                            <a:off x="2879725" y="2600021"/>
                            <a:ext cx="146210" cy="18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D5996DD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43" name="Group 9243"/>
                        <wpg:cNvGrpSpPr>
                          <a:grpSpLocks/>
                        </wpg:cNvGrpSpPr>
                        <wpg:grpSpPr bwMode="auto">
                          <a:xfrm>
                            <a:off x="1798638" y="2278063"/>
                            <a:ext cx="265113" cy="276225"/>
                            <a:chOff x="1798638" y="2278063"/>
                            <a:chExt cx="167" cy="174"/>
                          </a:xfrm>
                        </wpg:grpSpPr>
                        <wps:wsp>
                          <wps:cNvPr id="9244" name="Oval 9244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8638" y="2278077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45" name="Line 12"/>
                          <wps:cNvCnPr/>
                          <wps:spPr bwMode="auto">
                            <a:xfrm flipH="1">
                              <a:off x="1798704" y="2278063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46" name="Line 13"/>
                          <wps:cNvCnPr/>
                          <wps:spPr bwMode="auto">
                            <a:xfrm flipH="1" flipV="1">
                              <a:off x="1798704" y="2278078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47" name="Rectangle 9247"/>
                        <wps:cNvSpPr>
                          <a:spLocks noChangeArrowheads="1"/>
                        </wps:cNvSpPr>
                        <wps:spPr bwMode="auto">
                          <a:xfrm>
                            <a:off x="1570038" y="2650814"/>
                            <a:ext cx="792149" cy="18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0FD5C7F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8" name="Line 16"/>
                        <wps:cNvCnPr/>
                        <wps:spPr bwMode="auto">
                          <a:xfrm>
                            <a:off x="2449513" y="2409825"/>
                            <a:ext cx="387350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9" name="Line 17"/>
                        <wps:cNvCnPr/>
                        <wps:spPr bwMode="auto">
                          <a:xfrm flipH="1">
                            <a:off x="2062163" y="2409825"/>
                            <a:ext cx="3873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50" name="Group 9250"/>
                        <wpg:cNvGrpSpPr>
                          <a:grpSpLocks/>
                        </wpg:cNvGrpSpPr>
                        <wpg:grpSpPr bwMode="auto">
                          <a:xfrm>
                            <a:off x="2598738" y="2892425"/>
                            <a:ext cx="160338" cy="217488"/>
                            <a:chOff x="2598738" y="2892425"/>
                            <a:chExt cx="101" cy="137"/>
                          </a:xfrm>
                        </wpg:grpSpPr>
                        <wps:wsp>
                          <wps:cNvPr id="9251" name="Oval 925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98766" y="2892425"/>
                              <a:ext cx="46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52" name="Line 19"/>
                          <wps:cNvCnPr/>
                          <wps:spPr bwMode="auto">
                            <a:xfrm>
                              <a:off x="2598788" y="2892470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53" name="Line 20"/>
                          <wps:cNvCnPr/>
                          <wps:spPr bwMode="auto">
                            <a:xfrm>
                              <a:off x="2598752" y="2892482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54" name="Freeform 21"/>
                          <wps:cNvSpPr>
                            <a:spLocks/>
                          </wps:cNvSpPr>
                          <wps:spPr bwMode="auto">
                            <a:xfrm>
                              <a:off x="2598738" y="2892512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55" name="Rectangle 9255"/>
                        <wps:cNvSpPr>
                          <a:spLocks noChangeArrowheads="1"/>
                        </wps:cNvSpPr>
                        <wps:spPr bwMode="auto">
                          <a:xfrm>
                            <a:off x="2517775" y="3217486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26786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56" name="Group 9256"/>
                        <wpg:cNvGrpSpPr>
                          <a:grpSpLocks/>
                        </wpg:cNvGrpSpPr>
                        <wpg:grpSpPr bwMode="auto">
                          <a:xfrm>
                            <a:off x="1709738" y="2889250"/>
                            <a:ext cx="265113" cy="276225"/>
                            <a:chOff x="1709738" y="2889250"/>
                            <a:chExt cx="167" cy="174"/>
                          </a:xfrm>
                        </wpg:grpSpPr>
                        <wps:wsp>
                          <wps:cNvPr id="9257" name="Oval 925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09738" y="2889264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58" name="Line 25"/>
                          <wps:cNvCnPr/>
                          <wps:spPr bwMode="auto">
                            <a:xfrm flipH="1">
                              <a:off x="1709804" y="2889250"/>
                              <a:ext cx="37" cy="1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59" name="Line 26"/>
                          <wps:cNvCnPr/>
                          <wps:spPr bwMode="auto">
                            <a:xfrm flipH="1" flipV="1">
                              <a:off x="1709805" y="2889265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60" name="Rectangle 9260"/>
                        <wps:cNvSpPr>
                          <a:spLocks noChangeArrowheads="1"/>
                        </wps:cNvSpPr>
                        <wps:spPr bwMode="auto">
                          <a:xfrm>
                            <a:off x="1382713" y="3262002"/>
                            <a:ext cx="1004156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DA7565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UpdateServiceStatusController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1" name="Line 29"/>
                        <wps:cNvCnPr/>
                        <wps:spPr bwMode="auto">
                          <a:xfrm>
                            <a:off x="2282825" y="3027363"/>
                            <a:ext cx="3095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62" name="Line 30"/>
                        <wps:cNvCnPr/>
                        <wps:spPr bwMode="auto">
                          <a:xfrm flipH="1">
                            <a:off x="1973263" y="3027363"/>
                            <a:ext cx="3095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63" name="Group 9263"/>
                        <wpg:cNvGrpSpPr>
                          <a:grpSpLocks/>
                        </wpg:cNvGrpSpPr>
                        <wpg:grpSpPr bwMode="auto">
                          <a:xfrm>
                            <a:off x="2271712" y="1830388"/>
                            <a:ext cx="160338" cy="217488"/>
                            <a:chOff x="2271713" y="1830388"/>
                            <a:chExt cx="101" cy="137"/>
                          </a:xfrm>
                        </wpg:grpSpPr>
                        <wps:wsp>
                          <wps:cNvPr id="9264" name="Oval 9264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1741" y="1830388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65" name="Line 32"/>
                          <wps:cNvCnPr/>
                          <wps:spPr bwMode="auto">
                            <a:xfrm>
                              <a:off x="2271763" y="1830433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66" name="Line 33"/>
                          <wps:cNvCnPr/>
                          <wps:spPr bwMode="auto">
                            <a:xfrm>
                              <a:off x="2271727" y="1830445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67" name="Freeform 34"/>
                          <wps:cNvSpPr>
                            <a:spLocks/>
                          </wps:cNvSpPr>
                          <wps:spPr bwMode="auto">
                            <a:xfrm>
                              <a:off x="2271713" y="1830475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68" name="Rectangle 9268"/>
                        <wps:cNvSpPr>
                          <a:spLocks noChangeArrowheads="1"/>
                        </wps:cNvSpPr>
                        <wps:spPr bwMode="auto">
                          <a:xfrm>
                            <a:off x="2192338" y="2155541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664F4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69" name="Group 9269"/>
                        <wpg:cNvGrpSpPr>
                          <a:grpSpLocks/>
                        </wpg:cNvGrpSpPr>
                        <wpg:grpSpPr bwMode="auto">
                          <a:xfrm>
                            <a:off x="1720850" y="1323975"/>
                            <a:ext cx="265113" cy="276225"/>
                            <a:chOff x="1720850" y="1323975"/>
                            <a:chExt cx="167" cy="174"/>
                          </a:xfrm>
                        </wpg:grpSpPr>
                        <wps:wsp>
                          <wps:cNvPr id="9270" name="Oval 9270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0850" y="1323989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71" name="Line 38"/>
                          <wps:cNvCnPr/>
                          <wps:spPr bwMode="auto">
                            <a:xfrm flipH="1">
                              <a:off x="1720916" y="1323975"/>
                              <a:ext cx="36" cy="16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72" name="Line 39"/>
                          <wps:cNvCnPr/>
                          <wps:spPr bwMode="auto">
                            <a:xfrm flipH="1" flipV="1">
                              <a:off x="1720916" y="1323990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73" name="Rectangle 9273"/>
                        <wps:cNvSpPr>
                          <a:spLocks noChangeArrowheads="1"/>
                        </wps:cNvSpPr>
                        <wps:spPr bwMode="auto">
                          <a:xfrm>
                            <a:off x="1543049" y="1681800"/>
                            <a:ext cx="597376" cy="34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BC67F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ListRequestCance</w:t>
                              </w:r>
                              <w:proofErr w:type="spellEnd"/>
                            </w:p>
                            <w:p w14:paraId="6A2AD884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4" name="Line 42"/>
                        <wps:cNvCnPr/>
                        <wps:spPr bwMode="auto">
                          <a:xfrm>
                            <a:off x="2225675" y="1824038"/>
                            <a:ext cx="44450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75" name="Line 43"/>
                        <wps:cNvCnPr/>
                        <wps:spPr bwMode="auto">
                          <a:xfrm flipH="1" flipV="1">
                            <a:off x="2184400" y="1784350"/>
                            <a:ext cx="4127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76" name="Group 9276"/>
                        <wpg:cNvGrpSpPr>
                          <a:grpSpLocks/>
                        </wpg:cNvGrpSpPr>
                        <wpg:grpSpPr bwMode="auto">
                          <a:xfrm>
                            <a:off x="2517775" y="1333500"/>
                            <a:ext cx="390525" cy="258763"/>
                            <a:chOff x="2517775" y="1333500"/>
                            <a:chExt cx="246" cy="163"/>
                          </a:xfrm>
                        </wpg:grpSpPr>
                        <wps:wsp>
                          <wps:cNvPr id="9277" name="Oval 9277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7857" y="1333500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78" name="Line 45"/>
                          <wps:cNvCnPr/>
                          <wps:spPr bwMode="auto">
                            <a:xfrm flipH="1">
                              <a:off x="2517775" y="1333538"/>
                              <a:ext cx="1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79" name="Line 46"/>
                          <wps:cNvCnPr/>
                          <wps:spPr bwMode="auto">
                            <a:xfrm>
                              <a:off x="2517776" y="1333581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80" name="Rectangle 9280"/>
                        <wps:cNvSpPr>
                          <a:spLocks noChangeArrowheads="1"/>
                        </wps:cNvSpPr>
                        <wps:spPr bwMode="auto">
                          <a:xfrm>
                            <a:off x="2389188" y="1688877"/>
                            <a:ext cx="715389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12CC1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ApproveRequestPage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1" name="Line 49"/>
                        <wps:cNvCnPr/>
                        <wps:spPr bwMode="auto">
                          <a:xfrm flipH="1">
                            <a:off x="1984375" y="1462088"/>
                            <a:ext cx="5318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2" name="Line 50"/>
                        <wps:cNvCnPr/>
                        <wps:spPr bwMode="auto">
                          <a:xfrm>
                            <a:off x="1984375" y="1462088"/>
                            <a:ext cx="61913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3" name="Line 51"/>
                        <wps:cNvCnPr/>
                        <wps:spPr bwMode="auto">
                          <a:xfrm flipV="1">
                            <a:off x="1984375" y="1436688"/>
                            <a:ext cx="61913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84" name="Group 9284"/>
                        <wpg:cNvGrpSpPr>
                          <a:grpSpLocks/>
                        </wpg:cNvGrpSpPr>
                        <wpg:grpSpPr bwMode="auto">
                          <a:xfrm>
                            <a:off x="4324350" y="1306514"/>
                            <a:ext cx="160338" cy="217488"/>
                            <a:chOff x="4324350" y="1306513"/>
                            <a:chExt cx="101" cy="137"/>
                          </a:xfrm>
                        </wpg:grpSpPr>
                        <wps:wsp>
                          <wps:cNvPr id="9285" name="Oval 9285"/>
                          <wps:cNvSpPr>
                            <a:spLocks noChangeArrowheads="1"/>
                          </wps:cNvSpPr>
                          <wps:spPr bwMode="auto">
                            <a:xfrm>
                              <a:off x="4324378" y="1306513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86" name="Line 53"/>
                          <wps:cNvCnPr/>
                          <wps:spPr bwMode="auto">
                            <a:xfrm>
                              <a:off x="4324401" y="1306558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87" name="Line 54"/>
                          <wps:cNvCnPr/>
                          <wps:spPr bwMode="auto">
                            <a:xfrm>
                              <a:off x="4324364" y="1306570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88" name="Freeform 55"/>
                          <wps:cNvSpPr>
                            <a:spLocks/>
                          </wps:cNvSpPr>
                          <wps:spPr bwMode="auto">
                            <a:xfrm>
                              <a:off x="4324350" y="1306600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89" name="Rectangle 9289"/>
                        <wps:cNvSpPr>
                          <a:spLocks noChangeArrowheads="1"/>
                        </wps:cNvSpPr>
                        <wps:spPr bwMode="auto">
                          <a:xfrm>
                            <a:off x="4244975" y="1631735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E91B2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290" name="Group 9290"/>
                        <wpg:cNvGrpSpPr>
                          <a:grpSpLocks/>
                        </wpg:cNvGrpSpPr>
                        <wpg:grpSpPr bwMode="auto">
                          <a:xfrm>
                            <a:off x="3457575" y="1298575"/>
                            <a:ext cx="265113" cy="276225"/>
                            <a:chOff x="3457575" y="1298575"/>
                            <a:chExt cx="167" cy="174"/>
                          </a:xfrm>
                        </wpg:grpSpPr>
                        <wps:wsp>
                          <wps:cNvPr id="9291" name="Oval 9291"/>
                          <wps:cNvSpPr>
                            <a:spLocks noChangeArrowheads="1"/>
                          </wps:cNvSpPr>
                          <wps:spPr bwMode="auto">
                            <a:xfrm>
                              <a:off x="3457575" y="1298589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92" name="Line 59"/>
                          <wps:cNvCnPr/>
                          <wps:spPr bwMode="auto">
                            <a:xfrm flipH="1">
                              <a:off x="3457641" y="1298575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93" name="Line 60"/>
                          <wps:cNvCnPr/>
                          <wps:spPr bwMode="auto">
                            <a:xfrm flipH="1" flipV="1">
                              <a:off x="3457641" y="1298590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294" name="Rectangle 9294"/>
                        <wps:cNvSpPr>
                          <a:spLocks noChangeArrowheads="1"/>
                        </wps:cNvSpPr>
                        <wps:spPr bwMode="auto">
                          <a:xfrm>
                            <a:off x="3198813" y="1671417"/>
                            <a:ext cx="861600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85298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ApproveRequestController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5" name="Line 63"/>
                        <wps:cNvCnPr/>
                        <wps:spPr bwMode="auto">
                          <a:xfrm flipV="1">
                            <a:off x="3178175" y="1436688"/>
                            <a:ext cx="273050" cy="6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6" name="Line 64"/>
                        <wps:cNvCnPr/>
                        <wps:spPr bwMode="auto">
                          <a:xfrm flipH="1">
                            <a:off x="2906713" y="1443038"/>
                            <a:ext cx="271463" cy="9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7" name="Line 65"/>
                        <wps:cNvCnPr/>
                        <wps:spPr bwMode="auto">
                          <a:xfrm>
                            <a:off x="4021138" y="1435100"/>
                            <a:ext cx="298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8" name="Line 66"/>
                        <wps:cNvCnPr/>
                        <wps:spPr bwMode="auto">
                          <a:xfrm flipH="1">
                            <a:off x="3721100" y="1435100"/>
                            <a:ext cx="300038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99" name="Group 9299"/>
                        <wpg:cNvGrpSpPr>
                          <a:grpSpLocks/>
                        </wpg:cNvGrpSpPr>
                        <wpg:grpSpPr bwMode="auto">
                          <a:xfrm>
                            <a:off x="2393950" y="452438"/>
                            <a:ext cx="390525" cy="258763"/>
                            <a:chOff x="2393950" y="452438"/>
                            <a:chExt cx="246" cy="163"/>
                          </a:xfrm>
                        </wpg:grpSpPr>
                        <wps:wsp>
                          <wps:cNvPr id="9300" name="Oval 9300"/>
                          <wps:cNvSpPr>
                            <a:spLocks noChangeArrowheads="1"/>
                          </wps:cNvSpPr>
                          <wps:spPr bwMode="auto">
                            <a:xfrm>
                              <a:off x="2394032" y="452438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01" name="Line 68"/>
                          <wps:cNvCnPr/>
                          <wps:spPr bwMode="auto">
                            <a:xfrm>
                              <a:off x="2393950" y="452476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02" name="Line 69"/>
                          <wps:cNvCnPr/>
                          <wps:spPr bwMode="auto">
                            <a:xfrm>
                              <a:off x="2393951" y="452519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03" name="Rectangle 9303"/>
                        <wps:cNvSpPr>
                          <a:spLocks noChangeArrowheads="1"/>
                        </wps:cNvSpPr>
                        <wps:spPr bwMode="auto">
                          <a:xfrm>
                            <a:off x="2179638" y="807931"/>
                            <a:ext cx="886143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59803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UpdateChildrenStatusPage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04" name="Group 9304"/>
                        <wpg:cNvGrpSpPr>
                          <a:grpSpLocks/>
                        </wpg:cNvGrpSpPr>
                        <wpg:grpSpPr bwMode="auto">
                          <a:xfrm>
                            <a:off x="4351338" y="481351"/>
                            <a:ext cx="160338" cy="215901"/>
                            <a:chOff x="4351338" y="477838"/>
                            <a:chExt cx="101" cy="136"/>
                          </a:xfrm>
                        </wpg:grpSpPr>
                        <wps:wsp>
                          <wps:cNvPr id="9305" name="Oval 9305"/>
                          <wps:cNvSpPr>
                            <a:spLocks noChangeArrowheads="1"/>
                          </wps:cNvSpPr>
                          <wps:spPr bwMode="auto">
                            <a:xfrm>
                              <a:off x="4351366" y="477838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06" name="Line 73"/>
                          <wps:cNvCnPr/>
                          <wps:spPr bwMode="auto">
                            <a:xfrm>
                              <a:off x="4351388" y="477883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07" name="Line 74"/>
                          <wps:cNvCnPr/>
                          <wps:spPr bwMode="auto">
                            <a:xfrm>
                              <a:off x="4351352" y="477895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08" name="Freeform 75"/>
                          <wps:cNvSpPr>
                            <a:spLocks/>
                          </wps:cNvSpPr>
                          <wps:spPr bwMode="auto">
                            <a:xfrm>
                              <a:off x="4351338" y="477925"/>
                              <a:ext cx="101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309" name="Rectangle 9309"/>
                        <wps:cNvSpPr>
                          <a:spLocks noChangeArrowheads="1"/>
                        </wps:cNvSpPr>
                        <wps:spPr bwMode="auto">
                          <a:xfrm>
                            <a:off x="4271963" y="801582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5A29A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10" name="Group 9310"/>
                        <wpg:cNvGrpSpPr>
                          <a:grpSpLocks/>
                        </wpg:cNvGrpSpPr>
                        <wpg:grpSpPr bwMode="auto">
                          <a:xfrm>
                            <a:off x="3425825" y="449263"/>
                            <a:ext cx="266700" cy="274638"/>
                            <a:chOff x="3425825" y="449263"/>
                            <a:chExt cx="168" cy="173"/>
                          </a:xfrm>
                        </wpg:grpSpPr>
                        <wps:wsp>
                          <wps:cNvPr id="9311" name="Oval 9311"/>
                          <wps:cNvSpPr>
                            <a:spLocks noChangeArrowheads="1"/>
                          </wps:cNvSpPr>
                          <wps:spPr bwMode="auto">
                            <a:xfrm>
                              <a:off x="3425825" y="449276"/>
                              <a:ext cx="168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12" name="Line 79"/>
                          <wps:cNvCnPr/>
                          <wps:spPr bwMode="auto">
                            <a:xfrm flipH="1">
                              <a:off x="3425892" y="449263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13" name="Line 80"/>
                          <wps:cNvCnPr/>
                          <wps:spPr bwMode="auto">
                            <a:xfrm flipH="1" flipV="1">
                              <a:off x="3425892" y="449278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14" name="Rectangle 9314"/>
                        <wps:cNvSpPr>
                          <a:spLocks noChangeArrowheads="1"/>
                        </wps:cNvSpPr>
                        <wps:spPr bwMode="auto">
                          <a:xfrm>
                            <a:off x="3227751" y="815504"/>
                            <a:ext cx="715389" cy="34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BBCEB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UpdateChildrenStatus</w:t>
                              </w:r>
                              <w:proofErr w:type="spellEnd"/>
                            </w:p>
                            <w:p w14:paraId="2E7B6E72" w14:textId="77777777" w:rsidR="000F55B8" w:rsidRDefault="000F55B8" w:rsidP="000F55B8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5" name="Line 83"/>
                        <wps:cNvCnPr/>
                        <wps:spPr bwMode="auto">
                          <a:xfrm>
                            <a:off x="3103563" y="579438"/>
                            <a:ext cx="3206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6" name="Line 84"/>
                        <wps:cNvCnPr/>
                        <wps:spPr bwMode="auto">
                          <a:xfrm flipH="1">
                            <a:off x="2782888" y="579438"/>
                            <a:ext cx="3206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7" name="Line 85"/>
                        <wps:cNvCnPr/>
                        <wps:spPr bwMode="auto">
                          <a:xfrm>
                            <a:off x="4019550" y="595313"/>
                            <a:ext cx="330200" cy="9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8" name="Line 86"/>
                        <wps:cNvCnPr/>
                        <wps:spPr bwMode="auto">
                          <a:xfrm flipH="1" flipV="1">
                            <a:off x="3690938" y="585788"/>
                            <a:ext cx="328613" cy="9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19" name="Group 9319"/>
                        <wpg:cNvGrpSpPr>
                          <a:grpSpLocks/>
                        </wpg:cNvGrpSpPr>
                        <wpg:grpSpPr bwMode="auto">
                          <a:xfrm>
                            <a:off x="927100" y="2255838"/>
                            <a:ext cx="390525" cy="258763"/>
                            <a:chOff x="927100" y="2255838"/>
                            <a:chExt cx="246" cy="163"/>
                          </a:xfrm>
                        </wpg:grpSpPr>
                        <wps:wsp>
                          <wps:cNvPr id="9320" name="Oval 932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182" y="2255838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21" name="Line 88"/>
                          <wps:cNvCnPr/>
                          <wps:spPr bwMode="auto">
                            <a:xfrm>
                              <a:off x="927100" y="2255876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22" name="Line 89"/>
                          <wps:cNvCnPr/>
                          <wps:spPr bwMode="auto">
                            <a:xfrm>
                              <a:off x="927100" y="2255920"/>
                              <a:ext cx="8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23" name="Rectangle 9323"/>
                        <wps:cNvSpPr>
                          <a:spLocks noChangeArrowheads="1"/>
                        </wps:cNvSpPr>
                        <wps:spPr bwMode="auto">
                          <a:xfrm>
                            <a:off x="826996" y="2568235"/>
                            <a:ext cx="645938" cy="18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048D48B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SendMessagePage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4" name="Line 92"/>
                        <wps:cNvCnPr/>
                        <wps:spPr bwMode="auto">
                          <a:xfrm>
                            <a:off x="1554163" y="2397125"/>
                            <a:ext cx="239713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5" name="Line 93"/>
                        <wps:cNvCnPr/>
                        <wps:spPr bwMode="auto">
                          <a:xfrm flipH="1" flipV="1">
                            <a:off x="1316038" y="2389188"/>
                            <a:ext cx="238125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26" name="Group 9326"/>
                        <wpg:cNvGrpSpPr>
                          <a:grpSpLocks/>
                        </wpg:cNvGrpSpPr>
                        <wpg:grpSpPr bwMode="auto">
                          <a:xfrm>
                            <a:off x="719138" y="2898775"/>
                            <a:ext cx="390525" cy="258763"/>
                            <a:chOff x="719138" y="2898775"/>
                            <a:chExt cx="246" cy="163"/>
                          </a:xfrm>
                        </wpg:grpSpPr>
                        <wps:wsp>
                          <wps:cNvPr id="9327" name="Oval 9327"/>
                          <wps:cNvSpPr>
                            <a:spLocks noChangeArrowheads="1"/>
                          </wps:cNvSpPr>
                          <wps:spPr bwMode="auto">
                            <a:xfrm>
                              <a:off x="719220" y="2898775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28" name="Line 95"/>
                          <wps:cNvCnPr/>
                          <wps:spPr bwMode="auto">
                            <a:xfrm>
                              <a:off x="719138" y="2898813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29" name="Line 96"/>
                          <wps:cNvCnPr/>
                          <wps:spPr bwMode="auto">
                            <a:xfrm>
                              <a:off x="719139" y="2898856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30" name="Rectangle 9330"/>
                        <wps:cNvSpPr>
                          <a:spLocks noChangeArrowheads="1"/>
                        </wps:cNvSpPr>
                        <wps:spPr bwMode="auto">
                          <a:xfrm>
                            <a:off x="519055" y="3253945"/>
                            <a:ext cx="857945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0EBD21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UpdateServiceStatusPage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1" name="Line 99"/>
                        <wps:cNvCnPr/>
                        <wps:spPr bwMode="auto">
                          <a:xfrm>
                            <a:off x="1406525" y="3027363"/>
                            <a:ext cx="3016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2" name="Line 100"/>
                        <wps:cNvCnPr/>
                        <wps:spPr bwMode="auto">
                          <a:xfrm flipH="1">
                            <a:off x="1108075" y="3027363"/>
                            <a:ext cx="298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33" name="Group 9333"/>
                        <wpg:cNvGrpSpPr>
                          <a:grpSpLocks/>
                        </wpg:cNvGrpSpPr>
                        <wpg:grpSpPr bwMode="auto">
                          <a:xfrm>
                            <a:off x="739775" y="1358900"/>
                            <a:ext cx="390525" cy="258763"/>
                            <a:chOff x="739775" y="1358900"/>
                            <a:chExt cx="246" cy="163"/>
                          </a:xfrm>
                        </wpg:grpSpPr>
                        <wps:wsp>
                          <wps:cNvPr id="9334" name="Oval 9334"/>
                          <wps:cNvSpPr>
                            <a:spLocks noChangeArrowheads="1"/>
                          </wps:cNvSpPr>
                          <wps:spPr bwMode="auto">
                            <a:xfrm>
                              <a:off x="739857" y="1358900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35" name="Line 102"/>
                          <wps:cNvCnPr/>
                          <wps:spPr bwMode="auto">
                            <a:xfrm>
                              <a:off x="739775" y="1358938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36" name="Line 103"/>
                          <wps:cNvCnPr/>
                          <wps:spPr bwMode="auto">
                            <a:xfrm>
                              <a:off x="739776" y="1358982"/>
                              <a:ext cx="81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37" name="Rectangle 9337"/>
                        <wps:cNvSpPr>
                          <a:spLocks noChangeArrowheads="1"/>
                        </wps:cNvSpPr>
                        <wps:spPr bwMode="auto">
                          <a:xfrm>
                            <a:off x="571436" y="1714274"/>
                            <a:ext cx="784840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A4C4A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ListRequestCancelPage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8" name="Line 106"/>
                        <wps:cNvCnPr/>
                        <wps:spPr bwMode="auto">
                          <a:xfrm flipV="1">
                            <a:off x="1422400" y="1462088"/>
                            <a:ext cx="295275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9" name="Line 107"/>
                        <wps:cNvCnPr/>
                        <wps:spPr bwMode="auto">
                          <a:xfrm flipH="1">
                            <a:off x="1128713" y="1470025"/>
                            <a:ext cx="293688" cy="79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40" name="Group 9340"/>
                        <wpg:cNvGrpSpPr>
                          <a:grpSpLocks/>
                        </wpg:cNvGrpSpPr>
                        <wpg:grpSpPr bwMode="auto">
                          <a:xfrm>
                            <a:off x="0" y="1228165"/>
                            <a:ext cx="160338" cy="215901"/>
                            <a:chOff x="0" y="1219200"/>
                            <a:chExt cx="101" cy="136"/>
                          </a:xfrm>
                        </wpg:grpSpPr>
                        <wps:wsp>
                          <wps:cNvPr id="9341" name="Oval 93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8" y="1219200"/>
                              <a:ext cx="47" cy="4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42" name="Line 109"/>
                          <wps:cNvCnPr/>
                          <wps:spPr bwMode="auto">
                            <a:xfrm>
                              <a:off x="51" y="1219245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43" name="Line 110"/>
                          <wps:cNvCnPr/>
                          <wps:spPr bwMode="auto">
                            <a:xfrm>
                              <a:off x="14" y="1219256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44" name="Freeform 111"/>
                          <wps:cNvSpPr>
                            <a:spLocks/>
                          </wps:cNvSpPr>
                          <wps:spPr bwMode="auto">
                            <a:xfrm>
                              <a:off x="0" y="1219287"/>
                              <a:ext cx="101" cy="49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345" name="Rectangle 9345"/>
                        <wps:cNvSpPr>
                          <a:spLocks noChangeArrowheads="1"/>
                        </wps:cNvSpPr>
                        <wps:spPr bwMode="auto">
                          <a:xfrm>
                            <a:off x="17461" y="1542846"/>
                            <a:ext cx="195296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CDA0A6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6" name="Line 114"/>
                        <wps:cNvCnPr/>
                        <wps:spPr bwMode="auto">
                          <a:xfrm>
                            <a:off x="595313" y="1852613"/>
                            <a:ext cx="395288" cy="4016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7" name="Line 115"/>
                        <wps:cNvCnPr/>
                        <wps:spPr bwMode="auto">
                          <a:xfrm flipH="1" flipV="1">
                            <a:off x="198438" y="1454150"/>
                            <a:ext cx="396875" cy="3984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8" name="Line 116"/>
                        <wps:cNvCnPr/>
                        <wps:spPr bwMode="auto">
                          <a:xfrm>
                            <a:off x="517525" y="2222500"/>
                            <a:ext cx="325438" cy="674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9" name="Line 117"/>
                        <wps:cNvCnPr/>
                        <wps:spPr bwMode="auto">
                          <a:xfrm flipH="1" flipV="1">
                            <a:off x="192088" y="1549400"/>
                            <a:ext cx="325438" cy="6731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0" name="Line 118"/>
                        <wps:cNvCnPr/>
                        <wps:spPr bwMode="auto">
                          <a:xfrm>
                            <a:off x="468313" y="1408113"/>
                            <a:ext cx="269875" cy="460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1" name="Line 119"/>
                        <wps:cNvCnPr/>
                        <wps:spPr bwMode="auto">
                          <a:xfrm flipH="1" flipV="1">
                            <a:off x="198438" y="1365250"/>
                            <a:ext cx="269875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52" name="Group 9352"/>
                        <wpg:cNvGrpSpPr>
                          <a:grpSpLocks/>
                        </wpg:cNvGrpSpPr>
                        <wpg:grpSpPr bwMode="auto">
                          <a:xfrm>
                            <a:off x="739775" y="473075"/>
                            <a:ext cx="390525" cy="258763"/>
                            <a:chOff x="739775" y="473075"/>
                            <a:chExt cx="246" cy="163"/>
                          </a:xfrm>
                        </wpg:grpSpPr>
                        <wps:wsp>
                          <wps:cNvPr id="9353" name="Oval 9353"/>
                          <wps:cNvSpPr>
                            <a:spLocks noChangeArrowheads="1"/>
                          </wps:cNvSpPr>
                          <wps:spPr bwMode="auto">
                            <a:xfrm>
                              <a:off x="739857" y="473075"/>
                              <a:ext cx="164" cy="16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54" name="Line 121"/>
                          <wps:cNvCnPr/>
                          <wps:spPr bwMode="auto">
                            <a:xfrm>
                              <a:off x="739775" y="473113"/>
                              <a:ext cx="0" cy="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55" name="Line 122"/>
                          <wps:cNvCnPr/>
                          <wps:spPr bwMode="auto">
                            <a:xfrm>
                              <a:off x="739776" y="473156"/>
                              <a:ext cx="81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56" name="Rectangle 9356"/>
                        <wps:cNvSpPr>
                          <a:spLocks noChangeArrowheads="1"/>
                        </wps:cNvSpPr>
                        <wps:spPr bwMode="auto">
                          <a:xfrm>
                            <a:off x="677788" y="785709"/>
                            <a:ext cx="557168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9048E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ListChildrenPage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7" name="Line 125"/>
                        <wps:cNvCnPr/>
                        <wps:spPr bwMode="auto">
                          <a:xfrm flipV="1">
                            <a:off x="431800" y="839788"/>
                            <a:ext cx="234950" cy="209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8" name="Line 126"/>
                        <wps:cNvCnPr/>
                        <wps:spPr bwMode="auto">
                          <a:xfrm flipH="1">
                            <a:off x="198438" y="1049338"/>
                            <a:ext cx="233363" cy="209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59" name="Group 9359"/>
                        <wpg:cNvGrpSpPr>
                          <a:grpSpLocks/>
                        </wpg:cNvGrpSpPr>
                        <wpg:grpSpPr bwMode="auto">
                          <a:xfrm>
                            <a:off x="1565275" y="454025"/>
                            <a:ext cx="265113" cy="274638"/>
                            <a:chOff x="1565275" y="454025"/>
                            <a:chExt cx="167" cy="173"/>
                          </a:xfrm>
                        </wpg:grpSpPr>
                        <wps:wsp>
                          <wps:cNvPr id="9360" name="Oval 9360"/>
                          <wps:cNvSpPr>
                            <a:spLocks noChangeArrowheads="1"/>
                          </wps:cNvSpPr>
                          <wps:spPr bwMode="auto">
                            <a:xfrm>
                              <a:off x="1565275" y="454038"/>
                              <a:ext cx="167" cy="160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61" name="Line 128"/>
                          <wps:cNvCnPr/>
                          <wps:spPr bwMode="auto">
                            <a:xfrm flipH="1">
                              <a:off x="1565341" y="454025"/>
                              <a:ext cx="36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62" name="Line 129"/>
                          <wps:cNvCnPr/>
                          <wps:spPr bwMode="auto">
                            <a:xfrm flipH="1" flipV="1">
                              <a:off x="1565341" y="454040"/>
                              <a:ext cx="37" cy="1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363" name="Rectangle 9363"/>
                        <wps:cNvSpPr>
                          <a:spLocks noChangeArrowheads="1"/>
                        </wps:cNvSpPr>
                        <wps:spPr bwMode="auto">
                          <a:xfrm>
                            <a:off x="1374624" y="782534"/>
                            <a:ext cx="703379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085FD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ListChildrenController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4" name="Line 132"/>
                        <wps:cNvCnPr/>
                        <wps:spPr bwMode="auto">
                          <a:xfrm flipV="1">
                            <a:off x="1344613" y="592138"/>
                            <a:ext cx="217488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5" name="Line 133"/>
                        <wps:cNvCnPr/>
                        <wps:spPr bwMode="auto">
                          <a:xfrm flipH="1">
                            <a:off x="1128713" y="593725"/>
                            <a:ext cx="215900" cy="15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6" name="Line 134"/>
                        <wps:cNvCnPr/>
                        <wps:spPr bwMode="auto">
                          <a:xfrm flipH="1">
                            <a:off x="1828800" y="579438"/>
                            <a:ext cx="563563" cy="47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7" name="Line 135"/>
                        <wps:cNvCnPr/>
                        <wps:spPr bwMode="auto">
                          <a:xfrm>
                            <a:off x="1828800" y="584200"/>
                            <a:ext cx="61913" cy="269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8" name="Line 136"/>
                        <wps:cNvCnPr/>
                        <wps:spPr bwMode="auto">
                          <a:xfrm flipV="1">
                            <a:off x="1828800" y="558800"/>
                            <a:ext cx="61913" cy="25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369" name="Group 9369"/>
                        <wpg:cNvGrpSpPr>
                          <a:grpSpLocks/>
                        </wpg:cNvGrpSpPr>
                        <wpg:grpSpPr bwMode="auto">
                          <a:xfrm>
                            <a:off x="2214563" y="0"/>
                            <a:ext cx="160338" cy="217488"/>
                            <a:chOff x="2214563" y="0"/>
                            <a:chExt cx="101" cy="137"/>
                          </a:xfrm>
                        </wpg:grpSpPr>
                        <wps:wsp>
                          <wps:cNvPr id="9370" name="Oval 9370"/>
                          <wps:cNvSpPr>
                            <a:spLocks noChangeArrowheads="1"/>
                          </wps:cNvSpPr>
                          <wps:spPr bwMode="auto">
                            <a:xfrm>
                              <a:off x="2214591" y="0"/>
                              <a:ext cx="47" cy="4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71" name="Line 138"/>
                          <wps:cNvCnPr/>
                          <wps:spPr bwMode="auto">
                            <a:xfrm>
                              <a:off x="2214613" y="45"/>
                              <a:ext cx="0" cy="4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72" name="Line 139"/>
                          <wps:cNvCnPr/>
                          <wps:spPr bwMode="auto">
                            <a:xfrm>
                              <a:off x="2214577" y="57"/>
                              <a:ext cx="73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73" name="Freeform 140"/>
                          <wps:cNvSpPr>
                            <a:spLocks/>
                          </wps:cNvSpPr>
                          <wps:spPr bwMode="auto">
                            <a:xfrm>
                              <a:off x="2214563" y="87"/>
                              <a:ext cx="101" cy="50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374" name="Rectangle 9374"/>
                        <wps:cNvSpPr>
                          <a:spLocks noChangeArrowheads="1"/>
                        </wps:cNvSpPr>
                        <wps:spPr bwMode="auto">
                          <a:xfrm>
                            <a:off x="2134953" y="325395"/>
                            <a:ext cx="394247" cy="17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122E9" w14:textId="77777777" w:rsidR="000F55B8" w:rsidRDefault="000F55B8" w:rsidP="000F55B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5" name="Line 143"/>
                        <wps:cNvCnPr/>
                        <wps:spPr bwMode="auto">
                          <a:xfrm flipH="1">
                            <a:off x="1828800" y="344488"/>
                            <a:ext cx="190500" cy="1428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EBC4F5" id="Group 149" o:spid="_x0000_s1917" style="position:absolute;left:0;text-align:left;margin-left:0;margin-top:0;width:488.45pt;height:359.7pt;z-index:251615232;mso-position-horizontal:center;mso-position-horizontal-relative:margin;mso-width-relative:margin;mso-height-relative:margin" coordsize="46662,34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">
                <v:group id="Group 9237" o:spid="_x0000_s1918" style="position:absolute;left:28416;top:22932;width:1603;height:2159" coordorigin="28416,2276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">
                  <v:oval id="Oval 9238" o:spid="_x0000_s1919" style="position:absolute;left:28416;top:2276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" filled="f" strokecolor="#903" strokeweight="1.5pt"/>
                  <v:line id="Line 6" o:spid="_x0000_s1920" style="position:absolute;visibility:visible;mso-wrap-style:square" from="28416,22765" to="28416,22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" strokecolor="#903" strokeweight="1.5pt"/>
                  <v:line id="Line 7" o:spid="_x0000_s1921" style="position:absolute;visibility:visible;mso-wrap-style:square" from="28416,22765" to="28417,22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" strokecolor="#903" strokeweight="1.5pt"/>
                  <v:shape id="Freeform 8" o:spid="_x0000_s1922" style="position:absolute;left:28416;top:2276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" path="m,54l54,r54,54e" filled="f" strokecolor="#903" strokeweight="1.5pt">
                    <v:path arrowok="t" o:connecttype="custom" o:connectlocs="0,49;51,0;101,49" o:connectangles="0,0,0"/>
                  </v:shape>
                </v:group>
                <v:rect id="Rectangle 9242" o:spid="_x0000_s1923" style="position:absolute;left:28797;top:26000;width:1462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8+L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ilfPi8YAAADdAAAA&#10;DwAAAAAAAAAAAAAAAAAHAgAAZHJzL2Rvd25yZXYueG1sUEsFBgAAAAADAAMAtwAAAPoCAAAAAA==&#10;" filled="f" stroked="f">
                  <v:textbox inset="0,0,0,0">
                    <w:txbxContent>
                      <w:p w14:paraId="2D5996DD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Line</w:t>
                        </w:r>
                      </w:p>
                    </w:txbxContent>
                  </v:textbox>
                </v:rect>
                <v:group id="Group 9243" o:spid="_x0000_s1924" style="position:absolute;left:17986;top:22780;width:2651;height:2762" coordorigin="17986,2278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qn6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iPpxN4vAlPQK7+AAAA//8DAFBLAQItABQABgAIAAAAIQDb4fbL7gAAAIUBAAATAAAAAAAA&#10;AAAAAAAAAAAAAABbQ29udGVudF9UeXBlc10ueG1sUEsBAi0AFAAGAAgAAAAhAFr0LFu/AAAAFQEA&#10;AAsAAAAAAAAAAAAAAAAAHwEAAF9yZWxzLy5yZWxzUEsBAi0AFAAGAAgAAAAhACMqqfrHAAAA3QAA&#10;AA8AAAAAAAAAAAAAAAAABwIAAGRycy9kb3ducmV2LnhtbFBLBQYAAAAAAwADALcAAAD7AgAAAAA=&#10;">
                  <v:oval id="Oval 9244" o:spid="_x0000_s1925" style="position:absolute;left:17986;top:2278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" fillcolor="#ffc" strokecolor="#1f1a17" strokeweight="1.5pt"/>
                  <v:line id="Line 12" o:spid="_x0000_s1926" style="position:absolute;flip:x;visibility:visible;mso-wrap-style:square" from="17987,22780" to="17987,22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" strokecolor="#1f1a17" strokeweight="1.5pt"/>
                  <v:line id="Line 13" o:spid="_x0000_s1927" style="position:absolute;flip:x y;visibility:visible;mso-wrap-style:square" from="17987,22780" to="17987,22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" strokecolor="#1f1a17" strokeweight="1.5pt"/>
                </v:group>
                <v:rect id="Rectangle 9247" o:spid="_x0000_s1928" style="position:absolute;left:15700;top:26508;width:7921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wT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miBsE8YAAADdAAAA&#10;DwAAAAAAAAAAAAAAAAAHAgAAZHJzL2Rvd25yZXYueG1sUEsFBgAAAAADAAMAtwAAAPoCAAAAAA==&#10;" filled="f" stroked="f">
                  <v:textbox inset="0,0,0,0">
                    <w:txbxContent>
                      <w:p w14:paraId="60FD5C7F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SendMessageController</w:t>
                        </w:r>
                      </w:p>
                    </w:txbxContent>
                  </v:textbox>
                </v:rect>
                <v:line id="Line 16" o:spid="_x0000_s1929" style="position:absolute;visibility:visible;mso-wrap-style:square" from="24495,24098" to="28368,2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" strokecolor="#903" strokeweight="1.5pt"/>
                <v:line id="Line 17" o:spid="_x0000_s1930" style="position:absolute;flip:x;visibility:visible;mso-wrap-style:square" from="20621,24098" to="24495,24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" strokecolor="#903" strokeweight="1.5pt"/>
                <v:group id="Group 9250" o:spid="_x0000_s1931" style="position:absolute;left:25987;top:28924;width:1603;height:2175" coordorigin="25987,2892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">
                  <v:oval id="Oval 9251" o:spid="_x0000_s1932" style="position:absolute;left:25987;top:28924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" filled="f" strokecolor="#903" strokeweight="1.5pt"/>
                  <v:line id="Line 19" o:spid="_x0000_s1933" style="position:absolute;visibility:visible;mso-wrap-style:square" from="25987,28924" to="25987,2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" strokecolor="#903" strokeweight="1.5pt"/>
                  <v:line id="Line 20" o:spid="_x0000_s1934" style="position:absolute;visibility:visible;mso-wrap-style:square" from="25987,28924" to="25988,28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" strokecolor="#903" strokeweight="1.5pt"/>
                  <v:shape id="Freeform 21" o:spid="_x0000_s1935" style="position:absolute;left:25987;top:28925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J+n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LPfDGHx5v0BOT6DgAA//8DAFBLAQItABQABgAIAAAAIQDb4fbL7gAAAIUBAAATAAAAAAAAAAAA&#10;AAAAAAAAAABbQ29udGVudF9UeXBlc10ueG1sUEsBAi0AFAAGAAgAAAAhAFr0LFu/AAAAFQEAAAsA&#10;AAAAAAAAAAAAAAAAHwEAAF9yZWxzLy5yZWxzUEsBAi0AFAAGAAgAAAAhAEGUn6fEAAAA3QAAAA8A&#10;AAAAAAAAAAAAAAAABwIAAGRycy9kb3ducmV2LnhtbFBLBQYAAAAAAwADALcAAAD4AgAAAAA=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255" o:spid="_x0000_s1936" style="position:absolute;left:25177;top:32174;width:394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8Ei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CAZ8EixQAAAN0AAAAP&#10;AAAAAAAAAAAAAAAAAAcCAABkcnMvZG93bnJldi54bWxQSwUGAAAAAAMAAwC3AAAA+QIAAAAA&#10;" filled="f" stroked="f">
                  <v:textbox inset="0,0,0,0">
                    <w:txbxContent>
                      <w:p w14:paraId="72D26786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256" o:spid="_x0000_s1937" style="position:absolute;left:17097;top:28892;width:2651;height:2762" coordorigin="17097,288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Jy/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+BmOxvB8E56AnD8AAAD//wMAUEsBAi0AFAAGAAgAAAAhANvh9svuAAAAhQEAABMAAAAAAAAA&#10;AAAAAAAAAAAAAFtDb250ZW50X1R5cGVzXS54bWxQSwECLQAUAAYACAAAACEAWvQsW78AAAAVAQAA&#10;CwAAAAAAAAAAAAAAAAAfAQAAX3JlbHMvLnJlbHNQSwECLQAUAAYACAAAACEAtoScv8YAAADdAAAA&#10;DwAAAAAAAAAAAAAAAAAHAgAAZHJzL2Rvd25yZXYueG1sUEsFBgAAAAADAAMAtwAAAPoCAAAAAA==&#10;">
                  <v:oval id="Oval 9257" o:spid="_x0000_s1938" style="position:absolute;left:17097;top:2889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" fillcolor="#ffc" strokecolor="#1f1a17" strokeweight="1.5pt"/>
                  <v:line id="Line 25" o:spid="_x0000_s1939" style="position:absolute;flip:x;visibility:visible;mso-wrap-style:square" from="17098,28892" to="17098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" strokecolor="#1f1a17" strokeweight="1.5pt"/>
                  <v:line id="Line 26" o:spid="_x0000_s1940" style="position:absolute;flip:x y;visibility:visible;mso-wrap-style:square" from="17098,28892" to="17098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" strokecolor="#1f1a17" strokeweight="1.5pt"/>
                </v:group>
                <v:rect id="Rectangle 9260" o:spid="_x0000_s1941" style="position:absolute;left:13827;top:32620;width:10041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Kg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bqMw/7wJjwBufkHAAD//wMAUEsBAi0AFAAGAAgAAAAhANvh9svuAAAAhQEAABMAAAAAAAAAAAAA&#10;AAAAAAAAAFtDb250ZW50X1R5cGVzXS54bWxQSwECLQAUAAYACAAAACEAWvQsW78AAAAVAQAACwAA&#10;AAAAAAAAAAAAAAAfAQAAX3JlbHMvLnJlbHNQSwECLQAUAAYACAAAACEAXnyoB8MAAADdAAAADwAA&#10;AAAAAAAAAAAAAAAHAgAAZHJzL2Rvd25yZXYueG1sUEsFBgAAAAADAAMAtwAAAPcCAAAAAA==&#10;" filled="f" stroked="f">
                  <v:textbox inset="0,0,0,0">
                    <w:txbxContent>
                      <w:p w14:paraId="0CDA7565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UpdateServiceStatusController</w:t>
                        </w:r>
                        <w:proofErr w:type="spellEnd"/>
                      </w:p>
                    </w:txbxContent>
                  </v:textbox>
                </v:rect>
                <v:line id="Line 29" o:spid="_x0000_s1942" style="position:absolute;visibility:visible;mso-wrap-style:square" from="22828,30273" to="25923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" strokecolor="#903" strokeweight="1.5pt"/>
                <v:line id="Line 30" o:spid="_x0000_s1943" style="position:absolute;flip:x;visibility:visible;mso-wrap-style:square" from="19732,30273" to="22828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" strokecolor="#903" strokeweight="1.5pt"/>
                <v:group id="Group 9263" o:spid="_x0000_s1944" style="position:absolute;left:22717;top:18303;width:1603;height:2175" coordorigin="22717,18303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">
                  <v:oval id="Oval 9264" o:spid="_x0000_s1945" style="position:absolute;left:22717;top:18303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" filled="f" strokecolor="#903" strokeweight="1.5pt"/>
                  <v:line id="Line 32" o:spid="_x0000_s1946" style="position:absolute;visibility:visible;mso-wrap-style:square" from="22717,18304" to="22717,1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ZzR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byl8xf4exOfgMxvAAAA//8DAFBLAQItABQABgAIAAAAIQDb4fbL7gAAAIUBAAATAAAAAAAA&#10;AAAAAAAAAAAAAABbQ29udGVudF9UeXBlc10ueG1sUEsBAi0AFAAGAAgAAAAhAFr0LFu/AAAAFQEA&#10;AAsAAAAAAAAAAAAAAAAAHwEAAF9yZWxzLy5yZWxzUEsBAi0AFAAGAAgAAAAhAPqBnNHHAAAA3QAA&#10;AA8AAAAAAAAAAAAAAAAABwIAAGRycy9kb3ducmV2LnhtbFBLBQYAAAAAAwADALcAAAD7AgAAAAA=&#10;" strokecolor="#903" strokeweight="1.5pt"/>
                  <v:line id="Line 33" o:spid="_x0000_s1947" style="position:absolute;visibility:visible;mso-wrap-style:square" from="22717,18304" to="22718,1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" strokecolor="#903" strokeweight="1.5pt"/>
                  <v:shape id="Freeform 34" o:spid="_x0000_s1948" style="position:absolute;left:22717;top:18304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268" o:spid="_x0000_s1949" style="position:absolute;left:21923;top:21555;width:3942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qQB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bqMw9zwJjwBufkHAAD//wMAUEsBAi0AFAAGAAgAAAAhANvh9svuAAAAhQEAABMAAAAAAAAAAAAA&#10;AAAAAAAAAFtDb250ZW50X1R5cGVzXS54bWxQSwECLQAUAAYACAAAACEAWvQsW78AAAAVAQAACwAA&#10;AAAAAAAAAAAAAAAfAQAAX3JlbHMvLnJlbHNQSwECLQAUAAYACAAAACEAoAqkAcMAAADdAAAADwAA&#10;AAAAAAAAAAAAAAAHAgAAZHJzL2Rvd25yZXYueG1sUEsFBgAAAAADAAMAtwAAAPcCAAAAAA==&#10;" filled="f" stroked="f">
                  <v:textbox inset="0,0,0,0">
                    <w:txbxContent>
                      <w:p w14:paraId="33D664F4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269" o:spid="_x0000_s1950" style="position:absolute;left:17208;top:13239;width:2651;height:2763" coordorigin="17208,13239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">
                  <v:oval id="Oval 9270" o:spid="_x0000_s1951" style="position:absolute;left:17208;top:1323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" fillcolor="#ffc" strokecolor="#1f1a17" strokeweight="1.5pt"/>
                  <v:line id="Line 38" o:spid="_x0000_s1952" style="position:absolute;flip:x;visibility:visible;mso-wrap-style:square" from="17209,13239" to="17209,13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" strokecolor="#1f1a17" strokeweight="1.5pt"/>
                  <v:line id="Line 39" o:spid="_x0000_s1953" style="position:absolute;flip:x y;visibility:visible;mso-wrap-style:square" from="17209,13239" to="17209,13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" strokecolor="#1f1a17" strokeweight="1.5pt"/>
                </v:group>
                <v:rect id="Rectangle 9273" o:spid="_x0000_s1954" style="position:absolute;left:15430;top:16818;width:5974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6Ct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QTydz+D/TXgCcvUHAAD//wMAUEsBAi0AFAAGAAgAAAAhANvh9svuAAAAhQEAABMAAAAAAAAA&#10;AAAAAAAAAAAAAFtDb250ZW50X1R5cGVzXS54bWxQSwECLQAUAAYACAAAACEAWvQsW78AAAAVAQAA&#10;CwAAAAAAAAAAAAAAAAAfAQAAX3JlbHMvLnJlbHNQSwECLQAUAAYACAAAACEAK3egrcYAAADdAAAA&#10;DwAAAAAAAAAAAAAAAAAHAgAAZHJzL2Rvd25yZXYueG1sUEsFBgAAAAADAAMAtwAAAPoCAAAAAA==&#10;" filled="f" stroked="f">
                  <v:textbox inset="0,0,0,0">
                    <w:txbxContent>
                      <w:p w14:paraId="42EBC67F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ListRequestCance</w:t>
                        </w:r>
                        <w:proofErr w:type="spellEnd"/>
                      </w:p>
                      <w:p w14:paraId="6A2AD884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lController</w:t>
                        </w:r>
                        <w:proofErr w:type="spellEnd"/>
                      </w:p>
                    </w:txbxContent>
                  </v:textbox>
                </v:rect>
                <v:line id="Line 42" o:spid="_x0000_s1955" style="position:absolute;visibility:visible;mso-wrap-style:square" from="22256,18240" to="22701,18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K+X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nk6fYG/N/EJyNUvAAAA//8DAFBLAQItABQABgAIAAAAIQDb4fbL7gAAAIUBAAATAAAAAAAA&#10;AAAAAAAAAAAAAABbQ29udGVudF9UeXBlc10ueG1sUEsBAi0AFAAGAAgAAAAhAFr0LFu/AAAAFQEA&#10;AAsAAAAAAAAAAAAAAAAAHwEAAF9yZWxzLy5yZWxzUEsBAi0AFAAGAAgAAAAhABAUr5fHAAAA3QAA&#10;AA8AAAAAAAAAAAAAAAAABwIAAGRycy9kb3ducmV2LnhtbFBLBQYAAAAAAwADALcAAAD7AgAAAAA=&#10;" strokecolor="#903" strokeweight="1.5pt"/>
                <v:line id="Line 43" o:spid="_x0000_s1956" style="position:absolute;flip:x y;visibility:visible;mso-wrap-style:square" from="21844,17843" to="22256,18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" strokecolor="#903" strokeweight="1.5pt"/>
                <v:group id="Group 9276" o:spid="_x0000_s1957" style="position:absolute;left:25177;top:13335;width:3906;height:2587" coordorigin="25177,13335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cDf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mAy/xvB8E56AnP8BAAD//wMAUEsBAi0AFAAGAAgAAAAhANvh9svuAAAAhQEAABMAAAAAAAAA&#10;AAAAAAAAAAAAAFtDb250ZW50X1R5cGVzXS54bWxQSwECLQAUAAYACAAAACEAWvQsW78AAAAVAQAA&#10;CwAAAAAAAAAAAAAAAAAfAQAAX3JlbHMvLnJlbHNQSwECLQAUAAYACAAAACEA/THA38YAAADdAAAA&#10;DwAAAAAAAAAAAAAAAAAHAgAAZHJzL2Rvd25yZXYueG1sUEsFBgAAAAADAAMAtwAAAPoCAAAAAA==&#10;">
                  <v:oval id="Oval 9277" o:spid="_x0000_s1958" style="position:absolute;left:25178;top:13335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" fillcolor="#ffc" strokecolor="#1f1a17" strokeweight="1.5pt"/>
                  <v:line id="Line 45" o:spid="_x0000_s1959" style="position:absolute;flip:x;visibility:visible;mso-wrap-style:square" from="25177,13335" to="25177,13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" strokecolor="#1f1a17" strokeweight="1.5pt"/>
                  <v:line id="Line 46" o:spid="_x0000_s1960" style="position:absolute;visibility:visible;mso-wrap-style:square" from="25177,13335" to="25178,13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" strokecolor="#1f1a17" strokeweight="1.5pt"/>
                </v:group>
                <v:rect id="Rectangle 9280" o:spid="_x0000_s1961" style="position:absolute;left:23891;top:16888;width:7154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E79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tJVEvaHN+EJyM0dAAD//wMAUEsBAi0AFAAGAAgAAAAhANvh9svuAAAAhQEAABMAAAAAAAAAAAAA&#10;AAAAAAAAAFtDb250ZW50X1R5cGVzXS54bWxQSwECLQAUAAYACAAAACEAWvQsW78AAAAVAQAACwAA&#10;AAAAAAAAAAAAAAAfAQAAX3JlbHMvLnJlbHNQSwECLQAUAAYACAAAACEA7nBO/cMAAADdAAAADwAA&#10;AAAAAAAAAAAAAAAHAgAAZHJzL2Rvd25yZXYueG1sUEsFBgAAAAADAAMAtwAAAPcCAAAAAA==&#10;" filled="f" stroked="f">
                  <v:textbox inset="0,0,0,0">
                    <w:txbxContent>
                      <w:p w14:paraId="08C12CC1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ApproveRequestPage</w:t>
                        </w:r>
                        <w:proofErr w:type="spellEnd"/>
                      </w:p>
                    </w:txbxContent>
                  </v:textbox>
                </v:rect>
                <v:line id="Line 49" o:spid="_x0000_s1962" style="position:absolute;flip:x;visibility:visible;mso-wrap-style:square" from="19843,14620" to="25161,1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" strokecolor="#903" strokeweight="1.5pt">
                  <v:stroke dashstyle="3 1"/>
                </v:line>
                <v:line id="Line 50" o:spid="_x0000_s1963" style="position:absolute;visibility:visible;mso-wrap-style:square" from="19843,14620" to="20462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" strokecolor="#903" strokeweight="1.5pt"/>
                <v:line id="Line 51" o:spid="_x0000_s1964" style="position:absolute;flip:y;visibility:visible;mso-wrap-style:square" from="19843,14366" to="20462,1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" strokecolor="#903" strokeweight="1.5pt"/>
                <v:group id="Group 9284" o:spid="_x0000_s1965" style="position:absolute;left:43243;top:13065;width:1603;height:2175" coordorigin="43243,1306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osU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XQ0+YS/N+EJyMUvAAAA//8DAFBLAQItABQABgAIAAAAIQDb4fbL7gAAAIUBAAATAAAAAAAA&#10;AAAAAAAAAAAAAABbQ29udGVudF9UeXBlc10ueG1sUEsBAi0AFAAGAAgAAAAhAFr0LFu/AAAAFQEA&#10;AAsAAAAAAAAAAAAAAAAAHwEAAF9yZWxzLy5yZWxzUEsBAi0AFAAGAAgAAAAhAFd6ixTHAAAA3QAA&#10;AA8AAAAAAAAAAAAAAAAABwIAAGRycy9kb3ducmV2LnhtbFBLBQYAAAAAAwADALcAAAD7AgAAAAA=&#10;">
                  <v:oval id="Oval 9285" o:spid="_x0000_s1966" style="position:absolute;left:43243;top:13065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" filled="f" strokecolor="#903" strokeweight="1.5pt"/>
                  <v:line id="Line 53" o:spid="_x0000_s1967" style="position:absolute;visibility:visible;mso-wrap-style:square" from="43244,13065" to="43244,13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" strokecolor="#903" strokeweight="1.5pt"/>
                  <v:line id="Line 54" o:spid="_x0000_s1968" style="position:absolute;visibility:visible;mso-wrap-style:square" from="43243,13065" to="43244,13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" strokecolor="#903" strokeweight="1.5pt"/>
                  <v:shape id="Freeform 55" o:spid="_x0000_s1969" style="position:absolute;left:43243;top:13066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289" o:spid="_x0000_s1970" style="position:absolute;left:42449;top:16317;width:394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udg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" filled="f" stroked="f">
                  <v:textbox inset="0,0,0,0">
                    <w:txbxContent>
                      <w:p w14:paraId="75DE91B2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290" o:spid="_x0000_s1971" style="position:absolute;left:34575;top:12985;width:2651;height:2763" coordorigin="34575,1298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">
                  <v:oval id="Oval 9291" o:spid="_x0000_s1972" style="position:absolute;left:34575;top:1298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" fillcolor="#ffc" strokecolor="#1f1a17" strokeweight="1.5pt"/>
                  <v:line id="Line 59" o:spid="_x0000_s1973" style="position:absolute;flip:x;visibility:visible;mso-wrap-style:square" from="34576,12985" to="34576,12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" strokecolor="#1f1a17" strokeweight="1.5pt"/>
                  <v:line id="Line 60" o:spid="_x0000_s1974" style="position:absolute;flip:x y;visibility:visible;mso-wrap-style:square" from="34576,12985" to="34576,12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" strokecolor="#1f1a17" strokeweight="1.5pt"/>
                </v:group>
                <v:rect id="Rectangle 9294" o:spid="_x0000_s1975" style="position:absolute;left:31988;top:16714;width:8616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t4j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I4eYbbm/AE5PoPAAD//wMAUEsBAi0AFAAGAAgAAAAhANvh9svuAAAAhQEAABMAAAAAAAAA&#10;AAAAAAAAAAAAAFtDb250ZW50X1R5cGVzXS54bWxQSwECLQAUAAYACAAAACEAWvQsW78AAAAVAQAA&#10;CwAAAAAAAAAAAAAAAAAfAQAAX3JlbHMvLnJlbHNQSwECLQAUAAYACAAAACEAFJLeI8YAAADdAAAA&#10;DwAAAAAAAAAAAAAAAAAHAgAAZHJzL2Rvd25yZXYueG1sUEsFBgAAAAADAAMAtwAAAPoCAAAAAA==&#10;" filled="f" stroked="f">
                  <v:textbox inset="0,0,0,0">
                    <w:txbxContent>
                      <w:p w14:paraId="76885298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ApproveRequestController</w:t>
                        </w:r>
                        <w:proofErr w:type="spellEnd"/>
                      </w:p>
                    </w:txbxContent>
                  </v:textbox>
                </v:rect>
                <v:line id="Line 63" o:spid="_x0000_s1976" style="position:absolute;flip:y;visibility:visible;mso-wrap-style:square" from="31781,14366" to="34512,14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" strokecolor="#903" strokeweight="1.5pt"/>
                <v:line id="Line 64" o:spid="_x0000_s1977" style="position:absolute;flip:x;visibility:visible;mso-wrap-style:square" from="29067,14430" to="31781,1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" strokecolor="#903" strokeweight="1.5pt"/>
                <v:line id="Line 65" o:spid="_x0000_s1978" style="position:absolute;visibility:visible;mso-wrap-style:square" from="40211,14351" to="43195,14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" strokecolor="#903" strokeweight="1.5pt"/>
                <v:line id="Line 66" o:spid="_x0000_s1979" style="position:absolute;flip:x;visibility:visible;mso-wrap-style:square" from="37211,14351" to="40211,14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" strokecolor="#903" strokeweight="1.5pt"/>
                <v:group id="Group 9299" o:spid="_x0000_s1980" style="position:absolute;left:23939;top:4524;width:3905;height:2588" coordorigin="23939,452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">
                  <v:oval id="Oval 9300" o:spid="_x0000_s1981" style="position:absolute;left:23940;top:4524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" fillcolor="#ffc" strokecolor="#1f1a17" strokeweight="1.5pt"/>
                  <v:line id="Line 68" o:spid="_x0000_s1982" style="position:absolute;visibility:visible;mso-wrap-style:square" from="23939,4524" to="23939,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" strokecolor="#1f1a17" strokeweight="1.5pt"/>
                  <v:line id="Line 69" o:spid="_x0000_s1983" style="position:absolute;visibility:visible;mso-wrap-style:square" from="23939,4525" to="23940,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" strokecolor="#1f1a17" strokeweight="1.5pt"/>
                </v:group>
                <v:rect id="Rectangle 9303" o:spid="_x0000_s1984" style="position:absolute;left:21796;top:8079;width:8861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NxN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" filled="f" stroked="f">
                  <v:textbox inset="0,0,0,0">
                    <w:txbxContent>
                      <w:p w14:paraId="66D59803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UpdateChildrenStatusPage</w:t>
                        </w:r>
                        <w:proofErr w:type="spellEnd"/>
                      </w:p>
                    </w:txbxContent>
                  </v:textbox>
                </v:rect>
                <v:group id="Group 9304" o:spid="_x0000_s1985" style="position:absolute;left:43513;top:4813;width:1603;height:2159" coordorigin="43513,477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IfT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+JhEU/h7E56AXD0BAAD//wMAUEsBAi0AFAAGAAgAAAAhANvh9svuAAAAhQEAABMAAAAAAAAA&#10;AAAAAAAAAAAAAFtDb250ZW50X1R5cGVzXS54bWxQSwECLQAUAAYACAAAACEAWvQsW78AAAAVAQAA&#10;CwAAAAAAAAAAAAAAAAAfAQAAX3JlbHMvLnJlbHNQSwECLQAUAAYACAAAACEATEiH08YAAADdAAAA&#10;DwAAAAAAAAAAAAAAAAAHAgAAZHJzL2Rvd25yZXYueG1sUEsFBgAAAAADAAMAtwAAAPoCAAAAAA==&#10;">
                  <v:oval id="Oval 9305" o:spid="_x0000_s1986" style="position:absolute;left:43513;top:477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" filled="f" strokecolor="#903" strokeweight="1.5pt"/>
                  <v:line id="Line 73" o:spid="_x0000_s1987" style="position:absolute;visibility:visible;mso-wrap-style:square" from="43513,4778" to="43513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" strokecolor="#903" strokeweight="1.5pt"/>
                  <v:line id="Line 74" o:spid="_x0000_s1988" style="position:absolute;visibility:visible;mso-wrap-style:square" from="43513,4778" to="43514,4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" strokecolor="#903" strokeweight="1.5pt"/>
                  <v:shape id="Freeform 75" o:spid="_x0000_s1989" style="position:absolute;left:43513;top:4779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" path="m,54l54,r54,54e" filled="f" strokecolor="#903" strokeweight="1.5pt">
                    <v:path arrowok="t" o:connecttype="custom" o:connectlocs="0,49;51,0;101,49" o:connectangles="0,0,0"/>
                  </v:shape>
                </v:group>
                <v:rect id="Rectangle 9309" o:spid="_x0000_s1990" style="position:absolute;left:42719;top:8015;width:394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un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fFTFMPvm/AE5OYOAAD//wMAUEsBAi0AFAAGAAgAAAAhANvh9svuAAAAhQEAABMAAAAAAAAA&#10;AAAAAAAAAAAAAFtDb250ZW50X1R5cGVzXS54bWxQSwECLQAUAAYACAAAACEAWvQsW78AAAAVAQAA&#10;CwAAAAAAAAAAAAAAAAAfAQAAX3JlbHMvLnJlbHNQSwECLQAUAAYACAAAACEAZHjrp8YAAADdAAAA&#10;DwAAAAAAAAAAAAAAAAAHAgAAZHJzL2Rvd25yZXYueG1sUEsFBgAAAAADAAMAtwAAAPoCAAAAAA==&#10;" filled="f" stroked="f">
                  <v:textbox inset="0,0,0,0">
                    <w:txbxContent>
                      <w:p w14:paraId="2B35A29A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group id="Group 9310" o:spid="_x0000_s1991" style="position:absolute;left:34258;top:4492;width:2667;height:2747" coordorigin="34258,44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">
                  <v:oval id="Oval 9311" o:spid="_x0000_s1992" style="position:absolute;left:34258;top:4492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" fillcolor="#ffc" strokecolor="#1f1a17" strokeweight="1.5pt"/>
                  <v:line id="Line 79" o:spid="_x0000_s1993" style="position:absolute;flip:x;visibility:visible;mso-wrap-style:square" from="34258,4492" to="34259,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" strokecolor="#1f1a17" strokeweight="1.5pt"/>
                  <v:line id="Line 80" o:spid="_x0000_s1994" style="position:absolute;flip:x y;visibility:visible;mso-wrap-style:square" from="34258,4492" to="34259,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" strokecolor="#1f1a17" strokeweight="1.5pt"/>
                </v:group>
                <v:rect id="Rectangle 9314" o:spid="_x0000_s1995" style="position:absolute;left:32277;top:8155;width:7154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NLk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TLxSPc3oQnIDd/AAAA//8DAFBLAQItABQABgAIAAAAIQDb4fbL7gAAAIUBAAATAAAAAAAA&#10;AAAAAAAAAAAAAABbQ29udGVudF9UeXBlc10ueG1sUEsBAi0AFAAGAAgAAAAhAFr0LFu/AAAAFQEA&#10;AAsAAAAAAAAAAAAAAAAAHwEAAF9yZWxzLy5yZWxzUEsBAi0AFAAGAAgAAAAhAA+g0uTHAAAA3QAA&#10;AA8AAAAAAAAAAAAAAAAABwIAAGRycy9kb3ducmV2LnhtbFBLBQYAAAAAAwADALcAAAD7AgAAAAA=&#10;" filled="f" stroked="f">
                  <v:textbox inset="0,0,0,0">
                    <w:txbxContent>
                      <w:p w14:paraId="43ABBCEB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UpdateChildrenStatus</w:t>
                        </w:r>
                        <w:proofErr w:type="spellEnd"/>
                      </w:p>
                      <w:p w14:paraId="2E7B6E72" w14:textId="77777777" w:rsidR="000F55B8" w:rsidRDefault="000F55B8" w:rsidP="000F55B8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Controller</w:t>
                        </w:r>
                      </w:p>
                    </w:txbxContent>
                  </v:textbox>
                </v:rect>
                <v:line id="Line 83" o:spid="_x0000_s1996" style="position:absolute;visibility:visible;mso-wrap-style:square" from="31035,5794" to="34242,5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" strokecolor="#903" strokeweight="1.5pt"/>
                <v:line id="Line 84" o:spid="_x0000_s1997" style="position:absolute;flip:x;visibility:visible;mso-wrap-style:square" from="27828,5794" to="31035,5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" strokecolor="#903" strokeweight="1.5pt"/>
                <v:line id="Line 85" o:spid="_x0000_s1998" style="position:absolute;visibility:visible;mso-wrap-style:square" from="40195,5953" to="43497,6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" strokecolor="#903" strokeweight="1.5pt"/>
                <v:line id="Line 86" o:spid="_x0000_s1999" style="position:absolute;flip:x y;visibility:visible;mso-wrap-style:square" from="36909,5857" to="40195,5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" strokecolor="#903" strokeweight="1.5pt"/>
                <v:group id="Group 9319" o:spid="_x0000_s2000" style="position:absolute;left:9271;top:22558;width:3905;height:2588" coordorigin="9271,22558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L6QxwAAAN0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xWv4exOegEx/AQAA//8DAFBLAQItABQABgAIAAAAIQDb4fbL7gAAAIUBAAATAAAAAAAA&#10;AAAAAAAAAAAAAABbQ29udGVudF9UeXBlc10ueG1sUEsBAi0AFAAGAAgAAAAhAFr0LFu/AAAAFQEA&#10;AAsAAAAAAAAAAAAAAAAAHwEAAF9yZWxzLy5yZWxzUEsBAi0AFAAGAAgAAAAhACeQvpDHAAAA3QAA&#10;AA8AAAAAAAAAAAAAAAAABwIAAGRycy9kb3ducmV2LnhtbFBLBQYAAAAAAwADALcAAAD7AgAAAAA=&#10;">
                  <v:oval id="Oval 9320" o:spid="_x0000_s2001" style="position:absolute;left:9271;top:22558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" fillcolor="#ffc" strokecolor="#1f1a17" strokeweight="1.5pt"/>
                  <v:line id="Line 88" o:spid="_x0000_s2002" style="position:absolute;visibility:visible;mso-wrap-style:square" from="9271,22558" to="9271,2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" strokecolor="#1f1a17" strokeweight="1.5pt"/>
                  <v:line id="Line 89" o:spid="_x0000_s2003" style="position:absolute;visibility:visible;mso-wrap-style:square" from="9271,22559" to="9271,2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" strokecolor="#1f1a17" strokeweight="1.5pt"/>
                </v:group>
                <v:rect id="Rectangle 9323" o:spid="_x0000_s2004" style="position:absolute;left:8269;top:25682;width:6460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YAt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" filled="f" stroked="f">
                  <v:textbox inset="0,0,0,0">
                    <w:txbxContent>
                      <w:p w14:paraId="5048D48B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SendMessagePage</w:t>
                        </w:r>
                        <w:proofErr w:type="spellEnd"/>
                      </w:p>
                    </w:txbxContent>
                  </v:textbox>
                </v:rect>
                <v:line id="Line 92" o:spid="_x0000_s2005" style="position:absolute;visibility:visible;mso-wrap-style:square" from="15541,23971" to="17938,24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" strokecolor="#903" strokeweight="1.5pt"/>
                <v:line id="Line 93" o:spid="_x0000_s2006" style="position:absolute;flip:x y;visibility:visible;mso-wrap-style:square" from="13160,23891" to="15541,23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" strokecolor="#903" strokeweight="1.5pt"/>
                <v:group id="Group 9326" o:spid="_x0000_s2007" style="position:absolute;left:7191;top:28987;width:3905;height:2588" coordorigin="7191,2898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">
                  <v:oval id="Oval 9327" o:spid="_x0000_s2008" style="position:absolute;left:7192;top:28987;width:1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" fillcolor="#ffc" strokecolor="#1f1a17" strokeweight="1.5pt"/>
                  <v:line id="Line 95" o:spid="_x0000_s2009" style="position:absolute;visibility:visible;mso-wrap-style:square" from="7191,28988" to="7191,2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" strokecolor="#1f1a17" strokeweight="1.5pt"/>
                  <v:line id="Line 96" o:spid="_x0000_s2010" style="position:absolute;visibility:visible;mso-wrap-style:square" from="7191,28988" to="7192,28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" strokecolor="#1f1a17" strokeweight="1.5pt"/>
                </v:group>
                <v:rect id="Rectangle 9330" o:spid="_x0000_s2011" style="position:absolute;left:5190;top:32539;width:8580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oiH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pL5POwPb8ITkPkvAAAA//8DAFBLAQItABQABgAIAAAAIQDb4fbL7gAAAIUBAAATAAAAAAAAAAAA&#10;AAAAAAAAAABbQ29udGVudF9UeXBlc10ueG1sUEsBAi0AFAAGAAgAAAAhAFr0LFu/AAAAFQEAAAsA&#10;AAAAAAAAAAAAAAAAHwEAAF9yZWxzLy5yZWxzUEsBAi0AFAAGAAgAAAAhADsuiIfEAAAA3QAAAA8A&#10;AAAAAAAAAAAAAAAABwIAAGRycy9kb3ducmV2LnhtbFBLBQYAAAAAAwADALcAAAD4AgAAAAA=&#10;" filled="f" stroked="f">
                  <v:textbox inset="0,0,0,0">
                    <w:txbxContent>
                      <w:p w14:paraId="150EBD21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UpdateServiceStatusPage</w:t>
                        </w:r>
                        <w:proofErr w:type="spellEnd"/>
                      </w:p>
                    </w:txbxContent>
                  </v:textbox>
                </v:rect>
                <v:line id="Line 99" o:spid="_x0000_s2012" style="position:absolute;visibility:visible;mso-wrap-style:square" from="14065,30273" to="17081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" strokecolor="#903" strokeweight="1.5pt"/>
                <v:line id="Line 100" o:spid="_x0000_s2013" style="position:absolute;flip:x;visibility:visible;mso-wrap-style:square" from="11080,30273" to="14065,30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" strokecolor="#903" strokeweight="1.5pt"/>
                <v:group id="Group 9333" o:spid="_x0000_s2014" style="position:absolute;left:7397;top:13589;width:3906;height:2587" coordorigin="7397,1358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Ua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mSJPD3JjwBufgFAAD//wMAUEsBAi0AFAAGAAgAAAAhANvh9svuAAAAhQEAABMAAAAAAAAA&#10;AAAAAAAAAAAAAFtDb250ZW50X1R5cGVzXS54bWxQSwECLQAUAAYACAAAACEAWvQsW78AAAAVAQAA&#10;CwAAAAAAAAAAAAAAAAAfAQAAX3JlbHMvLnJlbHNQSwECLQAUAAYACAAAACEADc3VGsYAAADdAAAA&#10;DwAAAAAAAAAAAAAAAAAHAgAAZHJzL2Rvd25yZXYueG1sUEsFBgAAAAADAAMAtwAAAPoCAAAAAA==&#10;">
                  <v:oval id="Oval 9334" o:spid="_x0000_s2015" style="position:absolute;left:7398;top:13589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" fillcolor="#ffc" strokecolor="#1f1a17" strokeweight="1.5pt"/>
                  <v:line id="Line 102" o:spid="_x0000_s2016" style="position:absolute;visibility:visible;mso-wrap-style:square" from="7397,13589" to="7397,13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" strokecolor="#1f1a17" strokeweight="1.5pt"/>
                  <v:line id="Line 103" o:spid="_x0000_s2017" style="position:absolute;visibility:visible;mso-wrap-style:square" from="7397,13589" to="7398,13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" strokecolor="#1f1a17" strokeweight="1.5pt"/>
                </v:group>
                <v:rect id="Rectangle 9337" o:spid="_x0000_s2018" style="position:absolute;left:5714;top:17142;width:7848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xDz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4jH43e4vwlPQM5vAAAA//8DAFBLAQItABQABgAIAAAAIQDb4fbL7gAAAIUBAAATAAAAAAAA&#10;AAAAAAAAAAAAAABbQ29udGVudF9UeXBlc10ueG1sUEsBAi0AFAAGAAgAAAAhAFr0LFu/AAAAFQEA&#10;AAsAAAAAAAAAAAAAAAAAHwEAAF9yZWxzLy5yZWxzUEsBAi0AFAAGAAgAAAAhALTHEPPHAAAA3QAA&#10;AA8AAAAAAAAAAAAAAAAABwIAAGRycy9kb3ducmV2LnhtbFBLBQYAAAAAAwADALcAAAD7AgAAAAA=&#10;" filled="f" stroked="f">
                  <v:textbox inset="0,0,0,0">
                    <w:txbxContent>
                      <w:p w14:paraId="717A4C4A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ListRequestCancelPage</w:t>
                        </w:r>
                      </w:p>
                    </w:txbxContent>
                  </v:textbox>
                </v:rect>
                <v:line id="Line 106" o:spid="_x0000_s2019" style="position:absolute;flip:y;visibility:visible;mso-wrap-style:square" from="14224,14620" to="17176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" strokecolor="#903" strokeweight="1.5pt"/>
                <v:line id="Line 107" o:spid="_x0000_s2020" style="position:absolute;flip:x;visibility:visible;mso-wrap-style:square" from="11287,14700" to="14224,1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" strokecolor="#903" strokeweight="1.5pt"/>
                <v:group id="Group 9340" o:spid="_x0000_s2021" style="position:absolute;top:12281;width:1603;height:2159" coordorigin=",121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TgQ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Xw0DvvDm/AE5PIFAAD//wMAUEsBAi0AFAAGAAgAAAAhANvh9svuAAAAhQEAABMAAAAAAAAAAAAA&#10;AAAAAAAAAFtDb250ZW50X1R5cGVzXS54bWxQSwECLQAUAAYACAAAACEAWvQsW78AAAAVAQAACwAA&#10;AAAAAAAAAAAAAAAfAQAAX3JlbHMvLnJlbHNQSwECLQAUAAYACAAAACEApRk4EMMAAADdAAAADwAA&#10;AAAAAAAAAAAAAAAHAgAAZHJzL2Rvd25yZXYueG1sUEsFBgAAAAADAAMAtwAAAPcCAAAAAA==&#10;">
                  <v:oval id="Oval 9341" o:spid="_x0000_s2022" style="position:absolute;top:12192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" filled="f" strokecolor="#903" strokeweight="1.5pt"/>
                  <v:line id="Line 109" o:spid="_x0000_s2023" style="position:absolute;visibility:visible;mso-wrap-style:square" from="0,12192" to="0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" strokecolor="#903" strokeweight="1.5pt"/>
                  <v:line id="Line 110" o:spid="_x0000_s2024" style="position:absolute;visibility:visible;mso-wrap-style:square" from="0,12192" to="0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" strokecolor="#903" strokeweight="1.5pt"/>
                  <v:shape id="Freeform 111" o:spid="_x0000_s2025" style="position:absolute;top:12192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" path="m,54l54,r54,54e" filled="f" strokecolor="#903" strokeweight="1.5pt">
                    <v:path arrowok="t" o:connecttype="custom" o:connectlocs="0,49;51,0;101,49" o:connectangles="0,0,0"/>
                  </v:shape>
                </v:group>
                <v:rect id="Rectangle 9345" o:spid="_x0000_s2026" style="position:absolute;left:174;top:15428;width:1953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1hi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fHo7R2eb8ITkPMHAAAA//8DAFBLAQItABQABgAIAAAAIQDb4fbL7gAAAIUBAAATAAAAAAAA&#10;AAAAAAAAAAAAAABbQ29udGVudF9UeXBlc10ueG1sUEsBAi0AFAAGAAgAAAAhAFr0LFu/AAAAFQEA&#10;AAsAAAAAAAAAAAAAAAAAHwEAAF9yZWxzLy5yZWxzUEsBAi0AFAAGAAgAAAAhAHNfWGLHAAAA3QAA&#10;AA8AAAAAAAAAAAAAAAAABwIAAGRycy9kb3ducmV2LnhtbFBLBQYAAAAAAwADALcAAAD7AgAAAAA=&#10;" filled="f" stroked="f">
                  <v:textbox inset="0,0,0,0">
                    <w:txbxContent>
                      <w:p w14:paraId="7BCDA0A6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Driver</w:t>
                        </w:r>
                      </w:p>
                    </w:txbxContent>
                  </v:textbox>
                </v:rect>
                <v:line id="Line 114" o:spid="_x0000_s2027" style="position:absolute;visibility:visible;mso-wrap-style:square" from="5953,18526" to="9906,22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1Fb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ftkOoPnm/gE5PIBAAD//wMAUEsBAi0AFAAGAAgAAAAhANvh9svuAAAAhQEAABMAAAAAAAAA&#10;AAAAAAAAAAAAAFtDb250ZW50X1R5cGVzXS54bWxQSwECLQAUAAYACAAAACEAWvQsW78AAAAVAQAA&#10;CwAAAAAAAAAAAAAAAAAfAQAAX3JlbHMvLnJlbHNQSwECLQAUAAYACAAAACEANwdRW8YAAADdAAAA&#10;DwAAAAAAAAAAAAAAAAAHAgAAZHJzL2Rvd25yZXYueG1sUEsFBgAAAAADAAMAtwAAAPoCAAAAAA==&#10;" strokecolor="#903" strokeweight="1.5pt"/>
                <v:line id="Line 115" o:spid="_x0000_s2028" style="position:absolute;flip:x y;visibility:visible;mso-wrap-style:square" from="1984,14541" to="5953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" strokecolor="#903" strokeweight="1.5pt"/>
                <v:line id="Line 116" o:spid="_x0000_s2029" style="position:absolute;visibility:visible;mso-wrap-style:square" from="5175,22225" to="8429,2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" strokecolor="#903" strokeweight="1.5pt"/>
                <v:line id="Line 117" o:spid="_x0000_s2030" style="position:absolute;flip:x y;visibility:visible;mso-wrap-style:square" from="1920,15494" to="5175,22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" strokecolor="#903" strokeweight="1.5pt"/>
                <v:line id="Line 118" o:spid="_x0000_s2031" style="position:absolute;visibility:visible;mso-wrap-style:square" from="4683,14081" to="7381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" strokecolor="#903" strokeweight="1.5pt"/>
                <v:line id="Line 119" o:spid="_x0000_s2032" style="position:absolute;flip:x y;visibility:visible;mso-wrap-style:square" from="1984,13652" to="4683,14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" strokecolor="#903" strokeweight="1.5pt"/>
                <v:group id="Group 9352" o:spid="_x0000_s2033" style="position:absolute;left:7397;top:4730;width:3906;height:2588" coordorigin="7397,4730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pUh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+B6Nh/B8E56AXDwAAAD//wMAUEsBAi0AFAAGAAgAAAAhANvh9svuAAAAhQEAABMAAAAAAAAA&#10;AAAAAAAAAAAAAFtDb250ZW50X1R5cGVzXS54bWxQSwECLQAUAAYACAAAACEAWvQsW78AAAAVAQAA&#10;CwAAAAAAAAAAAAAAAAAfAQAAX3JlbHMvLnJlbHNQSwECLQAUAAYACAAAACEAv16VIcYAAADdAAAA&#10;DwAAAAAAAAAAAAAAAAAHAgAAZHJzL2Rvd25yZXYueG1sUEsFBgAAAAADAAMAtwAAAPoCAAAAAA==&#10;">
                  <v:oval id="Oval 9353" o:spid="_x0000_s2034" style="position:absolute;left:7398;top:473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" fillcolor="#ffc" strokecolor="#1f1a17" strokeweight="1.5pt"/>
                  <v:line id="Line 121" o:spid="_x0000_s2035" style="position:absolute;visibility:visible;mso-wrap-style:square" from="7397,4731" to="7397,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" strokecolor="#1f1a17" strokeweight="1.5pt"/>
                  <v:line id="Line 122" o:spid="_x0000_s2036" style="position:absolute;visibility:visible;mso-wrap-style:square" from="7397,4731" to="7398,4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" strokecolor="#1f1a17" strokeweight="1.5pt"/>
                </v:group>
                <v:rect id="Rectangle 9356" o:spid="_x0000_s2037" style="position:absolute;left:6777;top:7857;width:5572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FDI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EL++TeHvTXgCcvELAAD//wMAUEsBAi0AFAAGAAgAAAAhANvh9svuAAAAhQEAABMAAAAAAAAA&#10;AAAAAAAAAAAAAFtDb250ZW50X1R5cGVzXS54bWxQSwECLQAUAAYACAAAACEAWvQsW78AAAAVAQAA&#10;CwAAAAAAAAAAAAAAAAAfAQAAX3JlbHMvLnJlbHNQSwECLQAUAAYACAAAACEABlRQyMYAAADdAAAA&#10;DwAAAAAAAAAAAAAAAAAHAgAAZHJzL2Rvd25yZXYueG1sUEsFBgAAAAADAAMAtwAAAPoCAAAAAA==&#10;" filled="f" stroked="f">
                  <v:textbox inset="0,0,0,0">
                    <w:txbxContent>
                      <w:p w14:paraId="1A99048E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ListChildrenPage</w:t>
                        </w:r>
                        <w:proofErr w:type="spellEnd"/>
                      </w:p>
                    </w:txbxContent>
                  </v:textbox>
                </v:rect>
                <v:line id="Line 125" o:spid="_x0000_s2038" style="position:absolute;flip:y;visibility:visible;mso-wrap-style:square" from="4318,8397" to="6667,1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" strokecolor="#903" strokeweight="1.5pt"/>
                <v:line id="Line 126" o:spid="_x0000_s2039" style="position:absolute;flip:x;visibility:visible;mso-wrap-style:square" from="1984,10493" to="4318,12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" strokecolor="#903" strokeweight="1.5pt"/>
                <v:group id="Group 9359" o:spid="_x0000_s2040" style="position:absolute;left:15652;top:4540;width:2651;height:2746" coordorigin="15652,454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">
                  <v:oval id="Oval 9360" o:spid="_x0000_s2041" style="position:absolute;left:15652;top:4540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" fillcolor="#ffc" strokecolor="#1f1a17" strokeweight="1.5pt"/>
                  <v:line id="Line 128" o:spid="_x0000_s2042" style="position:absolute;flip:x;visibility:visible;mso-wrap-style:square" from="15653,4540" to="15653,4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" strokecolor="#1f1a17" strokeweight="1.5pt"/>
                  <v:line id="Line 129" o:spid="_x0000_s2043" style="position:absolute;flip:x y;visibility:visible;mso-wrap-style:square" from="15653,4540" to="15653,4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" strokecolor="#1f1a17" strokeweight="1.5pt"/>
                </v:group>
                <v:rect id="Rectangle 9363" o:spid="_x0000_s2044" style="position:absolute;left:13746;top:7825;width:7034;height:1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znt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NhPOe3HAAAA3QAA&#10;AA8AAAAAAAAAAAAAAAAABwIAAGRycy9kb3ducmV2LnhtbFBLBQYAAAAAAwADALcAAAD7AgAAAAA=&#10;" filled="f" stroked="f">
                  <v:textbox inset="0,0,0,0">
                    <w:txbxContent>
                      <w:p w14:paraId="7B5085FD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ListChildrenController</w:t>
                        </w:r>
                        <w:proofErr w:type="spellEnd"/>
                      </w:p>
                    </w:txbxContent>
                  </v:textbox>
                </v:rect>
                <v:line id="Line 132" o:spid="_x0000_s2045" style="position:absolute;flip:y;visibility:visible;mso-wrap-style:square" from="13446,5921" to="15621,5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" strokecolor="#903" strokeweight="1.5pt"/>
                <v:line id="Line 133" o:spid="_x0000_s2046" style="position:absolute;flip:x;visibility:visible;mso-wrap-style:square" from="11287,5937" to="13446,5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" strokecolor="#903" strokeweight="1.5pt"/>
                <v:line id="Line 134" o:spid="_x0000_s2047" style="position:absolute;flip:x;visibility:visible;mso-wrap-style:square" from="18288,5794" to="23923,5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" strokecolor="#903" strokeweight="1.5pt">
                  <v:stroke dashstyle="3 1"/>
                </v:line>
                <v:line id="Line 135" o:spid="_x0000_s2048" style="position:absolute;visibility:visible;mso-wrap-style:square" from="18288,5842" to="18907,6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" strokecolor="#903" strokeweight="1.5pt"/>
                <v:line id="Line 136" o:spid="_x0000_s2049" style="position:absolute;flip:y;visibility:visible;mso-wrap-style:square" from="18288,5588" to="18907,5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" strokecolor="#903" strokeweight="1.5pt"/>
                <v:group id="Group 9369" o:spid="_x0000_s2050" style="position:absolute;left:22145;width:1604;height:2174" coordorigin="2214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">
                  <v:oval id="Oval 9370" o:spid="_x0000_s2051" style="position:absolute;left:22145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" filled="f" strokecolor="#903" strokeweight="1.5pt"/>
                  <v:line id="Line 138" o:spid="_x0000_s2052" style="position:absolute;visibility:visible;mso-wrap-style:square" from="22146,0" to="221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" strokecolor="#903" strokeweight="1.5pt"/>
                  <v:line id="Line 139" o:spid="_x0000_s2053" style="position:absolute;visibility:visible;mso-wrap-style:square" from="22145,0" to="221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" strokecolor="#903" strokeweight="1.5pt"/>
                  <v:shape id="Freeform 140" o:spid="_x0000_s2054" style="position:absolute;left:2214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" path="m,54l54,r54,54e" filled="f" strokecolor="#903" strokeweight="1.5pt">
                    <v:path arrowok="t" o:connecttype="custom" o:connectlocs="0,50;51,0;101,50" o:connectangles="0,0,0"/>
                  </v:shape>
                </v:group>
                <v:rect id="Rectangle 9374" o:spid="_x0000_s2055" style="position:absolute;left:21349;top:3253;width:3943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zdE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uLR+A2eb8ITkPMHAAAA//8DAFBLAQItABQABgAIAAAAIQDb4fbL7gAAAIUBAAATAAAAAAAA&#10;AAAAAAAAAAAAAABbQ29udGVudF9UeXBlc10ueG1sUEsBAi0AFAAGAAgAAAAhAFr0LFu/AAAAFQEA&#10;AAsAAAAAAAAAAAAAAAAAHwEAAF9yZWxzLy5yZWxzUEsBAi0AFAAGAAgAAAAhANJ/N0THAAAA3QAA&#10;AA8AAAAAAAAAAAAAAAAABwIAAGRycy9kb3ducmV2LnhtbFBLBQYAAAAAAwADALcAAAD7AgAAAAA=&#10;" filled="f" stroked="f">
                  <v:textbox inset="0,0,0,0">
                    <w:txbxContent>
                      <w:p w14:paraId="5B3122E9" w14:textId="77777777" w:rsidR="000F55B8" w:rsidRDefault="000F55B8" w:rsidP="000F55B8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143" o:spid="_x0000_s2056" style="position:absolute;flip:x;visibility:visible;mso-wrap-style:square" from="18288,3444" to="20193,4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" strokecolor="#903" strokeweight="1.5pt"/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2592" behindDoc="1" locked="0" layoutInCell="1" allowOverlap="1" wp14:anchorId="6CEFFB21" wp14:editId="0186243E">
                <wp:simplePos x="0" y="0"/>
                <wp:positionH relativeFrom="margin">
                  <wp:posOffset>166028</wp:posOffset>
                </wp:positionH>
                <wp:positionV relativeFrom="paragraph">
                  <wp:posOffset>4773930</wp:posOffset>
                </wp:positionV>
                <wp:extent cx="6035675" cy="635"/>
                <wp:effectExtent l="0" t="0" r="3175" b="6985"/>
                <wp:wrapTight wrapText="bothSides">
                  <wp:wrapPolygon edited="0">
                    <wp:start x="0" y="0"/>
                    <wp:lineTo x="0" y="20937"/>
                    <wp:lineTo x="21543" y="20937"/>
                    <wp:lineTo x="21543" y="0"/>
                    <wp:lineTo x="0" y="0"/>
                  </wp:wrapPolygon>
                </wp:wrapTight>
                <wp:docPr id="8571" name="Text Box 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91DA5" w14:textId="2D49C321" w:rsidR="009B306C" w:rsidRPr="00084BB6" w:rsidRDefault="009B306C" w:rsidP="009B306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86" w:name="_Toc98702726"/>
                            <w:bookmarkStart w:id="87" w:name="_Toc101790081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คลาสที่ได้จากการวิเคราะห์ของระบบ แอปพลิเคชันรถรับส่งนักเรียน</w:t>
                            </w:r>
                            <w:bookmarkEnd w:id="86"/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FFB21" id="Text Box 8571" o:spid="_x0000_s2057" type="#_x0000_t202" style="position:absolute;left:0;text-align:left;margin-left:13.05pt;margin-top:375.9pt;width:475.25pt;height:.05pt;z-index:-251813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" stroked="f">
                <v:textbox style="mso-fit-shape-to-text:t" inset="0,0,0,0">
                  <w:txbxContent>
                    <w:p w14:paraId="7AB91DA5" w14:textId="2D49C321" w:rsidR="009B306C" w:rsidRPr="00084BB6" w:rsidRDefault="009B306C" w:rsidP="009B306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88" w:name="_Toc98702726"/>
                      <w:bookmarkStart w:id="89" w:name="_Toc101790081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6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คลาสที่ได้จากการวิเคราะห์ของระบบ แอปพลิเคชันรถรับส่งนักเรียน</w:t>
                      </w:r>
                      <w:bookmarkEnd w:id="88"/>
                      <w:bookmarkEnd w:id="8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1DC2D26" w14:textId="2778BBF7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BA56D8" w14:textId="33C29A3B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A38AEC" w14:textId="52BE4A11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2C59EC" w14:textId="1BD8A424" w:rsidR="00331D74" w:rsidRDefault="00331D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C5F8B2" w14:textId="77777777" w:rsidR="00331D74" w:rsidRPr="009F1F59" w:rsidRDefault="00331D7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148DAE9" w14:textId="370C6045" w:rsidR="005427C4" w:rsidRPr="009F1F59" w:rsidRDefault="005427C4" w:rsidP="0056312F">
      <w:pPr>
        <w:pStyle w:val="Heading1"/>
        <w:rPr>
          <w:rFonts w:ascii="TH SarabunPSK" w:hAnsi="TH SarabunPSK"/>
        </w:rPr>
      </w:pPr>
      <w:bookmarkStart w:id="90" w:name="_Toc101790040"/>
      <w:r w:rsidRPr="009F1F59">
        <w:rPr>
          <w:rFonts w:ascii="TH SarabunPSK" w:hAnsi="TH SarabunPSK"/>
          <w:cs/>
        </w:rPr>
        <w:lastRenderedPageBreak/>
        <w:t>3.3.3 รายการคลาสจากการวิเคราะห์ทั้งหมด</w:t>
      </w:r>
      <w:bookmarkEnd w:id="90"/>
    </w:p>
    <w:p w14:paraId="5F70F35D" w14:textId="14065F16" w:rsidR="005427C4" w:rsidRPr="009F1F59" w:rsidRDefault="005427C4" w:rsidP="005427C4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sz w:val="32"/>
          <w:szCs w:val="32"/>
          <w:cs/>
        </w:rPr>
        <w:t>หลังจากขั้นตอนของการสร้างคอแลบอเรชันเพื่อกำหนดความมีส่วนร่วมของคลาสต่าง ๆ แล้ว ขั้นตอนต่อไปจะเป็นการสรุปคลาสที่ได้จากการวิเคราะห์ทั้งหมดจะมีดังต่อไปนี้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5"/>
        <w:gridCol w:w="3470"/>
        <w:gridCol w:w="2855"/>
      </w:tblGrid>
      <w:tr w:rsidR="005427C4" w:rsidRPr="009F1F59" w14:paraId="036BFA43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14D6A452" w14:textId="5EB1B519" w:rsidR="005427C4" w:rsidRPr="009F1F59" w:rsidRDefault="005427C4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27D56C6" wp14:editId="44596C9A">
                  <wp:extent cx="844550" cy="5607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096AA3C7" w14:textId="59EDF830" w:rsidR="005427C4" w:rsidRPr="009F1F59" w:rsidRDefault="005427C4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9572D65" wp14:editId="35A82D88">
                  <wp:extent cx="844550" cy="56070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B19AF6E" w14:textId="440B038C" w:rsidR="005427C4" w:rsidRPr="009F1F59" w:rsidRDefault="005F7739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F7739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34AEB1" wp14:editId="0FE78F3A">
                  <wp:extent cx="1095375" cy="629728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845"/>
                          <a:stretch/>
                        </pic:blipFill>
                        <pic:spPr bwMode="auto">
                          <a:xfrm>
                            <a:off x="0" y="0"/>
                            <a:ext cx="1095375" cy="629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7C4" w:rsidRPr="009F1F59" w14:paraId="169BDE0A" w14:textId="77777777" w:rsidTr="00C86CF9">
        <w:tc>
          <w:tcPr>
            <w:tcW w:w="3025" w:type="dxa"/>
            <w:vAlign w:val="center"/>
          </w:tcPr>
          <w:p w14:paraId="606C9403" w14:textId="7C28F7E5" w:rsidR="005427C4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 school bus Page</w:t>
            </w:r>
          </w:p>
        </w:tc>
        <w:tc>
          <w:tcPr>
            <w:tcW w:w="3470" w:type="dxa"/>
            <w:vAlign w:val="center"/>
          </w:tcPr>
          <w:p w14:paraId="40770F5B" w14:textId="545E6BF3" w:rsidR="005427C4" w:rsidRPr="009F1F59" w:rsidRDefault="00422067" w:rsidP="005D00D9">
            <w:pPr>
              <w:tabs>
                <w:tab w:val="left" w:pos="938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SearchSchoolBusController</w:t>
            </w:r>
            <w:proofErr w:type="spellEnd"/>
          </w:p>
        </w:tc>
        <w:tc>
          <w:tcPr>
            <w:tcW w:w="2855" w:type="dxa"/>
            <w:vAlign w:val="center"/>
          </w:tcPr>
          <w:p w14:paraId="3294EEDA" w14:textId="1B1B2CEB" w:rsidR="005427C4" w:rsidRPr="009F1F59" w:rsidRDefault="005F7739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Webservice</w:t>
            </w:r>
          </w:p>
        </w:tc>
      </w:tr>
      <w:tr w:rsidR="00422067" w:rsidRPr="009F1F59" w14:paraId="3F9A5C59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5CBD69AF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7DF65F4" wp14:editId="416E6F39">
                  <wp:extent cx="844550" cy="56070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698C50EA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CE4FFE5" wp14:editId="44ADBEAA">
                  <wp:extent cx="844550" cy="56070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470901E4" w14:textId="283ADC4A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66EE1D1A" w14:textId="77777777" w:rsidTr="00C86CF9">
        <w:tc>
          <w:tcPr>
            <w:tcW w:w="3025" w:type="dxa"/>
            <w:vAlign w:val="center"/>
          </w:tcPr>
          <w:p w14:paraId="1FD597FA" w14:textId="7A3CADD0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Details Page</w:t>
            </w:r>
          </w:p>
        </w:tc>
        <w:tc>
          <w:tcPr>
            <w:tcW w:w="3470" w:type="dxa"/>
            <w:vAlign w:val="center"/>
          </w:tcPr>
          <w:p w14:paraId="60341CE6" w14:textId="4A3F6358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ViewSchoolBusDetails</w:t>
            </w:r>
            <w:proofErr w:type="spellEnd"/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Controller</w:t>
            </w:r>
          </w:p>
        </w:tc>
        <w:tc>
          <w:tcPr>
            <w:tcW w:w="2855" w:type="dxa"/>
            <w:vAlign w:val="center"/>
          </w:tcPr>
          <w:p w14:paraId="4A457D8B" w14:textId="0830DA68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3A8BE4FD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4962A4B0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A87E859" wp14:editId="58785B3E">
                  <wp:extent cx="844550" cy="56070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6854DFAF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FB5DC77" wp14:editId="1C515169">
                  <wp:extent cx="844550" cy="56070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1B161E0F" w14:textId="55377543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280F3599" w14:textId="77777777" w:rsidTr="00C86CF9">
        <w:tc>
          <w:tcPr>
            <w:tcW w:w="3025" w:type="dxa"/>
            <w:vAlign w:val="center"/>
          </w:tcPr>
          <w:p w14:paraId="23DC98F3" w14:textId="4BCC0A34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LoginPage</w:t>
            </w:r>
            <w:proofErr w:type="spellEnd"/>
          </w:p>
        </w:tc>
        <w:tc>
          <w:tcPr>
            <w:tcW w:w="3470" w:type="dxa"/>
            <w:vAlign w:val="center"/>
          </w:tcPr>
          <w:p w14:paraId="60E4705A" w14:textId="7277C7C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LoginController</w:t>
            </w:r>
            <w:proofErr w:type="spellEnd"/>
          </w:p>
        </w:tc>
        <w:tc>
          <w:tcPr>
            <w:tcW w:w="2855" w:type="dxa"/>
            <w:vAlign w:val="center"/>
          </w:tcPr>
          <w:p w14:paraId="36B710E0" w14:textId="2C343010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6F7622E2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34F112C7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A757747" wp14:editId="76ACF498">
                  <wp:extent cx="844550" cy="56070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1F6A3ED3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3AD9A6D" wp14:editId="6430680C">
                  <wp:extent cx="844550" cy="56070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49F8F905" w14:textId="6924A09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063F037D" w14:textId="77777777" w:rsidTr="00C86CF9">
        <w:tc>
          <w:tcPr>
            <w:tcW w:w="3025" w:type="dxa"/>
            <w:vAlign w:val="center"/>
          </w:tcPr>
          <w:p w14:paraId="222531CA" w14:textId="785698BB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 page</w:t>
            </w:r>
          </w:p>
        </w:tc>
        <w:tc>
          <w:tcPr>
            <w:tcW w:w="3470" w:type="dxa"/>
            <w:vAlign w:val="center"/>
          </w:tcPr>
          <w:p w14:paraId="07F3C543" w14:textId="31C642D0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RegisterController</w:t>
            </w:r>
            <w:proofErr w:type="spellEnd"/>
          </w:p>
        </w:tc>
        <w:tc>
          <w:tcPr>
            <w:tcW w:w="2855" w:type="dxa"/>
            <w:vAlign w:val="center"/>
          </w:tcPr>
          <w:p w14:paraId="2DE35BA1" w14:textId="6F46F4CC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6693BBCF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10362D4C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977CCFC" wp14:editId="301485E1">
                  <wp:extent cx="844550" cy="56070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09747E07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1F119BC" wp14:editId="1E60C356">
                  <wp:extent cx="844550" cy="56070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513759C" w14:textId="102A3544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63C5771F" w14:textId="77777777" w:rsidTr="00C86CF9">
        <w:tc>
          <w:tcPr>
            <w:tcW w:w="3025" w:type="dxa"/>
            <w:vAlign w:val="center"/>
          </w:tcPr>
          <w:p w14:paraId="4C98E1BE" w14:textId="024A713C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EditprofileParentPage</w:t>
            </w:r>
            <w:proofErr w:type="spellEnd"/>
          </w:p>
        </w:tc>
        <w:tc>
          <w:tcPr>
            <w:tcW w:w="3470" w:type="dxa"/>
            <w:vAlign w:val="center"/>
          </w:tcPr>
          <w:p w14:paraId="2019254B" w14:textId="060021FA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EditprofileParentController</w:t>
            </w:r>
            <w:proofErr w:type="spellEnd"/>
          </w:p>
        </w:tc>
        <w:tc>
          <w:tcPr>
            <w:tcW w:w="2855" w:type="dxa"/>
            <w:vAlign w:val="center"/>
          </w:tcPr>
          <w:p w14:paraId="7FB87DF7" w14:textId="67255F0C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19B6656D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12F4CBFD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F7A06E4" wp14:editId="01326F5F">
                  <wp:extent cx="844550" cy="56070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54426779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88C0FC8" wp14:editId="06E73AAD">
                  <wp:extent cx="844550" cy="56070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12888080" w14:textId="1FBC2BC0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5CCC94EC" w14:textId="77777777" w:rsidTr="00C86CF9">
        <w:tc>
          <w:tcPr>
            <w:tcW w:w="3025" w:type="dxa"/>
            <w:vAlign w:val="center"/>
          </w:tcPr>
          <w:p w14:paraId="055DBF8C" w14:textId="36D78BAF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AddChildrenPage</w:t>
            </w:r>
            <w:proofErr w:type="spellEnd"/>
          </w:p>
        </w:tc>
        <w:tc>
          <w:tcPr>
            <w:tcW w:w="3470" w:type="dxa"/>
            <w:vAlign w:val="center"/>
          </w:tcPr>
          <w:p w14:paraId="788A1321" w14:textId="6DF14302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AddChildrenController</w:t>
            </w:r>
            <w:proofErr w:type="spellEnd"/>
          </w:p>
        </w:tc>
        <w:tc>
          <w:tcPr>
            <w:tcW w:w="2855" w:type="dxa"/>
            <w:vAlign w:val="center"/>
          </w:tcPr>
          <w:p w14:paraId="640CDECF" w14:textId="26C210E2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29440F64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5BC060EC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5B7D571" wp14:editId="6FC2A3F0">
                  <wp:extent cx="844550" cy="56070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7E532CD9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D375BCF" wp14:editId="19181029">
                  <wp:extent cx="844550" cy="560705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7EC8F58" w14:textId="7E0E7009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00BDA036" w14:textId="77777777" w:rsidTr="00C86CF9">
        <w:tc>
          <w:tcPr>
            <w:tcW w:w="3025" w:type="dxa"/>
            <w:vAlign w:val="center"/>
          </w:tcPr>
          <w:p w14:paraId="330F42CD" w14:textId="6C06EF4F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ListChildrenPage</w:t>
            </w:r>
            <w:proofErr w:type="spellEnd"/>
          </w:p>
        </w:tc>
        <w:tc>
          <w:tcPr>
            <w:tcW w:w="3470" w:type="dxa"/>
            <w:vAlign w:val="center"/>
          </w:tcPr>
          <w:p w14:paraId="6B827349" w14:textId="48BACAD6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ListChildrenController</w:t>
            </w:r>
            <w:proofErr w:type="spellEnd"/>
          </w:p>
        </w:tc>
        <w:tc>
          <w:tcPr>
            <w:tcW w:w="2855" w:type="dxa"/>
            <w:vAlign w:val="center"/>
          </w:tcPr>
          <w:p w14:paraId="068D95EF" w14:textId="1D5D4CA3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1B71EA2F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152679AF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7F2BE36" wp14:editId="68AB0EAE">
                  <wp:extent cx="844550" cy="560705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0016EFB1" w14:textId="77777777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DC59594" wp14:editId="055F1D0E">
                  <wp:extent cx="844550" cy="560705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0AF606DC" w14:textId="1A5DF5C8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22067" w:rsidRPr="009F1F59" w14:paraId="70C385D9" w14:textId="77777777" w:rsidTr="00C86CF9">
        <w:tc>
          <w:tcPr>
            <w:tcW w:w="3025" w:type="dxa"/>
            <w:vAlign w:val="center"/>
          </w:tcPr>
          <w:p w14:paraId="7C31E069" w14:textId="21C2F8BF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</w:t>
            </w:r>
            <w:r w:rsidR="00C4199C" w:rsidRPr="009F1F59">
              <w:rPr>
                <w:rFonts w:ascii="TH SarabunPSK" w:hAnsi="TH SarabunPSK" w:cs="TH SarabunPSK"/>
                <w:sz w:val="32"/>
                <w:szCs w:val="32"/>
              </w:rPr>
              <w:t>Children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tProfilePage</w:t>
            </w:r>
            <w:proofErr w:type="spellEnd"/>
          </w:p>
        </w:tc>
        <w:tc>
          <w:tcPr>
            <w:tcW w:w="3470" w:type="dxa"/>
            <w:vAlign w:val="center"/>
          </w:tcPr>
          <w:p w14:paraId="207B13E2" w14:textId="1A10095A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Edit</w:t>
            </w:r>
            <w:r w:rsidR="00C4199C" w:rsidRPr="009F1F59">
              <w:rPr>
                <w:rFonts w:ascii="TH SarabunPSK" w:hAnsi="TH SarabunPSK" w:cs="TH SarabunPSK"/>
                <w:sz w:val="32"/>
                <w:szCs w:val="32"/>
              </w:rPr>
              <w:t>Children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tProfileController</w:t>
            </w:r>
            <w:proofErr w:type="spellEnd"/>
          </w:p>
        </w:tc>
        <w:tc>
          <w:tcPr>
            <w:tcW w:w="2855" w:type="dxa"/>
            <w:vAlign w:val="center"/>
          </w:tcPr>
          <w:p w14:paraId="2CB682C5" w14:textId="5D6940BA" w:rsidR="00422067" w:rsidRPr="009F1F59" w:rsidRDefault="00422067" w:rsidP="005D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546A4B64" w14:textId="77777777" w:rsidTr="00C86CF9">
        <w:tc>
          <w:tcPr>
            <w:tcW w:w="3025" w:type="dxa"/>
            <w:vAlign w:val="center"/>
          </w:tcPr>
          <w:p w14:paraId="4170E008" w14:textId="2BD3276A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5E9BDDC1" wp14:editId="1C97238F">
                  <wp:extent cx="844550" cy="560705"/>
                  <wp:effectExtent l="0" t="0" r="0" b="0"/>
                  <wp:docPr id="9399" name="Picture 9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224F7AC2" w14:textId="6D3BF4BF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0292E63" wp14:editId="36E54E21">
                  <wp:extent cx="844550" cy="560705"/>
                  <wp:effectExtent l="0" t="0" r="0" b="0"/>
                  <wp:docPr id="9400" name="Picture 9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3F493E6B" w14:textId="77777777" w:rsidR="00EB6934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2534E0" w14:textId="587C9ABE" w:rsidR="00EB6934" w:rsidRPr="009F1F59" w:rsidRDefault="00EB6934" w:rsidP="00EB693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4A0FC684" w14:textId="77777777" w:rsidTr="00C86CF9">
        <w:tc>
          <w:tcPr>
            <w:tcW w:w="3025" w:type="dxa"/>
            <w:vAlign w:val="center"/>
          </w:tcPr>
          <w:p w14:paraId="4DF4F843" w14:textId="38710B24" w:rsidR="00EB6934" w:rsidRPr="009F1F59" w:rsidRDefault="008B40B9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8B40B9">
              <w:rPr>
                <w:rFonts w:ascii="TH SarabunPSK" w:hAnsi="TH SarabunPSK" w:cs="TH SarabunPSK"/>
                <w:noProof/>
                <w:sz w:val="32"/>
                <w:szCs w:val="32"/>
              </w:rPr>
              <w:t>ViewActivitypage</w:t>
            </w:r>
          </w:p>
        </w:tc>
        <w:tc>
          <w:tcPr>
            <w:tcW w:w="3470" w:type="dxa"/>
            <w:vAlign w:val="center"/>
          </w:tcPr>
          <w:p w14:paraId="49E4F18A" w14:textId="633C91C3" w:rsidR="00EB6934" w:rsidRPr="009F1F59" w:rsidRDefault="008B40B9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8B40B9">
              <w:rPr>
                <w:rFonts w:ascii="TH SarabunPSK" w:hAnsi="TH SarabunPSK" w:cs="TH SarabunPSK"/>
                <w:noProof/>
                <w:sz w:val="32"/>
                <w:szCs w:val="32"/>
              </w:rPr>
              <w:t>ViewActivityController</w:t>
            </w:r>
          </w:p>
        </w:tc>
        <w:tc>
          <w:tcPr>
            <w:tcW w:w="2855" w:type="dxa"/>
            <w:vAlign w:val="center"/>
          </w:tcPr>
          <w:p w14:paraId="6F1314BF" w14:textId="77777777" w:rsidR="00EB6934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563E15D6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13BDD0EB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E59CF54" wp14:editId="2CEA4E85">
                  <wp:extent cx="844550" cy="560705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740475C0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6559C0B" wp14:editId="33D31324">
                  <wp:extent cx="844550" cy="560705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6A26314C" w14:textId="29E518E2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3E8EFBAC" w14:textId="77777777" w:rsidTr="00C86CF9">
        <w:tc>
          <w:tcPr>
            <w:tcW w:w="3025" w:type="dxa"/>
            <w:vAlign w:val="center"/>
          </w:tcPr>
          <w:p w14:paraId="26D89BCB" w14:textId="396A592C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ViewSchoolBusProfilePage</w:t>
            </w:r>
            <w:proofErr w:type="spellEnd"/>
          </w:p>
        </w:tc>
        <w:tc>
          <w:tcPr>
            <w:tcW w:w="3470" w:type="dxa"/>
            <w:vAlign w:val="center"/>
          </w:tcPr>
          <w:p w14:paraId="5EDD878C" w14:textId="690E9979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ViewSchoolBusProfileController</w:t>
            </w:r>
            <w:proofErr w:type="spellEnd"/>
          </w:p>
        </w:tc>
        <w:tc>
          <w:tcPr>
            <w:tcW w:w="2855" w:type="dxa"/>
            <w:vAlign w:val="center"/>
          </w:tcPr>
          <w:p w14:paraId="73A5E6AA" w14:textId="0E1E836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64E2D834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652AB759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139AF40" wp14:editId="43922937">
                  <wp:extent cx="844550" cy="560705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32C8CC37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9D01A99" wp14:editId="5943F45A">
                  <wp:extent cx="844550" cy="560705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C4F2F9F" w14:textId="3E08846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311A83A9" w14:textId="77777777" w:rsidTr="00C86CF9">
        <w:tc>
          <w:tcPr>
            <w:tcW w:w="3025" w:type="dxa"/>
            <w:vAlign w:val="center"/>
          </w:tcPr>
          <w:p w14:paraId="6D8D1CE1" w14:textId="137F5A60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ApplySchoolBusPage</w:t>
            </w:r>
            <w:proofErr w:type="spellEnd"/>
          </w:p>
        </w:tc>
        <w:tc>
          <w:tcPr>
            <w:tcW w:w="3470" w:type="dxa"/>
            <w:vAlign w:val="center"/>
          </w:tcPr>
          <w:p w14:paraId="5999C358" w14:textId="1622F3E1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ApplySchoolBusController</w:t>
            </w:r>
            <w:proofErr w:type="spellEnd"/>
          </w:p>
        </w:tc>
        <w:tc>
          <w:tcPr>
            <w:tcW w:w="2855" w:type="dxa"/>
            <w:vAlign w:val="center"/>
          </w:tcPr>
          <w:p w14:paraId="7AE7FE7A" w14:textId="3DF4DA34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2E17E103" w14:textId="77777777" w:rsidTr="00C86CF9">
        <w:trPr>
          <w:trHeight w:val="801"/>
        </w:trPr>
        <w:tc>
          <w:tcPr>
            <w:tcW w:w="3025" w:type="dxa"/>
            <w:vAlign w:val="center"/>
          </w:tcPr>
          <w:p w14:paraId="41AE170F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071039E" wp14:editId="1F020494">
                  <wp:extent cx="844550" cy="56070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4EB77F3A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9DB8161" wp14:editId="2B765A1D">
                  <wp:extent cx="844550" cy="560705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7098B9AC" w14:textId="7563CEA2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01CD6A3B" w14:textId="77777777" w:rsidTr="00C86CF9">
        <w:tc>
          <w:tcPr>
            <w:tcW w:w="3025" w:type="dxa"/>
            <w:vAlign w:val="center"/>
          </w:tcPr>
          <w:p w14:paraId="65200EB9" w14:textId="257455B1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ViewApplicationDetailsPage</w:t>
            </w:r>
            <w:proofErr w:type="spellEnd"/>
          </w:p>
        </w:tc>
        <w:tc>
          <w:tcPr>
            <w:tcW w:w="3470" w:type="dxa"/>
            <w:vAlign w:val="center"/>
          </w:tcPr>
          <w:p w14:paraId="19E1B8DC" w14:textId="40193F39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ViewApplicationDetailsController</w:t>
            </w:r>
            <w:proofErr w:type="spellEnd"/>
          </w:p>
        </w:tc>
        <w:tc>
          <w:tcPr>
            <w:tcW w:w="2855" w:type="dxa"/>
            <w:vAlign w:val="center"/>
          </w:tcPr>
          <w:p w14:paraId="037D87BF" w14:textId="6FCDD24B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333E0554" w14:textId="77777777" w:rsidTr="00C86CF9">
        <w:tc>
          <w:tcPr>
            <w:tcW w:w="3025" w:type="dxa"/>
            <w:vAlign w:val="center"/>
          </w:tcPr>
          <w:p w14:paraId="036AC0D2" w14:textId="6530EE0B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1290100" wp14:editId="1832C42E">
                  <wp:extent cx="844550" cy="56070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3173EC11" w14:textId="6422319B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ED5E6FF" wp14:editId="6E9CD8D9">
                  <wp:extent cx="844550" cy="56070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47340F5C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44D95261" w14:textId="77777777" w:rsidTr="00C86CF9">
        <w:tc>
          <w:tcPr>
            <w:tcW w:w="3025" w:type="dxa"/>
            <w:vAlign w:val="center"/>
          </w:tcPr>
          <w:p w14:paraId="5D0C9BD8" w14:textId="35C9A52F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ViewSchoolBusLocationPage</w:t>
            </w:r>
            <w:proofErr w:type="spellEnd"/>
          </w:p>
        </w:tc>
        <w:tc>
          <w:tcPr>
            <w:tcW w:w="3470" w:type="dxa"/>
            <w:vAlign w:val="center"/>
          </w:tcPr>
          <w:p w14:paraId="47C396BE" w14:textId="13D2C129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ViewSchoolBusLocationController</w:t>
            </w:r>
            <w:proofErr w:type="spellEnd"/>
          </w:p>
        </w:tc>
        <w:tc>
          <w:tcPr>
            <w:tcW w:w="2855" w:type="dxa"/>
            <w:vAlign w:val="center"/>
          </w:tcPr>
          <w:p w14:paraId="357AD8BB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4148D3E7" w14:textId="77777777" w:rsidTr="00C86CF9">
        <w:tc>
          <w:tcPr>
            <w:tcW w:w="3025" w:type="dxa"/>
            <w:vAlign w:val="center"/>
          </w:tcPr>
          <w:p w14:paraId="19BD0F87" w14:textId="5D48FBD0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3F135C0" wp14:editId="1237E942">
                  <wp:extent cx="844550" cy="56070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0509718F" w14:textId="2EB32EC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B165D43" wp14:editId="05FC362A">
                  <wp:extent cx="844550" cy="56070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6562150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0F144266" w14:textId="77777777" w:rsidTr="00C86CF9">
        <w:tc>
          <w:tcPr>
            <w:tcW w:w="3025" w:type="dxa"/>
            <w:vAlign w:val="center"/>
          </w:tcPr>
          <w:p w14:paraId="526B3F49" w14:textId="1257D0AE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CancelSeviceSchoolBusPage</w:t>
            </w:r>
            <w:proofErr w:type="spellEnd"/>
          </w:p>
        </w:tc>
        <w:tc>
          <w:tcPr>
            <w:tcW w:w="3470" w:type="dxa"/>
            <w:vAlign w:val="center"/>
          </w:tcPr>
          <w:p w14:paraId="7767C5EF" w14:textId="4DED5915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CancelSeviceSchoolBusController</w:t>
            </w:r>
            <w:proofErr w:type="spellEnd"/>
          </w:p>
        </w:tc>
        <w:tc>
          <w:tcPr>
            <w:tcW w:w="2855" w:type="dxa"/>
            <w:vAlign w:val="center"/>
          </w:tcPr>
          <w:p w14:paraId="632149AC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2137ACC4" w14:textId="77777777" w:rsidTr="00C86CF9">
        <w:tc>
          <w:tcPr>
            <w:tcW w:w="3025" w:type="dxa"/>
            <w:vAlign w:val="center"/>
          </w:tcPr>
          <w:p w14:paraId="3B5FDFA6" w14:textId="4145802D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2530408" wp14:editId="65CE7DE5">
                  <wp:extent cx="844550" cy="560705"/>
                  <wp:effectExtent l="0" t="0" r="0" b="0"/>
                  <wp:docPr id="9377" name="Picture 9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6813B19A" w14:textId="3DC0B5F9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511EDFF" wp14:editId="3BE40FA0">
                  <wp:extent cx="844550" cy="560705"/>
                  <wp:effectExtent l="0" t="0" r="0" b="0"/>
                  <wp:docPr id="9378" name="Picture 9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6915A07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4B542FF1" w14:textId="77777777" w:rsidTr="00C86CF9">
        <w:tc>
          <w:tcPr>
            <w:tcW w:w="3025" w:type="dxa"/>
            <w:vAlign w:val="center"/>
          </w:tcPr>
          <w:p w14:paraId="3FC802FF" w14:textId="77C019E6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SendMessagePage</w:t>
            </w:r>
            <w:proofErr w:type="spellEnd"/>
          </w:p>
        </w:tc>
        <w:tc>
          <w:tcPr>
            <w:tcW w:w="3470" w:type="dxa"/>
            <w:vAlign w:val="center"/>
          </w:tcPr>
          <w:p w14:paraId="7727C83A" w14:textId="1FAE753B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SendMessageController</w:t>
            </w:r>
            <w:proofErr w:type="spellEnd"/>
          </w:p>
        </w:tc>
        <w:tc>
          <w:tcPr>
            <w:tcW w:w="2855" w:type="dxa"/>
            <w:vAlign w:val="center"/>
          </w:tcPr>
          <w:p w14:paraId="4C393FDF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22106BDF" w14:textId="77777777" w:rsidTr="00C86CF9">
        <w:tc>
          <w:tcPr>
            <w:tcW w:w="3025" w:type="dxa"/>
            <w:vAlign w:val="center"/>
          </w:tcPr>
          <w:p w14:paraId="43BB846C" w14:textId="6B07111E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9289434" wp14:editId="74CA3C5F">
                  <wp:extent cx="844550" cy="560705"/>
                  <wp:effectExtent l="0" t="0" r="0" b="0"/>
                  <wp:docPr id="9379" name="Picture 9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0BD3FBA7" w14:textId="0D7AEC2B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FC2F793" wp14:editId="35A0A6F5">
                  <wp:extent cx="844550" cy="560705"/>
                  <wp:effectExtent l="0" t="0" r="0" b="0"/>
                  <wp:docPr id="9380" name="Picture 9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E69F608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4B15B87F" w14:textId="77777777" w:rsidTr="00C86CF9">
        <w:tc>
          <w:tcPr>
            <w:tcW w:w="3025" w:type="dxa"/>
            <w:vAlign w:val="center"/>
          </w:tcPr>
          <w:p w14:paraId="31E91D15" w14:textId="1B53B482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LoginPage</w:t>
            </w:r>
            <w:proofErr w:type="spellEnd"/>
          </w:p>
        </w:tc>
        <w:tc>
          <w:tcPr>
            <w:tcW w:w="3470" w:type="dxa"/>
            <w:vAlign w:val="center"/>
          </w:tcPr>
          <w:p w14:paraId="570D8206" w14:textId="7540A6EE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LoginController</w:t>
            </w:r>
            <w:proofErr w:type="spellEnd"/>
          </w:p>
        </w:tc>
        <w:tc>
          <w:tcPr>
            <w:tcW w:w="2855" w:type="dxa"/>
            <w:vAlign w:val="center"/>
          </w:tcPr>
          <w:p w14:paraId="3C420063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3E0A2369" w14:textId="77777777" w:rsidTr="00C86CF9">
        <w:tc>
          <w:tcPr>
            <w:tcW w:w="3025" w:type="dxa"/>
            <w:vAlign w:val="center"/>
          </w:tcPr>
          <w:p w14:paraId="6335A547" w14:textId="25FD450B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04E7EEE" wp14:editId="5E683252">
                  <wp:extent cx="844550" cy="560705"/>
                  <wp:effectExtent l="0" t="0" r="0" b="0"/>
                  <wp:docPr id="9381" name="Picture 9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1C128663" w14:textId="5E5F670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D006DB5" wp14:editId="647D7D63">
                  <wp:extent cx="844550" cy="560705"/>
                  <wp:effectExtent l="0" t="0" r="0" b="0"/>
                  <wp:docPr id="9382" name="Picture 9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0DBA4588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0225F2A4" w14:textId="77777777" w:rsidTr="00C86CF9">
        <w:tc>
          <w:tcPr>
            <w:tcW w:w="3025" w:type="dxa"/>
            <w:vAlign w:val="center"/>
          </w:tcPr>
          <w:p w14:paraId="3C060F5E" w14:textId="04DA2D3D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ViewSchoolBusLocationPage</w:t>
            </w:r>
            <w:proofErr w:type="spellEnd"/>
          </w:p>
        </w:tc>
        <w:tc>
          <w:tcPr>
            <w:tcW w:w="3470" w:type="dxa"/>
            <w:vAlign w:val="center"/>
          </w:tcPr>
          <w:p w14:paraId="4F885533" w14:textId="41061E5B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ViewSchoolBusLocationController</w:t>
            </w:r>
            <w:proofErr w:type="spellEnd"/>
          </w:p>
        </w:tc>
        <w:tc>
          <w:tcPr>
            <w:tcW w:w="2855" w:type="dxa"/>
            <w:vAlign w:val="center"/>
          </w:tcPr>
          <w:p w14:paraId="3C396D61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495D24D9" w14:textId="77777777" w:rsidTr="00C86CF9">
        <w:tc>
          <w:tcPr>
            <w:tcW w:w="3025" w:type="dxa"/>
            <w:vAlign w:val="center"/>
          </w:tcPr>
          <w:p w14:paraId="0B468F41" w14:textId="155B7E10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71FFEE7F" wp14:editId="026D714E">
                  <wp:extent cx="844550" cy="560705"/>
                  <wp:effectExtent l="0" t="0" r="0" b="0"/>
                  <wp:docPr id="9383" name="Picture 9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2CF27805" w14:textId="3BA077DB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622E115" wp14:editId="5321A8E9">
                  <wp:extent cx="844550" cy="560705"/>
                  <wp:effectExtent l="0" t="0" r="0" b="0"/>
                  <wp:docPr id="9384" name="Picture 9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6CF335A0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5E6F3219" w14:textId="77777777" w:rsidTr="00C86CF9">
        <w:tc>
          <w:tcPr>
            <w:tcW w:w="3025" w:type="dxa"/>
            <w:vAlign w:val="center"/>
          </w:tcPr>
          <w:p w14:paraId="5AB7E15B" w14:textId="6AE1E310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SendMessagePage</w:t>
            </w:r>
            <w:proofErr w:type="spellEnd"/>
          </w:p>
        </w:tc>
        <w:tc>
          <w:tcPr>
            <w:tcW w:w="3470" w:type="dxa"/>
            <w:vAlign w:val="center"/>
          </w:tcPr>
          <w:p w14:paraId="5B4D59AA" w14:textId="76D0D1EC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SendMessageController</w:t>
            </w:r>
            <w:proofErr w:type="spellEnd"/>
          </w:p>
        </w:tc>
        <w:tc>
          <w:tcPr>
            <w:tcW w:w="2855" w:type="dxa"/>
            <w:vAlign w:val="center"/>
          </w:tcPr>
          <w:p w14:paraId="4175C765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11B1952E" w14:textId="77777777" w:rsidTr="00C86CF9">
        <w:tc>
          <w:tcPr>
            <w:tcW w:w="3025" w:type="dxa"/>
            <w:vAlign w:val="center"/>
          </w:tcPr>
          <w:p w14:paraId="48DB9272" w14:textId="64B4B6F0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3DAFBFE" wp14:editId="0301FAD8">
                  <wp:extent cx="844550" cy="560705"/>
                  <wp:effectExtent l="0" t="0" r="0" b="0"/>
                  <wp:docPr id="9385" name="Picture 9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2A8DFB21" w14:textId="7E00F374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058891D2" wp14:editId="634EE640">
                  <wp:extent cx="844550" cy="560705"/>
                  <wp:effectExtent l="0" t="0" r="0" b="0"/>
                  <wp:docPr id="9386" name="Picture 9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23E7E10E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6157C762" w14:textId="77777777" w:rsidTr="00C86CF9">
        <w:tc>
          <w:tcPr>
            <w:tcW w:w="3025" w:type="dxa"/>
            <w:vAlign w:val="center"/>
          </w:tcPr>
          <w:p w14:paraId="70819121" w14:textId="7F88DF14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LoginDriverPage</w:t>
            </w:r>
            <w:proofErr w:type="spellEnd"/>
          </w:p>
        </w:tc>
        <w:tc>
          <w:tcPr>
            <w:tcW w:w="3470" w:type="dxa"/>
            <w:vAlign w:val="center"/>
          </w:tcPr>
          <w:p w14:paraId="35A99D9E" w14:textId="40E2F25C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LoginDriverController</w:t>
            </w:r>
            <w:proofErr w:type="spellEnd"/>
          </w:p>
        </w:tc>
        <w:tc>
          <w:tcPr>
            <w:tcW w:w="2855" w:type="dxa"/>
            <w:vAlign w:val="center"/>
          </w:tcPr>
          <w:p w14:paraId="47108F57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27747F10" w14:textId="77777777" w:rsidTr="00C86CF9">
        <w:tc>
          <w:tcPr>
            <w:tcW w:w="3025" w:type="dxa"/>
            <w:vAlign w:val="center"/>
          </w:tcPr>
          <w:p w14:paraId="2992BA69" w14:textId="3B3B4AAD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CAC9BB9" wp14:editId="34DEEFFC">
                  <wp:extent cx="844550" cy="560705"/>
                  <wp:effectExtent l="0" t="0" r="0" b="0"/>
                  <wp:docPr id="9387" name="Picture 9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7D060D15" w14:textId="67A9600D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7D6B3D4" wp14:editId="32BDB571">
                  <wp:extent cx="844550" cy="560705"/>
                  <wp:effectExtent l="0" t="0" r="0" b="0"/>
                  <wp:docPr id="9388" name="Picture 9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6C30CEA5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06EF9D1F" w14:textId="77777777" w:rsidTr="00C86CF9">
        <w:tc>
          <w:tcPr>
            <w:tcW w:w="3025" w:type="dxa"/>
            <w:vAlign w:val="center"/>
          </w:tcPr>
          <w:p w14:paraId="6E72D03D" w14:textId="316B64E3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RegisterDriverPage</w:t>
            </w:r>
            <w:proofErr w:type="spellEnd"/>
          </w:p>
        </w:tc>
        <w:tc>
          <w:tcPr>
            <w:tcW w:w="3470" w:type="dxa"/>
            <w:vAlign w:val="center"/>
          </w:tcPr>
          <w:p w14:paraId="45ABB14A" w14:textId="000A1BE8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sz w:val="32"/>
                <w:szCs w:val="32"/>
              </w:rPr>
              <w:t>RegisterDriverController</w:t>
            </w:r>
            <w:proofErr w:type="spellEnd"/>
          </w:p>
        </w:tc>
        <w:tc>
          <w:tcPr>
            <w:tcW w:w="2855" w:type="dxa"/>
            <w:vAlign w:val="center"/>
          </w:tcPr>
          <w:p w14:paraId="66BD4AE8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305684F4" w14:textId="77777777" w:rsidTr="00C86CF9">
        <w:tc>
          <w:tcPr>
            <w:tcW w:w="3025" w:type="dxa"/>
            <w:vAlign w:val="center"/>
          </w:tcPr>
          <w:p w14:paraId="47D45F83" w14:textId="023762E8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1D9FEBA" wp14:editId="430DF200">
                  <wp:extent cx="844550" cy="560705"/>
                  <wp:effectExtent l="0" t="0" r="0" b="0"/>
                  <wp:docPr id="9389" name="Picture 9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3960F24B" w14:textId="0909BEF9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5F0092F" wp14:editId="749D28C9">
                  <wp:extent cx="844550" cy="560705"/>
                  <wp:effectExtent l="0" t="0" r="0" b="0"/>
                  <wp:docPr id="9390" name="Picture 9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73BE895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3C3EF4A9" w14:textId="77777777" w:rsidTr="00C86CF9">
        <w:tc>
          <w:tcPr>
            <w:tcW w:w="3025" w:type="dxa"/>
            <w:vAlign w:val="center"/>
          </w:tcPr>
          <w:p w14:paraId="3D9A7818" w14:textId="563CD9C6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EditDriverProfilePage</w:t>
            </w:r>
          </w:p>
        </w:tc>
        <w:tc>
          <w:tcPr>
            <w:tcW w:w="3470" w:type="dxa"/>
            <w:vAlign w:val="center"/>
          </w:tcPr>
          <w:p w14:paraId="69FDFF3E" w14:textId="777B6DB9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EditDriverProfileController</w:t>
            </w:r>
          </w:p>
        </w:tc>
        <w:tc>
          <w:tcPr>
            <w:tcW w:w="2855" w:type="dxa"/>
            <w:vAlign w:val="center"/>
          </w:tcPr>
          <w:p w14:paraId="5035D526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1E759305" w14:textId="77777777" w:rsidTr="00C86CF9">
        <w:tc>
          <w:tcPr>
            <w:tcW w:w="3025" w:type="dxa"/>
            <w:vAlign w:val="center"/>
          </w:tcPr>
          <w:p w14:paraId="7BE9EEC6" w14:textId="1F95ED54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5BE6011" wp14:editId="037860FE">
                  <wp:extent cx="844550" cy="560705"/>
                  <wp:effectExtent l="0" t="0" r="0" b="0"/>
                  <wp:docPr id="9391" name="Picture 9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587A18EA" w14:textId="3C2DAA91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3EF562A7" wp14:editId="66D682AC">
                  <wp:extent cx="844550" cy="560705"/>
                  <wp:effectExtent l="0" t="0" r="0" b="0"/>
                  <wp:docPr id="9392" name="Picture 9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F1AB3EE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0205D890" w14:textId="77777777" w:rsidTr="00C86CF9">
        <w:tc>
          <w:tcPr>
            <w:tcW w:w="3025" w:type="dxa"/>
            <w:vAlign w:val="center"/>
          </w:tcPr>
          <w:p w14:paraId="7474540C" w14:textId="3551C209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ListApplicationPage</w:t>
            </w:r>
          </w:p>
        </w:tc>
        <w:tc>
          <w:tcPr>
            <w:tcW w:w="3470" w:type="dxa"/>
            <w:vAlign w:val="center"/>
          </w:tcPr>
          <w:p w14:paraId="2DC95429" w14:textId="1C8DB62E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ListApplicationController</w:t>
            </w:r>
          </w:p>
        </w:tc>
        <w:tc>
          <w:tcPr>
            <w:tcW w:w="2855" w:type="dxa"/>
            <w:vAlign w:val="center"/>
          </w:tcPr>
          <w:p w14:paraId="1FAE6FDB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08462FD2" w14:textId="77777777" w:rsidTr="00C86CF9">
        <w:tc>
          <w:tcPr>
            <w:tcW w:w="3025" w:type="dxa"/>
            <w:vAlign w:val="center"/>
          </w:tcPr>
          <w:p w14:paraId="58AEE074" w14:textId="07A53FF8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6993B4CE" wp14:editId="628C2703">
                  <wp:extent cx="844550" cy="560705"/>
                  <wp:effectExtent l="0" t="0" r="0" b="0"/>
                  <wp:docPr id="9393" name="Picture 9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47E5ADE3" w14:textId="35C198AC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F0ADE9E" wp14:editId="3F0B2EF6">
                  <wp:extent cx="844550" cy="560705"/>
                  <wp:effectExtent l="0" t="0" r="0" b="0"/>
                  <wp:docPr id="9394" name="Picture 9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514CBEF2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1E058FD9" w14:textId="77777777" w:rsidTr="00C86CF9">
        <w:tc>
          <w:tcPr>
            <w:tcW w:w="3025" w:type="dxa"/>
            <w:vAlign w:val="center"/>
          </w:tcPr>
          <w:p w14:paraId="2E3B2210" w14:textId="566C2C82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ApproveApplicationPage</w:t>
            </w:r>
          </w:p>
        </w:tc>
        <w:tc>
          <w:tcPr>
            <w:tcW w:w="3470" w:type="dxa"/>
            <w:vAlign w:val="center"/>
          </w:tcPr>
          <w:p w14:paraId="2D968533" w14:textId="0EF45C4F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ApproveApplicationPage</w:t>
            </w:r>
          </w:p>
        </w:tc>
        <w:tc>
          <w:tcPr>
            <w:tcW w:w="2855" w:type="dxa"/>
            <w:vAlign w:val="center"/>
          </w:tcPr>
          <w:p w14:paraId="0280B0A6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05770448" w14:textId="77777777" w:rsidTr="00C86CF9">
        <w:tc>
          <w:tcPr>
            <w:tcW w:w="3025" w:type="dxa"/>
            <w:vAlign w:val="center"/>
          </w:tcPr>
          <w:p w14:paraId="469837F8" w14:textId="48D44452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24DD708" wp14:editId="4F3F0E32">
                  <wp:extent cx="844550" cy="560705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58A80287" w14:textId="41106829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D78B820" wp14:editId="0B3C6531">
                  <wp:extent cx="844550" cy="56070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4075E24A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3B475615" w14:textId="77777777" w:rsidTr="00C86CF9">
        <w:tc>
          <w:tcPr>
            <w:tcW w:w="3025" w:type="dxa"/>
            <w:vAlign w:val="center"/>
          </w:tcPr>
          <w:p w14:paraId="52010A4B" w14:textId="3ABE3DC5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ApproveApplicationDB</w:t>
            </w:r>
          </w:p>
        </w:tc>
        <w:tc>
          <w:tcPr>
            <w:tcW w:w="3470" w:type="dxa"/>
            <w:vAlign w:val="center"/>
          </w:tcPr>
          <w:p w14:paraId="0CF4D27D" w14:textId="2F5475C0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ViewApplicationDetailsController</w:t>
            </w:r>
          </w:p>
        </w:tc>
        <w:tc>
          <w:tcPr>
            <w:tcW w:w="2855" w:type="dxa"/>
            <w:vAlign w:val="center"/>
          </w:tcPr>
          <w:p w14:paraId="273BC6D3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2F04945D" w14:textId="77777777" w:rsidTr="00C86CF9">
        <w:tc>
          <w:tcPr>
            <w:tcW w:w="3025" w:type="dxa"/>
            <w:vAlign w:val="center"/>
          </w:tcPr>
          <w:p w14:paraId="55C808CC" w14:textId="5DBC817C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3C059C0" wp14:editId="253FDD37">
                  <wp:extent cx="844550" cy="560705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76066973" w14:textId="1E163EE1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677048B" wp14:editId="2EF63B4A">
                  <wp:extent cx="844550" cy="560705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6F085DD5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3D1D7801" w14:textId="77777777" w:rsidTr="00C86CF9">
        <w:tc>
          <w:tcPr>
            <w:tcW w:w="3025" w:type="dxa"/>
            <w:vAlign w:val="center"/>
          </w:tcPr>
          <w:p w14:paraId="240F16C9" w14:textId="2E9196EE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ListChildrenPage</w:t>
            </w:r>
          </w:p>
        </w:tc>
        <w:tc>
          <w:tcPr>
            <w:tcW w:w="3470" w:type="dxa"/>
            <w:vAlign w:val="center"/>
          </w:tcPr>
          <w:p w14:paraId="71E9EE77" w14:textId="2257F6C3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ListChildrenController</w:t>
            </w:r>
          </w:p>
        </w:tc>
        <w:tc>
          <w:tcPr>
            <w:tcW w:w="2855" w:type="dxa"/>
            <w:vAlign w:val="center"/>
          </w:tcPr>
          <w:p w14:paraId="366E3614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27F01A91" w14:textId="77777777" w:rsidTr="00C86CF9">
        <w:tc>
          <w:tcPr>
            <w:tcW w:w="3025" w:type="dxa"/>
            <w:vAlign w:val="center"/>
          </w:tcPr>
          <w:p w14:paraId="3E799BBC" w14:textId="4137F1FC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A4B2B10" wp14:editId="50BFC879">
                  <wp:extent cx="844550" cy="560705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  <w:vAlign w:val="center"/>
          </w:tcPr>
          <w:p w14:paraId="5A5862B2" w14:textId="687AA49E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40A395C" wp14:editId="574750D8">
                  <wp:extent cx="844550" cy="560705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  <w:vAlign w:val="center"/>
          </w:tcPr>
          <w:p w14:paraId="0BCF39FB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B6934" w:rsidRPr="009F1F59" w14:paraId="5C7A1862" w14:textId="77777777" w:rsidTr="00C86CF9">
        <w:tc>
          <w:tcPr>
            <w:tcW w:w="3025" w:type="dxa"/>
            <w:vAlign w:val="center"/>
          </w:tcPr>
          <w:p w14:paraId="77C308DD" w14:textId="53065A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ChildrenStatusPage</w:t>
            </w:r>
          </w:p>
        </w:tc>
        <w:tc>
          <w:tcPr>
            <w:tcW w:w="3470" w:type="dxa"/>
            <w:vAlign w:val="center"/>
          </w:tcPr>
          <w:p w14:paraId="1037FF4C" w14:textId="35C9728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ChildrenStatusController</w:t>
            </w:r>
          </w:p>
        </w:tc>
        <w:tc>
          <w:tcPr>
            <w:tcW w:w="2855" w:type="dxa"/>
            <w:vAlign w:val="center"/>
          </w:tcPr>
          <w:p w14:paraId="4F49C792" w14:textId="77777777" w:rsidR="00EB6934" w:rsidRPr="009F1F59" w:rsidRDefault="00EB6934" w:rsidP="00EB69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A666626" w14:textId="0569A111" w:rsidR="003E775F" w:rsidRPr="009F1F59" w:rsidRDefault="003E775F" w:rsidP="00C86CF9">
      <w:pPr>
        <w:rPr>
          <w:rFonts w:ascii="TH SarabunPSK" w:hAnsi="TH SarabunPSK" w:cs="TH SarabunPSK"/>
          <w:sz w:val="32"/>
          <w:szCs w:val="32"/>
        </w:rPr>
      </w:pPr>
    </w:p>
    <w:p w14:paraId="07726A41" w14:textId="4B62E334" w:rsidR="003E775F" w:rsidRPr="009F1F59" w:rsidRDefault="003E775F" w:rsidP="00C86CF9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3"/>
        <w:gridCol w:w="3369"/>
        <w:gridCol w:w="2948"/>
      </w:tblGrid>
      <w:tr w:rsidR="003E775F" w:rsidRPr="009F1F59" w14:paraId="51FE1E47" w14:textId="77777777" w:rsidTr="005D00D9">
        <w:tc>
          <w:tcPr>
            <w:tcW w:w="3033" w:type="dxa"/>
            <w:vAlign w:val="center"/>
          </w:tcPr>
          <w:p w14:paraId="56201D19" w14:textId="77777777" w:rsidR="003E775F" w:rsidRPr="009F1F59" w:rsidRDefault="003E775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0921F9D" wp14:editId="0B3589E9">
                  <wp:extent cx="844550" cy="560705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9" w:type="dxa"/>
            <w:vAlign w:val="center"/>
          </w:tcPr>
          <w:p w14:paraId="29093DF2" w14:textId="77777777" w:rsidR="003E775F" w:rsidRPr="009F1F59" w:rsidRDefault="003E775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5CEF141" wp14:editId="1FF86D50">
                  <wp:extent cx="844550" cy="56070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8" w:type="dxa"/>
            <w:vAlign w:val="center"/>
          </w:tcPr>
          <w:p w14:paraId="629A3C09" w14:textId="15AE0069" w:rsidR="003E775F" w:rsidRPr="009F1F59" w:rsidRDefault="003E775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</w:p>
        </w:tc>
      </w:tr>
      <w:tr w:rsidR="003E775F" w:rsidRPr="009F1F59" w14:paraId="1933D210" w14:textId="77777777" w:rsidTr="005D00D9">
        <w:tc>
          <w:tcPr>
            <w:tcW w:w="3033" w:type="dxa"/>
            <w:vAlign w:val="center"/>
          </w:tcPr>
          <w:p w14:paraId="1CDC710C" w14:textId="5434FD3C" w:rsidR="003E775F" w:rsidRPr="009F1F59" w:rsidRDefault="00096E0E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="006F30BF"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ServiceStatusPage</w:t>
            </w:r>
          </w:p>
        </w:tc>
        <w:tc>
          <w:tcPr>
            <w:tcW w:w="3369" w:type="dxa"/>
            <w:vAlign w:val="center"/>
          </w:tcPr>
          <w:p w14:paraId="4FE99860" w14:textId="60788855" w:rsidR="003E775F" w:rsidRPr="009F1F59" w:rsidRDefault="00096E0E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6E0E">
              <w:rPr>
                <w:rFonts w:ascii="TH SarabunPSK" w:hAnsi="TH SarabunPSK" w:cs="TH SarabunPSK"/>
                <w:noProof/>
                <w:sz w:val="32"/>
                <w:szCs w:val="32"/>
              </w:rPr>
              <w:t>Edit</w:t>
            </w:r>
            <w:r w:rsidR="006F30BF"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ServiceStatusController</w:t>
            </w:r>
          </w:p>
        </w:tc>
        <w:tc>
          <w:tcPr>
            <w:tcW w:w="2948" w:type="dxa"/>
            <w:vAlign w:val="center"/>
          </w:tcPr>
          <w:p w14:paraId="4F876B7F" w14:textId="4B10A9DA" w:rsidR="003E775F" w:rsidRPr="009F1F59" w:rsidRDefault="003E775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</w:p>
        </w:tc>
      </w:tr>
      <w:tr w:rsidR="003E775F" w:rsidRPr="009F1F59" w14:paraId="79BC20CC" w14:textId="77777777" w:rsidTr="005D00D9">
        <w:tc>
          <w:tcPr>
            <w:tcW w:w="3033" w:type="dxa"/>
            <w:vAlign w:val="center"/>
          </w:tcPr>
          <w:p w14:paraId="740E6B01" w14:textId="77777777" w:rsidR="003E775F" w:rsidRPr="009F1F59" w:rsidRDefault="003E775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4BE9930" wp14:editId="18865C59">
                  <wp:extent cx="844550" cy="560705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9" w:type="dxa"/>
            <w:vAlign w:val="center"/>
          </w:tcPr>
          <w:p w14:paraId="682BF23B" w14:textId="77777777" w:rsidR="003E775F" w:rsidRPr="009F1F59" w:rsidRDefault="003E775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1D4CF2A3" wp14:editId="75918457">
                  <wp:extent cx="844550" cy="56070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8" w:type="dxa"/>
            <w:vAlign w:val="center"/>
          </w:tcPr>
          <w:p w14:paraId="78F8BEC9" w14:textId="5950FB91" w:rsidR="003E775F" w:rsidRPr="009F1F59" w:rsidRDefault="003E775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</w:p>
        </w:tc>
      </w:tr>
      <w:tr w:rsidR="003E775F" w:rsidRPr="009F1F59" w14:paraId="38BD685B" w14:textId="77777777" w:rsidTr="005D00D9">
        <w:tc>
          <w:tcPr>
            <w:tcW w:w="3033" w:type="dxa"/>
            <w:vAlign w:val="center"/>
          </w:tcPr>
          <w:p w14:paraId="41433502" w14:textId="2FEAEE3C" w:rsidR="003E775F" w:rsidRPr="009F1F59" w:rsidRDefault="006F30B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ListRequestCancelPage</w:t>
            </w:r>
          </w:p>
        </w:tc>
        <w:tc>
          <w:tcPr>
            <w:tcW w:w="3369" w:type="dxa"/>
            <w:vAlign w:val="center"/>
          </w:tcPr>
          <w:p w14:paraId="4A557427" w14:textId="3055DD26" w:rsidR="003E775F" w:rsidRPr="009F1F59" w:rsidRDefault="006F30B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ListRequestCancelController</w:t>
            </w:r>
          </w:p>
        </w:tc>
        <w:tc>
          <w:tcPr>
            <w:tcW w:w="2948" w:type="dxa"/>
            <w:vAlign w:val="center"/>
          </w:tcPr>
          <w:p w14:paraId="4B55E19F" w14:textId="4631DB64" w:rsidR="003E775F" w:rsidRPr="009F1F59" w:rsidRDefault="003E775F" w:rsidP="005D00D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</w:p>
        </w:tc>
      </w:tr>
      <w:tr w:rsidR="00C86CF9" w:rsidRPr="009F1F59" w14:paraId="1048BDD9" w14:textId="77777777" w:rsidTr="005D00D9">
        <w:tc>
          <w:tcPr>
            <w:tcW w:w="3033" w:type="dxa"/>
            <w:vAlign w:val="center"/>
          </w:tcPr>
          <w:p w14:paraId="73003887" w14:textId="2B32D701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86F1372" wp14:editId="6A8EFEC8">
                  <wp:extent cx="844550" cy="560705"/>
                  <wp:effectExtent l="0" t="0" r="0" b="0"/>
                  <wp:docPr id="4596" name="Picture 4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9" w:type="dxa"/>
            <w:vAlign w:val="center"/>
          </w:tcPr>
          <w:p w14:paraId="6A858322" w14:textId="067A7D0F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241C6691" wp14:editId="0AD11E32">
                  <wp:extent cx="844550" cy="560705"/>
                  <wp:effectExtent l="0" t="0" r="0" b="0"/>
                  <wp:docPr id="4597" name="Picture 4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8" w:type="dxa"/>
            <w:vAlign w:val="center"/>
          </w:tcPr>
          <w:p w14:paraId="1F04A55E" w14:textId="77777777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</w:p>
        </w:tc>
      </w:tr>
      <w:tr w:rsidR="00C86CF9" w:rsidRPr="009F1F59" w14:paraId="2D23C82C" w14:textId="77777777" w:rsidTr="005D00D9">
        <w:tc>
          <w:tcPr>
            <w:tcW w:w="3033" w:type="dxa"/>
            <w:vAlign w:val="center"/>
          </w:tcPr>
          <w:p w14:paraId="6FCF3830" w14:textId="01D86F6F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ApproveRequestPage</w:t>
            </w:r>
          </w:p>
        </w:tc>
        <w:tc>
          <w:tcPr>
            <w:tcW w:w="3369" w:type="dxa"/>
            <w:vAlign w:val="center"/>
          </w:tcPr>
          <w:p w14:paraId="7BAB781A" w14:textId="6737AC18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ApproveRequestController</w:t>
            </w:r>
          </w:p>
        </w:tc>
        <w:tc>
          <w:tcPr>
            <w:tcW w:w="2948" w:type="dxa"/>
            <w:vAlign w:val="center"/>
          </w:tcPr>
          <w:p w14:paraId="7C2B8895" w14:textId="77777777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</w:p>
        </w:tc>
      </w:tr>
      <w:tr w:rsidR="00C86CF9" w:rsidRPr="009F1F59" w14:paraId="3D33640C" w14:textId="77777777" w:rsidTr="005D00D9">
        <w:tc>
          <w:tcPr>
            <w:tcW w:w="3033" w:type="dxa"/>
            <w:vAlign w:val="center"/>
          </w:tcPr>
          <w:p w14:paraId="115E6EF1" w14:textId="5DD20C74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5E34B906" wp14:editId="138007FC">
                  <wp:extent cx="844550" cy="560705"/>
                  <wp:effectExtent l="0" t="0" r="0" b="0"/>
                  <wp:docPr id="4598" name="Picture 4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t="3189" r="70509" b="59896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9" w:type="dxa"/>
            <w:vAlign w:val="center"/>
          </w:tcPr>
          <w:p w14:paraId="6ED2BAF6" w14:textId="63E599BB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7A4774EB" wp14:editId="31BEFB48">
                  <wp:extent cx="844550" cy="560705"/>
                  <wp:effectExtent l="0" t="0" r="0" b="0"/>
                  <wp:docPr id="4599" name="Picture 4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65" t="3645" r="48838" b="59440"/>
                          <a:stretch/>
                        </pic:blipFill>
                        <pic:spPr bwMode="auto">
                          <a:xfrm>
                            <a:off x="0" y="0"/>
                            <a:ext cx="844550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8" w:type="dxa"/>
            <w:vAlign w:val="center"/>
          </w:tcPr>
          <w:p w14:paraId="255B5E0A" w14:textId="77777777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</w:p>
        </w:tc>
      </w:tr>
      <w:tr w:rsidR="00C86CF9" w:rsidRPr="009F1F59" w14:paraId="173796D9" w14:textId="77777777" w:rsidTr="005D00D9">
        <w:tc>
          <w:tcPr>
            <w:tcW w:w="3033" w:type="dxa"/>
            <w:vAlign w:val="center"/>
          </w:tcPr>
          <w:p w14:paraId="5958064D" w14:textId="736C3E1D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SendMessagePage</w:t>
            </w:r>
          </w:p>
        </w:tc>
        <w:tc>
          <w:tcPr>
            <w:tcW w:w="3369" w:type="dxa"/>
            <w:vAlign w:val="center"/>
          </w:tcPr>
          <w:p w14:paraId="20F69629" w14:textId="1A97D3E0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noProof/>
                <w:sz w:val="32"/>
                <w:szCs w:val="32"/>
              </w:rPr>
              <w:t>SendMessageController</w:t>
            </w:r>
          </w:p>
        </w:tc>
        <w:tc>
          <w:tcPr>
            <w:tcW w:w="2948" w:type="dxa"/>
            <w:vAlign w:val="center"/>
          </w:tcPr>
          <w:p w14:paraId="2EEB62BC" w14:textId="77777777" w:rsidR="00C86CF9" w:rsidRPr="009F1F59" w:rsidRDefault="00C86CF9" w:rsidP="00C86CF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</w:p>
        </w:tc>
      </w:tr>
    </w:tbl>
    <w:p w14:paraId="1C54F718" w14:textId="77777777" w:rsidR="006F30BF" w:rsidRPr="009F1F59" w:rsidRDefault="006F30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A277200" w14:textId="32B467CC" w:rsidR="006F30BF" w:rsidRPr="009F1F59" w:rsidRDefault="006F30BF" w:rsidP="0056312F">
      <w:pPr>
        <w:pStyle w:val="Heading1"/>
        <w:rPr>
          <w:rFonts w:ascii="TH SarabunPSK" w:hAnsi="TH SarabunPSK"/>
        </w:rPr>
      </w:pPr>
      <w:bookmarkStart w:id="91" w:name="_Toc101790041"/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4</w:t>
      </w:r>
      <w:r w:rsidRPr="009F1F59">
        <w:rPr>
          <w:rFonts w:ascii="TH SarabunPSK" w:hAnsi="TH SarabunPSK"/>
          <w:cs/>
        </w:rPr>
        <w:t xml:space="preserve"> การกาหนดขอบเขตการทางานและความร่วมมือกับคลาสอื่น</w:t>
      </w:r>
      <w:bookmarkEnd w:id="91"/>
      <w:r w:rsidRPr="009F1F59">
        <w:rPr>
          <w:rFonts w:ascii="TH SarabunPSK" w:hAnsi="TH SarabunPSK"/>
          <w:cs/>
        </w:rPr>
        <w:t xml:space="preserve"> </w:t>
      </w:r>
    </w:p>
    <w:p w14:paraId="45136DD5" w14:textId="77777777" w:rsidR="00E91B18" w:rsidRPr="009F1F59" w:rsidRDefault="006F30BF" w:rsidP="006F30BF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ขั้นตอนต่อไปจะเป็นการกำหนดภาระหน้าที่ของคลาส โดยการสร้างซีเควนซ์ไดอาแกรมเพื่อช่วยให้การกาหนดการทางานภายในคลาสสามารถทำได้ง่ายขึ้น ดังนั้นเมื่อสิ้นสุดการทำงานในขั้นตอนนี้ผลลัพธ์ที่ได้คือ คลาสไดอาแกรมที่มีความสมบูรณ์ทั้งแอททริบิวต์และเมธอด ตลอดจนความสัมพันธ์ระหว่างคลาสที่สามารถนำไปใช้ในขั้นตอนของการออกแบบสถาปัตยกรรมและการพัฒนาระบบต่อไป </w:t>
      </w:r>
    </w:p>
    <w:p w14:paraId="04A9CF08" w14:textId="4DA7FD3C" w:rsidR="00E91B18" w:rsidRPr="009F1F59" w:rsidRDefault="00E91B18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099140C" w14:textId="77777777" w:rsidR="009B33BC" w:rsidRDefault="00E91B18" w:rsidP="00DF5F82">
      <w:pPr>
        <w:keepNext/>
        <w:jc w:val="center"/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A8E1360" wp14:editId="06BABD7F">
            <wp:extent cx="2609850" cy="5654040"/>
            <wp:effectExtent l="0" t="0" r="0" b="3810"/>
            <wp:docPr id="234" name="Graphic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DEED" w14:textId="74D55555" w:rsidR="006F6367" w:rsidRPr="00084BB6" w:rsidRDefault="009B33BC" w:rsidP="009B33B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92" w:name="_Toc101790082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7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แสดงหน้าจอ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Search school bus</w:t>
      </w:r>
      <w:bookmarkEnd w:id="92"/>
    </w:p>
    <w:p w14:paraId="7D5CDFCD" w14:textId="77777777" w:rsidR="006F6367" w:rsidRPr="009F1F59" w:rsidRDefault="006F6367" w:rsidP="006F6367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C1D4D9F" w14:textId="2D11A73C" w:rsidR="006F6367" w:rsidRPr="009F1F59" w:rsidRDefault="005427C4" w:rsidP="006F6367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60FAB6B" w14:textId="71AA6BC2" w:rsidR="005B71ED" w:rsidRPr="009F1F59" w:rsidRDefault="003C57FE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Search school bus</w:t>
      </w:r>
    </w:p>
    <w:tbl>
      <w:tblPr>
        <w:tblStyle w:val="TableGrid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501"/>
      </w:tblGrid>
      <w:tr w:rsidR="00755F40" w14:paraId="693654DA" w14:textId="77777777" w:rsidTr="008B77C4">
        <w:trPr>
          <w:trHeight w:val="6611"/>
        </w:trPr>
        <w:tc>
          <w:tcPr>
            <w:tcW w:w="4135" w:type="dxa"/>
          </w:tcPr>
          <w:p w14:paraId="2F325290" w14:textId="77777777" w:rsidR="00FE2D95" w:rsidRDefault="00FE2D95" w:rsidP="00755F4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694D950" w14:textId="38962F63" w:rsidR="00FE2D95" w:rsidRPr="00FE2D95" w:rsidRDefault="00755F40" w:rsidP="00755F40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6BE3CDDE" w14:textId="234F97BE" w:rsidR="00FE2D95" w:rsidRDefault="00FE2D95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3F7D1E34" w14:textId="77777777" w:rsidR="00DF5F82" w:rsidRDefault="00DF5F82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08296F71" w14:textId="2761BEDC" w:rsidR="00755F40" w:rsidRPr="009F1F59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Search school bus </w:t>
            </w:r>
          </w:p>
          <w:p w14:paraId="6D260949" w14:textId="3DFC83FD" w:rsidR="00FE2D95" w:rsidRDefault="00FE2D95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1B60453F" w14:textId="77777777" w:rsidR="00DF5F82" w:rsidRDefault="00DF5F82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2E2C4E08" w14:textId="574D4E8A" w:rsidR="00755F40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ผู้ใช้กรอกที่ผู้ใช้ต้องการค้นหา เช่น ชื่อโรงเรียน</w:t>
            </w:r>
          </w:p>
          <w:p w14:paraId="4BCAD701" w14:textId="77777777" w:rsidR="00DF5F82" w:rsidRPr="00DF5F82" w:rsidRDefault="00DF5F82" w:rsidP="00755F40">
            <w:pPr>
              <w:rPr>
                <w:rFonts w:ascii="TH SarabunPSK" w:hAnsi="TH SarabunPSK" w:cs="TH SarabunPSK"/>
                <w:sz w:val="2"/>
                <w:szCs w:val="2"/>
                <w:cs/>
              </w:rPr>
            </w:pPr>
          </w:p>
          <w:p w14:paraId="3C0FF69B" w14:textId="3D007E02" w:rsidR="00DF5F82" w:rsidRDefault="00DF5F82" w:rsidP="00755F40">
            <w:pPr>
              <w:spacing w:after="120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6EEE84B" w14:textId="77777777" w:rsidR="009A3F6B" w:rsidRPr="00DF5F82" w:rsidRDefault="009A3F6B" w:rsidP="00755F40">
            <w:pPr>
              <w:spacing w:after="120"/>
              <w:rPr>
                <w:rFonts w:ascii="TH SarabunPSK" w:hAnsi="TH SarabunPSK" w:cs="TH SarabunPSK"/>
                <w:sz w:val="4"/>
                <w:szCs w:val="4"/>
              </w:rPr>
            </w:pPr>
          </w:p>
          <w:p w14:paraId="32183065" w14:textId="5E04AB9E" w:rsidR="00755F40" w:rsidRPr="009F1F59" w:rsidRDefault="009A3F6B" w:rsidP="00755F40">
            <w:pPr>
              <w:spacing w:after="120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3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</w:rPr>
              <w:t xml:space="preserve"> – 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ระบบรับค่าจากผู้ใช้</w:t>
            </w:r>
          </w:p>
          <w:p w14:paraId="65054EEF" w14:textId="71E37473" w:rsidR="00755F40" w:rsidRPr="009F1F59" w:rsidRDefault="009A3F6B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4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</w:rPr>
              <w:t xml:space="preserve"> – 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ระบบทำการค้นหาข้อมูลรถรับส่งนักเรียน</w:t>
            </w:r>
          </w:p>
          <w:p w14:paraId="17B2022A" w14:textId="77777777" w:rsidR="00755F40" w:rsidRPr="009F1F59" w:rsidRDefault="00755F40" w:rsidP="00755F40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2309C8D8" w14:textId="5252DE29" w:rsidR="00755F40" w:rsidRPr="009F1F59" w:rsidRDefault="00755F40" w:rsidP="00755F40">
            <w:pPr>
              <w:rPr>
                <w:rFonts w:ascii="TH SarabunPSK" w:hAnsi="TH SarabunPSK" w:cs="TH SarabunPSK"/>
                <w:szCs w:val="22"/>
              </w:rPr>
            </w:pPr>
            <w:r w:rsidRPr="009F1F59">
              <w:rPr>
                <w:rFonts w:ascii="TH SarabunPSK" w:hAnsi="TH SarabunPSK" w:cs="TH SarabunPSK"/>
                <w:szCs w:val="22"/>
              </w:rPr>
              <w:t xml:space="preserve">      </w:t>
            </w:r>
            <w:r w:rsidR="009A3F6B">
              <w:rPr>
                <w:rFonts w:ascii="TH SarabunPSK" w:hAnsi="TH SarabunPSK" w:cs="TH SarabunPSK"/>
                <w:szCs w:val="22"/>
              </w:rPr>
              <w:t>4</w:t>
            </w:r>
            <w:r w:rsidRPr="009F1F59">
              <w:rPr>
                <w:rFonts w:ascii="TH SarabunPSK" w:hAnsi="TH SarabunPSK" w:cs="TH SarabunPSK"/>
                <w:szCs w:val="22"/>
              </w:rPr>
              <w:t xml:space="preserve">.1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496ADA2A" w14:textId="3532780C" w:rsidR="00755F40" w:rsidRPr="009F1F59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      </w:t>
            </w:r>
            <w:r w:rsidR="009A3F6B">
              <w:rPr>
                <w:rFonts w:ascii="TH SarabunPSK" w:hAnsi="TH SarabunPSK" w:cs="TH SarabunPSK"/>
                <w:sz w:val="24"/>
                <w:szCs w:val="24"/>
              </w:rPr>
              <w:t>4</w:t>
            </w:r>
            <w:r w:rsidRPr="009F1F59">
              <w:rPr>
                <w:rFonts w:ascii="TH SarabunPSK" w:hAnsi="TH SarabunPSK" w:cs="TH SarabunPSK"/>
                <w:szCs w:val="2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ระบบคืนค่าข้อมูลรถรับส่งนักเรียน</w:t>
            </w:r>
          </w:p>
          <w:p w14:paraId="234052FA" w14:textId="77777777" w:rsidR="00755F40" w:rsidRPr="009F1F59" w:rsidRDefault="00755F40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75BC12DD" w14:textId="77777777" w:rsidR="00755F40" w:rsidRPr="009F1F59" w:rsidRDefault="00755F40" w:rsidP="00755F40">
            <w:pPr>
              <w:rPr>
                <w:rFonts w:ascii="TH SarabunPSK" w:hAnsi="TH SarabunPSK" w:cs="TH SarabunPSK"/>
                <w:sz w:val="12"/>
                <w:szCs w:val="12"/>
              </w:rPr>
            </w:pPr>
          </w:p>
          <w:p w14:paraId="432CA1C2" w14:textId="77777777" w:rsidR="00FE2D95" w:rsidRDefault="00FE2D95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6B966E0" w14:textId="2A801E52" w:rsidR="00755F40" w:rsidRPr="00DF5F82" w:rsidRDefault="009A3F6B" w:rsidP="00DF5F82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7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</w:rPr>
              <w:t xml:space="preserve"> – 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ระบบแสดงผลการค้นหาที่สมบูรณ์</w:t>
            </w:r>
          </w:p>
          <w:p w14:paraId="21AC7B77" w14:textId="77777777" w:rsidR="00755F40" w:rsidRPr="009F1F59" w:rsidRDefault="00755F40" w:rsidP="00755F4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10940C5" w14:textId="03F445A6" w:rsidR="00755F40" w:rsidRPr="009F1F59" w:rsidRDefault="009A3F6B" w:rsidP="00755F4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321824">
              <w:rPr>
                <w:rFonts w:ascii="TH SarabunPSK" w:hAnsi="TH SarabunPSK" w:cs="TH SarabunPSK" w:hint="cs"/>
                <w:sz w:val="24"/>
                <w:szCs w:val="24"/>
                <w:cs/>
              </w:rPr>
              <w:t>.1</w:t>
            </w:r>
            <w:r w:rsidR="00755F40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.1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“ไม่พบข้อมูลรถรับส่งนักเรียนที่ค้นหา”</w:t>
            </w:r>
          </w:p>
          <w:p w14:paraId="00E71C3D" w14:textId="77777777" w:rsidR="00755F40" w:rsidRDefault="00755F40" w:rsidP="005B71E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01" w:type="dxa"/>
          </w:tcPr>
          <w:p w14:paraId="3D33043C" w14:textId="505C2D6A" w:rsidR="00755F40" w:rsidRDefault="00755F40" w:rsidP="005B71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F4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3123" behindDoc="0" locked="0" layoutInCell="1" allowOverlap="1" wp14:anchorId="1286D3B9" wp14:editId="167B14E5">
                      <wp:simplePos x="0" y="0"/>
                      <wp:positionH relativeFrom="column">
                        <wp:posOffset>-5534</wp:posOffset>
                      </wp:positionH>
                      <wp:positionV relativeFrom="paragraph">
                        <wp:posOffset>8436</wp:posOffset>
                      </wp:positionV>
                      <wp:extent cx="3401061" cy="4472126"/>
                      <wp:effectExtent l="0" t="0" r="8890" b="43180"/>
                      <wp:wrapNone/>
                      <wp:docPr id="291" name="Group 1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01061" cy="4472126"/>
                                <a:chOff x="0" y="0"/>
                                <a:chExt cx="4523744" cy="5948363"/>
                              </a:xfrm>
                            </wpg:grpSpPr>
                            <wps:wsp>
                              <wps:cNvPr id="292" name="Rectangle 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2432"/>
                                  <a:ext cx="348825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0517DE" w14:textId="13560637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3" name="Line 6"/>
                              <wps:cNvCnPr/>
                              <wps:spPr bwMode="auto">
                                <a:xfrm>
                                  <a:off x="157162" y="865187"/>
                                  <a:ext cx="0" cy="5083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4" name="Group 2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00" y="101600"/>
                                  <a:ext cx="290513" cy="398463"/>
                                  <a:chOff x="12700" y="101600"/>
                                  <a:chExt cx="183" cy="251"/>
                                </a:xfrm>
                              </wpg:grpSpPr>
                              <wps:wsp>
                                <wps:cNvPr id="295" name="Oval 2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1016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6" name="Line 8"/>
                                <wps:cNvCnPr/>
                                <wps:spPr bwMode="auto">
                                  <a:xfrm>
                                    <a:off x="12791" y="101682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7" name="Line 9"/>
                                <wps:cNvCnPr/>
                                <wps:spPr bwMode="auto">
                                  <a:xfrm>
                                    <a:off x="12725" y="1017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8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101759"/>
                                    <a:ext cx="183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99" name="Group 2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00" y="101600"/>
                                  <a:ext cx="290513" cy="398463"/>
                                  <a:chOff x="12700" y="101600"/>
                                  <a:chExt cx="183" cy="251"/>
                                </a:xfrm>
                              </wpg:grpSpPr>
                              <wps:wsp>
                                <wps:cNvPr id="300" name="Oval 3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1016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1" name="Line 13"/>
                                <wps:cNvCnPr/>
                                <wps:spPr bwMode="auto">
                                  <a:xfrm>
                                    <a:off x="12791" y="101682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2" name="Line 14"/>
                                <wps:cNvCnPr/>
                                <wps:spPr bwMode="auto">
                                  <a:xfrm>
                                    <a:off x="12725" y="1017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3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101759"/>
                                    <a:ext cx="183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04" name="Rectangle 3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2432"/>
                                  <a:ext cx="348825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7177D8" w14:textId="66392AFE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05" name="Rectangle 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2" y="1257300"/>
                                  <a:ext cx="69850" cy="230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6" name="Rectangle 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2" y="2039937"/>
                                  <a:ext cx="69850" cy="230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7" name="Rectangle 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1101" y="609412"/>
                                  <a:ext cx="1380941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0F44EE" w14:textId="3A334943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Search school bus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08" name="Line 21"/>
                              <wps:cNvCnPr/>
                              <wps:spPr bwMode="auto">
                                <a:xfrm>
                                  <a:off x="1231900" y="889000"/>
                                  <a:ext cx="0" cy="50593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9" name="Group 30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42975" y="147637"/>
                                  <a:ext cx="582613" cy="379413"/>
                                  <a:chOff x="942975" y="147637"/>
                                  <a:chExt cx="367" cy="239"/>
                                </a:xfrm>
                              </wpg:grpSpPr>
                              <wps:wsp>
                                <wps:cNvPr id="310" name="Oval 3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43097" y="147637"/>
                                    <a:ext cx="245" cy="23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1" name="Line 23"/>
                                <wps:cNvCnPr/>
                                <wps:spPr bwMode="auto">
                                  <a:xfrm>
                                    <a:off x="942975" y="147693"/>
                                    <a:ext cx="0" cy="12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2" name="Line 24"/>
                                <wps:cNvCnPr/>
                                <wps:spPr bwMode="auto">
                                  <a:xfrm>
                                    <a:off x="942975" y="147757"/>
                                    <a:ext cx="1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3" name="Group 3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42975" y="147637"/>
                                  <a:ext cx="582613" cy="379413"/>
                                  <a:chOff x="942975" y="147637"/>
                                  <a:chExt cx="367" cy="239"/>
                                </a:xfrm>
                              </wpg:grpSpPr>
                              <wps:wsp>
                                <wps:cNvPr id="314" name="Oval 3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43097" y="147637"/>
                                    <a:ext cx="245" cy="23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5" name="Line 27"/>
                                <wps:cNvCnPr/>
                                <wps:spPr bwMode="auto">
                                  <a:xfrm>
                                    <a:off x="942975" y="147693"/>
                                    <a:ext cx="0" cy="12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6" name="Line 28"/>
                                <wps:cNvCnPr/>
                                <wps:spPr bwMode="auto">
                                  <a:xfrm>
                                    <a:off x="942975" y="147757"/>
                                    <a:ext cx="1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7" name="Rectangle 3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1257300"/>
                                  <a:ext cx="69850" cy="230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8" name="Rectangle 3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2039730"/>
                                  <a:ext cx="84137" cy="28416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9" name="Rectangle 3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2898775"/>
                                  <a:ext cx="69850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20" name="Rectangle 3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4697412"/>
                                  <a:ext cx="69850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21" name="Rectangle 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3800" y="5399087"/>
                                  <a:ext cx="69850" cy="298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22" name="Rectangle 3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4888" y="625284"/>
                                  <a:ext cx="1485673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D41F6D" w14:textId="5C8E53E6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: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SearchSchoolBusController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23" name="Line 38"/>
                              <wps:cNvCnPr/>
                              <wps:spPr bwMode="auto">
                                <a:xfrm>
                                  <a:off x="2782887" y="774700"/>
                                  <a:ext cx="0" cy="51736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24" name="Group 3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89212" y="0"/>
                                  <a:ext cx="388938" cy="407988"/>
                                  <a:chOff x="2589212" y="0"/>
                                  <a:chExt cx="245" cy="257"/>
                                </a:xfrm>
                              </wpg:grpSpPr>
                              <wps:wsp>
                                <wps:cNvPr id="325" name="Oval 3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89212" y="20"/>
                                    <a:ext cx="245" cy="23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6" name="Line 40"/>
                                <wps:cNvCnPr/>
                                <wps:spPr bwMode="auto">
                                  <a:xfrm flipH="1">
                                    <a:off x="2589310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27" name="Line 41"/>
                                <wps:cNvCnPr/>
                                <wps:spPr bwMode="auto">
                                  <a:xfrm flipH="1" flipV="1">
                                    <a:off x="2589310" y="22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28" name="Group 32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89212" y="0"/>
                                  <a:ext cx="388938" cy="407988"/>
                                  <a:chOff x="2589212" y="0"/>
                                  <a:chExt cx="245" cy="257"/>
                                </a:xfrm>
                              </wpg:grpSpPr>
                              <wps:wsp>
                                <wps:cNvPr id="329" name="Oval 3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89212" y="20"/>
                                    <a:ext cx="245" cy="23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0" name="Line 44"/>
                                <wps:cNvCnPr/>
                                <wps:spPr bwMode="auto">
                                  <a:xfrm flipH="1">
                                    <a:off x="2589310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Line 45"/>
                                <wps:cNvCnPr/>
                                <wps:spPr bwMode="auto">
                                  <a:xfrm flipH="1" flipV="1">
                                    <a:off x="2589310" y="22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32" name="Rectangle 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4787" y="2898775"/>
                                  <a:ext cx="68263" cy="145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33" name="Rectangle 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4787" y="4697412"/>
                                  <a:ext cx="68263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34" name="Rectangle 3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7242" y="634805"/>
                                  <a:ext cx="73650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C65E96" w14:textId="5B35801C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35" name="Line 52"/>
                              <wps:cNvCnPr/>
                              <wps:spPr bwMode="auto">
                                <a:xfrm>
                                  <a:off x="4114800" y="915987"/>
                                  <a:ext cx="0" cy="5032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36" name="Group 3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70337" y="152400"/>
                                  <a:ext cx="290513" cy="398463"/>
                                  <a:chOff x="3970337" y="152400"/>
                                  <a:chExt cx="183" cy="251"/>
                                </a:xfrm>
                              </wpg:grpSpPr>
                              <wps:wsp>
                                <wps:cNvPr id="337" name="Oval 3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70389" y="1524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8" name="Line 54"/>
                                <wps:cNvCnPr/>
                                <wps:spPr bwMode="auto">
                                  <a:xfrm>
                                    <a:off x="3970428" y="152482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9" name="Line 55"/>
                                <wps:cNvCnPr/>
                                <wps:spPr bwMode="auto">
                                  <a:xfrm>
                                    <a:off x="3970362" y="1525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0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70337" y="152560"/>
                                    <a:ext cx="183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41" name="Group 3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70337" y="152400"/>
                                  <a:ext cx="290513" cy="398463"/>
                                  <a:chOff x="3970337" y="152400"/>
                                  <a:chExt cx="183" cy="251"/>
                                </a:xfrm>
                              </wpg:grpSpPr>
                              <wps:wsp>
                                <wps:cNvPr id="342" name="Oval 3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70389" y="152400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3" name="Line 59"/>
                                <wps:cNvCnPr/>
                                <wps:spPr bwMode="auto">
                                  <a:xfrm>
                                    <a:off x="3970428" y="152482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4" name="Line 60"/>
                                <wps:cNvCnPr/>
                                <wps:spPr bwMode="auto">
                                  <a:xfrm>
                                    <a:off x="3970362" y="152504"/>
                                    <a:ext cx="1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5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70337" y="152560"/>
                                    <a:ext cx="183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46" name="Rectangle 3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7242" y="634805"/>
                                  <a:ext cx="73650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2746A1" w14:textId="2E809F0B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47" name="Rectangle 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6700" y="3813175"/>
                                  <a:ext cx="69850" cy="271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48" name="Line 65"/>
                              <wps:cNvCnPr/>
                              <wps:spPr bwMode="auto">
                                <a:xfrm>
                                  <a:off x="198437" y="1255712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9" name="Line 66"/>
                              <wps:cNvCnPr/>
                              <wps:spPr bwMode="auto">
                                <a:xfrm flipH="1">
                                  <a:off x="1092200" y="1255712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0" name="Line 67"/>
                              <wps:cNvCnPr/>
                              <wps:spPr bwMode="auto">
                                <a:xfrm flipH="1" flipV="1">
                                  <a:off x="1092200" y="1214437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1" name="Rectangle 3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6554" y="1069648"/>
                                  <a:ext cx="585316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CD79C9" w14:textId="17623FEA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52" name="Line 69"/>
                              <wps:cNvCnPr/>
                              <wps:spPr bwMode="auto">
                                <a:xfrm>
                                  <a:off x="198437" y="2038350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3" name="Line 70"/>
                              <wps:cNvCnPr/>
                              <wps:spPr bwMode="auto">
                                <a:xfrm flipH="1">
                                  <a:off x="1092200" y="2038350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4" name="Line 71"/>
                              <wps:cNvCnPr/>
                              <wps:spPr bwMode="auto">
                                <a:xfrm flipH="1" flipV="1">
                                  <a:off x="1092200" y="1997075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5" name="Rectangle 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107" y="1852045"/>
                                  <a:ext cx="967081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1C5F20E" w14:textId="2F3AC276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school name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62" name="Line 79"/>
                              <wps:cNvCnPr/>
                              <wps:spPr bwMode="auto">
                                <a:xfrm flipH="1">
                                  <a:off x="1274762" y="4695825"/>
                                  <a:ext cx="1465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" name="Line 80"/>
                              <wps:cNvCnPr/>
                              <wps:spPr bwMode="auto">
                                <a:xfrm>
                                  <a:off x="1274762" y="4695825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" name="Line 81"/>
                              <wps:cNvCnPr/>
                              <wps:spPr bwMode="auto">
                                <a:xfrm flipV="1">
                                  <a:off x="1274762" y="4656137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6497" y="4453165"/>
                                  <a:ext cx="1360670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62E47D" w14:textId="2D1181E0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SearchSchoolBus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66" name="Line 83"/>
                              <wps:cNvCnPr/>
                              <wps:spPr bwMode="auto">
                                <a:xfrm>
                                  <a:off x="1274762" y="5397500"/>
                                  <a:ext cx="403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7" name="Line 84"/>
                              <wps:cNvCnPr/>
                              <wps:spPr bwMode="auto">
                                <a:xfrm>
                                  <a:off x="1677987" y="5397500"/>
                                  <a:ext cx="0" cy="8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8" name="Line 85"/>
                              <wps:cNvCnPr/>
                              <wps:spPr bwMode="auto">
                                <a:xfrm flipH="1">
                                  <a:off x="1277937" y="5478462"/>
                                  <a:ext cx="400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9" name="Line 86"/>
                              <wps:cNvCnPr/>
                              <wps:spPr bwMode="auto">
                                <a:xfrm>
                                  <a:off x="1277937" y="5478462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0" name="Line 87"/>
                              <wps:cNvCnPr/>
                              <wps:spPr bwMode="auto">
                                <a:xfrm flipV="1">
                                  <a:off x="1277937" y="5438775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1" name="Rectangle 3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3960" y="5208583"/>
                                  <a:ext cx="1111510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E44C41" w14:textId="13B02A19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Search Fail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72" name="Line 89"/>
                              <wps:cNvCnPr/>
                              <wps:spPr bwMode="auto">
                                <a:xfrm>
                                  <a:off x="1273175" y="2897187"/>
                                  <a:ext cx="1466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3" name="Line 90"/>
                              <wps:cNvCnPr/>
                              <wps:spPr bwMode="auto">
                                <a:xfrm flipH="1">
                                  <a:off x="2643187" y="2897187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4" name="Line 91"/>
                              <wps:cNvCnPr/>
                              <wps:spPr bwMode="auto">
                                <a:xfrm flipH="1" flipV="1">
                                  <a:off x="2643187" y="2857500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5" name="Rectangle 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93665" y="2710270"/>
                                  <a:ext cx="1071813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4E1FF9" w14:textId="2E391C3D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doSearchSchoolBus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76" name="Line 93"/>
                              <wps:cNvCnPr/>
                              <wps:spPr bwMode="auto">
                                <a:xfrm>
                                  <a:off x="2825750" y="3179762"/>
                                  <a:ext cx="403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" name="Line 94"/>
                              <wps:cNvCnPr/>
                              <wps:spPr bwMode="auto">
                                <a:xfrm>
                                  <a:off x="3228975" y="3179762"/>
                                  <a:ext cx="0" cy="8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8" name="Line 95"/>
                              <wps:cNvCnPr/>
                              <wps:spPr bwMode="auto">
                                <a:xfrm flipH="1">
                                  <a:off x="2828925" y="3260725"/>
                                  <a:ext cx="400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9" name="Line 96"/>
                              <wps:cNvCnPr/>
                              <wps:spPr bwMode="auto">
                                <a:xfrm>
                                  <a:off x="2828925" y="3260725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0" name="Line 97"/>
                              <wps:cNvCnPr/>
                              <wps:spPr bwMode="auto">
                                <a:xfrm flipV="1">
                                  <a:off x="2828925" y="3221037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1" name="Rectangle 3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43170" y="2956606"/>
                                  <a:ext cx="118330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2D5C70" w14:textId="684BABA4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getSearchSchoolBus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82" name="Line 99"/>
                              <wps:cNvCnPr/>
                              <wps:spPr bwMode="auto">
                                <a:xfrm>
                                  <a:off x="2822575" y="3811587"/>
                                  <a:ext cx="1249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3" name="Line 100"/>
                              <wps:cNvCnPr/>
                              <wps:spPr bwMode="auto">
                                <a:xfrm flipH="1">
                                  <a:off x="3975100" y="3811587"/>
                                  <a:ext cx="96838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4" name="Line 101"/>
                              <wps:cNvCnPr/>
                              <wps:spPr bwMode="auto">
                                <a:xfrm flipH="1" flipV="1">
                                  <a:off x="3975100" y="3771900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5" name="Rectangle 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68570" y="3596174"/>
                                  <a:ext cx="1019447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400B61" w14:textId="3A049303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QueryAllSchoolBus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386" name="Line 103"/>
                              <wps:cNvCnPr/>
                              <wps:spPr bwMode="auto">
                                <a:xfrm flipH="1">
                                  <a:off x="2825750" y="4094162"/>
                                  <a:ext cx="12461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7" name="Line 104"/>
                              <wps:cNvCnPr/>
                              <wps:spPr bwMode="auto">
                                <a:xfrm>
                                  <a:off x="2825750" y="4094162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8" name="Line 105"/>
                              <wps:cNvCnPr/>
                              <wps:spPr bwMode="auto">
                                <a:xfrm flipV="1">
                                  <a:off x="2825750" y="4054475"/>
                                  <a:ext cx="96838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9" name="Rectangle 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67003" y="3907228"/>
                                  <a:ext cx="637682" cy="28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016826" w14:textId="5C88AB29" w:rsidR="00755F40" w:rsidRDefault="00755F40" w:rsidP="00755F4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286D3B9" id="Group 110" o:spid="_x0000_s2058" style="position:absolute;margin-left:-.45pt;margin-top:.65pt;width:267.8pt;height:352.15pt;z-index:251653123" coordsize="45237,59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">
                      <v:rect id="Rectangle 292" o:spid="_x0000_s2059" style="position:absolute;top:5824;width:3488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40517DE" w14:textId="13560637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line id="Line 6" o:spid="_x0000_s2060" style="position:absolute;visibility:visible;mso-wrap-style:square" from="1571,8651" to="1571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" strokeweight="1.5pt">
                        <v:stroke dashstyle="3 1"/>
                      </v:line>
                      <v:group id="Group 294" o:spid="_x0000_s2061" style="position:absolute;left:127;top:1016;width:2905;height:3984" coordorigin="12700,101600" coordsize="18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  <v:oval id="Oval 295" o:spid="_x0000_s2062" style="position:absolute;left:12752;top:101600;width:82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" filled="f" strokecolor="#903" strokeweight="1.5pt"/>
                        <v:line id="Line 8" o:spid="_x0000_s2063" style="position:absolute;visibility:visible;mso-wrap-style:square" from="12791,101682" to="12791,101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" strokecolor="#903" strokeweight="1.5pt"/>
                        <v:line id="Line 9" o:spid="_x0000_s2064" style="position:absolute;visibility:visible;mso-wrap-style:square" from="12725,101704" to="12857,101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" strokecolor="#903" strokeweight="1.5pt"/>
                        <v:shape id="Freeform 10" o:spid="_x0000_s2065" style="position:absolute;left:12700;top:101759;width:183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" path="m,54l54,r54,54e" filled="f" strokecolor="#903" strokeweight="1.5pt">
                          <v:path arrowok="t" o:connecttype="custom" o:connectlocs="0,92;92,0;183,92" o:connectangles="0,0,0"/>
                        </v:shape>
                      </v:group>
                      <v:group id="Group 299" o:spid="_x0000_s2066" style="position:absolute;left:127;top:1016;width:2905;height:3984" coordorigin="12700,101600" coordsize="18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      <v:oval id="Oval 300" o:spid="_x0000_s2067" style="position:absolute;left:12752;top:101600;width:82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" filled="f" strokecolor="#903" strokeweight="1.5pt"/>
                        <v:line id="Line 13" o:spid="_x0000_s2068" style="position:absolute;visibility:visible;mso-wrap-style:square" from="12791,101682" to="12791,101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" strokecolor="#903" strokeweight="1.5pt"/>
                        <v:line id="Line 14" o:spid="_x0000_s2069" style="position:absolute;visibility:visible;mso-wrap-style:square" from="12725,101704" to="12857,101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" strokecolor="#903" strokeweight="1.5pt"/>
                        <v:shape id="Freeform 15" o:spid="_x0000_s2070" style="position:absolute;left:12700;top:101759;width:183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" path="m,54l54,r54,54e" filled="f" strokecolor="#903" strokeweight="1.5pt">
                          <v:path arrowok="t" o:connecttype="custom" o:connectlocs="0,92;92,0;183,92" o:connectangles="0,0,0"/>
                        </v:shape>
                      </v:group>
                      <v:rect id="Rectangle 304" o:spid="_x0000_s2071" style="position:absolute;top:5824;width:3488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127177D8" w14:textId="66392AFE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rect id="Rectangle 305" o:spid="_x0000_s2072" style="position:absolute;left:1190;top:12573;width:699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" strokecolor="#903" strokeweight="1.5pt"/>
                      <v:rect id="Rectangle 306" o:spid="_x0000_s2073" style="position:absolute;left:1190;top:20399;width:69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" strokecolor="#903" strokeweight="1.5pt"/>
                      <v:rect id="Rectangle 307" o:spid="_x0000_s2074" style="position:absolute;left:6111;top:6094;width:13809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60F44EE" w14:textId="3A334943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Search school bus Page</w:t>
                              </w:r>
                            </w:p>
                          </w:txbxContent>
                        </v:textbox>
                      </v:rect>
                      <v:line id="Line 21" o:spid="_x0000_s2075" style="position:absolute;visibility:visible;mso-wrap-style:square" from="12319,8890" to="12319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" strokeweight="1.5pt">
                        <v:stroke dashstyle="3 1"/>
                      </v:line>
                      <v:group id="Group 309" o:spid="_x0000_s2076" style="position:absolute;left:9429;top:1476;width:5826;height:3794" coordorigin="9429,1476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      <v:oval id="Oval 310" o:spid="_x0000_s2077" style="position:absolute;left:9430;top:147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" fillcolor="#ffc" strokecolor="#1f1a17" strokeweight="1.5pt"/>
                        <v:line id="Line 23" o:spid="_x0000_s2078" style="position:absolute;visibility:visible;mso-wrap-style:square" from="9429,1476" to="9429,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" strokecolor="#1f1a17" strokeweight="1.5pt"/>
                        <v:line id="Line 24" o:spid="_x0000_s2079" style="position:absolute;visibility:visible;mso-wrap-style:square" from="9429,1477" to="9430,1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" strokecolor="#1f1a17" strokeweight="1.5pt"/>
                      </v:group>
                      <v:group id="Group 313" o:spid="_x0000_s2080" style="position:absolute;left:9429;top:1476;width:5826;height:3794" coordorigin="9429,1476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      <v:oval id="Oval 314" o:spid="_x0000_s2081" style="position:absolute;left:9430;top:147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" fillcolor="#ffc" strokecolor="#1f1a17" strokeweight="1.5pt"/>
                        <v:line id="Line 27" o:spid="_x0000_s2082" style="position:absolute;visibility:visible;mso-wrap-style:square" from="9429,1476" to="9429,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" strokecolor="#1f1a17" strokeweight="1.5pt"/>
                        <v:line id="Line 28" o:spid="_x0000_s2083" style="position:absolute;visibility:visible;mso-wrap-style:square" from="9429,1477" to="9430,1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" strokecolor="#1f1a17" strokeweight="1.5pt"/>
                      </v:group>
                      <v:rect id="Rectangle 317" o:spid="_x0000_s2084" style="position:absolute;left:11938;top:12573;width:698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" strokecolor="#903" strokeweight="1.5pt"/>
                      <v:rect id="Rectangle 318" o:spid="_x0000_s2085" style="position:absolute;left:11938;top:20397;width:841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" strokecolor="#903" strokeweight="1.5pt"/>
                      <v:rect id="Rectangle 319" o:spid="_x0000_s2086" style="position:absolute;left:11938;top:28987;width:698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" strokecolor="#903" strokeweight="1.5pt"/>
                      <v:rect id="Rectangle 320" o:spid="_x0000_s2087" style="position:absolute;left:11938;top:46974;width:698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" strokecolor="#903" strokeweight="1.5pt"/>
                      <v:rect id="Rectangle 321" o:spid="_x0000_s2088" style="position:absolute;left:11938;top:53990;width:69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" strokecolor="#903" strokeweight="1.5pt"/>
                      <v:rect id="Rectangle 322" o:spid="_x0000_s2089" style="position:absolute;left:21348;top:6252;width:14857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32D41F6D" w14:textId="5C8E53E6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: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SearchSchoolBusController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38" o:spid="_x0000_s2090" style="position:absolute;visibility:visible;mso-wrap-style:square" from="27828,7747" to="27828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" strokeweight="1.5pt">
                        <v:stroke dashstyle="3 1"/>
                      </v:line>
                      <v:group id="Group 324" o:spid="_x0000_s2091" style="position:absolute;left:25892;width:3889;height:4079" coordorigin="2589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      <v:oval id="Oval 325" o:spid="_x0000_s2092" style="position:absolute;left:2589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" fillcolor="#ffc" strokecolor="#1f1a17" strokeweight="1.5pt"/>
                        <v:line id="Line 40" o:spid="_x0000_s2093" style="position:absolute;flip:x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" strokecolor="#1f1a17" strokeweight="1.5pt"/>
                        <v:line id="Line 41" o:spid="_x0000_s2094" style="position:absolute;flip:x y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" strokecolor="#1f1a17" strokeweight="1.5pt"/>
                      </v:group>
                      <v:group id="Group 328" o:spid="_x0000_s2095" style="position:absolute;left:25892;width:3889;height:4079" coordorigin="2589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      <v:oval id="Oval 329" o:spid="_x0000_s2096" style="position:absolute;left:2589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" fillcolor="#ffc" strokecolor="#1f1a17" strokeweight="1.5pt"/>
                        <v:line id="Line 44" o:spid="_x0000_s2097" style="position:absolute;flip:x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" strokecolor="#1f1a17" strokeweight="1.5pt"/>
                        <v:line id="Line 45" o:spid="_x0000_s2098" style="position:absolute;flip:x y;visibility:visible;mso-wrap-style:square" from="25893,0" to="258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" strokecolor="#1f1a17" strokeweight="1.5pt"/>
                      </v:group>
                      <v:rect id="Rectangle 332" o:spid="_x0000_s2099" style="position:absolute;left:27447;top:28987;width:683;height:14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" strokecolor="#903" strokeweight="1.5pt"/>
                      <v:rect id="Rectangle 333" o:spid="_x0000_s2100" style="position:absolute;left:27447;top:46974;width:683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" strokecolor="#903" strokeweight="1.5pt"/>
                      <v:rect id="Rectangle 334" o:spid="_x0000_s2101" style="position:absolute;left:37872;top:6348;width:736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EC65E96" w14:textId="5B35801C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52" o:spid="_x0000_s2102" style="position:absolute;visibility:visible;mso-wrap-style:square" from="41148,9159" to="41148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" strokeweight="1.5pt">
                        <v:stroke dashstyle="3 1"/>
                      </v:line>
                      <v:group id="Group 336" o:spid="_x0000_s2103" style="position:absolute;left:39703;top:1524;width:2905;height:3984" coordorigin="39703,152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      <v:oval id="Oval 337" o:spid="_x0000_s2104" style="position:absolute;left:39703;top:1524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" filled="f" strokecolor="#903" strokeweight="1.5pt"/>
                        <v:line id="Line 54" o:spid="_x0000_s2105" style="position:absolute;visibility:visible;mso-wrap-style:square" from="39704,1524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" strokecolor="#903" strokeweight="1.5pt"/>
                        <v:line id="Line 55" o:spid="_x0000_s2106" style="position:absolute;visibility:visible;mso-wrap-style:square" from="39703,1525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" strokecolor="#903" strokeweight="1.5pt"/>
                        <v:shape id="Freeform 56" o:spid="_x0000_s2107" style="position:absolute;left:39703;top:152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" path="m,54l54,r54,54e" filled="f" strokecolor="#903" strokeweight="1.5pt">
                          <v:path arrowok="t" o:connecttype="custom" o:connectlocs="0,91;92,0;183,91" o:connectangles="0,0,0"/>
                        </v:shape>
                      </v:group>
                      <v:group id="Group 341" o:spid="_x0000_s2108" style="position:absolute;left:39703;top:1524;width:2905;height:3984" coordorigin="39703,152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      <v:oval id="Oval 342" o:spid="_x0000_s2109" style="position:absolute;left:39703;top:1524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" filled="f" strokecolor="#903" strokeweight="1.5pt"/>
                        <v:line id="Line 59" o:spid="_x0000_s2110" style="position:absolute;visibility:visible;mso-wrap-style:square" from="39704,1524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" strokecolor="#903" strokeweight="1.5pt"/>
                        <v:line id="Line 60" o:spid="_x0000_s2111" style="position:absolute;visibility:visible;mso-wrap-style:square" from="39703,1525" to="39704,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" strokecolor="#903" strokeweight="1.5pt"/>
                        <v:shape id="Freeform 61" o:spid="_x0000_s2112" style="position:absolute;left:39703;top:152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" path="m,54l54,r54,54e" filled="f" strokecolor="#903" strokeweight="1.5pt">
                          <v:path arrowok="t" o:connecttype="custom" o:connectlocs="0,91;92,0;183,91" o:connectangles="0,0,0"/>
                        </v:shape>
                      </v:group>
                      <v:rect id="Rectangle 346" o:spid="_x0000_s2113" style="position:absolute;left:37872;top:6348;width:736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B2746A1" w14:textId="2E809F0B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347" o:spid="_x0000_s2114" style="position:absolute;left:40767;top:38131;width:698;height:2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x2dxQAAANw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" strokecolor="#903" strokeweight="1.5pt"/>
                      <v:line id="Line 65" o:spid="_x0000_s2115" style="position:absolute;visibility:visible;mso-wrap-style:square" from="1984,12557" to="11890,1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" strokecolor="#903" strokeweight="1.5pt"/>
                      <v:line id="Line 66" o:spid="_x0000_s2116" style="position:absolute;flip:x;visibility:visible;mso-wrap-style:square" from="10922,12557" to="11890,1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" strokecolor="#903" strokeweight="1.5pt"/>
                      <v:line id="Line 67" o:spid="_x0000_s2117" style="position:absolute;flip:x y;visibility:visible;mso-wrap-style:square" from="10922,12144" to="11890,1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" strokecolor="#903" strokeweight="1.5pt"/>
                      <v:rect id="Rectangle 351" o:spid="_x0000_s2118" style="position:absolute;left:4365;top:10696;width:5853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CCD79C9" w14:textId="17623FEA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69" o:spid="_x0000_s2119" style="position:absolute;visibility:visible;mso-wrap-style:square" from="1984,20383" to="11890,20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" strokecolor="#903" strokeweight="1.5pt"/>
                      <v:line id="Line 70" o:spid="_x0000_s2120" style="position:absolute;flip:x;visibility:visible;mso-wrap-style:square" from="10922,20383" to="11890,20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" strokecolor="#903" strokeweight="1.5pt"/>
                      <v:line id="Line 71" o:spid="_x0000_s2121" style="position:absolute;flip:x y;visibility:visible;mso-wrap-style:square" from="10922,19970" to="11890,20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" strokecolor="#903" strokeweight="1.5pt"/>
                      <v:rect id="Rectangle 355" o:spid="_x0000_s2122" style="position:absolute;left:2651;top:18520;width:9670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1C5F20E" w14:textId="2F3AC276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school name</w:t>
                              </w:r>
                            </w:p>
                          </w:txbxContent>
                        </v:textbox>
                      </v:rect>
                      <v:line id="Line 79" o:spid="_x0000_s2123" style="position:absolute;flip:x;visibility:visible;mso-wrap-style:square" from="12747,46958" to="27400,46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" strokecolor="#903" strokeweight="1.5pt"/>
                      <v:line id="Line 80" o:spid="_x0000_s2124" style="position:absolute;visibility:visible;mso-wrap-style:square" from="12747,46958" to="13716,47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" strokecolor="#903" strokeweight="1.5pt"/>
                      <v:line id="Line 81" o:spid="_x0000_s2125" style="position:absolute;flip:y;visibility:visible;mso-wrap-style:square" from="12747,46561" to="13716,46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" strokecolor="#903" strokeweight="1.5pt"/>
                      <v:rect id="Rectangle 365" o:spid="_x0000_s2126" style="position:absolute;left:14064;top:44531;width:13607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D62E47D" w14:textId="2D1181E0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SearchSchoolBus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83" o:spid="_x0000_s2127" style="position:absolute;visibility:visible;mso-wrap-style:square" from="12747,53975" to="16779,5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" strokecolor="#903" strokeweight="1.5pt"/>
                      <v:line id="Line 84" o:spid="_x0000_s2128" style="position:absolute;visibility:visible;mso-wrap-style:square" from="16779,53975" to="16779,54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fbs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lbrJ/g7E4+A3N0AAAD//wMAUEsBAi0AFAAGAAgAAAAhANvh9svuAAAAhQEAABMAAAAAAAAA&#10;AAAAAAAAAAAAAFtDb250ZW50X1R5cGVzXS54bWxQSwECLQAUAAYACAAAACEAWvQsW78AAAAVAQAA&#10;CwAAAAAAAAAAAAAAAAAfAQAAX3JlbHMvLnJlbHNQSwECLQAUAAYACAAAACEA0in27MYAAADcAAAA&#10;DwAAAAAAAAAAAAAAAAAHAgAAZHJzL2Rvd25yZXYueG1sUEsFBgAAAAADAAMAtwAAAPoCAAAAAA==&#10;" strokecolor="#903" strokeweight="1.5pt"/>
                      <v:line id="Line 85" o:spid="_x0000_s2129" style="position:absolute;flip:x;visibility:visible;mso-wrap-style:square" from="12779,54784" to="16779,54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" strokecolor="#903" strokeweight="1.5pt"/>
                      <v:line id="Line 86" o:spid="_x0000_s2130" style="position:absolute;visibility:visible;mso-wrap-style:square" from="12779,54784" to="13747,55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" strokecolor="#903" strokeweight="1.5pt"/>
                      <v:line id="Line 87" o:spid="_x0000_s2131" style="position:absolute;flip:y;visibility:visible;mso-wrap-style:square" from="12779,54387" to="13747,54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" strokecolor="#903" strokeweight="1.5pt"/>
                      <v:rect id="Rectangle 371" o:spid="_x0000_s2132" style="position:absolute;left:14239;top:52085;width:1111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5E44C41" w14:textId="13B02A19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 Fail message</w:t>
                              </w:r>
                            </w:p>
                          </w:txbxContent>
                        </v:textbox>
                      </v:rect>
                      <v:line id="Line 89" o:spid="_x0000_s2133" style="position:absolute;visibility:visible;mso-wrap-style:square" from="12731,28971" to="27400,2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" strokecolor="#903" strokeweight="1.5pt"/>
                      <v:line id="Line 90" o:spid="_x0000_s2134" style="position:absolute;flip:x;visibility:visible;mso-wrap-style:square" from="26431,28971" to="27400,2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" strokecolor="#903" strokeweight="1.5pt"/>
                      <v:line id="Line 91" o:spid="_x0000_s2135" style="position:absolute;flip:x y;visibility:visible;mso-wrap-style:square" from="26431,28575" to="27400,2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" strokecolor="#903" strokeweight="1.5pt"/>
                      <v:rect id="Rectangle 375" o:spid="_x0000_s2136" style="position:absolute;left:14936;top:27102;width:10718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gHqwgAAANw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LFYf8H8mHQG5+wMAAP//AwBQSwECLQAUAAYACAAAACEA2+H2y+4AAACFAQAAEwAAAAAAAAAAAAAA&#10;AAAAAAAAW0NvbnRlbnRfVHlwZXNdLnhtbFBLAQItABQABgAIAAAAIQBa9CxbvwAAABUBAAALAAAA&#10;AAAAAAAAAAAAAB8BAABfcmVscy8ucmVsc1BLAQItABQABgAIAAAAIQCNrgHq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24E1FF9" w14:textId="2E391C3D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doSearchSchoolBus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93" o:spid="_x0000_s2137" style="position:absolute;visibility:visible;mso-wrap-style:square" from="28257,31797" to="32289,31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MWq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lZPa/g7E4+A3N0AAAD//wMAUEsBAi0AFAAGAAgAAAAhANvh9svuAAAAhQEAABMAAAAAAAAA&#10;AAAAAAAAAAAAAFtDb250ZW50X1R5cGVzXS54bWxQSwECLQAUAAYACAAAACEAWvQsW78AAAAVAQAA&#10;CwAAAAAAAAAAAAAAAAAfAQAAX3JlbHMvLnJlbHNQSwECLQAUAAYACAAAACEAOLzFqsYAAADcAAAA&#10;DwAAAAAAAAAAAAAAAAAHAgAAZHJzL2Rvd25yZXYueG1sUEsFBgAAAAADAAMAtwAAAPoCAAAAAA==&#10;" strokecolor="#903" strokeweight="1.5pt"/>
                      <v:line id="Line 94" o:spid="_x0000_s2138" style="position:absolute;visibility:visible;mso-wrap-style:square" from="32289,31797" to="32289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" strokecolor="#903" strokeweight="1.5pt"/>
                      <v:line id="Line 95" o:spid="_x0000_s2139" style="position:absolute;flip:x;visibility:visible;mso-wrap-style:square" from="28289,32607" to="32289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" strokecolor="#903" strokeweight="1.5pt"/>
                      <v:line id="Line 96" o:spid="_x0000_s2140" style="position:absolute;visibility:visible;mso-wrap-style:square" from="28289,32607" to="29257,33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" strokecolor="#903" strokeweight="1.5pt"/>
                      <v:line id="Line 97" o:spid="_x0000_s2141" style="position:absolute;flip:y;visibility:visible;mso-wrap-style:square" from="28289,32210" to="29257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" strokecolor="#903" strokeweight="1.5pt"/>
                      <v:rect id="Rectangle 381" o:spid="_x0000_s2142" style="position:absolute;left:29431;top:29566;width:11833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4A2D5C70" w14:textId="684BABA4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getSearchSchoolBus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99" o:spid="_x0000_s2143" style="position:absolute;visibility:visible;mso-wrap-style:square" from="28225,38115" to="40719,38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" strokecolor="#903" strokeweight="1.5pt"/>
                      <v:line id="Line 100" o:spid="_x0000_s2144" style="position:absolute;flip:x;visibility:visible;mso-wrap-style:square" from="39751,38115" to="40719,38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" strokecolor="#903" strokeweight="1.5pt"/>
                      <v:line id="Line 101" o:spid="_x0000_s2145" style="position:absolute;flip:x y;visibility:visible;mso-wrap-style:square" from="39751,37719" to="40719,38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" strokecolor="#903" strokeweight="1.5pt"/>
                      <v:rect id="Rectangle 385" o:spid="_x0000_s2146" style="position:absolute;left:29685;top:35961;width:10195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9400B61" w14:textId="3A049303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QueryAllSchoolBus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03" o:spid="_x0000_s2147" style="position:absolute;flip:x;visibility:visible;mso-wrap-style:square" from="28257,40941" to="40719,40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" strokecolor="#903" strokeweight="1.5pt">
                        <v:stroke dashstyle="3 1"/>
                      </v:line>
                      <v:line id="Line 104" o:spid="_x0000_s2148" style="position:absolute;visibility:visible;mso-wrap-style:square" from="28257,40941" to="29225,41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" strokecolor="#903" strokeweight="1.5pt"/>
                      <v:line id="Line 105" o:spid="_x0000_s2149" style="position:absolute;flip:y;visibility:visible;mso-wrap-style:square" from="28257,40544" to="29225,40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" strokecolor="#903" strokeweight="1.5pt"/>
                      <v:rect id="Rectangle 389" o:spid="_x0000_s2150" style="position:absolute;left:31670;top:39072;width:6376;height:28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39016826" w14:textId="5C88AB29" w:rsidR="00755F40" w:rsidRDefault="00755F40" w:rsidP="00755F4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01C8444A" w14:textId="31F4E2C5" w:rsidR="003C57FE" w:rsidRPr="009F1F59" w:rsidRDefault="00FC3FB3" w:rsidP="005B71E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41" behindDoc="0" locked="0" layoutInCell="1" allowOverlap="1" wp14:anchorId="1D9DAFC3" wp14:editId="49BAC756">
                <wp:simplePos x="0" y="0"/>
                <wp:positionH relativeFrom="column">
                  <wp:posOffset>12700</wp:posOffset>
                </wp:positionH>
                <wp:positionV relativeFrom="paragraph">
                  <wp:posOffset>50165</wp:posOffset>
                </wp:positionV>
                <wp:extent cx="6083300" cy="241300"/>
                <wp:effectExtent l="0" t="0" r="0" b="63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241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94BBE" w14:textId="70085AE7" w:rsidR="00DF5F82" w:rsidRPr="00084BB6" w:rsidRDefault="00DF5F82" w:rsidP="00DF5F8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93" w:name="_Toc98702728"/>
                            <w:bookmarkStart w:id="94" w:name="_Toc101790083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Search school bus</w:t>
                            </w:r>
                            <w:bookmarkEnd w:id="93"/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AFC3" id="Text Box 66" o:spid="_x0000_s2151" type="#_x0000_t202" style="position:absolute;left:0;text-align:left;margin-left:1pt;margin-top:3.95pt;width:479pt;height:19pt;z-index:2516531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" stroked="f">
                <v:textbox inset="0,0,0,0">
                  <w:txbxContent>
                    <w:p w14:paraId="0DD94BBE" w14:textId="70085AE7" w:rsidR="00DF5F82" w:rsidRPr="00084BB6" w:rsidRDefault="00DF5F82" w:rsidP="00DF5F8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95" w:name="_Toc98702728"/>
                      <w:bookmarkStart w:id="96" w:name="_Toc101790083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Search school bus</w:t>
                      </w:r>
                      <w:bookmarkEnd w:id="95"/>
                      <w:bookmarkEnd w:id="96"/>
                    </w:p>
                  </w:txbxContent>
                </v:textbox>
              </v:shape>
            </w:pict>
          </mc:Fallback>
        </mc:AlternateContent>
      </w:r>
    </w:p>
    <w:p w14:paraId="43FE7303" w14:textId="47C24094" w:rsidR="005505DB" w:rsidRPr="009F1F59" w:rsidRDefault="005505DB" w:rsidP="0024498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2CBBF81" w14:textId="2E09EE77" w:rsidR="005505DB" w:rsidRPr="009F1F59" w:rsidRDefault="005505DB">
      <w:pPr>
        <w:rPr>
          <w:rFonts w:ascii="TH SarabunPSK" w:hAnsi="TH SarabunPSK" w:cs="TH SarabunPSK"/>
          <w:b/>
          <w:bCs/>
          <w:sz w:val="28"/>
        </w:rPr>
      </w:pPr>
      <w:r w:rsidRPr="009F1F59">
        <w:rPr>
          <w:rFonts w:ascii="TH SarabunPSK" w:hAnsi="TH SarabunPSK" w:cs="TH SarabunPSK"/>
          <w:b/>
          <w:bCs/>
          <w:sz w:val="28"/>
        </w:rPr>
        <w:br w:type="page"/>
      </w:r>
    </w:p>
    <w:p w14:paraId="5A708382" w14:textId="36B3081E" w:rsidR="00DF5F82" w:rsidRDefault="00CD1EF5" w:rsidP="00DF5F82">
      <w:pPr>
        <w:keepNext/>
        <w:jc w:val="center"/>
      </w:pPr>
      <w:r w:rsidRPr="00CD1EF5">
        <w:rPr>
          <w:noProof/>
        </w:rPr>
        <w:lastRenderedPageBreak/>
        <w:drawing>
          <wp:inline distT="0" distB="0" distL="0" distR="0" wp14:anchorId="3393B9F7" wp14:editId="29FD7448">
            <wp:extent cx="4408170" cy="32870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1755" r="23260" b="22545"/>
                    <a:stretch/>
                  </pic:blipFill>
                  <pic:spPr bwMode="auto">
                    <a:xfrm>
                      <a:off x="0" y="0"/>
                      <a:ext cx="4408696" cy="32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A0E21" w14:textId="5FD233F7" w:rsidR="00080363" w:rsidRPr="00084BB6" w:rsidRDefault="00DF5F82" w:rsidP="00DF5F82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97" w:name="_Toc101790084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คลาสไดอาแกรมของยูสเคส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Search school bus</w:t>
      </w:r>
      <w:bookmarkEnd w:id="97"/>
    </w:p>
    <w:p w14:paraId="719219B1" w14:textId="77777777" w:rsidR="00080363" w:rsidRPr="00DF5F82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17FA42C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2A5AE05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88A4A1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A79B8C2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DC2CBC2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3E462D7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51A2524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177A98C" w14:textId="660443E3" w:rsidR="006F6367" w:rsidRPr="009F1F59" w:rsidRDefault="006F6367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0130A36" w14:textId="77777777" w:rsidR="00DF5F82" w:rsidRDefault="006B05E7" w:rsidP="00DF5F82">
      <w:pPr>
        <w:keepNext/>
        <w:jc w:val="center"/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D361B50" wp14:editId="22CDB6FB">
            <wp:extent cx="2611004" cy="5655600"/>
            <wp:effectExtent l="0" t="0" r="0" b="254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004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6C4A" w14:textId="7997EA2C" w:rsidR="006B05E7" w:rsidRPr="00084BB6" w:rsidRDefault="00DF5F82" w:rsidP="00DF5F82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98" w:name="_Toc101790085"/>
      <w:r w:rsidRPr="00084BB6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 แสดงหน้าจอ </w:t>
      </w:r>
      <w:r w:rsidRPr="00084BB6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Search school bus</w:t>
      </w:r>
      <w:bookmarkEnd w:id="98"/>
    </w:p>
    <w:p w14:paraId="5A403E2E" w14:textId="4C10E9BB" w:rsidR="006B05E7" w:rsidRPr="009F1F59" w:rsidRDefault="006B05E7" w:rsidP="00DF5F82">
      <w:pPr>
        <w:rPr>
          <w:rFonts w:ascii="TH SarabunPSK" w:hAnsi="TH SarabunPSK" w:cs="TH SarabunPSK"/>
          <w:sz w:val="32"/>
          <w:szCs w:val="32"/>
        </w:rPr>
      </w:pPr>
    </w:p>
    <w:p w14:paraId="4CAD555F" w14:textId="1C544E52" w:rsidR="006F6367" w:rsidRPr="009F1F59" w:rsidRDefault="006F6367" w:rsidP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0DB3EC8" w14:textId="77777777" w:rsidR="00080363" w:rsidRPr="009F1F59" w:rsidRDefault="00080363" w:rsidP="005505D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EE9B644" w14:textId="6773A065" w:rsidR="005505DB" w:rsidRPr="009F1F59" w:rsidRDefault="005505DB" w:rsidP="004852C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View school bus details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5030"/>
      </w:tblGrid>
      <w:tr w:rsidR="008B77C4" w14:paraId="07AEC6CE" w14:textId="77777777" w:rsidTr="00971075">
        <w:trPr>
          <w:jc w:val="center"/>
        </w:trPr>
        <w:tc>
          <w:tcPr>
            <w:tcW w:w="4320" w:type="dxa"/>
          </w:tcPr>
          <w:p w14:paraId="10485CB3" w14:textId="77777777" w:rsidR="006F3023" w:rsidRDefault="006F3023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C26D588" w14:textId="15CA6075" w:rsidR="008B77C4" w:rsidRDefault="008B77C4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FE3317D" w14:textId="77777777" w:rsidR="0056222F" w:rsidRPr="0056222F" w:rsidRDefault="0056222F" w:rsidP="008B77C4">
            <w:pPr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48DA6865" w14:textId="77777777" w:rsidR="008B77C4" w:rsidRPr="009F1F59" w:rsidRDefault="008B77C4" w:rsidP="008B77C4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056ADEA4" w14:textId="6FEBF179" w:rsidR="0056222F" w:rsidRPr="0056222F" w:rsidRDefault="008B77C4" w:rsidP="0056222F">
            <w:pPr>
              <w:spacing w:after="240"/>
              <w:rPr>
                <w:rFonts w:ascii="TH SarabunPSK" w:hAnsi="TH SarabunPSK" w:cs="TH SarabunPSK"/>
                <w:sz w:val="24"/>
                <w:szCs w:val="24"/>
              </w:rPr>
            </w:pPr>
            <w:r w:rsidRPr="006F3023">
              <w:rPr>
                <w:rFonts w:ascii="TH SarabunPSK" w:hAnsi="TH SarabunPSK" w:cs="TH SarabunPSK"/>
                <w:sz w:val="24"/>
                <w:szCs w:val="24"/>
              </w:rPr>
              <w:t xml:space="preserve">1 - </w:t>
            </w:r>
            <w:r w:rsidRPr="006F3023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6F3023">
              <w:rPr>
                <w:rFonts w:ascii="TH SarabunPSK" w:hAnsi="TH SarabunPSK" w:cs="TH SarabunPSK"/>
                <w:sz w:val="24"/>
                <w:szCs w:val="24"/>
              </w:rPr>
              <w:t>View school bus details</w:t>
            </w:r>
          </w:p>
          <w:p w14:paraId="63038A91" w14:textId="6AD1F772" w:rsidR="0056222F" w:rsidRDefault="008B77C4" w:rsidP="0056222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ผู้ใช้งานเลือกรถรับส่ง</w:t>
            </w:r>
          </w:p>
          <w:p w14:paraId="140EBE1D" w14:textId="77777777" w:rsidR="0056222F" w:rsidRPr="0056222F" w:rsidRDefault="0056222F" w:rsidP="0056222F">
            <w:pPr>
              <w:rPr>
                <w:rFonts w:ascii="TH SarabunPSK" w:hAnsi="TH SarabunPSK" w:cs="TH SarabunPSK"/>
                <w:szCs w:val="22"/>
              </w:rPr>
            </w:pPr>
          </w:p>
          <w:p w14:paraId="5E27B497" w14:textId="77777777" w:rsidR="008B77C4" w:rsidRPr="009F1F59" w:rsidRDefault="008B77C4" w:rsidP="0056222F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ระบบรับค่าจากผู้ใช้</w:t>
            </w:r>
          </w:p>
          <w:p w14:paraId="3447EBA8" w14:textId="77777777" w:rsidR="008B77C4" w:rsidRPr="009F1F59" w:rsidRDefault="008B77C4" w:rsidP="0056222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ระบบทำการค้นหาข้อมูลรถรับส่งนักเรียนที่เลือก</w:t>
            </w:r>
          </w:p>
          <w:p w14:paraId="46286DF6" w14:textId="77777777" w:rsidR="008B77C4" w:rsidRPr="009F1F59" w:rsidRDefault="008B77C4" w:rsidP="0056222F">
            <w:pPr>
              <w:rPr>
                <w:rFonts w:ascii="TH SarabunPSK" w:hAnsi="TH SarabunPSK" w:cs="TH SarabunPSK"/>
                <w:szCs w:val="22"/>
              </w:rPr>
            </w:pPr>
            <w:r w:rsidRPr="009F1F59">
              <w:rPr>
                <w:rFonts w:ascii="TH SarabunPSK" w:hAnsi="TH SarabunPSK" w:cs="TH SarabunPSK"/>
                <w:szCs w:val="22"/>
              </w:rPr>
              <w:t xml:space="preserve">      4.1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ระบบทำการค้นหาข้อมูลรถรับส่งนักเรียนจากฐานข้อมูล</w:t>
            </w:r>
          </w:p>
          <w:p w14:paraId="180F5FB8" w14:textId="77777777" w:rsidR="008B77C4" w:rsidRPr="009F1F59" w:rsidRDefault="008B77C4" w:rsidP="008B77C4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      </w:t>
            </w:r>
            <w:r w:rsidRPr="009F1F59">
              <w:rPr>
                <w:rFonts w:ascii="TH SarabunPSK" w:hAnsi="TH SarabunPSK" w:cs="TH SarabunPSK"/>
                <w:szCs w:val="22"/>
              </w:rPr>
              <w:t xml:space="preserve">4.2 – </w:t>
            </w:r>
            <w:r w:rsidRPr="009F1F59">
              <w:rPr>
                <w:rFonts w:ascii="TH SarabunPSK" w:hAnsi="TH SarabunPSK" w:cs="TH SarabunPSK"/>
                <w:szCs w:val="22"/>
                <w:cs/>
              </w:rPr>
              <w:t>ระบบคืนค่าข้อมูลรถรับส่งนักเรียน</w:t>
            </w:r>
          </w:p>
          <w:p w14:paraId="20D7D828" w14:textId="4268345C" w:rsidR="008B77C4" w:rsidRDefault="008B77C4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</w:rPr>
              <w:t xml:space="preserve">5 – 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ระบบแสดงผลการค้นหาที่สมบูรณ์</w:t>
            </w:r>
          </w:p>
          <w:p w14:paraId="32AD8FBB" w14:textId="77777777" w:rsidR="0056222F" w:rsidRPr="009F1F59" w:rsidRDefault="0056222F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38C46DB" w14:textId="77777777" w:rsidR="008B77C4" w:rsidRPr="009F1F59" w:rsidRDefault="008B77C4" w:rsidP="008B77C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07870E9D" w14:textId="77777777" w:rsidR="008B77C4" w:rsidRPr="009F1F59" w:rsidRDefault="008B77C4" w:rsidP="008B77C4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4.1.1 – ในกรณีที่ทำการค้นหาไม่พบข้อมูลรถรับส่งนักเรียนระบบจะแสดงข้อความ “ไม่พบข้อมูลรถรับส่งนักเรียนที่เลือก”</w:t>
            </w:r>
          </w:p>
          <w:p w14:paraId="1701A13B" w14:textId="77777777" w:rsidR="008B77C4" w:rsidRDefault="008B77C4" w:rsidP="005505D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30" w:type="dxa"/>
          </w:tcPr>
          <w:p w14:paraId="34930836" w14:textId="27392CA6" w:rsidR="008B77C4" w:rsidRDefault="006F3023" w:rsidP="005505D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F3023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3124" behindDoc="0" locked="0" layoutInCell="1" allowOverlap="1" wp14:anchorId="5D3CF48D" wp14:editId="0ADD46A6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2540</wp:posOffset>
                      </wp:positionV>
                      <wp:extent cx="3194060" cy="3527425"/>
                      <wp:effectExtent l="0" t="0" r="6350" b="34925"/>
                      <wp:wrapNone/>
                      <wp:docPr id="600" name="Group 2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94060" cy="3527425"/>
                                <a:chOff x="0" y="0"/>
                                <a:chExt cx="5370390" cy="5930900"/>
                              </a:xfrm>
                            </wpg:grpSpPr>
                            <wps:wsp>
                              <wps:cNvPr id="601" name="Rectangle 6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23876"/>
                                  <a:ext cx="44094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534083" w14:textId="021B3245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02" name="Line 6"/>
                              <wps:cNvCnPr/>
                              <wps:spPr bwMode="auto">
                                <a:xfrm>
                                  <a:off x="168275" y="825500"/>
                                  <a:ext cx="0" cy="510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03" name="Group 6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287" y="7938"/>
                                  <a:ext cx="309563" cy="427038"/>
                                  <a:chOff x="14288" y="7938"/>
                                  <a:chExt cx="195" cy="269"/>
                                </a:xfrm>
                              </wpg:grpSpPr>
                              <wps:wsp>
                                <wps:cNvPr id="604" name="Oval 6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342" y="7938"/>
                                    <a:ext cx="90" cy="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5" name="Line 8"/>
                                <wps:cNvCnPr/>
                                <wps:spPr bwMode="auto">
                                  <a:xfrm>
                                    <a:off x="14385" y="8027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6" name="Line 9"/>
                                <wps:cNvCnPr/>
                                <wps:spPr bwMode="auto">
                                  <a:xfrm>
                                    <a:off x="14315" y="8050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7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288" y="8110"/>
                                    <a:ext cx="195" cy="9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08" name="Group 6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287" y="7938"/>
                                  <a:ext cx="309563" cy="427038"/>
                                  <a:chOff x="14288" y="7938"/>
                                  <a:chExt cx="195" cy="269"/>
                                </a:xfrm>
                              </wpg:grpSpPr>
                              <wps:wsp>
                                <wps:cNvPr id="609" name="Oval 6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342" y="7938"/>
                                    <a:ext cx="90" cy="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0" name="Line 13"/>
                                <wps:cNvCnPr/>
                                <wps:spPr bwMode="auto">
                                  <a:xfrm>
                                    <a:off x="14385" y="8027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1" name="Line 14"/>
                                <wps:cNvCnPr/>
                                <wps:spPr bwMode="auto">
                                  <a:xfrm>
                                    <a:off x="14315" y="8050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2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288" y="8110"/>
                                    <a:ext cx="195" cy="9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13" name="Rectangle 6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23876"/>
                                  <a:ext cx="44094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DEC8EA" w14:textId="68642388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4" name="Rectangle 6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5" name="Rectangle 6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6" name="Rectangle 6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7" name="Rectangle 6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000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8" name="Rectangle 6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064" y="527050"/>
                                  <a:ext cx="205312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CEA55A" w14:textId="64B40786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ViewSchoolBus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Details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9" name="Line 23"/>
                              <wps:cNvCnPr/>
                              <wps:spPr bwMode="auto">
                                <a:xfrm>
                                  <a:off x="1373188" y="825500"/>
                                  <a:ext cx="0" cy="510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0" name="Group 6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6338" y="33338"/>
                                  <a:ext cx="622301" cy="404813"/>
                                  <a:chOff x="1063625" y="33338"/>
                                  <a:chExt cx="392" cy="255"/>
                                </a:xfrm>
                              </wpg:grpSpPr>
                              <wps:wsp>
                                <wps:cNvPr id="621" name="Oval 6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3756" y="33338"/>
                                    <a:ext cx="261" cy="25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2" name="Line 25"/>
                                <wps:cNvCnPr/>
                                <wps:spPr bwMode="auto">
                                  <a:xfrm>
                                    <a:off x="1063625" y="33398"/>
                                    <a:ext cx="0" cy="1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3" name="Line 26"/>
                                <wps:cNvCnPr/>
                                <wps:spPr bwMode="auto">
                                  <a:xfrm>
                                    <a:off x="1063626" y="33466"/>
                                    <a:ext cx="12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24" name="Group 6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6338" y="33338"/>
                                  <a:ext cx="622301" cy="404813"/>
                                  <a:chOff x="1063625" y="33338"/>
                                  <a:chExt cx="392" cy="255"/>
                                </a:xfrm>
                              </wpg:grpSpPr>
                              <wps:wsp>
                                <wps:cNvPr id="625" name="Oval 6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3756" y="33338"/>
                                    <a:ext cx="261" cy="25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6" name="Line 29"/>
                                <wps:cNvCnPr/>
                                <wps:spPr bwMode="auto">
                                  <a:xfrm>
                                    <a:off x="1063625" y="33398"/>
                                    <a:ext cx="0" cy="1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7" name="Line 30"/>
                                <wps:cNvCnPr/>
                                <wps:spPr bwMode="auto">
                                  <a:xfrm>
                                    <a:off x="1063626" y="33466"/>
                                    <a:ext cx="12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28" name="Rectangle 6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064" y="527050"/>
                                  <a:ext cx="205312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1AA60B6" w14:textId="69919ED5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ViewSchoolBus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Details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9" name="Rectangle 6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0" name="Rectangle 6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1" name="Rectangle 6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2557463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2" name="Rectangle 6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40640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3" name="Rectangle 6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5345113"/>
                                  <a:ext cx="74613" cy="317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4" name="Rectangle 6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3716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5" name="Rectangle 6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1974850"/>
                                  <a:ext cx="74613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6" name="Rectangle 6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2557463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7" name="Rectangle 6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4064000"/>
                                  <a:ext cx="74613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8" name="Rectangle 6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1913" y="5345113"/>
                                  <a:ext cx="74613" cy="317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39" name="Rectangle 6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4156" y="523876"/>
                                  <a:ext cx="1620721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4CF8FD" w14:textId="12873496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ViewSchoolBusDetails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0" name="Rectangle 6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45701" y="666752"/>
                                  <a:ext cx="648075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F8D7B4" w14:textId="67F924D9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1" name="Line 45"/>
                              <wps:cNvCnPr/>
                              <wps:spPr bwMode="auto">
                                <a:xfrm>
                                  <a:off x="3284538" y="825500"/>
                                  <a:ext cx="0" cy="510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2" name="Group 6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78163" y="0"/>
                                  <a:ext cx="414338" cy="434976"/>
                                  <a:chOff x="3078163" y="0"/>
                                  <a:chExt cx="261" cy="274"/>
                                </a:xfrm>
                              </wpg:grpSpPr>
                              <wps:wsp>
                                <wps:cNvPr id="643" name="Oval 6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8163" y="21"/>
                                    <a:ext cx="261" cy="25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4" name="Line 47"/>
                                <wps:cNvCnPr/>
                                <wps:spPr bwMode="auto">
                                  <a:xfrm flipH="1">
                                    <a:off x="3078267" y="0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5" name="Line 48"/>
                                <wps:cNvCnPr/>
                                <wps:spPr bwMode="auto">
                                  <a:xfrm flipH="1" flipV="1">
                                    <a:off x="3078267" y="24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46" name="Group 6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78163" y="0"/>
                                  <a:ext cx="414338" cy="434976"/>
                                  <a:chOff x="3078163" y="0"/>
                                  <a:chExt cx="261" cy="274"/>
                                </a:xfrm>
                              </wpg:grpSpPr>
                              <wps:wsp>
                                <wps:cNvPr id="647" name="Oval 6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8163" y="21"/>
                                    <a:ext cx="261" cy="25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8" name="Line 51"/>
                                <wps:cNvCnPr/>
                                <wps:spPr bwMode="auto">
                                  <a:xfrm flipH="1">
                                    <a:off x="3078267" y="0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9" name="Line 52"/>
                                <wps:cNvCnPr/>
                                <wps:spPr bwMode="auto">
                                  <a:xfrm flipH="1" flipV="1">
                                    <a:off x="3078267" y="24"/>
                                    <a:ext cx="57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50" name="Rectangle 6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4156" y="523876"/>
                                  <a:ext cx="1620721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77ED68" w14:textId="5C07882D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ViewSchoolBusDetails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1" name="Rectangle 6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45701" y="666752"/>
                                  <a:ext cx="648075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DB8087" w14:textId="27FFFD0B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2" name="Rectangle 6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43263" y="2557463"/>
                                  <a:ext cx="73025" cy="1752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53" name="Rectangle 6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43263" y="2557463"/>
                                  <a:ext cx="73025" cy="1752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54" name="Rectangle 6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9200" y="604839"/>
                                  <a:ext cx="93100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DE9B68" w14:textId="229B488B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5" name="Line 59"/>
                              <wps:cNvCnPr/>
                              <wps:spPr bwMode="auto">
                                <a:xfrm>
                                  <a:off x="4791075" y="904875"/>
                                  <a:ext cx="0" cy="5026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56" name="Group 6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5500" y="90488"/>
                                  <a:ext cx="309563" cy="425450"/>
                                  <a:chOff x="4635500" y="90488"/>
                                  <a:chExt cx="195" cy="268"/>
                                </a:xfrm>
                              </wpg:grpSpPr>
                              <wps:wsp>
                                <wps:cNvPr id="657" name="Oval 6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35555" y="90488"/>
                                    <a:ext cx="89" cy="8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8" name="Line 61"/>
                                <wps:cNvCnPr/>
                                <wps:spPr bwMode="auto">
                                  <a:xfrm>
                                    <a:off x="4635598" y="90575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9" name="Line 62"/>
                                <wps:cNvCnPr/>
                                <wps:spPr bwMode="auto">
                                  <a:xfrm>
                                    <a:off x="4635527" y="90599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0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35500" y="90658"/>
                                    <a:ext cx="195" cy="9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61" name="Group 6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5500" y="90488"/>
                                  <a:ext cx="309563" cy="425450"/>
                                  <a:chOff x="4635500" y="90488"/>
                                  <a:chExt cx="195" cy="268"/>
                                </a:xfrm>
                              </wpg:grpSpPr>
                              <wps:wsp>
                                <wps:cNvPr id="662" name="Oval 6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35555" y="90488"/>
                                    <a:ext cx="89" cy="8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3" name="Line 66"/>
                                <wps:cNvCnPr/>
                                <wps:spPr bwMode="auto">
                                  <a:xfrm>
                                    <a:off x="4635598" y="90575"/>
                                    <a:ext cx="0" cy="8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4" name="Line 67"/>
                                <wps:cNvCnPr/>
                                <wps:spPr bwMode="auto">
                                  <a:xfrm>
                                    <a:off x="4635527" y="90599"/>
                                    <a:ext cx="1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5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35500" y="90658"/>
                                    <a:ext cx="195" cy="9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66" name="Rectangle 6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9383" y="604839"/>
                                  <a:ext cx="931007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FC8886" w14:textId="3A3AC327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67" name="Rectangle 6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48213" y="3362325"/>
                                  <a:ext cx="74613" cy="2889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68" name="Rectangle 6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48213" y="3362325"/>
                                  <a:ext cx="74613" cy="2889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69" name="Line 73"/>
                              <wps:cNvCnPr/>
                              <wps:spPr bwMode="auto">
                                <a:xfrm>
                                  <a:off x="211138" y="1370013"/>
                                  <a:ext cx="11160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0" name="Line 74"/>
                              <wps:cNvCnPr/>
                              <wps:spPr bwMode="auto">
                                <a:xfrm flipH="1">
                                  <a:off x="1223963" y="137001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1" name="Line 75"/>
                              <wps:cNvCnPr/>
                              <wps:spPr bwMode="auto">
                                <a:xfrm flipH="1" flipV="1">
                                  <a:off x="1223963" y="132715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2" name="Rectangle 6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5239" y="1171576"/>
                                  <a:ext cx="739894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0E48CF" w14:textId="7B5D9405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73" name="Line 77"/>
                              <wps:cNvCnPr/>
                              <wps:spPr bwMode="auto">
                                <a:xfrm>
                                  <a:off x="211138" y="1973263"/>
                                  <a:ext cx="11160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4" name="Line 78"/>
                              <wps:cNvCnPr/>
                              <wps:spPr bwMode="auto">
                                <a:xfrm flipH="1">
                                  <a:off x="1223963" y="1973263"/>
                                  <a:ext cx="10318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5" name="Line 79"/>
                              <wps:cNvCnPr/>
                              <wps:spPr bwMode="auto">
                                <a:xfrm flipH="1" flipV="1">
                                  <a:off x="1223963" y="193040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6" name="Rectangle 6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379" y="1776413"/>
                                  <a:ext cx="1089022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0C0CA9" w14:textId="50047063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SelecSchoolBus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77" name="Line 81"/>
                              <wps:cNvCnPr/>
                              <wps:spPr bwMode="auto">
                                <a:xfrm>
                                  <a:off x="1419225" y="5343525"/>
                                  <a:ext cx="430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8" name="Line 82"/>
                              <wps:cNvCnPr/>
                              <wps:spPr bwMode="auto">
                                <a:xfrm>
                                  <a:off x="1849438" y="5343525"/>
                                  <a:ext cx="0" cy="857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9" name="Line 83"/>
                              <wps:cNvCnPr/>
                              <wps:spPr bwMode="auto">
                                <a:xfrm flipH="1">
                                  <a:off x="1422400" y="5429250"/>
                                  <a:ext cx="4270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0" name="Line 84"/>
                              <wps:cNvCnPr/>
                              <wps:spPr bwMode="auto">
                                <a:xfrm>
                                  <a:off x="1422400" y="542925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" name="Line 85"/>
                              <wps:cNvCnPr/>
                              <wps:spPr bwMode="auto">
                                <a:xfrm flipV="1">
                                  <a:off x="1422400" y="5386388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" name="Rectangle 6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88888" y="5165724"/>
                                  <a:ext cx="2119322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4E729C" w14:textId="55586772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school bus details Fail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83" name="Line 87"/>
                              <wps:cNvCnPr/>
                              <wps:spPr bwMode="auto">
                                <a:xfrm>
                                  <a:off x="1416050" y="2555875"/>
                                  <a:ext cx="1822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4" name="Line 88"/>
                              <wps:cNvCnPr/>
                              <wps:spPr bwMode="auto">
                                <a:xfrm flipH="1">
                                  <a:off x="3135313" y="2555875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5" name="Line 89"/>
                              <wps:cNvCnPr/>
                              <wps:spPr bwMode="auto">
                                <a:xfrm flipH="1" flipV="1">
                                  <a:off x="3135313" y="251301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6" name="Rectangle 6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41262" y="2357438"/>
                                  <a:ext cx="922466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8F7B86" w14:textId="5FFD2EB8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87" name="Line 91"/>
                              <wps:cNvCnPr/>
                              <wps:spPr bwMode="auto">
                                <a:xfrm>
                                  <a:off x="3330575" y="2855913"/>
                                  <a:ext cx="430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8" name="Line 92"/>
                              <wps:cNvCnPr/>
                              <wps:spPr bwMode="auto">
                                <a:xfrm>
                                  <a:off x="3760788" y="2855913"/>
                                  <a:ext cx="0" cy="873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9" name="Line 93"/>
                              <wps:cNvCnPr/>
                              <wps:spPr bwMode="auto">
                                <a:xfrm flipH="1">
                                  <a:off x="3333750" y="2943225"/>
                                  <a:ext cx="4270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0" name="Line 94"/>
                              <wps:cNvCnPr/>
                              <wps:spPr bwMode="auto">
                                <a:xfrm>
                                  <a:off x="3333750" y="2943225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1" name="Line 95"/>
                              <wps:cNvCnPr/>
                              <wps:spPr bwMode="auto">
                                <a:xfrm flipV="1">
                                  <a:off x="3333750" y="2898775"/>
                                  <a:ext cx="10318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2" name="Rectangle 6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9841" y="2676525"/>
                                  <a:ext cx="1479789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82AE02" w14:textId="3B856651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getSchoolBusDetails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93" name="Line 97"/>
                              <wps:cNvCnPr/>
                              <wps:spPr bwMode="auto">
                                <a:xfrm flipH="1">
                                  <a:off x="1419225" y="4062413"/>
                                  <a:ext cx="1819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4" name="Line 98"/>
                              <wps:cNvCnPr/>
                              <wps:spPr bwMode="auto">
                                <a:xfrm>
                                  <a:off x="1419225" y="406241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5" name="Line 99"/>
                              <wps:cNvCnPr/>
                              <wps:spPr bwMode="auto">
                                <a:xfrm flipV="1">
                                  <a:off x="1419225" y="401955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6" name="Rectangle 6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4602" y="3865565"/>
                                  <a:ext cx="1720014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A2C89" w14:textId="07B30C78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school bus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97" name="Line 101"/>
                              <wps:cNvCnPr/>
                              <wps:spPr bwMode="auto">
                                <a:xfrm>
                                  <a:off x="3327400" y="3360738"/>
                                  <a:ext cx="14176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8" name="Line 102"/>
                              <wps:cNvCnPr/>
                              <wps:spPr bwMode="auto">
                                <a:xfrm flipH="1">
                                  <a:off x="4641850" y="3360738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9" name="Line 103"/>
                              <wps:cNvCnPr/>
                              <wps:spPr bwMode="auto">
                                <a:xfrm flipH="1" flipV="1">
                                  <a:off x="4641850" y="3317875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0" name="Rectangle 7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12696" y="3163888"/>
                                  <a:ext cx="1637804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6B6B3F" w14:textId="7AF1FF4D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school bus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701" name="Line 105"/>
                              <wps:cNvCnPr/>
                              <wps:spPr bwMode="auto">
                                <a:xfrm flipH="1">
                                  <a:off x="3330575" y="3662363"/>
                                  <a:ext cx="1414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2" name="Line 106"/>
                              <wps:cNvCnPr/>
                              <wps:spPr bwMode="auto">
                                <a:xfrm>
                                  <a:off x="3330575" y="3662363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3" name="Line 107"/>
                              <wps:cNvCnPr/>
                              <wps:spPr bwMode="auto">
                                <a:xfrm flipV="1">
                                  <a:off x="3330575" y="3619500"/>
                                  <a:ext cx="103188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4" name="Rectangle 7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0314" y="3463924"/>
                                  <a:ext cx="748436" cy="3566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FE23CE" w14:textId="30DC3784" w:rsidR="006F3023" w:rsidRDefault="006F3023" w:rsidP="006F3023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D3CF48D" id="Group 210" o:spid="_x0000_s2152" style="position:absolute;margin-left:-.2pt;margin-top:.2pt;width:251.5pt;height:277.75pt;z-index:251653124" coordsize="53703,59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">
                      <v:rect id="Rectangle 601" o:spid="_x0000_s2153" style="position:absolute;top:5238;width:440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4A534083" w14:textId="021B3245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line id="Line 6" o:spid="_x0000_s2154" style="position:absolute;visibility:visible;mso-wrap-style:square" from="1682,8255" to="1682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" strokeweight="1.5pt">
                        <v:stroke dashstyle="3 1"/>
                      </v:line>
                      <v:group id="Group 603" o:spid="_x0000_s2155" style="position:absolute;left:142;top:79;width:3096;height:4270" coordorigin="14288,7938" coordsize="195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lO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0Rj+zoQjIBdvAAAA//8DAFBLAQItABQABgAIAAAAIQDb4fbL7gAAAIUBAAATAAAAAAAAAAAA&#10;AAAAAAAAAABbQ29udGVudF9UeXBlc10ueG1sUEsBAi0AFAAGAAgAAAAhAFr0LFu/AAAAFQEAAAsA&#10;AAAAAAAAAAAAAAAAHwEAAF9yZWxzLy5yZWxzUEsBAi0AFAAGAAgAAAAhAHu8yU7EAAAA3AAAAA8A&#10;AAAAAAAAAAAAAAAABwIAAGRycy9kb3ducmV2LnhtbFBLBQYAAAAAAwADALcAAAD4AgAAAAA=&#10;">
                        <v:oval id="Oval 604" o:spid="_x0000_s2156" style="position:absolute;left:14342;top:7938;width:9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" filled="f" strokecolor="#903" strokeweight="1.5pt"/>
                        <v:line id="Line 8" o:spid="_x0000_s2157" style="position:absolute;visibility:visible;mso-wrap-style:square" from="14385,8027" to="14385,8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" strokecolor="#903" strokeweight="1.5pt"/>
                        <v:line id="Line 9" o:spid="_x0000_s2158" style="position:absolute;visibility:visible;mso-wrap-style:square" from="14315,8050" to="14456,8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" strokecolor="#903" strokeweight="1.5pt"/>
                        <v:shape id="Freeform 10" o:spid="_x0000_s2159" style="position:absolute;left:14288;top:8110;width:195;height:9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" path="m,54l54,r54,54e" filled="f" strokecolor="#903" strokeweight="1.5pt">
                          <v:path arrowok="t" o:connecttype="custom" o:connectlocs="0,97;98,0;195,97" o:connectangles="0,0,0"/>
                        </v:shape>
                      </v:group>
                      <v:group id="Group 608" o:spid="_x0000_s2160" style="position:absolute;left:142;top:79;width:3096;height:4270" coordorigin="14288,7938" coordsize="195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s/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1oYz4QjI/S8AAAD//wMAUEsBAi0AFAAGAAgAAAAhANvh9svuAAAAhQEAABMAAAAAAAAAAAAA&#10;AAAAAAAAAFtDb250ZW50X1R5cGVzXS54bWxQSwECLQAUAAYACAAAACEAWvQsW78AAAAVAQAACwAA&#10;AAAAAAAAAAAAAAAfAQAAX3JlbHMvLnJlbHNQSwECLQAUAAYACAAAACEAdRhbP8MAAADcAAAADwAA&#10;AAAAAAAAAAAAAAAHAgAAZHJzL2Rvd25yZXYueG1sUEsFBgAAAAADAAMAtwAAAPcCAAAAAA==&#10;">
                        <v:oval id="Oval 609" o:spid="_x0000_s2161" style="position:absolute;left:14342;top:7938;width:9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" filled="f" strokecolor="#903" strokeweight="1.5pt"/>
                        <v:line id="Line 13" o:spid="_x0000_s2162" style="position:absolute;visibility:visible;mso-wrap-style:square" from="14385,8027" to="14385,8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" strokecolor="#903" strokeweight="1.5pt"/>
                        <v:line id="Line 14" o:spid="_x0000_s2163" style="position:absolute;visibility:visible;mso-wrap-style:square" from="14315,8050" to="14456,8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" strokecolor="#903" strokeweight="1.5pt"/>
                        <v:shape id="Freeform 15" o:spid="_x0000_s2164" style="position:absolute;left:14288;top:8110;width:195;height:9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" path="m,54l54,r54,54e" filled="f" strokecolor="#903" strokeweight="1.5pt">
                          <v:path arrowok="t" o:connecttype="custom" o:connectlocs="0,97;98,0;195,97" o:connectangles="0,0,0"/>
                        </v:shape>
                      </v:group>
                      <v:rect id="Rectangle 613" o:spid="_x0000_s2165" style="position:absolute;top:5238;width:440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76DEC8EA" w14:textId="68642388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rect id="Rectangle 614" o:spid="_x0000_s2166" style="position:absolute;left:1270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" strokecolor="#903" strokeweight="1.5pt"/>
                      <v:rect id="Rectangle 615" o:spid="_x0000_s2167" style="position:absolute;left:1270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" strokecolor="#903" strokeweight="1.5pt"/>
                      <v:rect id="Rectangle 616" o:spid="_x0000_s2168" style="position:absolute;left:1270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" strokecolor="#903" strokeweight="1.5pt"/>
                      <v:rect id="Rectangle 617" o:spid="_x0000_s2169" style="position:absolute;left:1270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" strokecolor="#903" strokeweight="1.5pt"/>
                      <v:rect id="Rectangle 618" o:spid="_x0000_s2170" style="position:absolute;left:5840;top:5270;width:20531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BCEA55A" w14:textId="64B40786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ViewSchoolBus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Details Page</w:t>
                              </w:r>
                            </w:p>
                          </w:txbxContent>
                        </v:textbox>
                      </v:rect>
                      <v:line id="Line 23" o:spid="_x0000_s2171" style="position:absolute;visibility:visible;mso-wrap-style:square" from="13731,8255" to="13731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" strokeweight="1.5pt">
                        <v:stroke dashstyle="3 1"/>
                      </v:line>
                      <v:group id="Group 620" o:spid="_x0000_s2172" style="position:absolute;left:10663;top:333;width:6223;height:4048" coordorigin="10636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      <v:oval id="Oval 621" o:spid="_x0000_s2173" style="position:absolute;left:10637;top:333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" fillcolor="#ffc" strokecolor="#1f1a17" strokeweight="1.5pt"/>
                        <v:line id="Line 25" o:spid="_x0000_s2174" style="position:absolute;visibility:visible;mso-wrap-style:square" from="10636,333" to="10636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" strokecolor="#1f1a17" strokeweight="1.5pt"/>
                        <v:line id="Line 26" o:spid="_x0000_s2175" style="position:absolute;visibility:visible;mso-wrap-style:square" from="10636,334" to="10637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" strokecolor="#1f1a17" strokeweight="1.5pt"/>
                      </v:group>
                      <v:group id="Group 624" o:spid="_x0000_s2176" style="position:absolute;left:10663;top:333;width:6223;height:4048" coordorigin="10636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A1a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">
                        <v:oval id="Oval 625" o:spid="_x0000_s2177" style="position:absolute;left:10637;top:333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" fillcolor="#ffc" strokecolor="#1f1a17" strokeweight="1.5pt"/>
                        <v:line id="Line 29" o:spid="_x0000_s2178" style="position:absolute;visibility:visible;mso-wrap-style:square" from="10636,333" to="10636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" strokecolor="#1f1a17" strokeweight="1.5pt"/>
                        <v:line id="Line 30" o:spid="_x0000_s2179" style="position:absolute;visibility:visible;mso-wrap-style:square" from="10636,334" to="10637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" strokecolor="#1f1a17" strokeweight="1.5pt"/>
                      </v:group>
                      <v:rect id="Rectangle 628" o:spid="_x0000_s2180" style="position:absolute;left:5840;top:5270;width:20531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1AA60B6" w14:textId="69919ED5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ViewSchoolBus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Details Page</w:t>
                              </w:r>
                            </w:p>
                          </w:txbxContent>
                        </v:textbox>
                      </v:rect>
                      <v:rect id="Rectangle 629" o:spid="_x0000_s2181" style="position:absolute;left:13319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" strokecolor="#903" strokeweight="1.5pt"/>
                      <v:rect id="Rectangle 630" o:spid="_x0000_s2182" style="position:absolute;left:13319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" strokecolor="#903" strokeweight="1.5pt"/>
                      <v:rect id="Rectangle 631" o:spid="_x0000_s2183" style="position:absolute;left:13319;top:25574;width:746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" strokecolor="#903" strokeweight="1.5pt"/>
                      <v:rect id="Rectangle 632" o:spid="_x0000_s2184" style="position:absolute;left:13319;top:40640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" strokecolor="#903" strokeweight="1.5pt"/>
                      <v:rect id="Rectangle 633" o:spid="_x0000_s2185" style="position:absolute;left:13319;top:53451;width:74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" strokecolor="#903" strokeweight="1.5pt"/>
                      <v:rect id="Rectangle 634" o:spid="_x0000_s2186" style="position:absolute;left:13319;top:13716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" strokecolor="#903" strokeweight="1.5pt"/>
                      <v:rect id="Rectangle 635" o:spid="_x0000_s2187" style="position:absolute;left:13319;top:19748;width:74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" strokecolor="#903" strokeweight="1.5pt"/>
                      <v:rect id="Rectangle 636" o:spid="_x0000_s2188" style="position:absolute;left:13319;top:25574;width:746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" strokecolor="#903" strokeweight="1.5pt"/>
                      <v:rect id="Rectangle 637" o:spid="_x0000_s2189" style="position:absolute;left:13319;top:40640;width:746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" strokecolor="#903" strokeweight="1.5pt"/>
                      <v:rect id="Rectangle 638" o:spid="_x0000_s2190" style="position:absolute;left:13319;top:53451;width:74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" strokecolor="#903" strokeweight="1.5pt"/>
                      <v:rect id="Rectangle 639" o:spid="_x0000_s2191" style="position:absolute;left:26441;top:5238;width:16207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04CF8FD" w14:textId="12873496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ViewSchoolBusDetails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40" o:spid="_x0000_s2192" style="position:absolute;left:30457;top:6667;width:648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3F8D7B4" w14:textId="67F924D9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45" o:spid="_x0000_s2193" style="position:absolute;visibility:visible;mso-wrap-style:square" from="32845,8255" to="32845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" strokeweight="1.5pt">
                        <v:stroke dashstyle="3 1"/>
                      </v:line>
                      <v:group id="Group 642" o:spid="_x0000_s2194" style="position:absolute;left:30781;width:4144;height:4349" coordorigin="3078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tUV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">
                        <v:oval id="Oval 643" o:spid="_x0000_s2195" style="position:absolute;left:3078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" fillcolor="#ffc" strokecolor="#1f1a17" strokeweight="1.5pt"/>
                        <v:line id="Line 47" o:spid="_x0000_s2196" style="position:absolute;flip:x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" strokecolor="#1f1a17" strokeweight="1.5pt"/>
                        <v:line id="Line 48" o:spid="_x0000_s2197" style="position:absolute;flip:x y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" strokecolor="#1f1a17" strokeweight="1.5pt"/>
                      </v:group>
                      <v:group id="Group 646" o:spid="_x0000_s2198" style="position:absolute;left:30781;width:4144;height:4349" coordorigin="3078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      <v:oval id="Oval 647" o:spid="_x0000_s2199" style="position:absolute;left:3078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" fillcolor="#ffc" strokecolor="#1f1a17" strokeweight="1.5pt"/>
                        <v:line id="Line 51" o:spid="_x0000_s2200" style="position:absolute;flip:x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" strokecolor="#1f1a17" strokeweight="1.5pt"/>
                        <v:line id="Line 52" o:spid="_x0000_s2201" style="position:absolute;flip:x y;visibility:visible;mso-wrap-style:square" from="30782,0" to="30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" strokecolor="#1f1a17" strokeweight="1.5pt"/>
                      </v:group>
                      <v:rect id="Rectangle 650" o:spid="_x0000_s2202" style="position:absolute;left:26441;top:5238;width:16207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C77ED68" w14:textId="5C07882D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ViewSchoolBusDetails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51" o:spid="_x0000_s2203" style="position:absolute;left:30457;top:6667;width:648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5FDB8087" w14:textId="27FFFD0B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652" o:spid="_x0000_s2204" style="position:absolute;left:32432;top:25574;width:730;height:17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" strokecolor="#903" strokeweight="1.5pt"/>
                      <v:rect id="Rectangle 653" o:spid="_x0000_s2205" style="position:absolute;left:32432;top:25574;width:730;height:17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" strokecolor="#903" strokeweight="1.5pt"/>
                      <v:rect id="Rectangle 654" o:spid="_x0000_s2206" style="position:absolute;left:44392;top:6048;width:931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2DE9B68" w14:textId="229B488B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59" o:spid="_x0000_s2207" style="position:absolute;visibility:visible;mso-wrap-style:square" from="47910,9048" to="47910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" strokeweight="1.5pt">
                        <v:stroke dashstyle="3 1"/>
                      </v:line>
                      <v:group id="Group 656" o:spid="_x0000_s2208" style="position:absolute;left:46355;top:904;width:3095;height:4255" coordorigin="46355,90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EXL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yTSB15lwBOTyCQAA//8DAFBLAQItABQABgAIAAAAIQDb4fbL7gAAAIUBAAATAAAAAAAAAAAA&#10;AAAAAAAAAABbQ29udGVudF9UeXBlc10ueG1sUEsBAi0AFAAGAAgAAAAhAFr0LFu/AAAAFQEAAAsA&#10;AAAAAAAAAAAAAAAAHwEAAF9yZWxzLy5yZWxzUEsBAi0AFAAGAAgAAAAhAHh4RcvEAAAA3AAAAA8A&#10;AAAAAAAAAAAAAAAABwIAAGRycy9kb3ducmV2LnhtbFBLBQYAAAAAAwADALcAAAD4AgAAAAA=&#10;">
                        <v:oval id="Oval 657" o:spid="_x0000_s2209" style="position:absolute;left:46355;top:90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" filled="f" strokecolor="#903" strokeweight="1.5pt"/>
                        <v:line id="Line 61" o:spid="_x0000_s2210" style="position:absolute;visibility:visible;mso-wrap-style:square" from="46355,905" to="46355,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" strokecolor="#903" strokeweight="1.5pt"/>
                        <v:line id="Line 62" o:spid="_x0000_s2211" style="position:absolute;visibility:visible;mso-wrap-style:square" from="46355,905" to="46356,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" strokecolor="#903" strokeweight="1.5pt"/>
                        <v:shape id="Freeform 63" o:spid="_x0000_s2212" style="position:absolute;left:46355;top:90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" path="m,54l54,r54,54e" filled="f" strokecolor="#903" strokeweight="1.5pt">
                          <v:path arrowok="t" o:connecttype="custom" o:connectlocs="0,98;98,0;195,98" o:connectangles="0,0,0"/>
                        </v:shape>
                      </v:group>
                      <v:group id="Group 661" o:spid="_x0000_s2213" style="position:absolute;left:46355;top:904;width:3095;height:4255" coordorigin="46355,904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RcC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DLcz4QjI9R8AAAD//wMAUEsBAi0AFAAGAAgAAAAhANvh9svuAAAAhQEAABMAAAAAAAAA&#10;AAAAAAAAAAAAAFtDb250ZW50X1R5cGVzXS54bWxQSwECLQAUAAYACAAAACEAWvQsW78AAAAVAQAA&#10;CwAAAAAAAAAAAAAAAAAfAQAAX3JlbHMvLnJlbHNQSwECLQAUAAYACAAAACEAOf0XAsYAAADcAAAA&#10;DwAAAAAAAAAAAAAAAAAHAgAAZHJzL2Rvd25yZXYueG1sUEsFBgAAAAADAAMAtwAAAPoCAAAAAA==&#10;">
                        <v:oval id="Oval 662" o:spid="_x0000_s2214" style="position:absolute;left:46355;top:90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" filled="f" strokecolor="#903" strokeweight="1.5pt"/>
                        <v:line id="Line 66" o:spid="_x0000_s2215" style="position:absolute;visibility:visible;mso-wrap-style:square" from="46355,905" to="46355,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" strokecolor="#903" strokeweight="1.5pt"/>
                        <v:line id="Line 67" o:spid="_x0000_s2216" style="position:absolute;visibility:visible;mso-wrap-style:square" from="46355,905" to="46356,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" strokecolor="#903" strokeweight="1.5pt"/>
                        <v:shape id="Freeform 68" o:spid="_x0000_s2217" style="position:absolute;left:46355;top:90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" path="m,54l54,r54,54e" filled="f" strokecolor="#903" strokeweight="1.5pt">
                          <v:path arrowok="t" o:connecttype="custom" o:connectlocs="0,98;98,0;195,98" o:connectangles="0,0,0"/>
                        </v:shape>
                      </v:group>
                      <v:rect id="Rectangle 666" o:spid="_x0000_s2218" style="position:absolute;left:44393;top:6048;width:931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30FC8886" w14:textId="3A3AC327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67" o:spid="_x0000_s2219" style="position:absolute;left:47482;top:33623;width:746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" strokecolor="#903" strokeweight="1.5pt"/>
                      <v:rect id="Rectangle 668" o:spid="_x0000_s2220" style="position:absolute;left:47482;top:33623;width:746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" strokecolor="#903" strokeweight="1.5pt"/>
                      <v:line id="Line 73" o:spid="_x0000_s2221" style="position:absolute;visibility:visible;mso-wrap-style:square" from="2111,13700" to="13271,1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" strokecolor="#903" strokeweight="1.5pt"/>
                      <v:line id="Line 74" o:spid="_x0000_s2222" style="position:absolute;flip:x;visibility:visible;mso-wrap-style:square" from="12239,13700" to="13271,14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" strokecolor="#903" strokeweight="1.5pt"/>
                      <v:line id="Line 75" o:spid="_x0000_s2223" style="position:absolute;flip:x y;visibility:visible;mso-wrap-style:square" from="12239,13271" to="13271,1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" strokecolor="#903" strokeweight="1.5pt"/>
                      <v:rect id="Rectangle 672" o:spid="_x0000_s2224" style="position:absolute;left:4952;top:11715;width:739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30E48CF" w14:textId="7B5D9405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2225" style="position:absolute;visibility:visible;mso-wrap-style:square" from="2111,19732" to="13271,1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cW2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tZPK/g7E4+A3N0AAAD//wMAUEsBAi0AFAAGAAgAAAAhANvh9svuAAAAhQEAABMAAAAAAAAA&#10;AAAAAAAAAAAAAFtDb250ZW50X1R5cGVzXS54bWxQSwECLQAUAAYACAAAACEAWvQsW78AAAAVAQAA&#10;CwAAAAAAAAAAAAAAAAAfAQAAX3JlbHMvLnJlbHNQSwECLQAUAAYACAAAACEARaXFtsYAAADcAAAA&#10;DwAAAAAAAAAAAAAAAAAHAgAAZHJzL2Rvd25yZXYueG1sUEsFBgAAAAADAAMAtwAAAPoCAAAAAA==&#10;" strokecolor="#903" strokeweight="1.5pt"/>
                      <v:line id="Line 78" o:spid="_x0000_s2226" style="position:absolute;flip:x;visibility:visible;mso-wrap-style:square" from="12239,19732" to="13271,20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" strokecolor="#903" strokeweight="1.5pt"/>
                      <v:line id="Line 79" o:spid="_x0000_s2227" style="position:absolute;flip:x y;visibility:visible;mso-wrap-style:square" from="12239,19304" to="13271,1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" strokecolor="#903" strokeweight="1.5pt"/>
                      <v:rect id="Rectangle 676" o:spid="_x0000_s2228" style="position:absolute;left:3523;top:17764;width:10891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360C0CA9" w14:textId="50047063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SelecSchoolBus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81" o:spid="_x0000_s2229" style="position:absolute;visibility:visible;mso-wrap-style:square" from="14192,53435" to="18494,53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" strokecolor="#903" strokeweight="1.5pt"/>
                      <v:line id="Line 82" o:spid="_x0000_s2230" style="position:absolute;visibility:visible;mso-wrap-style:square" from="18494,53435" to="18494,54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" strokecolor="#903" strokeweight="1.5pt"/>
                      <v:line id="Line 83" o:spid="_x0000_s2231" style="position:absolute;flip:x;visibility:visible;mso-wrap-style:square" from="14224,54292" to="18494,54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" strokecolor="#903" strokeweight="1.5pt"/>
                      <v:line id="Line 84" o:spid="_x0000_s2232" style="position:absolute;visibility:visible;mso-wrap-style:square" from="14224,54292" to="15255,54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" strokecolor="#903" strokeweight="1.5pt"/>
                      <v:line id="Line 85" o:spid="_x0000_s2233" style="position:absolute;flip:y;visibility:visible;mso-wrap-style:square" from="14224,53863" to="15255,54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" strokecolor="#903" strokeweight="1.5pt"/>
                      <v:rect id="Rectangle 682" o:spid="_x0000_s2234" style="position:absolute;left:15888;top:51657;width:21194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Eo9wQAAANw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1kUOrzPpCMjtEwAA//8DAFBLAQItABQABgAIAAAAIQDb4fbL7gAAAIUBAAATAAAAAAAAAAAAAAAA&#10;AAAAAABbQ29udGVudF9UeXBlc10ueG1sUEsBAi0AFAAGAAgAAAAhAFr0LFu/AAAAFQEAAAsAAAAA&#10;AAAAAAAAAAAAHwEAAF9yZWxzLy5yZWxzUEsBAi0AFAAGAAgAAAAhAFr8Sj3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74E729C" w14:textId="55586772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school bus details Fail message</w:t>
                              </w:r>
                            </w:p>
                          </w:txbxContent>
                        </v:textbox>
                      </v:rect>
                      <v:line id="Line 87" o:spid="_x0000_s2235" style="position:absolute;visibility:visible;mso-wrap-style:square" from="14160,25558" to="32385,2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" strokecolor="#903" strokeweight="1.5pt"/>
                      <v:line id="Line 88" o:spid="_x0000_s2236" style="position:absolute;flip:x;visibility:visible;mso-wrap-style:square" from="31353,25558" to="32385,25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" strokecolor="#903" strokeweight="1.5pt"/>
                      <v:line id="Line 89" o:spid="_x0000_s2237" style="position:absolute;flip:x y;visibility:visible;mso-wrap-style:square" from="31353,25130" to="32385,2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" strokecolor="#903" strokeweight="1.5pt"/>
                      <v:rect id="Rectangle 686" o:spid="_x0000_s2238" style="position:absolute;left:19412;top:23574;width:9225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678F7B86" w14:textId="5FFD2EB8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91" o:spid="_x0000_s2239" style="position:absolute;visibility:visible;mso-wrap-style:square" from="33305,28559" to="37607,28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" strokecolor="#903" strokeweight="1.5pt"/>
                      <v:line id="Line 92" o:spid="_x0000_s2240" style="position:absolute;visibility:visible;mso-wrap-style:square" from="37607,28559" to="37607,2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" strokecolor="#903" strokeweight="1.5pt"/>
                      <v:line id="Line 93" o:spid="_x0000_s2241" style="position:absolute;flip:x;visibility:visible;mso-wrap-style:square" from="33337,29432" to="37607,2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" strokecolor="#903" strokeweight="1.5pt"/>
                      <v:line id="Line 94" o:spid="_x0000_s2242" style="position:absolute;visibility:visible;mso-wrap-style:square" from="33337,29432" to="34369,29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" strokecolor="#903" strokeweight="1.5pt"/>
                      <v:line id="Line 95" o:spid="_x0000_s2243" style="position:absolute;flip:y;visibility:visible;mso-wrap-style:square" from="33337,28987" to="34369,2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" strokecolor="#903" strokeweight="1.5pt"/>
                      <v:rect id="Rectangle 692" o:spid="_x0000_s2244" style="position:absolute;left:34698;top:26765;width:14798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682AE02" w14:textId="3B856651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getSchoolBusDetails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97" o:spid="_x0000_s2245" style="position:absolute;flip:x;visibility:visible;mso-wrap-style:square" from="14192,40624" to="32385,40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" strokecolor="#903" strokeweight="1.5pt"/>
                      <v:line id="Line 98" o:spid="_x0000_s2246" style="position:absolute;visibility:visible;mso-wrap-style:square" from="14192,40624" to="15224,41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" strokecolor="#903" strokeweight="1.5pt"/>
                      <v:line id="Line 99" o:spid="_x0000_s2247" style="position:absolute;flip:y;visibility:visible;mso-wrap-style:square" from="14192,40195" to="15224,40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" strokecolor="#903" strokeweight="1.5pt"/>
                      <v:rect id="Rectangle 696" o:spid="_x0000_s2248" style="position:absolute;left:16746;top:38655;width:17200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E5A2C89" w14:textId="07B30C78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school bus details</w:t>
                              </w:r>
                            </w:p>
                          </w:txbxContent>
                        </v:textbox>
                      </v:rect>
                      <v:line id="Line 101" o:spid="_x0000_s2249" style="position:absolute;visibility:visible;mso-wrap-style:square" from="33274,33607" to="47450,33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iVP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ePZBH7PxCMglz8AAAD//wMAUEsBAi0AFAAGAAgAAAAhANvh9svuAAAAhQEAABMAAAAAAAAA&#10;AAAAAAAAAAAAAFtDb250ZW50X1R5cGVzXS54bWxQSwECLQAUAAYACAAAACEAWvQsW78AAAAVAQAA&#10;CwAAAAAAAAAAAAAAAAAfAQAAX3JlbHMvLnJlbHNQSwECLQAUAAYACAAAACEAipIlT8YAAADcAAAA&#10;DwAAAAAAAAAAAAAAAAAHAgAAZHJzL2Rvd25yZXYueG1sUEsFBgAAAAADAAMAtwAAAPoCAAAAAA==&#10;" strokecolor="#903" strokeweight="1.5pt"/>
                      <v:line id="Line 102" o:spid="_x0000_s2250" style="position:absolute;flip:x;visibility:visible;mso-wrap-style:square" from="46418,33607" to="47450,34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" strokecolor="#903" strokeweight="1.5pt"/>
                      <v:line id="Line 103" o:spid="_x0000_s2251" style="position:absolute;flip:x y;visibility:visible;mso-wrap-style:square" from="46418,33178" to="47450,33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" strokecolor="#903" strokeweight="1.5pt"/>
                      <v:rect id="Rectangle 700" o:spid="_x0000_s2252" style="position:absolute;left:34126;top:31638;width:16379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446B6B3F" w14:textId="7AF1FF4D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school bus details</w:t>
                              </w:r>
                            </w:p>
                          </w:txbxContent>
                        </v:textbox>
                      </v:rect>
                      <v:line id="Line 105" o:spid="_x0000_s2253" style="position:absolute;flip:x;visibility:visible;mso-wrap-style:square" from="33305,36623" to="47450,36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" strokecolor="#903" strokeweight="1.5pt">
                        <v:stroke dashstyle="3 1"/>
                      </v:line>
                      <v:line id="Line 106" o:spid="_x0000_s2254" style="position:absolute;visibility:visible;mso-wrap-style:square" from="33305,36623" to="34337,37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" strokecolor="#903" strokeweight="1.5pt"/>
                      <v:line id="Line 107" o:spid="_x0000_s2255" style="position:absolute;flip:y;visibility:visible;mso-wrap-style:square" from="33305,36195" to="34337,36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" strokecolor="#903" strokeweight="1.5pt"/>
                      <v:rect id="Rectangle 704" o:spid="_x0000_s2256" style="position:absolute;left:37603;top:34639;width:7484;height:35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7FE23CE" w14:textId="30DC3784" w:rsidR="006F3023" w:rsidRDefault="006F3023" w:rsidP="006F302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17024864" w14:textId="5772AA01" w:rsidR="005505DB" w:rsidRPr="009F1F59" w:rsidRDefault="0056222F" w:rsidP="005505DB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42" behindDoc="0" locked="0" layoutInCell="1" allowOverlap="1" wp14:anchorId="2FA51174" wp14:editId="1D7E06CF">
                <wp:simplePos x="0" y="0"/>
                <wp:positionH relativeFrom="column">
                  <wp:posOffset>88900</wp:posOffset>
                </wp:positionH>
                <wp:positionV relativeFrom="paragraph">
                  <wp:posOffset>260986</wp:posOffset>
                </wp:positionV>
                <wp:extent cx="5914390" cy="254000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439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5D083" w14:textId="4ACB8363" w:rsidR="0056222F" w:rsidRPr="00084BB6" w:rsidRDefault="0056222F" w:rsidP="0056222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99" w:name="_Toc98702731"/>
                            <w:bookmarkStart w:id="100" w:name="_Toc101790086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11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View school bus details</w:t>
                            </w:r>
                            <w:bookmarkEnd w:id="99"/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51174" id="Text Box 67" o:spid="_x0000_s2257" type="#_x0000_t202" style="position:absolute;left:0;text-align:left;margin-left:7pt;margin-top:20.55pt;width:465.7pt;height:20pt;z-index:2516531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" stroked="f">
                <v:textbox inset="0,0,0,0">
                  <w:txbxContent>
                    <w:p w14:paraId="5E45D083" w14:textId="4ACB8363" w:rsidR="0056222F" w:rsidRPr="00084BB6" w:rsidRDefault="0056222F" w:rsidP="0056222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01" w:name="_Toc98702731"/>
                      <w:bookmarkStart w:id="102" w:name="_Toc101790086"/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11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084BB6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View school bus details</w:t>
                      </w:r>
                      <w:bookmarkEnd w:id="101"/>
                      <w:bookmarkEnd w:id="102"/>
                    </w:p>
                  </w:txbxContent>
                </v:textbox>
              </v:shape>
            </w:pict>
          </mc:Fallback>
        </mc:AlternateContent>
      </w:r>
    </w:p>
    <w:p w14:paraId="2C52DF92" w14:textId="6B42FD48" w:rsidR="005505DB" w:rsidRPr="009F1F59" w:rsidRDefault="005505DB" w:rsidP="005505DB">
      <w:pPr>
        <w:rPr>
          <w:rFonts w:ascii="TH SarabunPSK" w:hAnsi="TH SarabunPSK" w:cs="TH SarabunPSK"/>
          <w:sz w:val="24"/>
          <w:szCs w:val="24"/>
        </w:rPr>
      </w:pPr>
    </w:p>
    <w:p w14:paraId="33C0010E" w14:textId="44B34CF0" w:rsidR="0056222F" w:rsidRDefault="00CD1EF5" w:rsidP="0056222F">
      <w:pPr>
        <w:keepNext/>
        <w:jc w:val="center"/>
      </w:pPr>
      <w:r w:rsidRPr="00CD1EF5">
        <w:rPr>
          <w:noProof/>
        </w:rPr>
        <w:lastRenderedPageBreak/>
        <w:drawing>
          <wp:inline distT="0" distB="0" distL="0" distR="0" wp14:anchorId="7F5E427C" wp14:editId="77E449A3">
            <wp:extent cx="4354013" cy="327639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" t="2259" r="23810" b="22169"/>
                    <a:stretch/>
                  </pic:blipFill>
                  <pic:spPr bwMode="auto">
                    <a:xfrm>
                      <a:off x="0" y="0"/>
                      <a:ext cx="4354275" cy="327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21A99" w14:textId="46215C71" w:rsidR="00197DF1" w:rsidRDefault="0056222F" w:rsidP="0056222F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103" w:name="_Toc101790087"/>
      <w:r w:rsidRPr="0056222F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62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62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คลาสไดอาแกรมของยูสเคส </w:t>
      </w:r>
      <w:r w:rsidRPr="00562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View school bus details</w:t>
      </w:r>
      <w:bookmarkEnd w:id="103"/>
    </w:p>
    <w:p w14:paraId="223E33F2" w14:textId="77777777" w:rsidR="00197DF1" w:rsidRDefault="00197DF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br w:type="page"/>
      </w:r>
    </w:p>
    <w:p w14:paraId="14FB8D9E" w14:textId="076AADFE" w:rsidR="00197DF1" w:rsidRPr="009F1F59" w:rsidRDefault="008C0A67" w:rsidP="008C0A67">
      <w:pPr>
        <w:spacing w:after="0"/>
        <w:jc w:val="center"/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2A1969B" wp14:editId="3711FEE5">
            <wp:extent cx="2614012" cy="5655600"/>
            <wp:effectExtent l="0" t="0" r="0" b="2540"/>
            <wp:docPr id="196" name="Graphic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86C4" w14:textId="77777777" w:rsidR="003E79E7" w:rsidRDefault="003E79E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5AD27026" w14:textId="52FF5726" w:rsidR="00197DF1" w:rsidRPr="003E79E7" w:rsidRDefault="008C0A6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104" w:name="_Toc10179008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children</w:t>
      </w:r>
      <w:bookmarkEnd w:id="104"/>
      <w:r w:rsidR="00197DF1"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6255844" w14:textId="77777777" w:rsidR="00197DF1" w:rsidRPr="009F1F59" w:rsidRDefault="00197DF1" w:rsidP="00197DF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Login children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97DF1" w14:paraId="29AC395A" w14:textId="77777777" w:rsidTr="00B775BF">
        <w:tc>
          <w:tcPr>
            <w:tcW w:w="4675" w:type="dxa"/>
          </w:tcPr>
          <w:p w14:paraId="71B80935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4634A9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6C5EFB5A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12DDA23C" w14:textId="77777777" w:rsidR="00197DF1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>Login children</w:t>
            </w:r>
          </w:p>
          <w:p w14:paraId="5BA5990F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7AEDB64D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</w:t>
            </w:r>
          </w:p>
          <w:p w14:paraId="0C77B0B8" w14:textId="77777777" w:rsidR="00197DF1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6F344E">
              <w:rPr>
                <w:rFonts w:ascii="TH SarabunPSK" w:eastAsia="Times New Roman" w:hAnsi="TH SarabunPSK" w:cs="TH SarabunPSK"/>
                <w:sz w:val="28"/>
              </w:rPr>
              <w:t xml:space="preserve">3. – </w:t>
            </w:r>
            <w:r w:rsidRPr="006F34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66C34959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6CE1D89C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ระบบรับค่าชื่อผู้ใช้และรหัสผ่าน</w:t>
            </w:r>
          </w:p>
          <w:p w14:paraId="2F3FCD7D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6F344E">
              <w:rPr>
                <w:rFonts w:ascii="TH SarabunPSK" w:eastAsia="Times New Roman" w:hAnsi="TH SarabunPSK" w:cs="TH SarabunPSK"/>
                <w:sz w:val="28"/>
              </w:rPr>
              <w:t xml:space="preserve">5. – </w:t>
            </w:r>
            <w:r w:rsidRPr="006F34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ระบบตรวจสอบสถานะการเข้าสู่ระบบของผู้ใช้โดย</w:t>
            </w:r>
          </w:p>
          <w:p w14:paraId="3DBAEEC8" w14:textId="77777777" w:rsidR="00197DF1" w:rsidRPr="009F1F59" w:rsidRDefault="00197D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4767353D" w14:textId="77777777" w:rsidR="00197DF1" w:rsidRDefault="00197D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ระบบคืนค่าข้อมูลผู้ใช้จากฐานข้อมูล</w:t>
            </w:r>
          </w:p>
          <w:p w14:paraId="5D72430B" w14:textId="77777777" w:rsidR="00197DF1" w:rsidRPr="006F344E" w:rsidRDefault="00197D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0"/>
                <w:szCs w:val="20"/>
              </w:rPr>
            </w:pPr>
          </w:p>
          <w:p w14:paraId="0382EDB1" w14:textId="77777777" w:rsidR="00197DF1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50E559F8" w14:textId="77777777" w:rsidR="00197DF1" w:rsidRPr="006F344E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09B9618E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7E02BA0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3.1. - ในกรณีที่การตรวจสอบชื่อผู้ใช้และรหัสผ่านไม่ถูกต้องระบบจะแสดงข้อความ “กรุณากรอกชื่อผู้ใช้หรือรหัสผ่านให้ถูกต้อง”</w:t>
            </w:r>
          </w:p>
          <w:p w14:paraId="5DF664F3" w14:textId="77777777" w:rsidR="00197DF1" w:rsidRPr="009F1F59" w:rsidRDefault="00197D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 - ในกรณีที่การตรวจสอบไม่พบชื่อผู้ใช้งานในระบบ</w:t>
            </w:r>
          </w:p>
          <w:p w14:paraId="508BB796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  <w:p w14:paraId="1B0ED242" w14:textId="77777777" w:rsidR="00197DF1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22A4DC82" w14:textId="19F25C1A" w:rsidR="00197DF1" w:rsidRDefault="003F387F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31D69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17952" behindDoc="0" locked="0" layoutInCell="1" allowOverlap="1" wp14:anchorId="2CCF6E58" wp14:editId="12291693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9525</wp:posOffset>
                      </wp:positionV>
                      <wp:extent cx="3033395" cy="4954905"/>
                      <wp:effectExtent l="0" t="0" r="14605" b="36195"/>
                      <wp:wrapNone/>
                      <wp:docPr id="4850" name="Group 8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33395" cy="4954905"/>
                                <a:chOff x="0" y="1"/>
                                <a:chExt cx="3693900" cy="5964237"/>
                              </a:xfrm>
                            </wpg:grpSpPr>
                            <wps:wsp>
                              <wps:cNvPr id="4851" name="Rectangle 48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1872"/>
                                  <a:ext cx="48838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0D933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52" name="Line 6"/>
                              <wps:cNvCnPr/>
                              <wps:spPr bwMode="auto">
                                <a:xfrm>
                                  <a:off x="223838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853" name="Group 48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8900" y="7970"/>
                                  <a:ext cx="271463" cy="374651"/>
                                  <a:chOff x="88900" y="7937"/>
                                  <a:chExt cx="171" cy="236"/>
                                </a:xfrm>
                              </wpg:grpSpPr>
                              <wps:wsp>
                                <wps:cNvPr id="4854" name="Oval 48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947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55" name="Line 8"/>
                                <wps:cNvCnPr/>
                                <wps:spPr bwMode="auto">
                                  <a:xfrm>
                                    <a:off x="88985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56" name="Line 9"/>
                                <wps:cNvCnPr/>
                                <wps:spPr bwMode="auto">
                                  <a:xfrm>
                                    <a:off x="88923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57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8900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858" name="Group 48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8900" y="7970"/>
                                  <a:ext cx="271463" cy="374651"/>
                                  <a:chOff x="88900" y="7937"/>
                                  <a:chExt cx="171" cy="236"/>
                                </a:xfrm>
                              </wpg:grpSpPr>
                              <wps:wsp>
                                <wps:cNvPr id="4859" name="Oval 48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947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60" name="Line 13"/>
                                <wps:cNvCnPr/>
                                <wps:spPr bwMode="auto">
                                  <a:xfrm>
                                    <a:off x="88985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61" name="Line 14"/>
                                <wps:cNvCnPr/>
                                <wps:spPr bwMode="auto">
                                  <a:xfrm>
                                    <a:off x="88923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62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8900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863" name="Rectangle 48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1872"/>
                                  <a:ext cx="48838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D65EE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64" name="Rectangle 48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5" name="Rectangle 48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151606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6" name="Rectangle 48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7" name="Rectangle 48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13" y="151606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68" name="Rectangle 4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1864" y="463460"/>
                                  <a:ext cx="601506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04AD4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69" name="Line 23"/>
                              <wps:cNvCnPr/>
                              <wps:spPr bwMode="auto">
                                <a:xfrm>
                                  <a:off x="836613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870" name="Group 48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65150" y="30162"/>
                                  <a:ext cx="547688" cy="355600"/>
                                  <a:chOff x="565150" y="30162"/>
                                  <a:chExt cx="345" cy="224"/>
                                </a:xfrm>
                              </wpg:grpSpPr>
                              <wps:wsp>
                                <wps:cNvPr id="4871" name="Oval 48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65265" y="30162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72" name="Line 25"/>
                                <wps:cNvCnPr/>
                                <wps:spPr bwMode="auto">
                                  <a:xfrm>
                                    <a:off x="565150" y="30215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73" name="Line 26"/>
                                <wps:cNvCnPr/>
                                <wps:spPr bwMode="auto">
                                  <a:xfrm>
                                    <a:off x="565151" y="30274"/>
                                    <a:ext cx="1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874" name="Group 48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65150" y="30162"/>
                                  <a:ext cx="547688" cy="355600"/>
                                  <a:chOff x="565150" y="30162"/>
                                  <a:chExt cx="345" cy="224"/>
                                </a:xfrm>
                              </wpg:grpSpPr>
                              <wps:wsp>
                                <wps:cNvPr id="4875" name="Oval 48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65265" y="30162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76" name="Line 29"/>
                                <wps:cNvCnPr/>
                                <wps:spPr bwMode="auto">
                                  <a:xfrm>
                                    <a:off x="565150" y="30215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77" name="Line 30"/>
                                <wps:cNvCnPr/>
                                <wps:spPr bwMode="auto">
                                  <a:xfrm>
                                    <a:off x="565151" y="30274"/>
                                    <a:ext cx="1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878" name="Rectangle 4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1864" y="463460"/>
                                  <a:ext cx="601506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79188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79" name="Rectangle 4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0" name="Rectangle 48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1516062"/>
                                  <a:ext cx="63500" cy="541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1" name="Rectangle 48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21447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2" name="Rectangle 48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4533900"/>
                                  <a:ext cx="63500" cy="284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3" name="Rectangle 48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55102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4" name="Rectangle 48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965200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5" name="Rectangle 48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1516062"/>
                                  <a:ext cx="63500" cy="541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6" name="Rectangle 4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21447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7" name="Rectangle 4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4533900"/>
                                  <a:ext cx="63500" cy="284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8" name="Rectangle 48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8" y="5510212"/>
                                  <a:ext cx="63500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889" name="Rectangle 48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5774" y="461872"/>
                                  <a:ext cx="815511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AF87D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90" name="Line 44"/>
                              <wps:cNvCnPr/>
                              <wps:spPr bwMode="auto">
                                <a:xfrm>
                                  <a:off x="1687513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891" name="Group 48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06538" y="1"/>
                                  <a:ext cx="363538" cy="382588"/>
                                  <a:chOff x="1506538" y="0"/>
                                  <a:chExt cx="229" cy="241"/>
                                </a:xfrm>
                              </wpg:grpSpPr>
                              <wps:wsp>
                                <wps:cNvPr id="4892" name="Oval 48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06538" y="19"/>
                                    <a:ext cx="229" cy="22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93" name="Line 46"/>
                                <wps:cNvCnPr/>
                                <wps:spPr bwMode="auto">
                                  <a:xfrm flipH="1">
                                    <a:off x="1506629" y="0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94" name="Line 47"/>
                                <wps:cNvCnPr/>
                                <wps:spPr bwMode="auto">
                                  <a:xfrm flipH="1" flipV="1">
                                    <a:off x="1506629" y="21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895" name="Group 48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06538" y="1"/>
                                  <a:ext cx="363538" cy="382588"/>
                                  <a:chOff x="1506538" y="0"/>
                                  <a:chExt cx="229" cy="241"/>
                                </a:xfrm>
                              </wpg:grpSpPr>
                              <wps:wsp>
                                <wps:cNvPr id="4896" name="Oval 48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06538" y="19"/>
                                    <a:ext cx="229" cy="22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97" name="Line 50"/>
                                <wps:cNvCnPr/>
                                <wps:spPr bwMode="auto">
                                  <a:xfrm flipH="1">
                                    <a:off x="1506629" y="0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98" name="Line 51"/>
                                <wps:cNvCnPr/>
                                <wps:spPr bwMode="auto">
                                  <a:xfrm flipH="1" flipV="1">
                                    <a:off x="1506629" y="21"/>
                                    <a:ext cx="50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899" name="Rectangle 48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5774" y="461872"/>
                                  <a:ext cx="815511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FAA91A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00" name="Rectangle 4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2144712"/>
                                  <a:ext cx="65088" cy="1095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1" name="Rectangle 4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3602037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2" name="Rectangle 49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5511800"/>
                                  <a:ext cx="65088" cy="2174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3" name="Rectangle 49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2144712"/>
                                  <a:ext cx="65088" cy="1095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4" name="Rectangle 49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3602037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5" name="Rectangle 49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1000" y="5511800"/>
                                  <a:ext cx="65088" cy="2174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06" name="Rectangle 49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4528" y="493618"/>
                                  <a:ext cx="589277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364987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07" name="Line 61"/>
                              <wps:cNvCnPr/>
                              <wps:spPr bwMode="auto">
                                <a:xfrm>
                                  <a:off x="3376613" y="755650"/>
                                  <a:ext cx="0" cy="52085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908" name="Group 49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05150" y="60325"/>
                                  <a:ext cx="546100" cy="355600"/>
                                  <a:chOff x="3105150" y="60325"/>
                                  <a:chExt cx="344" cy="224"/>
                                </a:xfrm>
                              </wpg:grpSpPr>
                              <wps:wsp>
                                <wps:cNvPr id="4909" name="Oval 4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05264" y="60325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10" name="Line 63"/>
                                <wps:cNvCnPr/>
                                <wps:spPr bwMode="auto">
                                  <a:xfrm>
                                    <a:off x="3105150" y="60378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11" name="Line 64"/>
                                <wps:cNvCnPr/>
                                <wps:spPr bwMode="auto">
                                  <a:xfrm>
                                    <a:off x="3105150" y="60437"/>
                                    <a:ext cx="11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912" name="Group 49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05150" y="60325"/>
                                  <a:ext cx="546100" cy="355600"/>
                                  <a:chOff x="3105150" y="60325"/>
                                  <a:chExt cx="344" cy="224"/>
                                </a:xfrm>
                              </wpg:grpSpPr>
                              <wps:wsp>
                                <wps:cNvPr id="4913" name="Oval 49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05264" y="60325"/>
                                    <a:ext cx="230" cy="2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14" name="Line 67"/>
                                <wps:cNvCnPr/>
                                <wps:spPr bwMode="auto">
                                  <a:xfrm>
                                    <a:off x="3105150" y="60378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15" name="Line 68"/>
                                <wps:cNvCnPr/>
                                <wps:spPr bwMode="auto">
                                  <a:xfrm>
                                    <a:off x="3105150" y="60437"/>
                                    <a:ext cx="11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916" name="Rectangle 49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4623" y="493618"/>
                                  <a:ext cx="589277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AF75E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17" name="Rectangle 49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0100" y="3603625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18" name="Rectangle 49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0100" y="3603625"/>
                                  <a:ext cx="65088" cy="215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19" name="Rectangle 49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52306" y="461872"/>
                                  <a:ext cx="666472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4B82DA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20" name="Line 74"/>
                              <wps:cNvCnPr/>
                              <wps:spPr bwMode="auto">
                                <a:xfrm>
                                  <a:off x="2559050" y="725487"/>
                                  <a:ext cx="0" cy="5238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921" name="Group 49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24113" y="7970"/>
                                  <a:ext cx="271463" cy="374651"/>
                                  <a:chOff x="2424113" y="7937"/>
                                  <a:chExt cx="171" cy="236"/>
                                </a:xfrm>
                              </wpg:grpSpPr>
                              <wps:wsp>
                                <wps:cNvPr id="4922" name="Oval 49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24160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23" name="Line 76"/>
                                <wps:cNvCnPr/>
                                <wps:spPr bwMode="auto">
                                  <a:xfrm>
                                    <a:off x="2424198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24" name="Line 77"/>
                                <wps:cNvCnPr/>
                                <wps:spPr bwMode="auto">
                                  <a:xfrm>
                                    <a:off x="2424136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25" name="Freeform 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24113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926" name="Group 49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24113" y="7970"/>
                                  <a:ext cx="271463" cy="374651"/>
                                  <a:chOff x="2424113" y="7937"/>
                                  <a:chExt cx="171" cy="236"/>
                                </a:xfrm>
                              </wpg:grpSpPr>
                              <wps:wsp>
                                <wps:cNvPr id="4927" name="Oval 49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24160" y="7937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28" name="Line 81"/>
                                <wps:cNvCnPr/>
                                <wps:spPr bwMode="auto">
                                  <a:xfrm>
                                    <a:off x="2424198" y="8015"/>
                                    <a:ext cx="0" cy="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29" name="Line 82"/>
                                <wps:cNvCnPr/>
                                <wps:spPr bwMode="auto">
                                  <a:xfrm>
                                    <a:off x="2424136" y="8035"/>
                                    <a:ext cx="12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30" name="Freeform 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24113" y="8088"/>
                                    <a:ext cx="171" cy="8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931" name="Rectangle 49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52306" y="461872"/>
                                  <a:ext cx="666472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E7ADC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32" name="Rectangle 49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125" y="2733675"/>
                                  <a:ext cx="63500" cy="254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33" name="Rectangle 49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125" y="2733675"/>
                                  <a:ext cx="63500" cy="254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934" name="Line 88"/>
                              <wps:cNvCnPr/>
                              <wps:spPr bwMode="auto">
                                <a:xfrm>
                                  <a:off x="261938" y="965200"/>
                                  <a:ext cx="534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5" name="Line 89"/>
                              <wps:cNvCnPr/>
                              <wps:spPr bwMode="auto">
                                <a:xfrm flipH="1">
                                  <a:off x="706438" y="96520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6" name="Line 90"/>
                              <wps:cNvCnPr/>
                              <wps:spPr bwMode="auto">
                                <a:xfrm flipH="1" flipV="1">
                                  <a:off x="706438" y="92710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7" name="Rectangle 49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164" y="792010"/>
                                  <a:ext cx="715806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036BB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38" name="Line 92"/>
                              <wps:cNvCnPr/>
                              <wps:spPr bwMode="auto">
                                <a:xfrm>
                                  <a:off x="261938" y="1512887"/>
                                  <a:ext cx="534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39" name="Line 93"/>
                              <wps:cNvCnPr/>
                              <wps:spPr bwMode="auto">
                                <a:xfrm flipH="1">
                                  <a:off x="706438" y="1512887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0" name="Line 94"/>
                              <wps:cNvCnPr/>
                              <wps:spPr bwMode="auto">
                                <a:xfrm flipH="1" flipV="1">
                                  <a:off x="706438" y="1474787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1" name="Rectangle 49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517" y="1333244"/>
                                  <a:ext cx="596921" cy="2491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470D17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42" name="Line 96"/>
                              <wps:cNvCnPr/>
                              <wps:spPr bwMode="auto">
                                <a:xfrm>
                                  <a:off x="877888" y="1776412"/>
                                  <a:ext cx="377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3" name="Line 97"/>
                              <wps:cNvCnPr/>
                              <wps:spPr bwMode="auto">
                                <a:xfrm>
                                  <a:off x="1255713" y="1776412"/>
                                  <a:ext cx="0" cy="76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4" name="Line 98"/>
                              <wps:cNvCnPr/>
                              <wps:spPr bwMode="auto">
                                <a:xfrm flipH="1">
                                  <a:off x="879475" y="1852612"/>
                                  <a:ext cx="3762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5" name="Line 99"/>
                              <wps:cNvCnPr/>
                              <wps:spPr bwMode="auto">
                                <a:xfrm>
                                  <a:off x="879475" y="1852612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6" name="Line 100"/>
                              <wps:cNvCnPr/>
                              <wps:spPr bwMode="auto">
                                <a:xfrm flipV="1">
                                  <a:off x="879475" y="1814512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7" name="Rectangle 49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8971" y="1582434"/>
                                  <a:ext cx="718991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CDF02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48" name="Line 102"/>
                              <wps:cNvCnPr/>
                              <wps:spPr bwMode="auto">
                                <a:xfrm>
                                  <a:off x="874713" y="2143125"/>
                                  <a:ext cx="771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9" name="Line 103"/>
                              <wps:cNvCnPr/>
                              <wps:spPr bwMode="auto">
                                <a:xfrm flipH="1">
                                  <a:off x="1555750" y="214312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0" name="Line 104"/>
                              <wps:cNvCnPr/>
                              <wps:spPr bwMode="auto">
                                <a:xfrm flipH="1" flipV="1">
                                  <a:off x="1555750" y="210502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1" name="Rectangle 49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8637" y="1967867"/>
                                  <a:ext cx="587533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82652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doLogin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52" name="Line 106"/>
                              <wps:cNvCnPr/>
                              <wps:spPr bwMode="auto">
                                <a:xfrm>
                                  <a:off x="1727200" y="2408237"/>
                                  <a:ext cx="377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3" name="Line 107"/>
                              <wps:cNvCnPr/>
                              <wps:spPr bwMode="auto">
                                <a:xfrm>
                                  <a:off x="2105025" y="2408237"/>
                                  <a:ext cx="0" cy="74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4" name="Line 108"/>
                              <wps:cNvCnPr/>
                              <wps:spPr bwMode="auto">
                                <a:xfrm flipH="1">
                                  <a:off x="1730375" y="2482850"/>
                                  <a:ext cx="3746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5" name="Line 109"/>
                              <wps:cNvCnPr/>
                              <wps:spPr bwMode="auto">
                                <a:xfrm>
                                  <a:off x="1730375" y="248285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6" name="Line 110"/>
                              <wps:cNvCnPr/>
                              <wps:spPr bwMode="auto">
                                <a:xfrm flipV="1">
                                  <a:off x="1730375" y="244475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7" name="Rectangle 49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9223" y="2223660"/>
                                  <a:ext cx="746395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704FE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veriflylogin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58" name="Line 112"/>
                              <wps:cNvCnPr/>
                              <wps:spPr bwMode="auto">
                                <a:xfrm>
                                  <a:off x="1725613" y="2735262"/>
                                  <a:ext cx="793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9" name="Line 113"/>
                              <wps:cNvCnPr/>
                              <wps:spPr bwMode="auto">
                                <a:xfrm flipH="1">
                                  <a:off x="2428875" y="2735262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0" name="Line 114"/>
                              <wps:cNvCnPr/>
                              <wps:spPr bwMode="auto">
                                <a:xfrm flipH="1" flipV="1">
                                  <a:off x="2428875" y="2697162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1" name="Rectangle 49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68114" y="2560146"/>
                                  <a:ext cx="720484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B73C8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62" name="Line 116"/>
                              <wps:cNvCnPr/>
                              <wps:spPr bwMode="auto">
                                <a:xfrm flipH="1">
                                  <a:off x="1727200" y="3000375"/>
                                  <a:ext cx="7921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3" name="Line 117"/>
                              <wps:cNvCnPr/>
                              <wps:spPr bwMode="auto">
                                <a:xfrm>
                                  <a:off x="1727200" y="300037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4" name="Line 118"/>
                              <wps:cNvCnPr/>
                              <wps:spPr bwMode="auto">
                                <a:xfrm flipV="1">
                                  <a:off x="1727200" y="2962275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5" name="Rectangle 49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41124" y="2825209"/>
                                  <a:ext cx="519400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9A8D98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66" name="Line 120"/>
                              <wps:cNvCnPr/>
                              <wps:spPr bwMode="auto">
                                <a:xfrm>
                                  <a:off x="1725613" y="3600450"/>
                                  <a:ext cx="1611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7" name="Line 121"/>
                              <wps:cNvCnPr/>
                              <wps:spPr bwMode="auto">
                                <a:xfrm flipH="1">
                                  <a:off x="3246438" y="3600450"/>
                                  <a:ext cx="90488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8" name="Line 122"/>
                              <wps:cNvCnPr/>
                              <wps:spPr bwMode="auto">
                                <a:xfrm flipH="1" flipV="1">
                                  <a:off x="3246438" y="3562350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9" name="Rectangle 49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8036" y="3374379"/>
                                  <a:ext cx="85066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36C5A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mainpage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70" name="Line 124"/>
                              <wps:cNvCnPr/>
                              <wps:spPr bwMode="auto">
                                <a:xfrm>
                                  <a:off x="877888" y="4535487"/>
                                  <a:ext cx="377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1" name="Line 125"/>
                              <wps:cNvCnPr/>
                              <wps:spPr bwMode="auto">
                                <a:xfrm>
                                  <a:off x="1255713" y="4535487"/>
                                  <a:ext cx="0" cy="74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2" name="Line 126"/>
                              <wps:cNvCnPr/>
                              <wps:spPr bwMode="auto">
                                <a:xfrm flipH="1">
                                  <a:off x="879475" y="4610100"/>
                                  <a:ext cx="3762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3" name="Line 127"/>
                              <wps:cNvCnPr/>
                              <wps:spPr bwMode="auto">
                                <a:xfrm>
                                  <a:off x="879475" y="4610100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4" name="Line 128"/>
                              <wps:cNvCnPr/>
                              <wps:spPr bwMode="auto">
                                <a:xfrm flipV="1">
                                  <a:off x="879475" y="4573587"/>
                                  <a:ext cx="92075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5" name="Rectangle 49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5642" y="4321932"/>
                                  <a:ext cx="1538379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4A664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show script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fasle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 message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76" name="Line 130"/>
                              <wps:cNvCnPr/>
                              <wps:spPr bwMode="auto">
                                <a:xfrm flipH="1">
                                  <a:off x="877888" y="5510212"/>
                                  <a:ext cx="768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7" name="Line 131"/>
                              <wps:cNvCnPr/>
                              <wps:spPr bwMode="auto">
                                <a:xfrm>
                                  <a:off x="877888" y="5510212"/>
                                  <a:ext cx="90488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8" name="Line 132"/>
                              <wps:cNvCnPr/>
                              <wps:spPr bwMode="auto">
                                <a:xfrm flipV="1">
                                  <a:off x="877888" y="5473700"/>
                                  <a:ext cx="90488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9" name="Rectangle 49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65052" y="5336150"/>
                                  <a:ext cx="1387255" cy="255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43536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 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2CCF6E58" id="Group 874" o:spid="_x0000_s2258" style="position:absolute;margin-left:.25pt;margin-top:.75pt;width:238.85pt;height:390.15pt;z-index:251517952;mso-width-relative:margin" coordorigin="" coordsize="36939,59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">
                      <v:rect id="Rectangle 4851" o:spid="_x0000_s2259" style="position:absolute;top:4618;width:488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P4P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aPT+D8YAAADdAAAA&#10;DwAAAAAAAAAAAAAAAAAHAgAAZHJzL2Rvd25yZXYueG1sUEsFBgAAAAADAAMAtwAAAPoCAAAAAA==&#10;" filled="f" stroked="f">
                        <v:textbox inset="0,0,0,0">
                          <w:txbxContent>
                            <w:p w14:paraId="6F0D933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line id="Line 6" o:spid="_x0000_s2260" style="position:absolute;visibility:visible;mso-wrap-style:square" from="2238,7254" to="2238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" strokeweight="1.5pt">
                        <v:stroke dashstyle="3 1"/>
                      </v:line>
                      <v:group id="Group 4853" o:spid="_x0000_s2261" style="position:absolute;left:889;top:79;width:2714;height:3747" coordorigin="88900,7937" coordsize="171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">
                        <v:oval id="Oval 4854" o:spid="_x0000_s2262" style="position:absolute;left:88947;top:7937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" filled="f" strokecolor="#903" strokeweight="1.5pt"/>
                        <v:line id="Line 8" o:spid="_x0000_s2263" style="position:absolute;visibility:visible;mso-wrap-style:square" from="88985,8015" to="88985,8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" strokecolor="#903" strokeweight="1.5pt"/>
                        <v:line id="Line 9" o:spid="_x0000_s2264" style="position:absolute;visibility:visible;mso-wrap-style:square" from="88923,8035" to="89047,8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" strokecolor="#903" strokeweight="1.5pt"/>
                        <v:shape id="Freeform 10" o:spid="_x0000_s2265" style="position:absolute;left:88900;top:8088;width:171;height:8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group id="Group 4858" o:spid="_x0000_s2266" style="position:absolute;left:889;top:79;width:2714;height:3747" coordorigin="88900,7937" coordsize="171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">
                        <v:oval id="Oval 4859" o:spid="_x0000_s2267" style="position:absolute;left:88947;top:7937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" filled="f" strokecolor="#903" strokeweight="1.5pt"/>
                        <v:line id="Line 13" o:spid="_x0000_s2268" style="position:absolute;visibility:visible;mso-wrap-style:square" from="88985,8015" to="88985,8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" strokecolor="#903" strokeweight="1.5pt"/>
                        <v:line id="Line 14" o:spid="_x0000_s2269" style="position:absolute;visibility:visible;mso-wrap-style:square" from="88923,8035" to="89047,8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" strokecolor="#903" strokeweight="1.5pt"/>
                        <v:shape id="Freeform 15" o:spid="_x0000_s2270" style="position:absolute;left:88900;top:8088;width:171;height:8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rect id="Rectangle 4863" o:spid="_x0000_s2271" style="position:absolute;top:4618;width:488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g9e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o9k9A63N+EJyNkVAAD//wMAUEsBAi0AFAAGAAgAAAAhANvh9svuAAAAhQEAABMAAAAAAAAA&#10;AAAAAAAAAAAAAFtDb250ZW50X1R5cGVzXS54bWxQSwECLQAUAAYACAAAACEAWvQsW78AAAAVAQAA&#10;CwAAAAAAAAAAAAAAAAAfAQAAX3JlbHMvLnJlbHNQSwECLQAUAAYACAAAACEAOQYPXsYAAADdAAAA&#10;DwAAAAAAAAAAAAAAAAAHAgAAZHJzL2Rvd25yZXYueG1sUEsFBgAAAAADAAMAtwAAAPoCAAAAAA==&#10;" filled="f" stroked="f">
                        <v:textbox inset="0,0,0,0">
                          <w:txbxContent>
                            <w:p w14:paraId="76D65EE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rect id="Rectangle 4864" o:spid="_x0000_s2272" style="position:absolute;left:1889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" strokecolor="#903" strokeweight="1.5pt"/>
                      <v:rect id="Rectangle 4865" o:spid="_x0000_s2273" style="position:absolute;left:1889;top:15160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" strokecolor="#903" strokeweight="1.5pt"/>
                      <v:rect id="Rectangle 4866" o:spid="_x0000_s2274" style="position:absolute;left:1889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" strokecolor="#903" strokeweight="1.5pt"/>
                      <v:rect id="Rectangle 4867" o:spid="_x0000_s2275" style="position:absolute;left:1889;top:15160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" strokecolor="#903" strokeweight="1.5pt"/>
                      <v:rect id="Rectangle 4868" o:spid="_x0000_s2276" style="position:absolute;left:5618;top:4634;width:601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p0v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JHOaGN+EJyOU/AAAA//8DAFBLAQItABQABgAIAAAAIQDb4fbL7gAAAIUBAAATAAAAAAAAAAAA&#10;AAAAAAAAAABbQ29udGVudF9UeXBlc10ueG1sUEsBAi0AFAAGAAgAAAAhAFr0LFu/AAAAFQEAAAsA&#10;AAAAAAAAAAAAAAAAHwEAAF9yZWxzLy5yZWxzUEsBAi0AFAAGAAgAAAAhADeinS/EAAAA3QAAAA8A&#10;AAAAAAAAAAAAAAAABwIAAGRycy9kb3ducmV2LnhtbFBLBQYAAAAAAwADALcAAAD4AgAAAAA=&#10;" filled="f" stroked="f">
                        <v:textbox inset="0,0,0,0">
                          <w:txbxContent>
                            <w:p w14:paraId="1904AD4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3" o:spid="_x0000_s2277" style="position:absolute;visibility:visible;mso-wrap-style:square" from="8366,7254" to="8366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" strokeweight="1.5pt">
                        <v:stroke dashstyle="3 1"/>
                      </v:line>
                      <v:group id="Group 4870" o:spid="_x0000_s2278" style="position:absolute;left:5651;top:301;width:5477;height:3556" coordorigin="5651,301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">
                        <v:oval id="Oval 4871" o:spid="_x0000_s2279" style="position:absolute;left:5652;top:301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" fillcolor="#ffc" strokecolor="#1f1a17" strokeweight="1.5pt"/>
                        <v:line id="Line 25" o:spid="_x0000_s2280" style="position:absolute;visibility:visible;mso-wrap-style:square" from="5651,302" to="5651,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" strokecolor="#1f1a17" strokeweight="1.5pt"/>
                        <v:line id="Line 26" o:spid="_x0000_s2281" style="position:absolute;visibility:visible;mso-wrap-style:square" from="5651,302" to="5652,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" strokecolor="#1f1a17" strokeweight="1.5pt"/>
                      </v:group>
                      <v:group id="Group 4874" o:spid="_x0000_s2282" style="position:absolute;left:5651;top:301;width:5477;height:3556" coordorigin="5651,301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">
                        <v:oval id="Oval 4875" o:spid="_x0000_s2283" style="position:absolute;left:5652;top:301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" fillcolor="#ffc" strokecolor="#1f1a17" strokeweight="1.5pt"/>
                        <v:line id="Line 29" o:spid="_x0000_s2284" style="position:absolute;visibility:visible;mso-wrap-style:square" from="5651,302" to="5651,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" strokecolor="#1f1a17" strokeweight="1.5pt"/>
                        <v:line id="Line 30" o:spid="_x0000_s2285" style="position:absolute;visibility:visible;mso-wrap-style:square" from="5651,302" to="5652,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" strokecolor="#1f1a17" strokeweight="1.5pt"/>
                      </v:group>
                      <v:rect id="Rectangle 4878" o:spid="_x0000_s2286" style="position:absolute;left:5618;top:4634;width:601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wvy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vFXmBvehCcg528AAAD//wMAUEsBAi0AFAAGAAgAAAAhANvh9svuAAAAhQEAABMAAAAAAAAAAAAA&#10;AAAAAAAAAFtDb250ZW50X1R5cGVzXS54bWxQSwECLQAUAAYACAAAACEAWvQsW78AAAAVAQAACwAA&#10;AAAAAAAAAAAAAAAfAQAAX3JlbHMvLnJlbHNQSwECLQAUAAYACAAAACEAsnsL8sMAAADdAAAADwAA&#10;AAAAAAAAAAAAAAAHAgAAZHJzL2Rvd25yZXYueG1sUEsFBgAAAAADAAMAtwAAAPcCAAAAAA==&#10;" filled="f" stroked="f">
                        <v:textbox inset="0,0,0,0">
                          <w:txbxContent>
                            <w:p w14:paraId="6379188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4879" o:spid="_x0000_s2287" style="position:absolute;left:8016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" strokecolor="#903" strokeweight="1.5pt"/>
                      <v:rect id="Rectangle 4880" o:spid="_x0000_s2288" style="position:absolute;left:8016;top:15160;width:635;height:5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" strokecolor="#903" strokeweight="1.5pt"/>
                      <v:rect id="Rectangle 4881" o:spid="_x0000_s2289" style="position:absolute;left:8016;top:21447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" strokecolor="#903" strokeweight="1.5pt"/>
                      <v:rect id="Rectangle 4882" o:spid="_x0000_s2290" style="position:absolute;left:8016;top:45339;width:635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" strokecolor="#903" strokeweight="1.5pt"/>
                      <v:rect id="Rectangle 4883" o:spid="_x0000_s2291" style="position:absolute;left:8016;top:5510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" strokecolor="#903" strokeweight="1.5pt"/>
                      <v:rect id="Rectangle 4884" o:spid="_x0000_s2292" style="position:absolute;left:8016;top:965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" strokecolor="#903" strokeweight="1.5pt"/>
                      <v:rect id="Rectangle 4885" o:spid="_x0000_s2293" style="position:absolute;left:8016;top:15160;width:635;height:5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" strokecolor="#903" strokeweight="1.5pt"/>
                      <v:rect id="Rectangle 4886" o:spid="_x0000_s2294" style="position:absolute;left:8016;top:21447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" strokecolor="#903" strokeweight="1.5pt"/>
                      <v:rect id="Rectangle 4887" o:spid="_x0000_s2295" style="position:absolute;left:8016;top:45339;width:635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" strokecolor="#903" strokeweight="1.5pt"/>
                      <v:rect id="Rectangle 4888" o:spid="_x0000_s2296" style="position:absolute;left:8016;top:55102;width:635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" strokecolor="#903" strokeweight="1.5pt"/>
                      <v:rect id="Rectangle 4889" o:spid="_x0000_s2297" style="position:absolute;left:13157;top:4618;width:815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t5OxgAAAN0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vjBH7fhCcgly8AAAD//wMAUEsBAi0AFAAGAAgAAAAhANvh9svuAAAAhQEAABMAAAAAAAAA&#10;AAAAAAAAAAAAAFtDb250ZW50X1R5cGVzXS54bWxQSwECLQAUAAYACAAAACEAWvQsW78AAAAVAQAA&#10;CwAAAAAAAAAAAAAAAAAfAQAAX3JlbHMvLnJlbHNQSwECLQAUAAYACAAAACEA6OLeTsYAAADdAAAA&#10;DwAAAAAAAAAAAAAAAAAHAgAAZHJzL2Rvd25yZXYueG1sUEsFBgAAAAADAAMAtwAAAPoCAAAAAA==&#10;" filled="f" stroked="f">
                        <v:textbox inset="0,0,0,0">
                          <w:txbxContent>
                            <w:p w14:paraId="37AF87D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4" o:spid="_x0000_s2298" style="position:absolute;visibility:visible;mso-wrap-style:square" from="16875,7254" to="16875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" strokeweight="1.5pt">
                        <v:stroke dashstyle="3 1"/>
                      </v:line>
                      <v:group id="Group 4891" o:spid="_x0000_s2299" style="position:absolute;left:15065;width:3635;height:3825" coordorigin="1506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Id/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fPFewx/b8ITkKtfAAAA//8DAFBLAQItABQABgAIAAAAIQDb4fbL7gAAAIUBAAATAAAAAAAA&#10;AAAAAAAAAAAAAABbQ29udGVudF9UeXBlc10ueG1sUEsBAi0AFAAGAAgAAAAhAFr0LFu/AAAAFQEA&#10;AAsAAAAAAAAAAAAAAAAAHwEAAF9yZWxzLy5yZWxzUEsBAi0AFAAGAAgAAAAhAFV8h3/HAAAA3QAA&#10;AA8AAAAAAAAAAAAAAAAABwIAAGRycy9kb3ducmV2LnhtbFBLBQYAAAAAAwADALcAAAD7AgAAAAA=&#10;">
                        <v:oval id="Oval 4892" o:spid="_x0000_s2300" style="position:absolute;left:1506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" fillcolor="#ffc" strokecolor="#1f1a17" strokeweight="1.5pt"/>
                        <v:line id="Line 46" o:spid="_x0000_s2301" style="position:absolute;flip:x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" strokecolor="#1f1a17" strokeweight="1.5pt"/>
                        <v:line id="Line 47" o:spid="_x0000_s2302" style="position:absolute;flip:x y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" strokecolor="#1f1a17" strokeweight="1.5pt"/>
                      </v:group>
                      <v:group id="Group 4895" o:spid="_x0000_s2303" style="position:absolute;left:15065;width:3635;height:3825" coordorigin="1506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">
                        <v:oval id="Oval 4896" o:spid="_x0000_s2304" style="position:absolute;left:1506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" fillcolor="#ffc" strokecolor="#1f1a17" strokeweight="1.5pt"/>
                        <v:line id="Line 50" o:spid="_x0000_s2305" style="position:absolute;flip:x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" strokecolor="#1f1a17" strokeweight="1.5pt"/>
                        <v:line id="Line 51" o:spid="_x0000_s2306" style="position:absolute;flip:x y;visibility:visible;mso-wrap-style:square" from="15066,0" to="150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" strokecolor="#1f1a17" strokeweight="1.5pt"/>
                      </v:group>
                      <v:rect id="Rectangle 4899" o:spid="_x0000_s2307" style="position:absolute;left:13157;top:4618;width:815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i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bTtIk8YAAADdAAAA&#10;DwAAAAAAAAAAAAAAAAAHAgAAZHJzL2Rvd25yZXYueG1sUEsFBgAAAAADAAMAtwAAAPoCAAAAAA==&#10;" filled="f" stroked="f">
                        <v:textbox inset="0,0,0,0">
                          <w:txbxContent>
                            <w:p w14:paraId="63FAA91A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4900" o:spid="_x0000_s2308" style="position:absolute;left:16510;top:21447;width:650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" strokecolor="#903" strokeweight="1.5pt"/>
                      <v:rect id="Rectangle 4901" o:spid="_x0000_s2309" style="position:absolute;left:16510;top:36020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" strokecolor="#903" strokeweight="1.5pt"/>
                      <v:rect id="Rectangle 4902" o:spid="_x0000_s2310" style="position:absolute;left:16510;top:55118;width:650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" strokecolor="#903" strokeweight="1.5pt"/>
                      <v:rect id="Rectangle 4903" o:spid="_x0000_s2311" style="position:absolute;left:16510;top:21447;width:650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" strokecolor="#903" strokeweight="1.5pt"/>
                      <v:rect id="Rectangle 4904" o:spid="_x0000_s2312" style="position:absolute;left:16510;top:36020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" strokecolor="#903" strokeweight="1.5pt"/>
                      <v:rect id="Rectangle 4905" o:spid="_x0000_s2313" style="position:absolute;left:16510;top:55118;width:650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" strokecolor="#903" strokeweight="1.5pt"/>
                      <v:rect id="Rectangle 4906" o:spid="_x0000_s2314" style="position:absolute;left:31045;top:4936;width:5893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0b7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c4msP/m/AE5PoPAAD//wMAUEsBAi0AFAAGAAgAAAAhANvh9svuAAAAhQEAABMAAAAAAAAA&#10;AAAAAAAAAAAAAFtDb250ZW50X1R5cGVzXS54bWxQSwECLQAUAAYACAAAACEAWvQsW78AAAAVAQAA&#10;CwAAAAAAAAAAAAAAAAAfAQAAX3JlbHMvLnJlbHNQSwECLQAUAAYACAAAACEAgk9G+8YAAADdAAAA&#10;DwAAAAAAAAAAAAAAAAAHAgAAZHJzL2Rvd25yZXYueG1sUEsFBgAAAAADAAMAtwAAAPoCAAAAAA==&#10;" filled="f" stroked="f">
                        <v:textbox inset="0,0,0,0">
                          <w:txbxContent>
                            <w:p w14:paraId="22364987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line id="Line 61" o:spid="_x0000_s2315" style="position:absolute;visibility:visible;mso-wrap-style:square" from="33766,7556" to="33766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" strokeweight="1.5pt">
                        <v:stroke dashstyle="3 1"/>
                      </v:line>
                      <v:group id="Group 4908" o:spid="_x0000_s2316" style="position:absolute;left:31051;top:603;width:5461;height:3556" coordorigin="31051,60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bT4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vC8jsLc8CY8AZn+AQAA//8DAFBLAQItABQABgAIAAAAIQDb4fbL7gAAAIUBAAATAAAAAAAAAAAA&#10;AAAAAAAAAABbQ29udGVudF9UeXBlc10ueG1sUEsBAi0AFAAGAAgAAAAhAFr0LFu/AAAAFQEAAAsA&#10;AAAAAAAAAAAAAAAAHwEAAF9yZWxzLy5yZWxzUEsBAi0AFAAGAAgAAAAhAFqttPjEAAAA3QAAAA8A&#10;AAAAAAAAAAAAAAAABwIAAGRycy9kb3ducmV2LnhtbFBLBQYAAAAAAwADALcAAAD4AgAAAAA=&#10;">
                        <v:oval id="Oval 4909" o:spid="_x0000_s2317" style="position:absolute;left:31052;top:60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" fillcolor="#ffc" strokecolor="#1f1a17" strokeweight="1.5pt"/>
                        <v:line id="Line 63" o:spid="_x0000_s2318" style="position:absolute;visibility:visible;mso-wrap-style:square" from="31051,603" to="31051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" strokecolor="#1f1a17" strokeweight="1.5pt"/>
                        <v:line id="Line 64" o:spid="_x0000_s2319" style="position:absolute;visibility:visible;mso-wrap-style:square" from="31051,604" to="31052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" strokecolor="#1f1a17" strokeweight="1.5pt"/>
                      </v:group>
                      <v:group id="Group 4912" o:spid="_x0000_s2320" style="position:absolute;left:31051;top:603;width:5461;height:3556" coordorigin="31051,60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BXP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ej+H5JjwBuf4DAAD//wMAUEsBAi0AFAAGAAgAAAAhANvh9svuAAAAhQEAABMAAAAAAAAA&#10;AAAAAAAAAAAAAFtDb250ZW50X1R5cGVzXS54bWxQSwECLQAUAAYACAAAACEAWvQsW78AAAAVAQAA&#10;CwAAAAAAAAAAAAAAAAAfAQAAX3JlbHMvLnJlbHNQSwECLQAUAAYACAAAACEAvpwVz8YAAADdAAAA&#10;DwAAAAAAAAAAAAAAAAAHAgAAZHJzL2Rvd25yZXYueG1sUEsFBgAAAAADAAMAtwAAAPoCAAAAAA==&#10;">
                        <v:oval id="Oval 4913" o:spid="_x0000_s2321" style="position:absolute;left:31052;top:60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" fillcolor="#ffc" strokecolor="#1f1a17" strokeweight="1.5pt"/>
                        <v:line id="Line 67" o:spid="_x0000_s2322" style="position:absolute;visibility:visible;mso-wrap-style:square" from="31051,603" to="31051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" strokecolor="#1f1a17" strokeweight="1.5pt"/>
                        <v:line id="Line 68" o:spid="_x0000_s2323" style="position:absolute;visibility:visible;mso-wrap-style:square" from="31051,604" to="31052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" strokecolor="#1f1a17" strokeweight="1.5pt"/>
                      </v:group>
                      <v:rect id="Rectangle 4916" o:spid="_x0000_s2324" style="position:absolute;left:31046;top:4936;width:5893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tAm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HltAmxQAAAN0AAAAP&#10;AAAAAAAAAAAAAAAAAAcCAABkcnMvZG93bnJldi54bWxQSwUGAAAAAAMAAwC3AAAA+QIAAAAA&#10;" filled="f" stroked="f">
                        <v:textbox inset="0,0,0,0">
                          <w:txbxContent>
                            <w:p w14:paraId="17AF75E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rect id="Rectangle 4917" o:spid="_x0000_s2325" style="position:absolute;left:33401;top:36036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" strokecolor="#903" strokeweight="1.5pt"/>
                      <v:rect id="Rectangle 4918" o:spid="_x0000_s2326" style="position:absolute;left:33401;top:36036;width:650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" strokecolor="#903" strokeweight="1.5pt"/>
                      <v:rect id="Rectangle 4919" o:spid="_x0000_s2327" style="position:absolute;left:22523;top:4618;width:666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URU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dglEVMYAAADdAAAA&#10;DwAAAAAAAAAAAAAAAAAHAgAAZHJzL2Rvd25yZXYueG1sUEsFBgAAAAADAAMAtwAAAPoCAAAAAA==&#10;" filled="f" stroked="f">
                        <v:textbox inset="0,0,0,0">
                          <w:txbxContent>
                            <w:p w14:paraId="414B82DA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4" o:spid="_x0000_s2328" style="position:absolute;visibility:visible;mso-wrap-style:square" from="25590,7254" to="25590,59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" strokeweight="1.5pt">
                        <v:stroke dashstyle="3 1"/>
                      </v:line>
                      <v:group id="Group 4921" o:spid="_x0000_s2329" style="position:absolute;left:24241;top:79;width:2714;height:3747" coordorigin="24241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kEF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+juH5JjwBuf4DAAD//wMAUEsBAi0AFAAGAAgAAAAhANvh9svuAAAAhQEAABMAAAAAAAAA&#10;AAAAAAAAAAAAAFtDb250ZW50X1R5cGVzXS54bWxQSwECLQAUAAYACAAAACEAWvQsW78AAAAVAQAA&#10;CwAAAAAAAAAAAAAAAAAfAQAAX3JlbHMvLnJlbHNQSwECLQAUAAYACAAAACEAgCJBBcYAAADdAAAA&#10;DwAAAAAAAAAAAAAAAAAHAgAAZHJzL2Rvd25yZXYueG1sUEsFBgAAAAADAAMAtwAAAPoCAAAAAA==&#10;">
                        <v:oval id="Oval 4922" o:spid="_x0000_s2330" style="position:absolute;left:24241;top:7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" filled="f" strokecolor="#903" strokeweight="1.5pt"/>
                        <v:line id="Line 76" o:spid="_x0000_s2331" style="position:absolute;visibility:visible;mso-wrap-style:square" from="24241,80" to="24241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" strokecolor="#903" strokeweight="1.5pt"/>
                        <v:line id="Line 77" o:spid="_x0000_s2332" style="position:absolute;visibility:visible;mso-wrap-style:square" from="24241,80" to="24242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" strokecolor="#903" strokeweight="1.5pt"/>
                        <v:shape id="Freeform 78" o:spid="_x0000_s2333" style="position:absolute;left:24241;top:80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3/y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L5Z76Ax5v0BOT6DgAA//8DAFBLAQItABQABgAIAAAAIQDb4fbL7gAAAIUBAAATAAAAAAAAAAAA&#10;AAAAAAAAAABbQ29udGVudF9UeXBlc10ueG1sUEsBAi0AFAAGAAgAAAAhAFr0LFu/AAAAFQEAAAsA&#10;AAAAAAAAAAAAAAAAHwEAAF9yZWxzLy5yZWxzUEsBAi0AFAAGAAgAAAAhAJeXf/LEAAAA3QAAAA8A&#10;AAAAAAAAAAAAAAAABwIAAGRycy9kb3ducmV2LnhtbFBLBQYAAAAAAwADALcAAAD4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group id="Group 4926" o:spid="_x0000_s2334" style="position:absolute;left:24241;top:79;width:2714;height:3747" coordorigin="24241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9lx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ed0NIa/N+EJyMUvAAAA//8DAFBLAQItABQABgAIAAAAIQDb4fbL7gAAAIUBAAATAAAAAAAA&#10;AAAAAAAAAAAAAABbQ29udGVudF9UeXBlc10ueG1sUEsBAi0AFAAGAAgAAAAhAFr0LFu/AAAAFQEA&#10;AAsAAAAAAAAAAAAAAAAAHwEAAF9yZWxzLy5yZWxzUEsBAi0AFAAGAAgAAAAhAA/L2XHHAAAA3QAA&#10;AA8AAAAAAAAAAAAAAAAABwIAAGRycy9kb3ducmV2LnhtbFBLBQYAAAAAAwADALcAAAD7AgAAAAA=&#10;">
                        <v:oval id="Oval 4927" o:spid="_x0000_s2335" style="position:absolute;left:24241;top:7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" filled="f" strokecolor="#903" strokeweight="1.5pt"/>
                        <v:line id="Line 81" o:spid="_x0000_s2336" style="position:absolute;visibility:visible;mso-wrap-style:square" from="24241,80" to="24241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" strokecolor="#903" strokeweight="1.5pt"/>
                        <v:line id="Line 82" o:spid="_x0000_s2337" style="position:absolute;visibility:visible;mso-wrap-style:square" from="24241,80" to="24242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" strokecolor="#903" strokeweight="1.5pt"/>
                        <v:shape id="Freeform 83" o:spid="_x0000_s2338" style="position:absolute;left:24241;top:80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" path="m,54l54,r54,54e" filled="f" strokecolor="#903" strokeweight="1.5pt">
                          <v:path arrowok="t" o:connecttype="custom" o:connectlocs="0,85;86,0;171,85" o:connectangles="0,0,0"/>
                        </v:shape>
                      </v:group>
                      <v:rect id="Rectangle 4931" o:spid="_x0000_s2339" style="position:absolute;left:22523;top:4618;width:666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hQy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MPKFDLHAAAA3QAA&#10;AA8AAAAAAAAAAAAAAAAABwIAAGRycy9kb3ducmV2LnhtbFBLBQYAAAAAAwADALcAAAD7AgAAAAA=&#10;" filled="f" stroked="f">
                        <v:textbox inset="0,0,0,0">
                          <w:txbxContent>
                            <w:p w14:paraId="08E7ADC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4932" o:spid="_x0000_s2340" style="position:absolute;left:25241;top:27336;width:63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" strokecolor="#903" strokeweight="1.5pt"/>
                      <v:rect id="Rectangle 4933" o:spid="_x0000_s2341" style="position:absolute;left:25241;top:27336;width:63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" strokecolor="#903" strokeweight="1.5pt"/>
                      <v:line id="Line 88" o:spid="_x0000_s2342" style="position:absolute;visibility:visible;mso-wrap-style:square" from="2619,9652" to="7969,9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" strokecolor="#903" strokeweight="1.5pt"/>
                      <v:line id="Line 89" o:spid="_x0000_s2343" style="position:absolute;flip:x;visibility:visible;mso-wrap-style:square" from="7064,9652" to="7969,10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" strokecolor="#903" strokeweight="1.5pt"/>
                      <v:line id="Line 90" o:spid="_x0000_s2344" style="position:absolute;flip:x y;visibility:visible;mso-wrap-style:square" from="7064,9271" to="7969,9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" strokecolor="#903" strokeweight="1.5pt"/>
                      <v:rect id="Rectangle 4937" o:spid="_x0000_s2345" style="position:absolute;left:3031;top:7920;width:7158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ynd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0Rieb8ITkPMHAAAA//8DAFBLAQItABQABgAIAAAAIQDb4fbL7gAAAIUBAAATAAAAAAAA&#10;AAAAAAAAAAAAAABbQ29udGVudF9UeXBlc10ueG1sUEsBAi0AFAAGAAgAAAAhAFr0LFu/AAAAFQEA&#10;AAsAAAAAAAAAAAAAAAAAHwEAAF9yZWxzLy5yZWxzUEsBAi0AFAAGAAgAAAAhACNvKd3HAAAA3QAA&#10;AA8AAAAAAAAAAAAAAAAABwIAAGRycy9kb3ducmV2LnhtbFBLBQYAAAAAAwADALcAAAD7AgAAAAA=&#10;" filled="f" stroked="f">
                        <v:textbox inset="0,0,0,0">
                          <w:txbxContent>
                            <w:p w14:paraId="3B036BB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2" o:spid="_x0000_s2346" style="position:absolute;visibility:visible;mso-wrap-style:square" from="2619,15128" to="7969,1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" strokecolor="#903" strokeweight="1.5pt"/>
                      <v:line id="Line 93" o:spid="_x0000_s2347" style="position:absolute;flip:x;visibility:visible;mso-wrap-style:square" from="7064,15128" to="7969,15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" strokecolor="#903" strokeweight="1.5pt"/>
                      <v:line id="Line 94" o:spid="_x0000_s2348" style="position:absolute;flip:x y;visibility:visible;mso-wrap-style:square" from="7064,14747" to="7969,1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" strokecolor="#903" strokeweight="1.5pt"/>
                      <v:rect id="Rectangle 4941" o:spid="_x0000_s2349" style="position:absolute;left:2825;top:13332;width:5969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dP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JvMZ0/HAAAA3QAA&#10;AA8AAAAAAAAAAAAAAAAABwIAAGRycy9kb3ducmV2LnhtbFBLBQYAAAAAAwADALcAAAD7AgAAAAA=&#10;" filled="f" stroked="f">
                        <v:textbox inset="0,0,0,0">
                          <w:txbxContent>
                            <w:p w14:paraId="0D470D17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login</w:t>
                              </w:r>
                            </w:p>
                          </w:txbxContent>
                        </v:textbox>
                      </v:rect>
                      <v:line id="Line 96" o:spid="_x0000_s2350" style="position:absolute;visibility:visible;mso-wrap-style:square" from="8778,17764" to="12557,17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" strokecolor="#903" strokeweight="1.5pt"/>
                      <v:line id="Line 97" o:spid="_x0000_s2351" style="position:absolute;visibility:visible;mso-wrap-style:square" from="12557,17764" to="12557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" strokecolor="#903" strokeweight="1.5pt"/>
                      <v:line id="Line 98" o:spid="_x0000_s2352" style="position:absolute;flip:x;visibility:visible;mso-wrap-style:square" from="8794,18526" to="12557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" strokecolor="#903" strokeweight="1.5pt"/>
                      <v:line id="Line 99" o:spid="_x0000_s2353" style="position:absolute;visibility:visible;mso-wrap-style:square" from="8794,18526" to="9715,18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" strokecolor="#903" strokeweight="1.5pt"/>
                      <v:line id="Line 100" o:spid="_x0000_s2354" style="position:absolute;flip:y;visibility:visible;mso-wrap-style:square" from="8794,18145" to="9715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" strokecolor="#903" strokeweight="1.5pt"/>
                      <v:rect id="Rectangle 4947" o:spid="_x0000_s2355" style="position:absolute;left:10189;top:15824;width:7190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Vq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HtpWqDHAAAA3QAA&#10;AA8AAAAAAAAAAAAAAAAABwIAAGRycy9kb3ducmV2LnhtbFBLBQYAAAAAAwADALcAAAD7AgAAAAA=&#10;" filled="f" stroked="f">
                        <v:textbox inset="0,0,0,0">
                          <w:txbxContent>
                            <w:p w14:paraId="79CDF02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102" o:spid="_x0000_s2356" style="position:absolute;visibility:visible;mso-wrap-style:square" from="8747,21431" to="16462,21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" strokecolor="#903" strokeweight="1.5pt"/>
                      <v:line id="Line 103" o:spid="_x0000_s2357" style="position:absolute;flip:x;visibility:visible;mso-wrap-style:square" from="15557,21431" to="16462,21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" strokecolor="#903" strokeweight="1.5pt"/>
                      <v:line id="Line 104" o:spid="_x0000_s2358" style="position:absolute;flip:x y;visibility:visible;mso-wrap-style:square" from="15557,21050" to="16462,21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" strokecolor="#903" strokeweight="1.5pt"/>
                      <v:rect id="Rectangle 4951" o:spid="_x0000_s2359" style="position:absolute;left:10586;top:19678;width:5875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fGS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B4V8ZLHAAAA3QAA&#10;AA8AAAAAAAAAAAAAAAAABwIAAGRycy9kb3ducmV2LnhtbFBLBQYAAAAAAwADALcAAAD7AgAAAAA=&#10;" filled="f" stroked="f">
                        <v:textbox inset="0,0,0,0">
                          <w:txbxContent>
                            <w:p w14:paraId="6C82652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doLogin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06" o:spid="_x0000_s2360" style="position:absolute;visibility:visible;mso-wrap-style:square" from="17272,24082" to="21050,2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" strokecolor="#903" strokeweight="1.5pt"/>
                      <v:line id="Line 107" o:spid="_x0000_s2361" style="position:absolute;visibility:visible;mso-wrap-style:square" from="21050,24082" to="21050,2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" strokecolor="#903" strokeweight="1.5pt"/>
                      <v:line id="Line 108" o:spid="_x0000_s2362" style="position:absolute;flip:x;visibility:visible;mso-wrap-style:square" from="17303,24828" to="21050,2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" strokecolor="#903" strokeweight="1.5pt"/>
                      <v:line id="Line 109" o:spid="_x0000_s2363" style="position:absolute;visibility:visible;mso-wrap-style:square" from="17303,24828" to="18208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" strokecolor="#903" strokeweight="1.5pt"/>
                      <v:line id="Line 110" o:spid="_x0000_s2364" style="position:absolute;flip:y;visibility:visible;mso-wrap-style:square" from="17303,24447" to="18208,2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" strokecolor="#903" strokeweight="1.5pt"/>
                      <v:rect id="Rectangle 4957" o:spid="_x0000_s2365" style="position:absolute;left:18792;top:22236;width:746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x9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P6wzH3HAAAA3QAA&#10;AA8AAAAAAAAAAAAAAAAABwIAAGRycy9kb3ducmV2LnhtbFBLBQYAAAAAAwADALcAAAD7AgAAAAA=&#10;" filled="f" stroked="f">
                        <v:textbox inset="0,0,0,0">
                          <w:txbxContent>
                            <w:p w14:paraId="61704FE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veriflylogin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12" o:spid="_x0000_s2366" style="position:absolute;visibility:visible;mso-wrap-style:square" from="17256,27352" to="25193,27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" strokecolor="#903" strokeweight="1.5pt"/>
                      <v:line id="Line 113" o:spid="_x0000_s2367" style="position:absolute;flip:x;visibility:visible;mso-wrap-style:square" from="24288,27352" to="25193,27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" strokecolor="#903" strokeweight="1.5pt"/>
                      <v:line id="Line 114" o:spid="_x0000_s2368" style="position:absolute;flip:x y;visibility:visible;mso-wrap-style:square" from="24288,26971" to="25193,27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" strokecolor="#903" strokeweight="1.5pt"/>
                      <v:rect id="Rectangle 4961" o:spid="_x0000_s2369" style="position:absolute;left:18681;top:25601;width:720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sv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" filled="f" stroked="f">
                        <v:textbox inset="0,0,0,0">
                          <w:txbxContent>
                            <w:p w14:paraId="2CB73C8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login</w:t>
                              </w:r>
                            </w:p>
                          </w:txbxContent>
                        </v:textbox>
                      </v:rect>
                      <v:line id="Line 116" o:spid="_x0000_s2370" style="position:absolute;flip:x;visibility:visible;mso-wrap-style:square" from="17272,30003" to="25193,30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" strokecolor="#903" strokeweight="1.5pt">
                        <v:stroke dashstyle="3 1"/>
                      </v:line>
                      <v:line id="Line 117" o:spid="_x0000_s2371" style="position:absolute;visibility:visible;mso-wrap-style:square" from="17272,30003" to="18176,30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ZeN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fR9NoHnm/gE5PIBAAD//wMAUEsBAi0AFAAGAAgAAAAhANvh9svuAAAAhQEAABMAAAAAAAAA&#10;AAAAAAAAAAAAAFtDb250ZW50X1R5cGVzXS54bWxQSwECLQAUAAYACAAAACEAWvQsW78AAAAVAQAA&#10;CwAAAAAAAAAAAAAAAAAfAQAAX3JlbHMvLnJlbHNQSwECLQAUAAYACAAAACEA+22XjcYAAADdAAAA&#10;DwAAAAAAAAAAAAAAAAAHAgAAZHJzL2Rvd25yZXYueG1sUEsFBgAAAAADAAMAtwAAAPoCAAAAAA==&#10;" strokecolor="#903" strokeweight="1.5pt"/>
                      <v:line id="Line 118" o:spid="_x0000_s2372" style="position:absolute;flip:y;visibility:visible;mso-wrap-style:square" from="17272,29622" to="18176,30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" strokecolor="#903" strokeweight="1.5pt"/>
                      <v:rect id="Rectangle 4965" o:spid="_x0000_s2373" style="position:absolute;left:19411;top:28252;width:5194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0s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pP3+DvTXgCcvELAAD//wMAUEsBAi0AFAAGAAgAAAAhANvh9svuAAAAhQEAABMAAAAAAAAA&#10;AAAAAAAAAAAAAFtDb250ZW50X1R5cGVzXS54bWxQSwECLQAUAAYACAAAACEAWvQsW78AAAAVAQAA&#10;CwAAAAAAAAAAAAAAAAAfAQAAX3JlbHMvLnJlbHNQSwECLQAUAAYACAAAACEAr0I9LMYAAADdAAAA&#10;DwAAAAAAAAAAAAAAAAAHAgAAZHJzL2Rvd25yZXYueG1sUEsFBgAAAAADAAMAtwAAAPoCAAAAAA==&#10;" filled="f" stroked="f">
                        <v:textbox inset="0,0,0,0">
                          <w:txbxContent>
                            <w:p w14:paraId="0C9A8D98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20" o:spid="_x0000_s2374" style="position:absolute;visibility:visible;mso-wrap-style:square" from="17256,36004" to="33369,3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" strokecolor="#903" strokeweight="1.5pt"/>
                      <v:line id="Line 121" o:spid="_x0000_s2375" style="position:absolute;flip:x;visibility:visible;mso-wrap-style:square" from="32464,36004" to="33369,36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tiO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Ty9Tl/g9iY+Abn8BQAA//8DAFBLAQItABQABgAIAAAAIQDb4fbL7gAAAIUBAAATAAAAAAAA&#10;AAAAAAAAAAAAAABbQ29udGVudF9UeXBlc10ueG1sUEsBAi0AFAAGAAgAAAAhAFr0LFu/AAAAFQEA&#10;AAsAAAAAAAAAAAAAAAAAHwEAAF9yZWxzLy5yZWxzUEsBAi0AFAAGAAgAAAAhAMuK2I7HAAAA3QAA&#10;AA8AAAAAAAAAAAAAAAAABwIAAGRycy9kb3ducmV2LnhtbFBLBQYAAAAAAwADALcAAAD7AgAAAAA=&#10;" strokecolor="#903" strokeweight="1.5pt"/>
                      <v:line id="Line 122" o:spid="_x0000_s2376" style="position:absolute;flip:x y;visibility:visible;mso-wrap-style:square" from="32464,35623" to="33369,3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" strokecolor="#903" strokeweight="1.5pt"/>
                      <v:rect id="Rectangle 4969" o:spid="_x0000_s2377" style="position:absolute;left:17380;top:33743;width:8507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      <v:textbox inset="0,0,0,0">
                          <w:txbxContent>
                            <w:p w14:paraId="2036C5A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24" o:spid="_x0000_s2378" style="position:absolute;visibility:visible;mso-wrap-style:square" from="8778,45354" to="12557,4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" strokecolor="#903" strokeweight="1.5pt"/>
                      <v:line id="Line 125" o:spid="_x0000_s2379" style="position:absolute;visibility:visible;mso-wrap-style:square" from="12557,45354" to="12557,4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" strokecolor="#903" strokeweight="1.5pt"/>
                      <v:line id="Line 126" o:spid="_x0000_s2380" style="position:absolute;flip:x;visibility:visible;mso-wrap-style:square" from="8794,46101" to="12557,4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" strokecolor="#903" strokeweight="1.5pt"/>
                      <v:line id="Line 127" o:spid="_x0000_s2381" style="position:absolute;visibility:visible;mso-wrap-style:square" from="8794,46101" to="9715,4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AFQ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" strokecolor="#903" strokeweight="1.5pt"/>
                      <v:line id="Line 128" o:spid="_x0000_s2382" style="position:absolute;flip:y;visibility:visible;mso-wrap-style:square" from="8794,45735" to="9715,4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" strokecolor="#903" strokeweight="1.5pt"/>
                      <v:rect id="Rectangle 4975" o:spid="_x0000_s2383" style="position:absolute;left:9856;top:43219;width:15384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6vx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Cqbq/HHAAAA3QAA&#10;AA8AAAAAAAAAAAAAAAAABwIAAGRycy9kb3ducmV2LnhtbFBLBQYAAAAAAwADALcAAAD7AgAAAAA=&#10;" filled="f" stroked="f">
                        <v:textbox inset="0,0,0,0">
                          <w:txbxContent>
                            <w:p w14:paraId="704A664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show script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fasle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message</w:t>
                              </w:r>
                            </w:p>
                          </w:txbxContent>
                        </v:textbox>
                      </v:rect>
                      <v:line id="Line 130" o:spid="_x0000_s2384" style="position:absolute;flip:x;visibility:visible;mso-wrap-style:square" from="8778,55102" to="16462,55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+vI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Ty9vkzh9iY+Abn8BQAA//8DAFBLAQItABQABgAIAAAAIQDb4fbL7gAAAIUBAAATAAAAAAAA&#10;AAAAAAAAAAAAAABbQ29udGVudF9UeXBlc10ueG1sUEsBAi0AFAAGAAgAAAAhAFr0LFu/AAAAFQEA&#10;AAsAAAAAAAAAAAAAAAAAHwEAAF9yZWxzLy5yZWxzUEsBAi0AFAAGAAgAAAAhACEf68jHAAAA3QAA&#10;AA8AAAAAAAAAAAAAAAAABwIAAGRycy9kb3ducmV2LnhtbFBLBQYAAAAAAwADALcAAAD7AgAAAAA=&#10;" strokecolor="#903" strokeweight="1.5pt"/>
                      <v:line id="Line 131" o:spid="_x0000_s2385" style="position:absolute;visibility:visible;mso-wrap-style:square" from="8778,55102" to="9683,55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" strokecolor="#903" strokeweight="1.5pt"/>
                      <v:line id="Line 132" o:spid="_x0000_s2386" style="position:absolute;flip:y;visibility:visible;mso-wrap-style:square" from="8778,54737" to="9683,55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" strokecolor="#903" strokeweight="1.5pt"/>
                      <v:rect id="Rectangle 4979" o:spid="_x0000_s2387" style="position:absolute;left:8650;top:53361;width:1387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qH0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kksDjTXgCcv4HAAD//wMAUEsBAi0AFAAGAAgAAAAhANvh9svuAAAAhQEAABMAAAAAAAAA&#10;AAAAAAAAAAAAAFtDb250ZW50X1R5cGVzXS54bWxQSwECLQAUAAYACAAAACEAWvQsW78AAAAVAQAA&#10;CwAAAAAAAAAAAAAAAAAfAQAAX3JlbHMvLnJlbHNQSwECLQAUAAYACAAAACEAq9ah9MYAAADdAAAA&#10;DwAAAAAAAAAAAAAAAAAHAgAAZHJzL2Rvd25yZXYueG1sUEsFBgAAAAADAAMAtwAAAPoCAAAAAA==&#10;" filled="f" stroked="f">
                        <v:textbox inset="0,0,0,0">
                          <w:txbxContent>
                            <w:p w14:paraId="7143536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 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3E79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18976" behindDoc="0" locked="0" layoutInCell="1" allowOverlap="1" wp14:anchorId="08E7B144" wp14:editId="4D53B3C9">
                      <wp:simplePos x="0" y="0"/>
                      <wp:positionH relativeFrom="margin">
                        <wp:posOffset>-3942080</wp:posOffset>
                      </wp:positionH>
                      <wp:positionV relativeFrom="paragraph">
                        <wp:posOffset>5168265</wp:posOffset>
                      </wp:positionV>
                      <wp:extent cx="7734300" cy="228600"/>
                      <wp:effectExtent l="0" t="0" r="0" b="0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34300" cy="2286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37AFCFE" w14:textId="5A6918BB" w:rsidR="002C4DE9" w:rsidRPr="003E79E7" w:rsidRDefault="002C4DE9" w:rsidP="003E79E7">
                                  <w:pPr>
                                    <w:pStyle w:val="Caption"/>
                                    <w:keepNext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05" w:name="_Toc101790089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14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1 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Login children</w:t>
                                  </w:r>
                                  <w:bookmarkEnd w:id="105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7B144" id="Text Box 5" o:spid="_x0000_s2388" type="#_x0000_t202" style="position:absolute;margin-left:-310.4pt;margin-top:406.95pt;width:609pt;height:18pt;z-index:2515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" stroked="f">
                      <v:textbox inset="0,0,0,0">
                        <w:txbxContent>
                          <w:p w14:paraId="737AFCFE" w14:textId="5A6918BB" w:rsidR="002C4DE9" w:rsidRPr="003E79E7" w:rsidRDefault="002C4DE9" w:rsidP="003E79E7">
                            <w:pPr>
                              <w:pStyle w:val="Caption"/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06" w:name="_Toc101790089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1 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 children</w:t>
                            </w:r>
                            <w:bookmarkEnd w:id="106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</w:tbl>
    <w:p w14:paraId="4F20E82B" w14:textId="613BC31B" w:rsidR="00197DF1" w:rsidRPr="009F1F59" w:rsidRDefault="002C4DE9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DB04B4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215F53C8" wp14:editId="5F28B55A">
            <wp:extent cx="1565622" cy="1242060"/>
            <wp:effectExtent l="0" t="0" r="0" b="0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86" b="19048"/>
                    <a:stretch/>
                  </pic:blipFill>
                  <pic:spPr bwMode="auto">
                    <a:xfrm>
                      <a:off x="0" y="0"/>
                      <a:ext cx="1568726" cy="124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3D0D" w14:textId="7DB83041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07" w:name="_Toc10179009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children</w:t>
      </w:r>
      <w:bookmarkEnd w:id="107"/>
    </w:p>
    <w:p w14:paraId="3C77957C" w14:textId="3CEB5C58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0C0C9D93" w14:textId="33FAE969" w:rsidR="00197DF1" w:rsidRPr="009F1F59" w:rsidRDefault="002C4DE9" w:rsidP="002C4DE9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BD92C39" wp14:editId="37C22493">
            <wp:extent cx="2614012" cy="5655600"/>
            <wp:effectExtent l="0" t="0" r="0" b="2540"/>
            <wp:docPr id="198" name="Graphic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A28E" w14:textId="09211350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08" w:name="_Toc101790091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16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school bus location</w:t>
      </w:r>
      <w:bookmarkEnd w:id="108"/>
    </w:p>
    <w:p w14:paraId="7B572FB8" w14:textId="77777777" w:rsidR="00197DF1" w:rsidRPr="009F1F59" w:rsidRDefault="00197DF1" w:rsidP="00197DF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ACE92F0" w14:textId="2A30ABD2" w:rsidR="00197DF1" w:rsidRDefault="00197DF1" w:rsidP="00197DF1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View school bus location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097"/>
      </w:tblGrid>
      <w:tr w:rsidR="00197DF1" w14:paraId="037F0BA4" w14:textId="77777777" w:rsidTr="00B775BF">
        <w:tc>
          <w:tcPr>
            <w:tcW w:w="4253" w:type="dxa"/>
          </w:tcPr>
          <w:p w14:paraId="41E7ED02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97C4E2C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0CFF621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35222B7A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7AEAB8D7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View school bus location</w:t>
            </w:r>
          </w:p>
          <w:p w14:paraId="19C201ED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ระบบรับค่าการสมัครขึ้นรถ</w:t>
            </w:r>
          </w:p>
          <w:p w14:paraId="42D09147" w14:textId="67266FBA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ระบบทำการค้นหาตำแหน่งจาก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GPS</w:t>
            </w:r>
          </w:p>
          <w:p w14:paraId="566222C3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  <w:cs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ระบบทำการค้นหาข้อมูลตำแหน่งจาก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GPS </w:t>
            </w:r>
          </w:p>
          <w:p w14:paraId="0DDC881B" w14:textId="77777777" w:rsidR="00197DF1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ระบบคืนค่าข้อมูลตำแหน่ง</w:t>
            </w:r>
          </w:p>
          <w:p w14:paraId="605E318C" w14:textId="194BC26A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</w:p>
          <w:p w14:paraId="189FBB7A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ระบบแสดงผลการค้นหาที่สมบูรณ์</w:t>
            </w:r>
          </w:p>
          <w:p w14:paraId="42E7F536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57B6F3CE" w14:textId="3D6A0B33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20B401DA" w14:textId="7E446509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4B7BDC5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3.1</w:t>
            </w:r>
            <w:r>
              <w:rPr>
                <w:rFonts w:ascii="TH SarabunPSK" w:hAnsi="TH SarabunPSK" w:cs="TH SarabunPSK" w:hint="cs"/>
                <w:sz w:val="28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 – ในกรณีที่หาตำแหน่งไม่เจอระบบจะแสดงข้อความ </w:t>
            </w:r>
            <w:r w:rsidRPr="009F1F59">
              <w:rPr>
                <w:rFonts w:ascii="TH SarabunPSK" w:hAnsi="TH SarabunPSK" w:cs="TH SarabunPSK"/>
                <w:sz w:val="28"/>
              </w:rPr>
              <w:t>“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ไม่ทราบตำแหน่งรถรับส่ง</w:t>
            </w:r>
            <w:r w:rsidRPr="009F1F59">
              <w:rPr>
                <w:rFonts w:ascii="TH SarabunPSK" w:hAnsi="TH SarabunPSK" w:cs="TH SarabunPSK"/>
                <w:sz w:val="28"/>
              </w:rPr>
              <w:t>”</w:t>
            </w:r>
          </w:p>
          <w:p w14:paraId="07F8038A" w14:textId="77777777" w:rsidR="00197DF1" w:rsidRPr="009850F8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97" w:type="dxa"/>
          </w:tcPr>
          <w:p w14:paraId="50AC77DC" w14:textId="6708B677" w:rsidR="00197DF1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850F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3172" behindDoc="0" locked="0" layoutInCell="1" allowOverlap="1" wp14:anchorId="5F170F03" wp14:editId="52B078DD">
                      <wp:simplePos x="0" y="0"/>
                      <wp:positionH relativeFrom="column">
                        <wp:posOffset>-2222</wp:posOffset>
                      </wp:positionH>
                      <wp:positionV relativeFrom="paragraph">
                        <wp:posOffset>953</wp:posOffset>
                      </wp:positionV>
                      <wp:extent cx="3476625" cy="4009071"/>
                      <wp:effectExtent l="0" t="0" r="9525" b="29845"/>
                      <wp:wrapNone/>
                      <wp:docPr id="5079" name="Group 8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76625" cy="4009071"/>
                                <a:chOff x="0" y="0"/>
                                <a:chExt cx="5027647" cy="5319713"/>
                              </a:xfrm>
                            </wpg:grpSpPr>
                            <wps:wsp>
                              <wps:cNvPr id="5080" name="Rectangle 50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18966"/>
                                  <a:ext cx="538417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E2FED1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81" name="Line 6"/>
                              <wps:cNvCnPr/>
                              <wps:spPr bwMode="auto">
                                <a:xfrm>
                                  <a:off x="271463" y="1039812"/>
                                  <a:ext cx="0" cy="42799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082" name="Group 50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3" y="171450"/>
                                  <a:ext cx="328613" cy="454025"/>
                                  <a:chOff x="106363" y="171450"/>
                                  <a:chExt cx="207" cy="286"/>
                                </a:xfrm>
                              </wpg:grpSpPr>
                              <wps:wsp>
                                <wps:cNvPr id="5083" name="Oval 50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1714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84" name="Line 8"/>
                                <wps:cNvCnPr/>
                                <wps:spPr bwMode="auto">
                                  <a:xfrm>
                                    <a:off x="106467" y="171543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5" name="Line 9"/>
                                <wps:cNvCnPr/>
                                <wps:spPr bwMode="auto">
                                  <a:xfrm>
                                    <a:off x="106392" y="171568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6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171632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087" name="Group 50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3" y="171450"/>
                                  <a:ext cx="328613" cy="454025"/>
                                  <a:chOff x="106363" y="171450"/>
                                  <a:chExt cx="207" cy="286"/>
                                </a:xfrm>
                              </wpg:grpSpPr>
                              <wps:wsp>
                                <wps:cNvPr id="5088" name="Oval 50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1714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89" name="Line 13"/>
                                <wps:cNvCnPr/>
                                <wps:spPr bwMode="auto">
                                  <a:xfrm>
                                    <a:off x="106467" y="171543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0" name="Line 14"/>
                                <wps:cNvCnPr/>
                                <wps:spPr bwMode="auto">
                                  <a:xfrm>
                                    <a:off x="106392" y="171568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171632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092" name="Rectangle 50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18966"/>
                                  <a:ext cx="538417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566986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93" name="Rectangle 50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094" name="Rectangle 50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096" name="Line 21"/>
                              <wps:cNvCnPr/>
                              <wps:spPr bwMode="auto">
                                <a:xfrm>
                                  <a:off x="1438275" y="1027112"/>
                                  <a:ext cx="0" cy="4292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097" name="Group 50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9663" y="185737"/>
                                  <a:ext cx="661988" cy="430213"/>
                                  <a:chOff x="1109663" y="185737"/>
                                  <a:chExt cx="417" cy="271"/>
                                </a:xfrm>
                              </wpg:grpSpPr>
                              <wps:wsp>
                                <wps:cNvPr id="5098" name="Oval 50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9802" y="185737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99" name="Line 23"/>
                                <wps:cNvCnPr/>
                                <wps:spPr bwMode="auto">
                                  <a:xfrm>
                                    <a:off x="1109663" y="185801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00" name="Line 24"/>
                                <wps:cNvCnPr/>
                                <wps:spPr bwMode="auto">
                                  <a:xfrm>
                                    <a:off x="1109664" y="185873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101" name="Group 51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9663" y="185737"/>
                                  <a:ext cx="661988" cy="430213"/>
                                  <a:chOff x="1109663" y="185737"/>
                                  <a:chExt cx="417" cy="271"/>
                                </a:xfrm>
                              </wpg:grpSpPr>
                              <wps:wsp>
                                <wps:cNvPr id="5102" name="Oval 51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9802" y="185737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03" name="Line 27"/>
                                <wps:cNvCnPr/>
                                <wps:spPr bwMode="auto">
                                  <a:xfrm>
                                    <a:off x="1109663" y="185801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04" name="Line 28"/>
                                <wps:cNvCnPr/>
                                <wps:spPr bwMode="auto">
                                  <a:xfrm>
                                    <a:off x="1109664" y="185873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105" name="Rectangle 51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9319" y="745646"/>
                                  <a:ext cx="1879525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AC13C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ViewSchoolBusLocationPage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06" name="Rectangle 51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07" name="Rectangle 51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743075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08" name="Rectangle 51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09" name="Rectangle 51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0" name="Rectangle 51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216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1" name="Rectangle 51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1743075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2" name="Rectangle 5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3" name="Rectangle 51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5413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14" name="Rectangle 5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2565" y="557082"/>
                                  <a:ext cx="6572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801E3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16" name="Line 41"/>
                              <wps:cNvCnPr/>
                              <wps:spPr bwMode="auto">
                                <a:xfrm>
                                  <a:off x="3232150" y="877887"/>
                                  <a:ext cx="0" cy="44418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17" name="Group 51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13075" y="0"/>
                                  <a:ext cx="441325" cy="461963"/>
                                  <a:chOff x="3013075" y="0"/>
                                  <a:chExt cx="278" cy="291"/>
                                </a:xfrm>
                              </wpg:grpSpPr>
                              <wps:wsp>
                                <wps:cNvPr id="5118" name="Oval 51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13075" y="22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19" name="Line 43"/>
                                <wps:cNvCnPr/>
                                <wps:spPr bwMode="auto">
                                  <a:xfrm flipH="1">
                                    <a:off x="3013185" y="0"/>
                                    <a:ext cx="61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0" name="Line 44"/>
                                <wps:cNvCnPr/>
                                <wps:spPr bwMode="auto">
                                  <a:xfrm flipH="1" flipV="1">
                                    <a:off x="3013186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121" name="Group 5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13075" y="0"/>
                                  <a:ext cx="441325" cy="461963"/>
                                  <a:chOff x="3013075" y="0"/>
                                  <a:chExt cx="278" cy="291"/>
                                </a:xfrm>
                              </wpg:grpSpPr>
                              <wps:wsp>
                                <wps:cNvPr id="5122" name="Oval 51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13075" y="22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23" name="Line 47"/>
                                <wps:cNvCnPr/>
                                <wps:spPr bwMode="auto">
                                  <a:xfrm flipH="1">
                                    <a:off x="3013185" y="0"/>
                                    <a:ext cx="61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4" name="Line 48"/>
                                <wps:cNvCnPr/>
                                <wps:spPr bwMode="auto">
                                  <a:xfrm flipH="1" flipV="1">
                                    <a:off x="3013186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125" name="Rectangle 51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2565" y="557082"/>
                                  <a:ext cx="6572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7CE1A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26" name="Rectangle 5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5614" y="644522"/>
                                  <a:ext cx="1552953" cy="3952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90EDAF" w14:textId="77777777" w:rsidR="004852C6" w:rsidRDefault="00197DF1" w:rsidP="004852C6">
                                    <w:pPr>
                                      <w:kinsoku w:val="0"/>
                                      <w:overflowPunct w:val="0"/>
                                      <w:spacing w:after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ViewSchoolBusLocation</w:t>
                                    </w:r>
                                    <w:proofErr w:type="spellEnd"/>
                                  </w:p>
                                  <w:p w14:paraId="78E92398" w14:textId="48723610" w:rsidR="00197DF1" w:rsidRDefault="00197DF1" w:rsidP="004852C6">
                                    <w:pPr>
                                      <w:kinsoku w:val="0"/>
                                      <w:overflowPunct w:val="0"/>
                                      <w:spacing w:after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27" name="Rectangle 51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1743075"/>
                                  <a:ext cx="79375" cy="141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28" name="Rectangle 5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29" name="Rectangle 5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0" name="Rectangle 5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1743075"/>
                                  <a:ext cx="79375" cy="141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1" name="Rectangle 5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3475037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2" name="Rectangle 5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7700" y="47720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33" name="Rectangle 5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7816" y="691987"/>
                                  <a:ext cx="73474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07885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4" name="Line 59"/>
                              <wps:cNvCnPr/>
                              <wps:spPr bwMode="auto">
                                <a:xfrm>
                                  <a:off x="4570413" y="1012825"/>
                                  <a:ext cx="0" cy="43068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35" name="Group 5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6900" y="144462"/>
                                  <a:ext cx="328613" cy="452438"/>
                                  <a:chOff x="4406900" y="144462"/>
                                  <a:chExt cx="207" cy="285"/>
                                </a:xfrm>
                              </wpg:grpSpPr>
                              <wps:wsp>
                                <wps:cNvPr id="5136" name="Oval 5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06958" y="144462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37" name="Line 61"/>
                                <wps:cNvCnPr/>
                                <wps:spPr bwMode="auto">
                                  <a:xfrm>
                                    <a:off x="4407003" y="144555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8" name="Line 62"/>
                                <wps:cNvCnPr/>
                                <wps:spPr bwMode="auto">
                                  <a:xfrm>
                                    <a:off x="4406928" y="144580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9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06900" y="144644"/>
                                    <a:ext cx="207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140" name="Group 51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6900" y="144462"/>
                                  <a:ext cx="328613" cy="452438"/>
                                  <a:chOff x="4406900" y="144462"/>
                                  <a:chExt cx="207" cy="285"/>
                                </a:xfrm>
                              </wpg:grpSpPr>
                              <wps:wsp>
                                <wps:cNvPr id="5141" name="Oval 51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06958" y="144462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42" name="Line 66"/>
                                <wps:cNvCnPr/>
                                <wps:spPr bwMode="auto">
                                  <a:xfrm>
                                    <a:off x="4407003" y="144555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43" name="Line 67"/>
                                <wps:cNvCnPr/>
                                <wps:spPr bwMode="auto">
                                  <a:xfrm>
                                    <a:off x="4406928" y="144580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44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06900" y="144644"/>
                                    <a:ext cx="207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145" name="Rectangle 5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7815" y="691987"/>
                                  <a:ext cx="734742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0535E8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46" name="Rectangle 51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5963" y="2549525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47" name="Rectangle 51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5963" y="2549525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48" name="Line 73"/>
                              <wps:cNvCnPr/>
                              <wps:spPr bwMode="auto">
                                <a:xfrm>
                                  <a:off x="317500" y="1214437"/>
                                  <a:ext cx="10731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49" name="Line 74"/>
                              <wps:cNvCnPr/>
                              <wps:spPr bwMode="auto">
                                <a:xfrm flipH="1">
                                  <a:off x="1281113" y="121443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0" name="Line 75"/>
                              <wps:cNvCnPr/>
                              <wps:spPr bwMode="auto">
                                <a:xfrm flipH="1" flipV="1">
                                  <a:off x="1281113" y="116840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1" name="Rectangle 5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9303" y="1002981"/>
                                  <a:ext cx="858851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F2051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52" name="Line 77"/>
                              <wps:cNvCnPr/>
                              <wps:spPr bwMode="auto">
                                <a:xfrm>
                                  <a:off x="1484313" y="1741487"/>
                                  <a:ext cx="1698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3" name="Line 78"/>
                              <wps:cNvCnPr/>
                              <wps:spPr bwMode="auto">
                                <a:xfrm flipH="1">
                                  <a:off x="3073400" y="174148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4" name="Line 79"/>
                              <wps:cNvCnPr/>
                              <wps:spPr bwMode="auto">
                                <a:xfrm flipH="1" flipV="1">
                                  <a:off x="3073400" y="1697037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5" name="Rectangle 5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2731" y="1531213"/>
                                  <a:ext cx="1329970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BAD88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getSchoolBusLocation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56" name="Line 81"/>
                              <wps:cNvCnPr/>
                              <wps:spPr bwMode="auto">
                                <a:xfrm>
                                  <a:off x="3281363" y="2111375"/>
                                  <a:ext cx="457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7" name="Line 82"/>
                              <wps:cNvCnPr/>
                              <wps:spPr bwMode="auto">
                                <a:xfrm>
                                  <a:off x="3738563" y="2111375"/>
                                  <a:ext cx="0" cy="92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8" name="Line 83"/>
                              <wps:cNvCnPr/>
                              <wps:spPr bwMode="auto">
                                <a:xfrm flipH="1">
                                  <a:off x="3284538" y="2203450"/>
                                  <a:ext cx="454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9" name="Line 84"/>
                              <wps:cNvCnPr/>
                              <wps:spPr bwMode="auto">
                                <a:xfrm>
                                  <a:off x="3284538" y="220345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0" name="Line 85"/>
                              <wps:cNvCnPr/>
                              <wps:spPr bwMode="auto">
                                <a:xfrm flipV="1">
                                  <a:off x="3284538" y="21574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1" name="Rectangle 51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6800" y="1899637"/>
                                  <a:ext cx="1449155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11158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getSchoolBusLocation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62" name="Line 87"/>
                              <wps:cNvCnPr/>
                              <wps:spPr bwMode="auto">
                                <a:xfrm>
                                  <a:off x="3278188" y="2547937"/>
                                  <a:ext cx="1244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3" name="Line 88"/>
                              <wps:cNvCnPr/>
                              <wps:spPr bwMode="auto">
                                <a:xfrm flipH="1">
                                  <a:off x="4411663" y="2547937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4" name="Line 89"/>
                              <wps:cNvCnPr/>
                              <wps:spPr bwMode="auto">
                                <a:xfrm flipH="1" flipV="1">
                                  <a:off x="4411663" y="2501900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5" name="Rectangle 51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0333" y="2318421"/>
                                  <a:ext cx="1637314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7379CA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query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SchoolBusLocation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66" name="Line 91"/>
                              <wps:cNvCnPr/>
                              <wps:spPr bwMode="auto">
                                <a:xfrm flipH="1">
                                  <a:off x="3281363" y="2868612"/>
                                  <a:ext cx="12414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7" name="Line 92"/>
                              <wps:cNvCnPr/>
                              <wps:spPr bwMode="auto">
                                <a:xfrm>
                                  <a:off x="3281363" y="28686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8" name="Line 93"/>
                              <wps:cNvCnPr/>
                              <wps:spPr bwMode="auto">
                                <a:xfrm flipV="1">
                                  <a:off x="3281363" y="282257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9" name="Rectangle 51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6609" y="2656637"/>
                                  <a:ext cx="971988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14187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70" name="Line 95"/>
                              <wps:cNvCnPr/>
                              <wps:spPr bwMode="auto">
                                <a:xfrm flipH="1">
                                  <a:off x="1487488" y="3473450"/>
                                  <a:ext cx="1695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1" name="Line 96"/>
                              <wps:cNvCnPr/>
                              <wps:spPr bwMode="auto">
                                <a:xfrm>
                                  <a:off x="1487488" y="3473450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2" name="Line 97"/>
                              <wps:cNvCnPr/>
                              <wps:spPr bwMode="auto">
                                <a:xfrm flipV="1">
                                  <a:off x="1487488" y="34274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3" name="Rectangle 5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10907" y="3261282"/>
                                  <a:ext cx="1162235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FC7902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location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74" name="Line 99"/>
                              <wps:cNvCnPr/>
                              <wps:spPr bwMode="auto">
                                <a:xfrm flipH="1">
                                  <a:off x="1487488" y="4770437"/>
                                  <a:ext cx="1695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5" name="Line 100"/>
                              <wps:cNvCnPr/>
                              <wps:spPr bwMode="auto">
                                <a:xfrm>
                                  <a:off x="1487488" y="477043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6" name="Line 101"/>
                              <wps:cNvCnPr/>
                              <wps:spPr bwMode="auto">
                                <a:xfrm flipV="1">
                                  <a:off x="1487488" y="472440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7" name="Rectangle 5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4087" y="4518546"/>
                                  <a:ext cx="2210123" cy="281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BB166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show message Location not found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5F170F03" id="Group 842" o:spid="_x0000_s2389" style="position:absolute;margin-left:-.15pt;margin-top:.1pt;width:273.75pt;height:315.65pt;z-index:251653172;mso-width-relative:margin" coordsize="50276,53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">
                      <v:rect id="Rectangle 5080" o:spid="_x0000_s2390" style="position:absolute;top:7189;width:5384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dVZ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px3VWcMAAADdAAAADwAA&#10;AAAAAAAAAAAAAAAHAgAAZHJzL2Rvd25yZXYueG1sUEsFBgAAAAADAAMAtwAAAPcCAAAAAA==&#10;" filled="f" stroked="f">
                        <v:textbox inset="0,0,0,0">
                          <w:txbxContent>
                            <w:p w14:paraId="3EE2FED1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line id="Line 6" o:spid="_x0000_s2391" style="position:absolute;visibility:visible;mso-wrap-style:square" from="2714,10398" to="2714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" strokeweight="1.5pt">
                        <v:stroke dashstyle="3 1"/>
                      </v:line>
                      <v:group id="Group 5082" o:spid="_x0000_s2392" style="position:absolute;left:1063;top:1714;width:3286;height:4540" coordorigin="106363,171450" coordsize="207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">
                        <v:oval id="Oval 5083" o:spid="_x0000_s2393" style="position:absolute;left:106422;top:1714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" filled="f" strokecolor="#903" strokeweight="1.5pt"/>
                        <v:line id="Line 8" o:spid="_x0000_s2394" style="position:absolute;visibility:visible;mso-wrap-style:square" from="106467,171543" to="106467,171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" strokecolor="#903" strokeweight="1.5pt"/>
                        <v:line id="Line 9" o:spid="_x0000_s2395" style="position:absolute;visibility:visible;mso-wrap-style:square" from="106392,171568" to="106542,171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" strokecolor="#903" strokeweight="1.5pt"/>
                        <v:shape id="Freeform 10" o:spid="_x0000_s2396" style="position:absolute;left:106363;top:171632;width:207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group id="Group 5087" o:spid="_x0000_s2397" style="position:absolute;left:1063;top:1714;width:3286;height:4540" coordorigin="106363,171450" coordsize="207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Y7HxgAAAN0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nE0m8LzTXgCcvkAAAD//wMAUEsBAi0AFAAGAAgAAAAhANvh9svuAAAAhQEAABMAAAAAAAAA&#10;AAAAAAAAAAAAAFtDb250ZW50X1R5cGVzXS54bWxQSwECLQAUAAYACAAAACEAWvQsW78AAAAVAQAA&#10;CwAAAAAAAAAAAAAAAAAfAQAAX3JlbHMvLnJlbHNQSwECLQAUAAYACAAAACEA7sWOx8YAAADdAAAA&#10;DwAAAAAAAAAAAAAAAAAHAgAAZHJzL2Rvd25yZXYueG1sUEsFBgAAAAADAAMAtwAAAPoCAAAAAA==&#10;">
                        <v:oval id="Oval 5088" o:spid="_x0000_s2398" style="position:absolute;left:106422;top:1714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" filled="f" strokecolor="#903" strokeweight="1.5pt"/>
                        <v:line id="Line 13" o:spid="_x0000_s2399" style="position:absolute;visibility:visible;mso-wrap-style:square" from="106467,171543" to="106467,171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" strokecolor="#903" strokeweight="1.5pt"/>
                        <v:line id="Line 14" o:spid="_x0000_s2400" style="position:absolute;visibility:visible;mso-wrap-style:square" from="106392,171568" to="106542,171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" strokecolor="#903" strokeweight="1.5pt"/>
                        <v:shape id="Freeform 15" o:spid="_x0000_s2401" style="position:absolute;left:106363;top:171632;width:207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rect id="Rectangle 5092" o:spid="_x0000_s2402" style="position:absolute;top:7189;width:5384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nho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C9WnhoxQAAAN0AAAAP&#10;AAAAAAAAAAAAAAAAAAcCAABkcnMvZG93bnJldi54bWxQSwUGAAAAAAMAAwC3AAAA+QIAAAAA&#10;" filled="f" stroked="f">
                        <v:textbox inset="0,0,0,0">
                          <w:txbxContent>
                            <w:p w14:paraId="25566986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rect id="Rectangle 5093" o:spid="_x0000_s2403" style="position:absolute;left:2270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" strokecolor="#903" strokeweight="1.5pt"/>
                      <v:rect id="Rectangle 5094" o:spid="_x0000_s2404" style="position:absolute;left:2270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" strokecolor="#903" strokeweight="1.5pt"/>
                      <v:line id="Line 21" o:spid="_x0000_s2405" style="position:absolute;visibility:visible;mso-wrap-style:square" from="14382,10271" to="14382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" strokeweight="1.5pt">
                        <v:stroke dashstyle="3 1"/>
                      </v:line>
                      <v:group id="Group 5097" o:spid="_x0000_s2406" style="position:absolute;left:11096;top:1857;width:6620;height:4302" coordorigin="11096,1857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Bga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nE0/YTHm/AE5PwOAAD//wMAUEsBAi0AFAAGAAgAAAAhANvh9svuAAAAhQEAABMAAAAAAAAA&#10;AAAAAAAAAAAAAFtDb250ZW50X1R5cGVzXS54bWxQSwECLQAUAAYACAAAACEAWvQsW78AAAAVAQAA&#10;CwAAAAAAAAAAAAAAAAAfAQAAX3JlbHMvLnJlbHNQSwECLQAUAAYACAAAACEAaxwYGsYAAADdAAAA&#10;DwAAAAAAAAAAAAAAAAAHAgAAZHJzL2Rvd25yZXYueG1sUEsFBgAAAAADAAMAtwAAAPoCAAAAAA==&#10;">
                        <v:oval id="Oval 5098" o:spid="_x0000_s2407" style="position:absolute;left:11098;top:1857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" fillcolor="#ffc" strokecolor="#1f1a17" strokeweight="1.5pt"/>
                        <v:line id="Line 23" o:spid="_x0000_s2408" style="position:absolute;visibility:visible;mso-wrap-style:square" from="11096,1858" to="11096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" strokecolor="#1f1a17" strokeweight="1.5pt"/>
                        <v:line id="Line 24" o:spid="_x0000_s2409" style="position:absolute;visibility:visible;mso-wrap-style:square" from="11096,1858" to="11098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" strokecolor="#1f1a17" strokeweight="1.5pt"/>
                      </v:group>
                      <v:group id="Group 5101" o:spid="_x0000_s2410" style="position:absolute;left:11096;top:1857;width:6620;height:4302" coordorigin="11096,1857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r/vxQAAAN0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">
                        <v:oval id="Oval 5102" o:spid="_x0000_s2411" style="position:absolute;left:11098;top:1857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" fillcolor="#ffc" strokecolor="#1f1a17" strokeweight="1.5pt"/>
                        <v:line id="Line 27" o:spid="_x0000_s2412" style="position:absolute;visibility:visible;mso-wrap-style:square" from="11096,1858" to="11096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" strokecolor="#1f1a17" strokeweight="1.5pt"/>
                        <v:line id="Line 28" o:spid="_x0000_s2413" style="position:absolute;visibility:visible;mso-wrap-style:square" from="11096,1858" to="11098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" strokecolor="#1f1a17" strokeweight="1.5pt"/>
                      </v:group>
                      <v:rect id="Rectangle 5105" o:spid="_x0000_s2414" style="position:absolute;left:5793;top:7456;width:18795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HoGxQAAAN0AAAAPAAAAZHJzL2Rvd25yZXYueG1sRI9Bi8Iw&#10;FITvwv6H8Bb2pqkLil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sWHoGxQAAAN0AAAAP&#10;AAAAAAAAAAAAAAAAAAcCAABkcnMvZG93bnJldi54bWxQSwUGAAAAAAMAAwC3AAAA+QIAAAAA&#10;" filled="f" stroked="f">
                        <v:textbox inset="0,0,0,0">
                          <w:txbxContent>
                            <w:p w14:paraId="4BAC13C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ViewSchoolBusLocationPage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106" o:spid="_x0000_s2415" style="position:absolute;left:13954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" strokecolor="#903" strokeweight="1.5pt"/>
                      <v:rect id="Rectangle 5107" o:spid="_x0000_s2416" style="position:absolute;left:13954;top:17430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" strokecolor="#903" strokeweight="1.5pt"/>
                      <v:rect id="Rectangle 5108" o:spid="_x0000_s2417" style="position:absolute;left:13954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" strokecolor="#903" strokeweight="1.5pt"/>
                      <v:rect id="Rectangle 5109" o:spid="_x0000_s2418" style="position:absolute;left:13954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" strokecolor="#903" strokeweight="1.5pt"/>
                      <v:rect id="Rectangle 5110" o:spid="_x0000_s2419" style="position:absolute;left:13954;top:1216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" strokecolor="#903" strokeweight="1.5pt"/>
                      <v:rect id="Rectangle 5111" o:spid="_x0000_s2420" style="position:absolute;left:13954;top:17430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" strokecolor="#903" strokeweight="1.5pt"/>
                      <v:rect id="Rectangle 5112" o:spid="_x0000_s2421" style="position:absolute;left:13954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" strokecolor="#903" strokeweight="1.5pt"/>
                      <v:rect id="Rectangle 5113" o:spid="_x0000_s2422" style="position:absolute;left:13954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IT5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8JamY7i/iU8AZ38AAAD//wMAUEsBAi0AFAAGAAgAAAAhANvh9svuAAAAhQEAABMAAAAAAAAA&#10;AAAAAAAAAAAAAFtDb250ZW50X1R5cGVzXS54bWxQSwECLQAUAAYACAAAACEAWvQsW78AAAAVAQAA&#10;CwAAAAAAAAAAAAAAAAAfAQAAX3JlbHMvLnJlbHNQSwECLQAUAAYACAAAACEANZyE+cYAAADdAAAA&#10;DwAAAAAAAAAAAAAAAAAHAgAAZHJzL2Rvd25yZXYueG1sUEsFBgAAAAADAAMAtwAAAPoCAAAAAA==&#10;" strokecolor="#903" strokeweight="1.5pt"/>
                      <v:rect id="Rectangle 5114" o:spid="_x0000_s2423" style="position:absolute;left:31725;top:5570;width:65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lA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Rs1JQMYAAADdAAAA&#10;DwAAAAAAAAAAAAAAAAAHAgAAZHJzL2Rvd25yZXYueG1sUEsFBgAAAAADAAMAtwAAAPoCAAAAAA==&#10;" filled="f" stroked="f">
                        <v:textbox inset="0,0,0,0">
                          <w:txbxContent>
                            <w:p w14:paraId="23801E3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line id="Line 41" o:spid="_x0000_s2424" style="position:absolute;visibility:visible;mso-wrap-style:square" from="32321,8778" to="32321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" strokeweight="1.5pt">
                        <v:stroke dashstyle="3 1"/>
                      </v:line>
                      <v:group id="Group 5117" o:spid="_x0000_s2425" style="position:absolute;left:30130;width:4414;height:4619" coordorigin="30130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">
                        <v:oval id="Oval 5118" o:spid="_x0000_s2426" style="position:absolute;left:3013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" fillcolor="#ffc" strokecolor="#1f1a17" strokeweight="1.5pt"/>
                        <v:line id="Line 43" o:spid="_x0000_s2427" style="position:absolute;flip:x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" strokecolor="#1f1a17" strokeweight="1.5pt"/>
                        <v:line id="Line 44" o:spid="_x0000_s2428" style="position:absolute;flip:x y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" strokecolor="#1f1a17" strokeweight="1.5pt"/>
                      </v:group>
                      <v:group id="Group 5121" o:spid="_x0000_s2429" style="position:absolute;left:30130;width:4414;height:4619" coordorigin="30130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">
                        <v:oval id="Oval 5122" o:spid="_x0000_s2430" style="position:absolute;left:3013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" fillcolor="#ffc" strokecolor="#1f1a17" strokeweight="1.5pt"/>
                        <v:line id="Line 47" o:spid="_x0000_s2431" style="position:absolute;flip:x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" strokecolor="#1f1a17" strokeweight="1.5pt"/>
                        <v:line id="Line 48" o:spid="_x0000_s2432" style="position:absolute;flip:x y;visibility:visible;mso-wrap-style:square" from="30131,0" to="3013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" strokecolor="#1f1a17" strokeweight="1.5pt"/>
                      </v:group>
                      <v:rect id="Rectangle 5125" o:spid="_x0000_s2433" style="position:absolute;left:31725;top:5570;width:65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SZm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OftJmbHAAAA3QAA&#10;AA8AAAAAAAAAAAAAAAAABwIAAGRycy9kb3ducmV2LnhtbFBLBQYAAAAAAwADALcAAAD7AgAAAAA=&#10;" filled="f" stroked="f">
                        <v:textbox inset="0,0,0,0">
                          <w:txbxContent>
                            <w:p w14:paraId="537CE1A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5126" o:spid="_x0000_s2434" style="position:absolute;left:24756;top:6445;width:15529;height:3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7gR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Fz+4EcYAAADdAAAA&#10;DwAAAAAAAAAAAAAAAAAHAgAAZHJzL2Rvd25yZXYueG1sUEsFBgAAAAADAAMAtwAAAPoCAAAAAA==&#10;" filled="f" stroked="f">
                        <v:textbox inset="0,0,0,0">
                          <w:txbxContent>
                            <w:p w14:paraId="6090EDAF" w14:textId="77777777" w:rsidR="004852C6" w:rsidRDefault="00197DF1" w:rsidP="004852C6">
                              <w:pPr>
                                <w:kinsoku w:val="0"/>
                                <w:overflowPunct w:val="0"/>
                                <w:spacing w:after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ViewSchoolBusLocation</w:t>
                              </w:r>
                              <w:proofErr w:type="spellEnd"/>
                            </w:p>
                            <w:p w14:paraId="78E92398" w14:textId="48723610" w:rsidR="00197DF1" w:rsidRDefault="00197DF1" w:rsidP="004852C6">
                              <w:pPr>
                                <w:kinsoku w:val="0"/>
                                <w:overflowPunct w:val="0"/>
                                <w:spacing w:after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5127" o:spid="_x0000_s2435" style="position:absolute;left:31877;top:17430;width:793;height:14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" strokecolor="#903" strokeweight="1.5pt"/>
                      <v:rect id="Rectangle 5128" o:spid="_x0000_s2436" style="position:absolute;left:31877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" strokecolor="#903" strokeweight="1.5pt"/>
                      <v:rect id="Rectangle 5129" o:spid="_x0000_s2437" style="position:absolute;left:31877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" strokecolor="#903" strokeweight="1.5pt"/>
                      <v:rect id="Rectangle 5130" o:spid="_x0000_s2438" style="position:absolute;left:31877;top:17430;width:793;height:14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" strokecolor="#903" strokeweight="1.5pt"/>
                      <v:rect id="Rectangle 5131" o:spid="_x0000_s2439" style="position:absolute;left:31877;top:3475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+N1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8JaOU7i/iU8AZ38AAAD//wMAUEsBAi0AFAAGAAgAAAAhANvh9svuAAAAhQEAABMAAAAAAAAA&#10;AAAAAAAAAAAAAFtDb250ZW50X1R5cGVzXS54bWxQSwECLQAUAAYACAAAACEAWvQsW78AAAAVAQAA&#10;CwAAAAAAAAAAAAAAAAAfAQAAX3JlbHMvLnJlbHNQSwECLQAUAAYACAAAACEA4bfjdcYAAADdAAAA&#10;DwAAAAAAAAAAAAAAAAAHAgAAZHJzL2Rvd25yZXYueG1sUEsFBgAAAAADAAMAtwAAAPoCAAAAAA==&#10;" strokecolor="#903" strokeweight="1.5pt"/>
                      <v:rect id="Rectangle 5132" o:spid="_x0000_s2440" style="position:absolute;left:31877;top:47720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" strokecolor="#903" strokeweight="1.5pt"/>
                      <v:rect id="Rectangle 5133" o:spid="_x0000_s2441" style="position:absolute;left:41978;top:6919;width:734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Y1U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uDAbzehCcg508AAAD//wMAUEsBAi0AFAAGAAgAAAAhANvh9svuAAAAhQEAABMAAAAAAAAA&#10;AAAAAAAAAAAAAFtDb250ZW50X1R5cGVzXS54bWxQSwECLQAUAAYACAAAACEAWvQsW78AAAAVAQAA&#10;CwAAAAAAAAAAAAAAAAAfAQAAX3JlbHMvLnJlbHNQSwECLQAUAAYACAAAACEAgpGNVMYAAADdAAAA&#10;DwAAAAAAAAAAAAAAAAAHAgAAZHJzL2Rvd25yZXYueG1sUEsFBgAAAAADAAMAtwAAAPoCAAAAAA==&#10;" filled="f" stroked="f">
                        <v:textbox inset="0,0,0,0">
                          <w:txbxContent>
                            <w:p w14:paraId="2307885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59" o:spid="_x0000_s2442" style="position:absolute;visibility:visible;mso-wrap-style:square" from="45704,10128" to="45704,53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" strokeweight="1.5pt">
                        <v:stroke dashstyle="3 1"/>
                      </v:line>
                      <v:group id="Group 5135" o:spid="_x0000_s2443" style="position:absolute;left:44069;top:1444;width:3286;height:4525" coordorigin="44069,144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XNR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">
                        <v:oval id="Oval 5136" o:spid="_x0000_s2444" style="position:absolute;left:44069;top:144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" filled="f" strokecolor="#903" strokeweight="1.5pt"/>
                        <v:line id="Line 61" o:spid="_x0000_s2445" style="position:absolute;visibility:visible;mso-wrap-style:square" from="44070,1445" to="44070,1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" strokecolor="#903" strokeweight="1.5pt"/>
                        <v:line id="Line 62" o:spid="_x0000_s2446" style="position:absolute;visibility:visible;mso-wrap-style:square" from="44069,1445" to="44070,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" strokecolor="#903" strokeweight="1.5pt"/>
                        <v:shape id="Freeform 63" o:spid="_x0000_s2447" style="position:absolute;left:44069;top:144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" path="m,54l54,r54,54e" filled="f" strokecolor="#903" strokeweight="1.5pt">
                          <v:path arrowok="t" o:connecttype="custom" o:connectlocs="0,103;104,0;207,103" o:connectangles="0,0,0"/>
                        </v:shape>
                      </v:group>
                      <v:group id="Group 5140" o:spid="_x0000_s2448" style="position:absolute;left:44069;top:1444;width:3286;height:4525" coordorigin="44069,144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KO0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ONJ2B/ehCcgF08AAAD//wMAUEsBAi0AFAAGAAgAAAAhANvh9svuAAAAhQEAABMAAAAAAAAAAAAA&#10;AAAAAAAAAFtDb250ZW50X1R5cGVzXS54bWxQSwECLQAUAAYACAAAACEAWvQsW78AAAAVAQAACwAA&#10;AAAAAAAAAAAAAAAfAQAAX3JlbHMvLnJlbHNQSwECLQAUAAYACAAAACEA7HSjtMMAAADdAAAADwAA&#10;AAAAAAAAAAAAAAAHAgAAZHJzL2Rvd25yZXYueG1sUEsFBgAAAAADAAMAtwAAAPcCAAAAAA==&#10;">
                        <v:oval id="Oval 5141" o:spid="_x0000_s2449" style="position:absolute;left:44069;top:144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" filled="f" strokecolor="#903" strokeweight="1.5pt"/>
                        <v:line id="Line 66" o:spid="_x0000_s2450" style="position:absolute;visibility:visible;mso-wrap-style:square" from="44070,1445" to="44070,1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" strokecolor="#903" strokeweight="1.5pt"/>
                        <v:line id="Line 67" o:spid="_x0000_s2451" style="position:absolute;visibility:visible;mso-wrap-style:square" from="44069,1445" to="44070,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" strokecolor="#903" strokeweight="1.5pt"/>
                        <v:shape id="Freeform 68" o:spid="_x0000_s2452" style="position:absolute;left:44069;top:144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" path="m,54l54,r54,54e" filled="f" strokecolor="#903" strokeweight="1.5pt">
                          <v:path arrowok="t" o:connecttype="custom" o:connectlocs="0,103;104,0;207,103" o:connectangles="0,0,0"/>
                        </v:shape>
                      </v:group>
                      <v:rect id="Rectangle 5145" o:spid="_x0000_s2453" style="position:absolute;left:41978;top:6919;width:7347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sPG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IbzehCcg508AAAD//wMAUEsBAi0AFAAGAAgAAAAhANvh9svuAAAAhQEAABMAAAAAAAAA&#10;AAAAAAAAAAAAAFtDb250ZW50X1R5cGVzXS54bWxQSwECLQAUAAYACAAAACEAWvQsW78AAAAVAQAA&#10;CwAAAAAAAAAAAAAAAAAfAQAAX3JlbHMvLnJlbHNQSwECLQAUAAYACAAAACEAOjLDxsYAAADdAAAA&#10;DwAAAAAAAAAAAAAAAAAHAgAAZHJzL2Rvd25yZXYueG1sUEsFBgAAAAADAAMAtwAAAPoCAAAAAA==&#10;" filled="f" stroked="f">
                        <v:textbox inset="0,0,0,0">
                          <w:txbxContent>
                            <w:p w14:paraId="730535E8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146" o:spid="_x0000_s2454" style="position:absolute;left:45259;top:25495;width:794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" strokecolor="#903" strokeweight="1.5pt"/>
                      <v:rect id="Rectangle 5147" o:spid="_x0000_s2455" style="position:absolute;left:45259;top:25495;width:794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" strokecolor="#903" strokeweight="1.5pt"/>
                      <v:line id="Line 73" o:spid="_x0000_s2456" style="position:absolute;visibility:visible;mso-wrap-style:square" from="3175,12144" to="13906,12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" strokecolor="#903" strokeweight="1.5pt"/>
                      <v:line id="Line 74" o:spid="_x0000_s2457" style="position:absolute;flip:x;visibility:visible;mso-wrap-style:square" from="12811,12144" to="13906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" strokecolor="#903" strokeweight="1.5pt"/>
                      <v:line id="Line 75" o:spid="_x0000_s2458" style="position:absolute;flip:x y;visibility:visible;mso-wrap-style:square" from="12811,11684" to="13906,12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" strokecolor="#903" strokeweight="1.5pt"/>
                      <v:rect id="Rectangle 5151" o:spid="_x0000_s2459" style="position:absolute;left:5793;top:10029;width:8588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FMYxQAAAN0AAAAPAAAAZHJzL2Rvd25yZXYueG1sRI9Pi8Iw&#10;FMTvwn6H8Ba8aVpB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A0FMYxQAAAN0AAAAP&#10;AAAAAAAAAAAAAAAAAAcCAABkcnMvZG93bnJldi54bWxQSwUGAAAAAAMAAwC3AAAA+QIAAAAA&#10;" filled="f" stroked="f">
                        <v:textbox inset="0,0,0,0">
                          <w:txbxContent>
                            <w:p w14:paraId="29F2051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2460" style="position:absolute;visibility:visible;mso-wrap-style:square" from="14843,17414" to="31829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" strokecolor="#903" strokeweight="1.5pt">
                        <v:stroke dashstyle="3 1"/>
                      </v:line>
                      <v:line id="Line 78" o:spid="_x0000_s2461" style="position:absolute;flip:x;visibility:visible;mso-wrap-style:square" from="30734,17414" to="31829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" strokecolor="#903" strokeweight="1.5pt"/>
                      <v:line id="Line 79" o:spid="_x0000_s2462" style="position:absolute;flip:x y;visibility:visible;mso-wrap-style:square" from="30734,16970" to="31829,17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" strokecolor="#903" strokeweight="1.5pt"/>
                      <v:rect id="Rectangle 5155" o:spid="_x0000_s2463" style="position:absolute;left:15427;top:15312;width:13300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1UbxQAAAN0AAAAPAAAAZHJzL2Rvd25yZXYueG1sRI9Pi8Iw&#10;FMTvgt8hPGFvmip0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C/61UbxQAAAN0AAAAP&#10;AAAAAAAAAAAAAAAAAAcCAABkcnMvZG93bnJldi54bWxQSwUGAAAAAAMAAwC3AAAA+QIAAAAA&#10;" filled="f" stroked="f">
                        <v:textbox inset="0,0,0,0">
                          <w:txbxContent>
                            <w:p w14:paraId="44BAD88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getSchoolBusLocation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81" o:spid="_x0000_s2464" style="position:absolute;visibility:visible;mso-wrap-style:square" from="32813,21113" to="37385,21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" strokecolor="#903" strokeweight="1.5pt"/>
                      <v:line id="Line 82" o:spid="_x0000_s2465" style="position:absolute;visibility:visible;mso-wrap-style:square" from="37385,21113" to="37385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" strokecolor="#903" strokeweight="1.5pt"/>
                      <v:line id="Line 83" o:spid="_x0000_s2466" style="position:absolute;flip:x;visibility:visible;mso-wrap-style:square" from="32845,22034" to="37385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" strokecolor="#903" strokeweight="1.5pt"/>
                      <v:line id="Line 84" o:spid="_x0000_s2467" style="position:absolute;visibility:visible;mso-wrap-style:square" from="32845,22034" to="33940,22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" strokecolor="#903" strokeweight="1.5pt"/>
                      <v:line id="Line 85" o:spid="_x0000_s2468" style="position:absolute;flip:y;visibility:visible;mso-wrap-style:square" from="32845,21574" to="33940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" strokecolor="#903" strokeweight="1.5pt"/>
                      <v:rect id="Rectangle 5161" o:spid="_x0000_s2469" style="position:absolute;left:32668;top:18996;width:14491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Jml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A68maXHAAAA3QAA&#10;AA8AAAAAAAAAAAAAAAAABwIAAGRycy9kb3ducmV2LnhtbFBLBQYAAAAAAwADALcAAAD7AgAAAAA=&#10;" filled="f" stroked="f">
                        <v:textbox inset="0,0,0,0">
                          <w:txbxContent>
                            <w:p w14:paraId="4F11158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getSchoolBusLocation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87" o:spid="_x0000_s2470" style="position:absolute;visibility:visible;mso-wrap-style:square" from="32781,25479" to="45227,25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Cc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tsnsLfm/gEZPELAAD//wMAUEsBAi0AFAAGAAgAAAAhANvh9svuAAAAhQEAABMAAAAAAAAA&#10;AAAAAAAAAAAAAFtDb250ZW50X1R5cGVzXS54bWxQSwECLQAUAAYACAAAACEAWvQsW78AAAAVAQAA&#10;CwAAAAAAAAAAAAAAAAAfAQAAX3JlbHMvLnJlbHNQSwECLQAUAAYACAAAACEASuSQnMYAAADdAAAA&#10;DwAAAAAAAAAAAAAAAAAHAgAAZHJzL2Rvd25yZXYueG1sUEsFBgAAAAADAAMAtwAAAPoCAAAAAA==&#10;" strokecolor="#903" strokeweight="1.5pt"/>
                      <v:line id="Line 88" o:spid="_x0000_s2471" style="position:absolute;flip:x;visibility:visible;mso-wrap-style:square" from="44116,25479" to="45227,25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" strokecolor="#903" strokeweight="1.5pt"/>
                      <v:line id="Line 89" o:spid="_x0000_s2472" style="position:absolute;flip:x y;visibility:visible;mso-wrap-style:square" from="44116,25019" to="45227,25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" strokecolor="#903" strokeweight="1.5pt"/>
                      <v:rect id="Rectangle 5165" o:spid="_x0000_s2473" style="position:absolute;left:33903;top:23184;width:16373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+m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xh5+mxQAAAN0AAAAP&#10;AAAAAAAAAAAAAAAAAAcCAABkcnMvZG93bnJldi54bWxQSwUGAAAAAAMAAwC3AAAA+QIAAAAA&#10;" filled="f" stroked="f">
                        <v:textbox inset="0,0,0,0">
                          <w:txbxContent>
                            <w:p w14:paraId="5D7379CA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query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SchoolBusLocation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91" o:spid="_x0000_s2474" style="position:absolute;flip:x;visibility:visible;mso-wrap-style:square" from="32813,28686" to="45227,28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" strokecolor="#903" strokeweight="1.5pt">
                        <v:stroke dashstyle="3 1"/>
                      </v:line>
                      <v:line id="Line 92" o:spid="_x0000_s2475" style="position:absolute;visibility:visible;mso-wrap-style:square" from="32813,28686" to="33909,29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" strokecolor="#903" strokeweight="1.5pt"/>
                      <v:line id="Line 93" o:spid="_x0000_s2476" style="position:absolute;flip:y;visibility:visible;mso-wrap-style:square" from="32813,28225" to="33909,28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" strokecolor="#903" strokeweight="1.5pt"/>
                      <v:rect id="Rectangle 5169" o:spid="_x0000_s2477" style="position:absolute;left:35266;top:26566;width:9719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pWj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DwypWjxQAAAN0AAAAP&#10;AAAAAAAAAAAAAAAAAAcCAABkcnMvZG93bnJldi54bWxQSwUGAAAAAAMAAwC3AAAA+QIAAAAA&#10;" filled="f" stroked="f">
                        <v:textbox inset="0,0,0,0">
                          <w:txbxContent>
                            <w:p w14:paraId="3214187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location</w:t>
                              </w:r>
                            </w:p>
                          </w:txbxContent>
                        </v:textbox>
                      </v:rect>
                      <v:line id="Line 95" o:spid="_x0000_s2478" style="position:absolute;flip:x;visibility:visible;mso-wrap-style:square" from="14874,34734" to="31829,34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" strokecolor="#903" strokeweight="1.5pt"/>
                      <v:line id="Line 96" o:spid="_x0000_s2479" style="position:absolute;visibility:visible;mso-wrap-style:square" from="14874,34734" to="15970,35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" strokecolor="#903" strokeweight="1.5pt"/>
                      <v:line id="Line 97" o:spid="_x0000_s2480" style="position:absolute;flip:y;visibility:visible;mso-wrap-style:square" from="14874,34274" to="15970,34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" strokecolor="#903" strokeweight="1.5pt"/>
                      <v:rect id="Rectangle 5173" o:spid="_x0000_s2481" style="position:absolute;left:19109;top:32612;width:11622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zSU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FPs0lMYAAADdAAAA&#10;DwAAAAAAAAAAAAAAAAAHAgAAZHJzL2Rvd25yZXYueG1sUEsFBgAAAAADAAMAtwAAAPoCAAAAAA==&#10;" filled="f" stroked="f">
                        <v:textbox inset="0,0,0,0">
                          <w:txbxContent>
                            <w:p w14:paraId="47FC7902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location</w:t>
                              </w:r>
                            </w:p>
                          </w:txbxContent>
                        </v:textbox>
                      </v:rect>
                      <v:line id="Line 99" o:spid="_x0000_s2482" style="position:absolute;flip:x;visibility:visible;mso-wrap-style:square" from="14874,47704" to="31829,47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" strokecolor="#903" strokeweight="1.5pt"/>
                      <v:line id="Line 100" o:spid="_x0000_s2483" style="position:absolute;visibility:visible;mso-wrap-style:square" from="14874,47704" to="15970,48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" strokecolor="#903" strokeweight="1.5pt"/>
                      <v:line id="Line 101" o:spid="_x0000_s2484" style="position:absolute;flip:y;visibility:visible;mso-wrap-style:square" from="14874,47244" to="15970,47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" strokecolor="#903" strokeweight="1.5pt"/>
                      <v:rect id="Rectangle 5177" o:spid="_x0000_s2485" style="position:absolute;left:17840;top:45185;width:22102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DKX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GvAMpfHAAAA3QAA&#10;AA8AAAAAAAAAAAAAAAAABwIAAGRycy9kb3ducmV2LnhtbFBLBQYAAAAAAwADALcAAAD7AgAAAAA=&#10;" filled="f" stroked="f">
                        <v:textbox inset="0,0,0,0">
                          <w:txbxContent>
                            <w:p w14:paraId="3BBB166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show message Location not found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3BEE4874" w14:textId="19A0AF72" w:rsidR="00197DF1" w:rsidRPr="009F1F59" w:rsidRDefault="003E79E7" w:rsidP="00197DF1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75" behindDoc="0" locked="0" layoutInCell="1" allowOverlap="1" wp14:anchorId="7236C8D8" wp14:editId="0C27FCE0">
                <wp:simplePos x="0" y="0"/>
                <wp:positionH relativeFrom="column">
                  <wp:posOffset>-914400</wp:posOffset>
                </wp:positionH>
                <wp:positionV relativeFrom="paragraph">
                  <wp:posOffset>292100</wp:posOffset>
                </wp:positionV>
                <wp:extent cx="7762875" cy="457200"/>
                <wp:effectExtent l="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28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22247" w14:textId="22316EB3" w:rsidR="002C4DE9" w:rsidRPr="003E79E7" w:rsidRDefault="002C4DE9" w:rsidP="003E79E7">
                            <w:pPr>
                              <w:pStyle w:val="Caption"/>
                              <w:keepNext/>
                              <w:ind w:left="624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09" w:name="_Toc10179009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\* ARABIC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View school bus</w:t>
                            </w:r>
                            <w:bookmarkEnd w:id="109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36C8D8" id="Text Box 15" o:spid="_x0000_s2486" type="#_x0000_t202" style="position:absolute;margin-left:-1in;margin-top:23pt;width:611.25pt;height:36pt;z-index:25165317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" stroked="f">
                <v:textbox inset="0,0,0,0">
                  <w:txbxContent>
                    <w:p w14:paraId="68822247" w14:textId="22316EB3" w:rsidR="002C4DE9" w:rsidRPr="003E79E7" w:rsidRDefault="002C4DE9" w:rsidP="003E79E7">
                      <w:pPr>
                        <w:pStyle w:val="Caption"/>
                        <w:keepNext/>
                        <w:ind w:left="624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10" w:name="_Toc101790092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\* ARABIC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17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View school bus</w:t>
                      </w:r>
                      <w:bookmarkEnd w:id="110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F5E549F" w14:textId="280D3017" w:rsidR="00197DF1" w:rsidRPr="009F1F59" w:rsidRDefault="00197DF1" w:rsidP="00197DF1">
      <w:pPr>
        <w:rPr>
          <w:rFonts w:ascii="TH SarabunPSK" w:hAnsi="TH SarabunPSK" w:cs="TH SarabunPSK"/>
          <w:sz w:val="4"/>
          <w:szCs w:val="4"/>
        </w:rPr>
      </w:pPr>
    </w:p>
    <w:p w14:paraId="20E1205F" w14:textId="07F9EA5D" w:rsidR="00197DF1" w:rsidRPr="009F1F59" w:rsidRDefault="00197DF1" w:rsidP="00197DF1">
      <w:pPr>
        <w:rPr>
          <w:rFonts w:ascii="TH SarabunPSK" w:hAnsi="TH SarabunPSK" w:cs="TH SarabunPSK"/>
          <w:b/>
          <w:bCs/>
          <w:sz w:val="24"/>
          <w:szCs w:val="24"/>
        </w:rPr>
      </w:pPr>
    </w:p>
    <w:p w14:paraId="295A7451" w14:textId="73F4BBAA" w:rsidR="00994404" w:rsidRDefault="00994404" w:rsidP="00197DF1">
      <w:pPr>
        <w:spacing w:after="0"/>
        <w:jc w:val="center"/>
        <w:rPr>
          <w:rFonts w:ascii="TH SarabunPSK" w:hAnsi="TH SarabunPSK" w:cs="TH SarabunPSK"/>
          <w:b/>
          <w:bCs/>
          <w:noProof/>
          <w:sz w:val="28"/>
        </w:rPr>
      </w:pPr>
    </w:p>
    <w:p w14:paraId="530B80CD" w14:textId="4E0ED32B" w:rsidR="00B71876" w:rsidRDefault="00B71876" w:rsidP="00197DF1">
      <w:pPr>
        <w:spacing w:after="0"/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B71876">
        <w:rPr>
          <w:rFonts w:ascii="TH SarabunPSK" w:hAnsi="TH SarabunPSK" w:cs="TH SarabunPSK"/>
          <w:b/>
          <w:bCs/>
          <w:noProof/>
          <w:sz w:val="28"/>
        </w:rPr>
        <w:lastRenderedPageBreak/>
        <w:drawing>
          <wp:inline distT="0" distB="0" distL="0" distR="0" wp14:anchorId="2B0C3016" wp14:editId="073985D5">
            <wp:extent cx="3733800" cy="4165600"/>
            <wp:effectExtent l="0" t="0" r="0" b="0"/>
            <wp:docPr id="2513" name="Picture 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" t="2740" r="23485" b="22375"/>
                    <a:stretch/>
                  </pic:blipFill>
                  <pic:spPr bwMode="auto">
                    <a:xfrm>
                      <a:off x="0" y="0"/>
                      <a:ext cx="37338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3905C" w14:textId="0E2D144E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72D82462" w14:textId="55272393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1" w:name="_Toc101790093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school bus location</w:t>
      </w:r>
      <w:bookmarkEnd w:id="111"/>
    </w:p>
    <w:p w14:paraId="0EE4246E" w14:textId="77777777" w:rsidR="00197DF1" w:rsidRPr="009F1F59" w:rsidRDefault="00197DF1" w:rsidP="00197DF1">
      <w:pPr>
        <w:rPr>
          <w:rFonts w:ascii="TH SarabunPSK" w:hAnsi="TH SarabunPSK" w:cs="TH SarabunPSK"/>
          <w:b/>
          <w:bCs/>
          <w:sz w:val="28"/>
          <w:cs/>
        </w:rPr>
      </w:pPr>
    </w:p>
    <w:p w14:paraId="615645FC" w14:textId="77777777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  <w:cs/>
        </w:rPr>
      </w:pPr>
    </w:p>
    <w:p w14:paraId="45C7ACF6" w14:textId="2FF79DCC" w:rsidR="00197DF1" w:rsidRPr="009F1F59" w:rsidRDefault="002C4DE9" w:rsidP="002C4DE9">
      <w:pPr>
        <w:jc w:val="center"/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6D5A59" wp14:editId="44CFF5C6">
            <wp:extent cx="2580494" cy="5655600"/>
            <wp:effectExtent l="0" t="0" r="0" b="2540"/>
            <wp:docPr id="205" name="Graphic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494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F309" w14:textId="0530A74E" w:rsidR="002C4DE9" w:rsidRPr="003E79E7" w:rsidRDefault="002C4DE9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2" w:name="_Toc101790094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Send message by children</w:t>
      </w:r>
      <w:bookmarkEnd w:id="112"/>
    </w:p>
    <w:p w14:paraId="544007AE" w14:textId="77777777" w:rsidR="00197DF1" w:rsidRPr="009F1F59" w:rsidRDefault="00197DF1" w:rsidP="00197DF1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7738683" w14:textId="77777777" w:rsidR="00197DF1" w:rsidRPr="009F1F59" w:rsidRDefault="00197DF1" w:rsidP="00197DF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5FC236F" w14:textId="7DDBB919" w:rsidR="00197DF1" w:rsidRPr="009F1F59" w:rsidRDefault="00197DF1" w:rsidP="00197DF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 xml:space="preserve">Send message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0"/>
        <w:gridCol w:w="4940"/>
      </w:tblGrid>
      <w:tr w:rsidR="00197DF1" w14:paraId="3BBAA458" w14:textId="77777777" w:rsidTr="00B775BF">
        <w:tc>
          <w:tcPr>
            <w:tcW w:w="4410" w:type="dxa"/>
          </w:tcPr>
          <w:p w14:paraId="14E83CFB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C7832FD" w14:textId="77777777" w:rsidR="00197DF1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48EA88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A5A15FB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6D0A2F53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3AC667C8" w14:textId="77777777" w:rsidR="00197DF1" w:rsidRPr="009F1F59" w:rsidRDefault="00197DF1" w:rsidP="00B775B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1.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8"/>
              </w:rPr>
              <w:t>Send message</w:t>
            </w:r>
          </w:p>
          <w:p w14:paraId="68883B65" w14:textId="77777777" w:rsidR="00197DF1" w:rsidRPr="009F1F59" w:rsidRDefault="00197DF1" w:rsidP="00B775BF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  <w:p w14:paraId="4D5B866E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ระบบรับค่าชื่อผู้ใช้ที่ต้องการส่งข้อความ</w:t>
            </w:r>
          </w:p>
          <w:p w14:paraId="4B4103A6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ระบบตรวจสอบข้อมูลที่อยู่ไลน์</w:t>
            </w:r>
          </w:p>
          <w:p w14:paraId="1835E168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ระบบค้นหาข้อมูลที่อยู่ไลน์ในฐานข้อมูล</w:t>
            </w:r>
          </w:p>
          <w:p w14:paraId="66150E0C" w14:textId="77777777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ระบบคืนค่าข้อมูลที่อยู่ไลน์</w:t>
            </w:r>
          </w:p>
          <w:p w14:paraId="50C8D633" w14:textId="77777777" w:rsidR="00197DF1" w:rsidRDefault="00197DF1" w:rsidP="00B775BF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43CE3553" w14:textId="77777777" w:rsidR="00197DF1" w:rsidRPr="009F1F59" w:rsidRDefault="00197DF1" w:rsidP="00B775BF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8E07FFA" w14:textId="2DA9742F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ระบบส่งการทำงานไปที่ไลน์</w:t>
            </w:r>
          </w:p>
          <w:p w14:paraId="379A76F5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BD26660" w14:textId="77777777" w:rsidR="00197DF1" w:rsidRPr="009F1F59" w:rsidRDefault="00197D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1AE54C2" w14:textId="619C5616" w:rsidR="00197DF1" w:rsidRPr="009F1F59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67F64ED2" w14:textId="3447044B" w:rsidR="00197DF1" w:rsidRDefault="003E79E7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176" behindDoc="0" locked="0" layoutInCell="1" allowOverlap="1" wp14:anchorId="4C8FB342" wp14:editId="751CDE1C">
                      <wp:simplePos x="0" y="0"/>
                      <wp:positionH relativeFrom="column">
                        <wp:posOffset>-970280</wp:posOffset>
                      </wp:positionH>
                      <wp:positionV relativeFrom="paragraph">
                        <wp:posOffset>183515</wp:posOffset>
                      </wp:positionV>
                      <wp:extent cx="7772400" cy="292100"/>
                      <wp:effectExtent l="0" t="0" r="0" b="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72400" cy="2921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155178A" w14:textId="44D67771" w:rsidR="00EF3588" w:rsidRPr="003E79E7" w:rsidRDefault="00EF3588" w:rsidP="003E79E7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13" w:name="_Toc101790095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20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Send message</w:t>
                                  </w:r>
                                  <w:bookmarkEnd w:id="113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FB342" id="Text Box 55" o:spid="_x0000_s2487" type="#_x0000_t202" style="position:absolute;margin-left:-76.4pt;margin-top:14.45pt;width:612pt;height:23pt;z-index:251653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" stroked="f">
                      <v:textbox inset="0,0,0,0">
                        <w:txbxContent>
                          <w:p w14:paraId="6155178A" w14:textId="44D67771" w:rsidR="00EF3588" w:rsidRPr="003E79E7" w:rsidRDefault="00EF3588" w:rsidP="003E79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14" w:name="_Toc10179009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20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Send message</w:t>
                            </w:r>
                            <w:bookmarkEnd w:id="114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940" w:type="dxa"/>
          </w:tcPr>
          <w:p w14:paraId="6F3ABEE7" w14:textId="69426C70" w:rsidR="00197DF1" w:rsidRDefault="00197D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3101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3173" behindDoc="0" locked="0" layoutInCell="1" allowOverlap="1" wp14:anchorId="61788B58" wp14:editId="571999A4">
                      <wp:simplePos x="0" y="0"/>
                      <wp:positionH relativeFrom="column">
                        <wp:posOffset>-230505</wp:posOffset>
                      </wp:positionH>
                      <wp:positionV relativeFrom="paragraph">
                        <wp:posOffset>5715</wp:posOffset>
                      </wp:positionV>
                      <wp:extent cx="3485592" cy="3117850"/>
                      <wp:effectExtent l="0" t="0" r="635" b="44450"/>
                      <wp:wrapNone/>
                      <wp:docPr id="5179" name="Group 8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592" cy="3117850"/>
                                <a:chOff x="0" y="0"/>
                                <a:chExt cx="4926284" cy="4041776"/>
                              </a:xfrm>
                            </wpg:grpSpPr>
                            <wps:wsp>
                              <wps:cNvPr id="5180" name="Rectangle 51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69913"/>
                                  <a:ext cx="600916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4F6F71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81" name="Line 6"/>
                              <wps:cNvCnPr/>
                              <wps:spPr bwMode="auto">
                                <a:xfrm>
                                  <a:off x="271463" y="890588"/>
                                  <a:ext cx="0" cy="31511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82" name="Group 51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4" y="22225"/>
                                  <a:ext cx="330200" cy="454025"/>
                                  <a:chOff x="106363" y="22225"/>
                                  <a:chExt cx="208" cy="286"/>
                                </a:xfrm>
                              </wpg:grpSpPr>
                              <wps:wsp>
                                <wps:cNvPr id="5183" name="Oval 51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222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84" name="Line 8"/>
                                <wps:cNvCnPr/>
                                <wps:spPr bwMode="auto">
                                  <a:xfrm>
                                    <a:off x="106467" y="22319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85" name="Line 9"/>
                                <wps:cNvCnPr/>
                                <wps:spPr bwMode="auto">
                                  <a:xfrm>
                                    <a:off x="106392" y="22344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86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2240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187" name="Group 51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6364" y="22225"/>
                                  <a:ext cx="330200" cy="454025"/>
                                  <a:chOff x="106363" y="22225"/>
                                  <a:chExt cx="208" cy="286"/>
                                </a:xfrm>
                              </wpg:grpSpPr>
                              <wps:wsp>
                                <wps:cNvPr id="5188" name="Oval 51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422" y="222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89" name="Line 13"/>
                                <wps:cNvCnPr/>
                                <wps:spPr bwMode="auto">
                                  <a:xfrm>
                                    <a:off x="106467" y="22319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90" name="Line 14"/>
                                <wps:cNvCnPr/>
                                <wps:spPr bwMode="auto">
                                  <a:xfrm>
                                    <a:off x="106392" y="22344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9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363" y="2240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192" name="Rectangle 5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69913"/>
                                  <a:ext cx="600916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5731A9E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93" name="Rectangle 5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94" name="Rectangle 5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01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195" name="Rectangle 5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5052" y="566738"/>
                                  <a:ext cx="1259454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D0EDB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SendMessagePage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96" name="Line 21"/>
                              <wps:cNvCnPr/>
                              <wps:spPr bwMode="auto">
                                <a:xfrm>
                                  <a:off x="1243013" y="884238"/>
                                  <a:ext cx="0" cy="31575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97" name="Group 51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3" y="42863"/>
                                  <a:ext cx="661988" cy="430213"/>
                                  <a:chOff x="912813" y="42863"/>
                                  <a:chExt cx="417" cy="271"/>
                                </a:xfrm>
                              </wpg:grpSpPr>
                              <wps:wsp>
                                <wps:cNvPr id="5198" name="Oval 51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52" y="42863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99" name="Line 23"/>
                                <wps:cNvCnPr/>
                                <wps:spPr bwMode="auto">
                                  <a:xfrm>
                                    <a:off x="912813" y="42927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00" name="Line 24"/>
                                <wps:cNvCnPr/>
                                <wps:spPr bwMode="auto">
                                  <a:xfrm>
                                    <a:off x="912814" y="42999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201" name="Group 52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3" y="42863"/>
                                  <a:ext cx="661988" cy="430213"/>
                                  <a:chOff x="912813" y="42863"/>
                                  <a:chExt cx="417" cy="271"/>
                                </a:xfrm>
                              </wpg:grpSpPr>
                              <wps:wsp>
                                <wps:cNvPr id="5202" name="Oval 52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52" y="42863"/>
                                    <a:ext cx="278" cy="27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03" name="Line 27"/>
                                <wps:cNvCnPr/>
                                <wps:spPr bwMode="auto">
                                  <a:xfrm>
                                    <a:off x="912813" y="42927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04" name="Line 28"/>
                                <wps:cNvCnPr/>
                                <wps:spPr bwMode="auto">
                                  <a:xfrm>
                                    <a:off x="912814" y="42999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205" name="Rectangle 52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5052" y="566738"/>
                                  <a:ext cx="1259454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3BBEC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SendMessagePage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06" name="Rectangle 52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07" name="Rectangle 52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541463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08" name="Rectangle 5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068388"/>
                                  <a:ext cx="79375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09" name="Rectangle 5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8563" y="1541463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10" name="Rectangle 5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236" y="558800"/>
                                  <a:ext cx="1522869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11939B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11" name="Line 36"/>
                              <wps:cNvCnPr/>
                              <wps:spPr bwMode="auto">
                                <a:xfrm>
                                  <a:off x="2649538" y="877888"/>
                                  <a:ext cx="0" cy="31638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212" name="Group 52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30463" y="0"/>
                                  <a:ext cx="441325" cy="463551"/>
                                  <a:chOff x="2430463" y="0"/>
                                  <a:chExt cx="278" cy="292"/>
                                </a:xfrm>
                              </wpg:grpSpPr>
                              <wps:wsp>
                                <wps:cNvPr id="5213" name="Oval 52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30463" y="23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14" name="Line 38"/>
                                <wps:cNvCnPr/>
                                <wps:spPr bwMode="auto">
                                  <a:xfrm flipH="1">
                                    <a:off x="2430574" y="0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15" name="Line 39"/>
                                <wps:cNvCnPr/>
                                <wps:spPr bwMode="auto">
                                  <a:xfrm flipH="1" flipV="1">
                                    <a:off x="2430574" y="25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216" name="Group 52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30463" y="0"/>
                                  <a:ext cx="441325" cy="463551"/>
                                  <a:chOff x="2430463" y="0"/>
                                  <a:chExt cx="278" cy="292"/>
                                </a:xfrm>
                              </wpg:grpSpPr>
                              <wps:wsp>
                                <wps:cNvPr id="5217" name="Oval 52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30463" y="23"/>
                                    <a:ext cx="278" cy="2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18" name="Line 42"/>
                                <wps:cNvCnPr/>
                                <wps:spPr bwMode="auto">
                                  <a:xfrm flipH="1">
                                    <a:off x="2430574" y="0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19" name="Line 43"/>
                                <wps:cNvCnPr/>
                                <wps:spPr bwMode="auto">
                                  <a:xfrm flipH="1" flipV="1">
                                    <a:off x="2430574" y="25"/>
                                    <a:ext cx="60" cy="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220" name="Rectangle 52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236" y="558800"/>
                                  <a:ext cx="1522869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588290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SendMessageController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21" name="Rectangle 52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5088" y="1544638"/>
                                  <a:ext cx="79375" cy="2208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22" name="Rectangle 5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5088" y="1544638"/>
                                  <a:ext cx="79375" cy="2208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23" name="Rectangle 5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5414" y="576263"/>
                                  <a:ext cx="819880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95C5AC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24" name="Line 49"/>
                              <wps:cNvCnPr/>
                              <wps:spPr bwMode="auto">
                                <a:xfrm>
                                  <a:off x="3829050" y="896938"/>
                                  <a:ext cx="0" cy="31448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225" name="Group 52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63951" y="28575"/>
                                  <a:ext cx="330200" cy="454025"/>
                                  <a:chOff x="3663950" y="28575"/>
                                  <a:chExt cx="208" cy="286"/>
                                </a:xfrm>
                              </wpg:grpSpPr>
                              <wps:wsp>
                                <wps:cNvPr id="5226" name="Oval 52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64009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27" name="Line 51"/>
                                <wps:cNvCnPr/>
                                <wps:spPr bwMode="auto">
                                  <a:xfrm>
                                    <a:off x="3664054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28" name="Line 52"/>
                                <wps:cNvCnPr/>
                                <wps:spPr bwMode="auto">
                                  <a:xfrm>
                                    <a:off x="3663979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29" name="Freeform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63950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230" name="Group 52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63951" y="28575"/>
                                  <a:ext cx="330200" cy="454025"/>
                                  <a:chOff x="3663950" y="28575"/>
                                  <a:chExt cx="208" cy="286"/>
                                </a:xfrm>
                              </wpg:grpSpPr>
                              <wps:wsp>
                                <wps:cNvPr id="5231" name="Oval 52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64009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32" name="Line 56"/>
                                <wps:cNvCnPr/>
                                <wps:spPr bwMode="auto">
                                  <a:xfrm>
                                    <a:off x="3664054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33" name="Line 57"/>
                                <wps:cNvCnPr/>
                                <wps:spPr bwMode="auto">
                                  <a:xfrm>
                                    <a:off x="3663979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34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63950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235" name="Rectangle 52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5414" y="576263"/>
                                  <a:ext cx="819880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CD3EF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36" name="Rectangle 52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4600" y="2386013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37" name="Rectangle 52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4600" y="2386013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38" name="Rectangle 5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116" y="576263"/>
                                  <a:ext cx="358903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F5375D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39" name="Line 64"/>
                              <wps:cNvCnPr/>
                              <wps:spPr bwMode="auto">
                                <a:xfrm>
                                  <a:off x="4652963" y="896938"/>
                                  <a:ext cx="0" cy="31448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240" name="Group 52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87864" y="28575"/>
                                  <a:ext cx="330200" cy="454025"/>
                                  <a:chOff x="4487863" y="28575"/>
                                  <a:chExt cx="208" cy="286"/>
                                </a:xfrm>
                              </wpg:grpSpPr>
                              <wps:wsp>
                                <wps:cNvPr id="5241" name="Oval 52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87922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42" name="Line 66"/>
                                <wps:cNvCnPr/>
                                <wps:spPr bwMode="auto">
                                  <a:xfrm>
                                    <a:off x="4487967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3" name="Line 67"/>
                                <wps:cNvCnPr/>
                                <wps:spPr bwMode="auto">
                                  <a:xfrm>
                                    <a:off x="4487892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4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87863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245" name="Group 52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87864" y="28575"/>
                                  <a:ext cx="330200" cy="454025"/>
                                  <a:chOff x="4487863" y="28575"/>
                                  <a:chExt cx="208" cy="286"/>
                                </a:xfrm>
                              </wpg:grpSpPr>
                              <wps:wsp>
                                <wps:cNvPr id="5246" name="Oval 52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87922" y="2857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47" name="Line 71"/>
                                <wps:cNvCnPr/>
                                <wps:spPr bwMode="auto">
                                  <a:xfrm>
                                    <a:off x="4487967" y="28668"/>
                                    <a:ext cx="0" cy="8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8" name="Line 72"/>
                                <wps:cNvCnPr/>
                                <wps:spPr bwMode="auto">
                                  <a:xfrm>
                                    <a:off x="4487892" y="2869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249" name="Freeform 7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87863" y="28757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250" name="Rectangle 52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115" y="576263"/>
                                  <a:ext cx="358903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59B616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Line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51" name="Rectangle 52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08513" y="3494088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52" name="Rectangle 52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08513" y="3494088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253" name="Line 78"/>
                              <wps:cNvCnPr/>
                              <wps:spPr bwMode="auto">
                                <a:xfrm>
                                  <a:off x="1289050" y="1539875"/>
                                  <a:ext cx="13128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4" name="Line 79"/>
                              <wps:cNvCnPr/>
                              <wps:spPr bwMode="auto">
                                <a:xfrm flipH="1">
                                  <a:off x="2490788" y="1539875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5" name="Line 80"/>
                              <wps:cNvCnPr/>
                              <wps:spPr bwMode="auto">
                                <a:xfrm flipH="1" flipV="1">
                                  <a:off x="2490788" y="1493838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6" name="Rectangle 52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0156" y="1330326"/>
                                  <a:ext cx="1041580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AB58E4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doUserName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57" name="Line 82"/>
                              <wps:cNvCnPr/>
                              <wps:spPr bwMode="auto">
                                <a:xfrm>
                                  <a:off x="2698750" y="1860550"/>
                                  <a:ext cx="4587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8" name="Line 83"/>
                              <wps:cNvCnPr/>
                              <wps:spPr bwMode="auto">
                                <a:xfrm>
                                  <a:off x="3157538" y="1860550"/>
                                  <a:ext cx="0" cy="92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59" name="Line 84"/>
                              <wps:cNvCnPr/>
                              <wps:spPr bwMode="auto">
                                <a:xfrm flipH="1">
                                  <a:off x="2701925" y="1952625"/>
                                  <a:ext cx="4556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0" name="Line 85"/>
                              <wps:cNvCnPr/>
                              <wps:spPr bwMode="auto">
                                <a:xfrm>
                                  <a:off x="2701925" y="19526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1" name="Line 86"/>
                              <wps:cNvCnPr/>
                              <wps:spPr bwMode="auto">
                                <a:xfrm flipV="1">
                                  <a:off x="2701925" y="1906588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2" name="Rectangle 5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12545" y="1641476"/>
                                  <a:ext cx="994223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7DCFB5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getLinkLine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63" name="Line 88"/>
                              <wps:cNvCnPr/>
                              <wps:spPr bwMode="auto">
                                <a:xfrm>
                                  <a:off x="2695575" y="2381250"/>
                                  <a:ext cx="1084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4" name="Line 89"/>
                              <wps:cNvCnPr/>
                              <wps:spPr bwMode="auto">
                                <a:xfrm flipH="1">
                                  <a:off x="3670300" y="238125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5" name="Line 90"/>
                              <wps:cNvCnPr/>
                              <wps:spPr bwMode="auto">
                                <a:xfrm flipH="1" flipV="1">
                                  <a:off x="3670300" y="2336800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6" name="Rectangle 5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50646" y="2171700"/>
                                  <a:ext cx="1143434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964B6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 xml:space="preserve">query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LinkLine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67" name="Line 92"/>
                              <wps:cNvCnPr/>
                              <wps:spPr bwMode="auto">
                                <a:xfrm flipH="1">
                                  <a:off x="2698750" y="2701925"/>
                                  <a:ext cx="10810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8" name="Line 93"/>
                              <wps:cNvCnPr/>
                              <wps:spPr bwMode="auto">
                                <a:xfrm>
                                  <a:off x="2698750" y="270192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69" name="Line 94"/>
                              <wps:cNvCnPr/>
                              <wps:spPr bwMode="auto">
                                <a:xfrm flipV="1">
                                  <a:off x="2698750" y="2655888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0" name="Rectangle 52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47470" y="2492375"/>
                                  <a:ext cx="1016438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D6FFE2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 xml:space="preserve">return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LinkLine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1" name="Line 96"/>
                              <wps:cNvCnPr/>
                              <wps:spPr bwMode="auto">
                                <a:xfrm>
                                  <a:off x="2695575" y="3489325"/>
                                  <a:ext cx="1908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2" name="Line 97"/>
                              <wps:cNvCnPr/>
                              <wps:spPr bwMode="auto">
                                <a:xfrm flipH="1">
                                  <a:off x="4494213" y="348932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3" name="Line 98"/>
                              <wps:cNvCnPr/>
                              <wps:spPr bwMode="auto">
                                <a:xfrm flipH="1" flipV="1">
                                  <a:off x="4494213" y="3443288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4" name="Rectangle 52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70026" y="3281363"/>
                                  <a:ext cx="1856258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238919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ChatLine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5" name="Line 100"/>
                              <wps:cNvCnPr/>
                              <wps:spPr bwMode="auto">
                                <a:xfrm>
                                  <a:off x="317500" y="1069975"/>
                                  <a:ext cx="8763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6" name="Line 101"/>
                              <wps:cNvCnPr/>
                              <wps:spPr bwMode="auto">
                                <a:xfrm flipH="1">
                                  <a:off x="1084263" y="106997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7" name="Line 102"/>
                              <wps:cNvCnPr/>
                              <wps:spPr bwMode="auto">
                                <a:xfrm flipH="1" flipV="1">
                                  <a:off x="1084263" y="10255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78" name="Rectangle 52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260" y="896938"/>
                                  <a:ext cx="1005591" cy="295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4F51A3" w14:textId="77777777" w:rsidR="00197DF1" w:rsidRDefault="00197DF1" w:rsidP="00197DF1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1788B58" id="Group 843" o:spid="_x0000_s2488" style="position:absolute;margin-left:-18.15pt;margin-top:.45pt;width:274.45pt;height:245.5pt;z-index:251653173;mso-width-relative:margin" coordsize="49262,40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">
                      <v:rect id="Rectangle 5180" o:spid="_x0000_s2489" style="position:absolute;top:5699;width:600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" filled="f" stroked="f">
                        <v:textbox inset="0,0,0,0">
                          <w:txbxContent>
                            <w:p w14:paraId="4F4F6F71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line id="Line 6" o:spid="_x0000_s2490" style="position:absolute;visibility:visible;mso-wrap-style:square" from="2714,8905" to="2714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" strokeweight="1.5pt">
                        <v:stroke dashstyle="3 1"/>
                      </v:line>
                      <v:group id="Group 5182" o:spid="_x0000_s2491" style="position:absolute;left:1063;top:222;width:3302;height:4540" coordorigin="106363,22225" coordsize="208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">
                        <v:oval id="Oval 5183" o:spid="_x0000_s2492" style="position:absolute;left:106422;top:222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" filled="f" strokecolor="#903" strokeweight="1.5pt"/>
                        <v:line id="Line 8" o:spid="_x0000_s2493" style="position:absolute;visibility:visible;mso-wrap-style:square" from="106467,22319" to="106467,22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" strokecolor="#903" strokeweight="1.5pt"/>
                        <v:line id="Line 9" o:spid="_x0000_s2494" style="position:absolute;visibility:visible;mso-wrap-style:square" from="106392,22344" to="106542,2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" strokecolor="#903" strokeweight="1.5pt"/>
                        <v:shape id="Freeform 10" o:spid="_x0000_s2495" style="position:absolute;left:106363;top:22407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5187" o:spid="_x0000_s2496" style="position:absolute;left:1063;top:222;width:3302;height:4540" coordorigin="106363,22225" coordsize="208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">
                        <v:oval id="Oval 5188" o:spid="_x0000_s2497" style="position:absolute;left:106422;top:222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" filled="f" strokecolor="#903" strokeweight="1.5pt"/>
                        <v:line id="Line 13" o:spid="_x0000_s2498" style="position:absolute;visibility:visible;mso-wrap-style:square" from="106467,22319" to="106467,22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" strokecolor="#903" strokeweight="1.5pt"/>
                        <v:line id="Line 14" o:spid="_x0000_s2499" style="position:absolute;visibility:visible;mso-wrap-style:square" from="106392,22344" to="106542,2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" strokecolor="#903" strokeweight="1.5pt"/>
                        <v:shape id="Freeform 15" o:spid="_x0000_s2500" style="position:absolute;left:106363;top:22407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5192" o:spid="_x0000_s2501" style="position:absolute;top:5699;width:600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3f1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Mu7d/XHAAAA3QAA&#10;AA8AAAAAAAAAAAAAAAAABwIAAGRycy9kb3ducmV2LnhtbFBLBQYAAAAAAwADALcAAAD7AgAAAAA=&#10;" filled="f" stroked="f">
                        <v:textbox inset="0,0,0,0">
                          <w:txbxContent>
                            <w:p w14:paraId="35731A9E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Children</w:t>
                              </w:r>
                            </w:p>
                          </w:txbxContent>
                        </v:textbox>
                      </v:rect>
                      <v:rect id="Rectangle 5193" o:spid="_x0000_s2502" style="position:absolute;left:2270;top:10683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" strokecolor="#903" strokeweight="1.5pt"/>
                      <v:rect id="Rectangle 5194" o:spid="_x0000_s2503" style="position:absolute;left:2270;top:10683;width:793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" strokecolor="#903" strokeweight="1.5pt"/>
                      <v:rect id="Rectangle 5195" o:spid="_x0000_s2504" style="position:absolute;left:6650;top:5667;width:12595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u+B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ERS74HHAAAA3QAA&#10;AA8AAAAAAAAAAAAAAAAABwIAAGRycy9kb3ducmV2LnhtbFBLBQYAAAAAAwADALcAAAD7AgAAAAA=&#10;" filled="f" stroked="f">
                        <v:textbox inset="0,0,0,0">
                          <w:txbxContent>
                            <w:p w14:paraId="1BD0EDB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1" o:spid="_x0000_s2505" style="position:absolute;visibility:visible;mso-wrap-style:square" from="12430,8842" to="12430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" strokeweight="1.5pt">
                        <v:stroke dashstyle="3 1"/>
                      </v:line>
                      <v:group id="Group 5197" o:spid="_x0000_s2506" style="position:absolute;left:9128;top:428;width:6620;height:4302" coordorigin="9128,428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eH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nE8/YTHm/AE5PwOAAD//wMAUEsBAi0AFAAGAAgAAAAhANvh9svuAAAAhQEAABMAAAAAAAAA&#10;AAAAAAAAAAAAAFtDb250ZW50X1R5cGVzXS54bWxQSwECLQAUAAYACAAAACEAWvQsW78AAAAVAQAA&#10;CwAAAAAAAAAAAAAAAAAfAQAAX3JlbHMvLnJlbHNQSwECLQAUAAYACAAAACEAHf0Xh8YAAADdAAAA&#10;DwAAAAAAAAAAAAAAAAAHAgAAZHJzL2Rvd25yZXYueG1sUEsFBgAAAAADAAMAtwAAAPoCAAAAAA==&#10;">
                        <v:oval id="Oval 5198" o:spid="_x0000_s2507" style="position:absolute;left:9129;top:428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" fillcolor="#ffc" strokecolor="#1f1a17" strokeweight="1.5pt"/>
                        <v:line id="Line 23" o:spid="_x0000_s2508" style="position:absolute;visibility:visible;mso-wrap-style:square" from="9128,429" to="9128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" strokecolor="#1f1a17" strokeweight="1.5pt"/>
                        <v:line id="Line 24" o:spid="_x0000_s2509" style="position:absolute;visibility:visible;mso-wrap-style:square" from="9128,429" to="9129,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" strokecolor="#1f1a17" strokeweight="1.5pt"/>
                      </v:group>
                      <v:group id="Group 5201" o:spid="_x0000_s2510" style="position:absolute;left:9128;top:428;width:6620;height:4302" coordorigin="9128,428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">
                        <v:oval id="Oval 5202" o:spid="_x0000_s2511" style="position:absolute;left:9129;top:428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" fillcolor="#ffc" strokecolor="#1f1a17" strokeweight="1.5pt"/>
                        <v:line id="Line 27" o:spid="_x0000_s2512" style="position:absolute;visibility:visible;mso-wrap-style:square" from="9128,429" to="9128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" strokecolor="#1f1a17" strokeweight="1.5pt"/>
                        <v:line id="Line 28" o:spid="_x0000_s2513" style="position:absolute;visibility:visible;mso-wrap-style:square" from="9128,429" to="9129,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" strokecolor="#1f1a17" strokeweight="1.5pt"/>
                      </v:group>
                      <v:rect id="Rectangle 5205" o:spid="_x0000_s2514" style="position:absolute;left:6650;top:5667;width:12595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Rt6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3fRt6xQAAAN0AAAAP&#10;AAAAAAAAAAAAAAAAAAcCAABkcnMvZG93bnJldi54bWxQSwUGAAAAAAMAAwC3AAAA+QIAAAAA&#10;" filled="f" stroked="f">
                        <v:textbox inset="0,0,0,0">
                          <w:txbxContent>
                            <w:p w14:paraId="393BBEC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206" o:spid="_x0000_s2515" style="position:absolute;left:11985;top:10683;width:794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" strokecolor="#903" strokeweight="1.5pt"/>
                      <v:rect id="Rectangle 5207" o:spid="_x0000_s2516" style="position:absolute;left:11985;top:15414;width:794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" strokecolor="#903" strokeweight="1.5pt"/>
                      <v:rect id="Rectangle 5208" o:spid="_x0000_s2517" style="position:absolute;left:11985;top:10683;width:794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" strokecolor="#903" strokeweight="1.5pt"/>
                      <v:rect id="Rectangle 5209" o:spid="_x0000_s2518" style="position:absolute;left:11985;top:15414;width:794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" strokecolor="#903" strokeweight="1.5pt"/>
                      <v:rect id="Rectangle 5210" o:spid="_x0000_s2519" style="position:absolute;left:19602;top:5588;width:1522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y4/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OLTLj/BAAAA3QAAAA8AAAAA&#10;AAAAAAAAAAAABwIAAGRycy9kb3ducmV2LnhtbFBLBQYAAAAAAwADALcAAAD1AgAAAAA=&#10;" filled="f" stroked="f">
                        <v:textbox inset="0,0,0,0">
                          <w:txbxContent>
                            <w:p w14:paraId="4411939B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SendMessageController</w:t>
                              </w:r>
                            </w:p>
                          </w:txbxContent>
                        </v:textbox>
                      </v:rect>
                      <v:line id="Line 36" o:spid="_x0000_s2520" style="position:absolute;visibility:visible;mso-wrap-style:square" from="26495,8778" to="26495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" strokeweight="1.5pt">
                        <v:stroke dashstyle="3 1"/>
                      </v:line>
                      <v:group id="Group 5212" o:spid="_x0000_s2521" style="position:absolute;left:24304;width:4413;height:4635" coordorigin="24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NY5xQAAAN0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">
                        <v:oval id="Oval 5213" o:spid="_x0000_s2522" style="position:absolute;left:24304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" fillcolor="#ffc" strokecolor="#1f1a17" strokeweight="1.5pt"/>
                        <v:line id="Line 38" o:spid="_x0000_s2523" style="position:absolute;flip:x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" strokecolor="#1f1a17" strokeweight="1.5pt"/>
                        <v:line id="Line 39" o:spid="_x0000_s2524" style="position:absolute;flip:x y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" strokecolor="#1f1a17" strokeweight="1.5pt"/>
                      </v:group>
                      <v:group id="Group 5216" o:spid="_x0000_s2525" style="position:absolute;left:24304;width:4413;height:4635" coordorigin="24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9A6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">
                        <v:oval id="Oval 5217" o:spid="_x0000_s2526" style="position:absolute;left:24304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" fillcolor="#ffc" strokecolor="#1f1a17" strokeweight="1.5pt"/>
                        <v:line id="Line 42" o:spid="_x0000_s2527" style="position:absolute;flip:x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" strokecolor="#1f1a17" strokeweight="1.5pt"/>
                        <v:line id="Line 43" o:spid="_x0000_s2528" style="position:absolute;flip:x y;visibility:visible;mso-wrap-style:square" from="24305,0" to="243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" strokecolor="#1f1a17" strokeweight="1.5pt"/>
                      </v:group>
                      <v:rect id="Rectangle 5220" o:spid="_x0000_s2529" style="position:absolute;left:19602;top:5588;width:1522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+SC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LL/kgsMAAADdAAAADwAA&#10;AAAAAAAAAAAAAAAHAgAAZHJzL2Rvd25yZXYueG1sUEsFBgAAAAADAAMAtwAAAPcCAAAAAA==&#10;" filled="f" stroked="f">
                        <v:textbox inset="0,0,0,0">
                          <w:txbxContent>
                            <w:p w14:paraId="71588290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SendMessageController</w:t>
                              </w:r>
                            </w:p>
                          </w:txbxContent>
                        </v:textbox>
                      </v:rect>
                      <v:rect id="Rectangle 5221" o:spid="_x0000_s2530" style="position:absolute;left:26050;top:15446;width:794;height:2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" strokecolor="#903" strokeweight="1.5pt"/>
                      <v:rect id="Rectangle 5222" o:spid="_x0000_s2531" style="position:absolute;left:26050;top:15446;width:794;height:2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" strokecolor="#903" strokeweight="1.5pt"/>
                      <v:rect id="Rectangle 5223" o:spid="_x0000_s2532" style="position:absolute;left:34554;top:5762;width:8198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r1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NxtevXHAAAA3QAA&#10;AA8AAAAAAAAAAAAAAAAABwIAAGRycy9kb3ducmV2LnhtbFBLBQYAAAAAAwADALcAAAD7AgAAAAA=&#10;" filled="f" stroked="f">
                        <v:textbox inset="0,0,0,0">
                          <w:txbxContent>
                            <w:p w14:paraId="6B95C5AC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9" o:spid="_x0000_s2533" style="position:absolute;visibility:visible;mso-wrap-style:square" from="38290,8969" to="38290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" strokeweight="1.5pt">
                        <v:stroke dashstyle="3 1"/>
                      </v:line>
                      <v:group id="Group 5225" o:spid="_x0000_s2534" style="position:absolute;left:36639;top:285;width:3302;height:4541" coordorigin="36639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">
                        <v:oval id="Oval 5226" o:spid="_x0000_s2535" style="position:absolute;left:36640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" filled="f" strokecolor="#903" strokeweight="1.5pt"/>
                        <v:line id="Line 51" o:spid="_x0000_s2536" style="position:absolute;visibility:visible;mso-wrap-style:square" from="36640,286" to="36640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" strokecolor="#903" strokeweight="1.5pt"/>
                        <v:line id="Line 52" o:spid="_x0000_s2537" style="position:absolute;visibility:visible;mso-wrap-style:square" from="36639,286" to="36641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" strokecolor="#903" strokeweight="1.5pt"/>
                        <v:shape id="Freeform 53" o:spid="_x0000_s2538" style="position:absolute;left:36639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5230" o:spid="_x0000_s2539" style="position:absolute;left:36639;top:285;width:3302;height:4541" coordorigin="36639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7G1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Votl2B/ehCcg0xcAAAD//wMAUEsBAi0AFAAGAAgAAAAhANvh9svuAAAAhQEAABMAAAAAAAAAAAAA&#10;AAAAAAAAAFtDb250ZW50X1R5cGVzXS54bWxQSwECLQAUAAYACAAAACEAWvQsW78AAAAVAQAACwAA&#10;AAAAAAAAAAAAAAAfAQAAX3JlbHMvLnJlbHNQSwECLQAUAAYACAAAACEAb1extcMAAADdAAAADwAA&#10;AAAAAAAAAAAAAAAHAgAAZHJzL2Rvd25yZXYueG1sUEsFBgAAAAADAAMAtwAAAPcCAAAAAA==&#10;">
                        <v:oval id="Oval 5231" o:spid="_x0000_s2540" style="position:absolute;left:36640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" filled="f" strokecolor="#903" strokeweight="1.5pt"/>
                        <v:line id="Line 56" o:spid="_x0000_s2541" style="position:absolute;visibility:visible;mso-wrap-style:square" from="36640,286" to="36640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" strokecolor="#903" strokeweight="1.5pt"/>
                        <v:line id="Line 57" o:spid="_x0000_s2542" style="position:absolute;visibility:visible;mso-wrap-style:square" from="36639,286" to="36641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" strokecolor="#903" strokeweight="1.5pt"/>
                        <v:shape id="Freeform 58" o:spid="_x0000_s2543" style="position:absolute;left:36639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5235" o:spid="_x0000_s2544" style="position:absolute;left:34554;top:5762;width:8198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dH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oPPIbzehCcg508AAAD//wMAUEsBAi0AFAAGAAgAAAAhANvh9svuAAAAhQEAABMAAAAAAAAA&#10;AAAAAAAAAAAAAFtDb250ZW50X1R5cGVzXS54bWxQSwECLQAUAAYACAAAACEAWvQsW78AAAAVAQAA&#10;CwAAAAAAAAAAAAAAAAAfAQAAX3JlbHMvLnJlbHNQSwECLQAUAAYACAAAACEAuRHRx8YAAADdAAAA&#10;DwAAAAAAAAAAAAAAAAAHAgAAZHJzL2Rvd25yZXYueG1sUEsFBgAAAAADAAMAtwAAAPoCAAAAAA==&#10;" filled="f" stroked="f">
                        <v:textbox inset="0,0,0,0">
                          <w:txbxContent>
                            <w:p w14:paraId="6BCD3EF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236" o:spid="_x0000_s2545" style="position:absolute;left:37846;top:23860;width:793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" strokecolor="#903" strokeweight="1.5pt"/>
                      <v:rect id="Rectangle 5237" o:spid="_x0000_s2546" style="position:absolute;left:37846;top:23860;width:793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" strokecolor="#903" strokeweight="1.5pt"/>
                      <v:rect id="Rectangle 5238" o:spid="_x0000_s2547" style="position:absolute;left:44871;top:5762;width:358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5Z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eA7zA1vwhOQ8ycAAAD//wMAUEsBAi0AFAAGAAgAAAAhANvh9svuAAAAhQEAABMAAAAAAAAAAAAA&#10;AAAAAAAAAFtDb250ZW50X1R5cGVzXS54bWxQSwECLQAUAAYACAAAACEAWvQsW78AAAAVAQAACwAA&#10;AAAAAAAAAAAAAAAfAQAAX3JlbHMvLnJlbHNQSwECLQAUAAYACAAAACEAVxB+WcMAAADdAAAADwAA&#10;AAAAAAAAAAAAAAAHAgAAZHJzL2Rvd25yZXYueG1sUEsFBgAAAAADAAMAtwAAAPcCAAAAAA==&#10;" filled="f" stroked="f">
                        <v:textbox inset="0,0,0,0">
                          <w:txbxContent>
                            <w:p w14:paraId="3BF5375D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Line</w:t>
                              </w:r>
                            </w:p>
                          </w:txbxContent>
                        </v:textbox>
                      </v:rect>
                      <v:line id="Line 64" o:spid="_x0000_s2548" style="position:absolute;visibility:visible;mso-wrap-style:square" from="46529,8969" to="46529,40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" strokeweight="1.5pt">
                        <v:stroke dashstyle="3 1"/>
                      </v:line>
                      <v:group id="Group 5240" o:spid="_x0000_s2549" style="position:absolute;left:44878;top:285;width:3302;height:4541" coordorigin="44878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">
                        <v:oval id="Oval 5241" o:spid="_x0000_s2550" style="position:absolute;left:44879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" filled="f" strokecolor="#903" strokeweight="1.5pt"/>
                        <v:line id="Line 66" o:spid="_x0000_s2551" style="position:absolute;visibility:visible;mso-wrap-style:square" from="44879,286" to="44879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" strokecolor="#903" strokeweight="1.5pt"/>
                        <v:line id="Line 67" o:spid="_x0000_s2552" style="position:absolute;visibility:visible;mso-wrap-style:square" from="44878,286" to="44880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" strokecolor="#903" strokeweight="1.5pt"/>
                        <v:shape id="Freeform 68" o:spid="_x0000_s2553" style="position:absolute;left:44878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5245" o:spid="_x0000_s2554" style="position:absolute;left:44878;top:285;width:3302;height:4541" coordorigin="44878,2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">
                        <v:oval id="Oval 5246" o:spid="_x0000_s2555" style="position:absolute;left:44879;top:28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" filled="f" strokecolor="#903" strokeweight="1.5pt"/>
                        <v:line id="Line 71" o:spid="_x0000_s2556" style="position:absolute;visibility:visible;mso-wrap-style:square" from="44879,286" to="44879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4Y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wWv6MoO/N/EJyNUvAAAA//8DAFBLAQItABQABgAIAAAAIQDb4fbL7gAAAIUBAAATAAAAAAAA&#10;AAAAAAAAAAAAAABbQ29udGVudF9UeXBlc10ueG1sUEsBAi0AFAAGAAgAAAAhAFr0LFu/AAAAFQEA&#10;AAsAAAAAAAAAAAAAAAAAHwEAAF9yZWxzLy5yZWxzUEsBAi0AFAAGAAgAAAAhAMoDDhjHAAAA3QAA&#10;AA8AAAAAAAAAAAAAAAAABwIAAGRycy9kb3ducmV2LnhtbFBLBQYAAAAAAwADALcAAAD7AgAAAAA=&#10;" strokecolor="#903" strokeweight="1.5pt"/>
                        <v:line id="Line 72" o:spid="_x0000_s2557" style="position:absolute;visibility:visible;mso-wrap-style:square" from="44878,286" to="44880,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" strokecolor="#903" strokeweight="1.5pt"/>
                        <v:shape id="Freeform 73" o:spid="_x0000_s2558" style="position:absolute;left:44878;top:28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VOh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JFPv+Ex5v0BOT6DgAA//8DAFBLAQItABQABgAIAAAAIQDb4fbL7gAAAIUBAAATAAAAAAAAAAAA&#10;AAAAAAAAAABbQ29udGVudF9UeXBlc10ueG1sUEsBAi0AFAAGAAgAAAAhAFr0LFu/AAAAFQEAAAsA&#10;AAAAAAAAAAAAAAAAHwEAAF9yZWxzLy5yZWxzUEsBAi0AFAAGAAgAAAAhAM7lU6HEAAAA3QAAAA8A&#10;AAAAAAAAAAAAAAAABwIAAGRycy9kb3ducmV2LnhtbFBLBQYAAAAAAwADALcAAAD4AgAAAAA=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5250" o:spid="_x0000_s2559" style="position:absolute;left:44871;top:5762;width:358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Zf/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HS5l//BAAAA3QAAAA8AAAAA&#10;AAAAAAAAAAAABwIAAGRycy9kb3ducmV2LnhtbFBLBQYAAAAAAwADALcAAAD1AgAAAAA=&#10;" filled="f" stroked="f">
                        <v:textbox inset="0,0,0,0">
                          <w:txbxContent>
                            <w:p w14:paraId="4959B616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Line</w:t>
                              </w:r>
                            </w:p>
                          </w:txbxContent>
                        </v:textbox>
                      </v:rect>
                      <v:rect id="Rectangle 5251" o:spid="_x0000_s2560" style="position:absolute;left:46085;top:34940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" strokecolor="#903" strokeweight="1.5pt"/>
                      <v:rect id="Rectangle 5252" o:spid="_x0000_s2561" style="position:absolute;left:46085;top:34940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" strokecolor="#903" strokeweight="1.5pt"/>
                      <v:line id="Line 78" o:spid="_x0000_s2562" style="position:absolute;visibility:visible;mso-wrap-style:square" from="12890,15398" to="26019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" strokecolor="#903" strokeweight="1.5pt"/>
                      <v:line id="Line 79" o:spid="_x0000_s2563" style="position:absolute;flip:x;visibility:visible;mso-wrap-style:square" from="24907,15398" to="26019,1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" strokecolor="#903" strokeweight="1.5pt"/>
                      <v:line id="Line 80" o:spid="_x0000_s2564" style="position:absolute;flip:x y;visibility:visible;mso-wrap-style:square" from="24907,14938" to="26019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" strokecolor="#903" strokeweight="1.5pt"/>
                      <v:rect id="Rectangle 5256" o:spid="_x0000_s2565" style="position:absolute;left:15601;top:13303;width:10416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oQ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UHKoQxQAAAN0AAAAP&#10;AAAAAAAAAAAAAAAAAAcCAABkcnMvZG93bnJldi54bWxQSwUGAAAAAAMAAwC3AAAA+QIAAAAA&#10;" filled="f" stroked="f">
                        <v:textbox inset="0,0,0,0">
                          <w:txbxContent>
                            <w:p w14:paraId="11AB58E4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doUserName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82" o:spid="_x0000_s2566" style="position:absolute;visibility:visible;mso-wrap-style:square" from="26987,18605" to="31575,18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" strokecolor="#903" strokeweight="1.5pt"/>
                      <v:line id="Line 83" o:spid="_x0000_s2567" style="position:absolute;visibility:visible;mso-wrap-style:square" from="31575,18605" to="31575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" strokecolor="#903" strokeweight="1.5pt"/>
                      <v:line id="Line 84" o:spid="_x0000_s2568" style="position:absolute;flip:x;visibility:visible;mso-wrap-style:square" from="27019,19526" to="31575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" strokecolor="#903" strokeweight="1.5pt"/>
                      <v:line id="Line 85" o:spid="_x0000_s2569" style="position:absolute;visibility:visible;mso-wrap-style:square" from="27019,19526" to="28114,19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oM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bymq7g/volPQO5+AQAA//8DAFBLAQItABQABgAIAAAAIQDb4fbL7gAAAIUBAAATAAAAAAAAAAAA&#10;AAAAAAAAAABbQ29udGVudF9UeXBlc10ueG1sUEsBAi0AFAAGAAgAAAAhAFr0LFu/AAAAFQEAAAsA&#10;AAAAAAAAAAAAAAAAHwEAAF9yZWxzLy5yZWxzUEsBAi0AFAAGAAgAAAAhAA5fygzEAAAA3QAAAA8A&#10;AAAAAAAAAAAAAAAABwIAAGRycy9kb3ducmV2LnhtbFBLBQYAAAAAAwADALcAAAD4AgAAAAA=&#10;" strokecolor="#903" strokeweight="1.5pt"/>
                      <v:line id="Line 86" o:spid="_x0000_s2570" style="position:absolute;flip:y;visibility:visible;mso-wrap-style:square" from="27019,19065" to="28114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" strokecolor="#903" strokeweight="1.5pt"/>
                      <v:rect id="Rectangle 5262" o:spid="_x0000_s2571" style="position:absolute;left:29125;top:16414;width:9942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2au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CVLZq7HAAAA3QAA&#10;AA8AAAAAAAAAAAAAAAAABwIAAGRycy9kb3ducmV2LnhtbFBLBQYAAAAAAwADALcAAAD7AgAAAAA=&#10;" filled="f" stroked="f">
                        <v:textbox inset="0,0,0,0">
                          <w:txbxContent>
                            <w:p w14:paraId="757DCFB5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getLinkLine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88" o:spid="_x0000_s2572" style="position:absolute;visibility:visible;mso-wrap-style:square" from="26955,23812" to="37798,23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" strokecolor="#903" strokeweight="1.5pt"/>
                      <v:line id="Line 89" o:spid="_x0000_s2573" style="position:absolute;flip:x;visibility:visible;mso-wrap-style:square" from="36703,23812" to="37798,24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" strokecolor="#903" strokeweight="1.5pt"/>
                      <v:line id="Line 90" o:spid="_x0000_s2574" style="position:absolute;flip:x y;visibility:visible;mso-wrap-style:square" from="36703,23368" to="37798,23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" strokecolor="#903" strokeweight="1.5pt"/>
                      <v:rect id="Rectangle 5266" o:spid="_x0000_s2575" style="position:absolute;left:28506;top:21717;width:11434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GC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BacGCtxQAAAN0AAAAP&#10;AAAAAAAAAAAAAAAAAAcCAABkcnMvZG93bnJldi54bWxQSwUGAAAAAAMAAwC3AAAA+QIAAAAA&#10;" filled="f" stroked="f">
                        <v:textbox inset="0,0,0,0">
                          <w:txbxContent>
                            <w:p w14:paraId="76964B6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query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LinkLine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92" o:spid="_x0000_s2576" style="position:absolute;flip:x;visibility:visible;mso-wrap-style:square" from="26987,27019" to="37798,27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" strokecolor="#903" strokeweight="1.5pt">
                        <v:stroke dashstyle="3 1"/>
                      </v:line>
                      <v:line id="Line 93" o:spid="_x0000_s2577" style="position:absolute;visibility:visible;mso-wrap-style:square" from="26987,27019" to="28082,27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cYK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bymqzg3volPQO5+AQAA//8DAFBLAQItABQABgAIAAAAIQDb4fbL7gAAAIUBAAATAAAAAAAAAAAA&#10;AAAAAAAAAABbQ29udGVudF9UeXBlc10ueG1sUEsBAi0AFAAGAAgAAAAhAFr0LFu/AAAAFQEAAAsA&#10;AAAAAAAAAAAAAAAAHwEAAF9yZWxzLy5yZWxzUEsBAi0AFAAGAAgAAAAhAPApxgrEAAAA3QAAAA8A&#10;AAAAAAAAAAAAAAAABwIAAGRycy9kb3ducmV2LnhtbFBLBQYAAAAAAwADALcAAAD4AgAAAAA=&#10;" strokecolor="#903" strokeweight="1.5pt"/>
                      <v:line id="Line 94" o:spid="_x0000_s2578" style="position:absolute;flip:y;visibility:visible;mso-wrap-style:square" from="26987,26558" to="28082,27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" strokecolor="#903" strokeweight="1.5pt"/>
                      <v:rect id="Rectangle 5270" o:spid="_x0000_s2579" style="position:absolute;left:28474;top:24923;width:10165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Muf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PwzLn8MAAADdAAAADwAA&#10;AAAAAAAAAAAAAAAHAgAAZHJzL2Rvd25yZXYueG1sUEsFBgAAAAADAAMAtwAAAPcCAAAAAA==&#10;" filled="f" stroked="f">
                        <v:textbox inset="0,0,0,0">
                          <w:txbxContent>
                            <w:p w14:paraId="7ED6FFE2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return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LinkLine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96" o:spid="_x0000_s2580" style="position:absolute;visibility:visible;mso-wrap-style:square" from="26955,34893" to="46037,34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" strokecolor="#903" strokeweight="1.5pt"/>
                      <v:line id="Line 97" o:spid="_x0000_s2581" style="position:absolute;flip:x;visibility:visible;mso-wrap-style:square" from="44942,34893" to="46037,3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" strokecolor="#903" strokeweight="1.5pt"/>
                      <v:line id="Line 98" o:spid="_x0000_s2582" style="position:absolute;flip:x y;visibility:visible;mso-wrap-style:square" from="44942,34432" to="46037,34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" strokecolor="#903" strokeweight="1.5pt"/>
                      <v:rect id="Rectangle 5274" o:spid="_x0000_s2583" style="position:absolute;left:30700;top:32813;width:18562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82c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yG729wfROegJxfAAAA//8DAFBLAQItABQABgAIAAAAIQDb4fbL7gAAAIUBAAATAAAAAAAA&#10;AAAAAAAAAAAAAABbQ29udGVudF9UeXBlc10ueG1sUEsBAi0AFAAGAAgAAAAhAFr0LFu/AAAAFQEA&#10;AAsAAAAAAAAAAAAAAAAAHwEAAF9yZWxzLy5yZWxzUEsBAi0AFAAGAAgAAAAhAEA3zZzHAAAA3QAA&#10;AA8AAAAAAAAAAAAAAAAABwIAAGRycy9kb3ducmV2LnhtbFBLBQYAAAAAAwADALcAAAD7AgAAAAA=&#10;" filled="f" stroked="f">
                        <v:textbox inset="0,0,0,0">
                          <w:txbxContent>
                            <w:p w14:paraId="19238919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ChatLine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00" o:spid="_x0000_s2584" style="position:absolute;visibility:visible;mso-wrap-style:square" from="3175,10699" to="11938,10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" strokecolor="#903" strokeweight="1.5pt"/>
                      <v:line id="Line 101" o:spid="_x0000_s2585" style="position:absolute;flip:x;visibility:visible;mso-wrap-style:square" from="10842,10699" to="11938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" strokecolor="#903" strokeweight="1.5pt"/>
                      <v:line id="Line 102" o:spid="_x0000_s2586" style="position:absolute;flip:x y;visibility:visible;mso-wrap-style:square" from="10842,10255" to="11938,10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" strokecolor="#903" strokeweight="1.5pt"/>
                      <v:rect id="Rectangle 5278" o:spid="_x0000_s2587" style="position:absolute;left:3492;top:8969;width:10056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eZ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wXrHmcMAAADdAAAADwAA&#10;AAAAAAAAAAAAAAAHAgAAZHJzL2Rvd25yZXYueG1sUEsFBgAAAAADAAMAtwAAAPcCAAAAAA==&#10;" filled="f" stroked="f">
                        <v:textbox inset="0,0,0,0">
                          <w:txbxContent>
                            <w:p w14:paraId="034F51A3" w14:textId="77777777" w:rsidR="00197DF1" w:rsidRDefault="00197DF1" w:rsidP="00197D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023FAAB3" w14:textId="77777777" w:rsidR="00197DF1" w:rsidRPr="003B46CB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8449A0" w14:textId="32187870" w:rsidR="00197DF1" w:rsidRPr="003B46CB" w:rsidRDefault="001B146B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B146B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16B4A810" wp14:editId="0FB46D8D">
            <wp:extent cx="5818942" cy="17417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" r="21004" b="21679"/>
                    <a:stretch/>
                  </pic:blipFill>
                  <pic:spPr bwMode="auto">
                    <a:xfrm>
                      <a:off x="0" y="0"/>
                      <a:ext cx="5832286" cy="17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C279C" w14:textId="21629CF4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5" w:name="_Toc10179009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Send message</w:t>
      </w:r>
      <w:bookmarkEnd w:id="11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</w:p>
    <w:p w14:paraId="71096C98" w14:textId="5C1B30BC" w:rsidR="00197DF1" w:rsidRPr="003B46CB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980286" w14:textId="354DD410" w:rsidR="00197DF1" w:rsidRPr="003B46CB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FA59989" w14:textId="77777777" w:rsidR="00197DF1" w:rsidRPr="009F1F59" w:rsidRDefault="00197DF1" w:rsidP="00197DF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1BF874E8" w14:textId="4E7AF2C3" w:rsidR="00176676" w:rsidRPr="0056222F" w:rsidRDefault="003E79E7" w:rsidP="003E79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C0079E" wp14:editId="741AB3A3">
            <wp:extent cx="2614012" cy="5655600"/>
            <wp:effectExtent l="0" t="0" r="0" b="2540"/>
            <wp:docPr id="147" name="Graphic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539E" w14:textId="1C11EFB1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6" w:name="_Toc101790097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Parent</w:t>
      </w:r>
      <w:bookmarkEnd w:id="116"/>
    </w:p>
    <w:p w14:paraId="7C7662CE" w14:textId="55A61C0D" w:rsidR="0056222F" w:rsidRDefault="0056222F" w:rsidP="0056222F">
      <w:pPr>
        <w:keepNext/>
        <w:jc w:val="center"/>
      </w:pPr>
    </w:p>
    <w:p w14:paraId="1D3704CB" w14:textId="76DFA065" w:rsidR="006B05E7" w:rsidRPr="009F1F59" w:rsidRDefault="006B05E7" w:rsidP="006B05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32095F0" w14:textId="4F3273AE" w:rsidR="001C3936" w:rsidRPr="009F1F59" w:rsidRDefault="001C3936" w:rsidP="006B05E7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Login Parent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155C7" w14:paraId="251C9398" w14:textId="77777777" w:rsidTr="003155C7">
        <w:tc>
          <w:tcPr>
            <w:tcW w:w="4675" w:type="dxa"/>
          </w:tcPr>
          <w:p w14:paraId="73487C1C" w14:textId="50C725EF" w:rsidR="00046343" w:rsidRDefault="00B24D50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55C7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44416" behindDoc="0" locked="0" layoutInCell="1" allowOverlap="1" wp14:anchorId="332C1B76" wp14:editId="089DE821">
                      <wp:simplePos x="0" y="0"/>
                      <wp:positionH relativeFrom="column">
                        <wp:posOffset>2459355</wp:posOffset>
                      </wp:positionH>
                      <wp:positionV relativeFrom="paragraph">
                        <wp:posOffset>6985</wp:posOffset>
                      </wp:positionV>
                      <wp:extent cx="3581284" cy="4111625"/>
                      <wp:effectExtent l="0" t="0" r="635" b="41275"/>
                      <wp:wrapNone/>
                      <wp:docPr id="705" name="Group 3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81284" cy="4111625"/>
                                <a:chOff x="0" y="0"/>
                                <a:chExt cx="4787223" cy="5948363"/>
                              </a:xfrm>
                            </wpg:grpSpPr>
                            <wps:wsp>
                              <wps:cNvPr id="706" name="Rectangle 7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9113"/>
                                  <a:ext cx="379409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F81A1B" w14:textId="0B4A9740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7" name="Line 136"/>
                              <wps:cNvCnPr/>
                              <wps:spPr bwMode="auto">
                                <a:xfrm>
                                  <a:off x="157163" y="798513"/>
                                  <a:ext cx="0" cy="5149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08" name="Group 7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70" y="41275"/>
                                  <a:ext cx="287339" cy="395288"/>
                                  <a:chOff x="12700" y="41275"/>
                                  <a:chExt cx="181" cy="249"/>
                                </a:xfrm>
                              </wpg:grpSpPr>
                              <wps:wsp>
                                <wps:cNvPr id="709" name="Oval 7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41275"/>
                                    <a:ext cx="81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10" name="Line 138"/>
                                <wps:cNvCnPr/>
                                <wps:spPr bwMode="auto">
                                  <a:xfrm>
                                    <a:off x="12791" y="41356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1" name="Line 139"/>
                                <wps:cNvCnPr/>
                                <wps:spPr bwMode="auto">
                                  <a:xfrm>
                                    <a:off x="12726" y="41378"/>
                                    <a:ext cx="1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2" name="Freeform 1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41433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13" name="Group 7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770" y="41275"/>
                                  <a:ext cx="287339" cy="395288"/>
                                  <a:chOff x="12700" y="41275"/>
                                  <a:chExt cx="181" cy="249"/>
                                </a:xfrm>
                              </wpg:grpSpPr>
                              <wps:wsp>
                                <wps:cNvPr id="714" name="Oval 7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752" y="41275"/>
                                    <a:ext cx="81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15" name="Line 143"/>
                                <wps:cNvCnPr/>
                                <wps:spPr bwMode="auto">
                                  <a:xfrm>
                                    <a:off x="12791" y="41356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6" name="Line 144"/>
                                <wps:cNvCnPr/>
                                <wps:spPr bwMode="auto">
                                  <a:xfrm>
                                    <a:off x="12726" y="41378"/>
                                    <a:ext cx="1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7" name="Freeform 1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700" y="41433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718" name="Rectangle 7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9113"/>
                                  <a:ext cx="379409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5BF4EC" w14:textId="479932FD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User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" name="Rectangle 7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0" name="Rectangle 7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6875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1" name="Rectangle 7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2" name="Rectangle 7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63" y="16875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23" name="Rectangle 7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5102" y="511173"/>
                                  <a:ext cx="722990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32E78F" w14:textId="5B45EB5A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4" name="Line 153"/>
                              <wps:cNvCnPr/>
                              <wps:spPr bwMode="auto">
                                <a:xfrm>
                                  <a:off x="1084263" y="787400"/>
                                  <a:ext cx="0" cy="516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25" name="Group 7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99115" y="53975"/>
                                  <a:ext cx="577851" cy="374650"/>
                                  <a:chOff x="796925" y="53975"/>
                                  <a:chExt cx="364" cy="236"/>
                                </a:xfrm>
                              </wpg:grpSpPr>
                              <wps:wsp>
                                <wps:cNvPr id="726" name="Oval 7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7046" y="53975"/>
                                    <a:ext cx="243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7" name="Line 155"/>
                                <wps:cNvCnPr/>
                                <wps:spPr bwMode="auto">
                                  <a:xfrm flipH="1">
                                    <a:off x="796925" y="54030"/>
                                    <a:ext cx="1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28" name="Line 156"/>
                                <wps:cNvCnPr/>
                                <wps:spPr bwMode="auto">
                                  <a:xfrm>
                                    <a:off x="796926" y="54093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29" name="Group 7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99115" y="53975"/>
                                  <a:ext cx="577851" cy="374650"/>
                                  <a:chOff x="796925" y="53975"/>
                                  <a:chExt cx="364" cy="236"/>
                                </a:xfrm>
                              </wpg:grpSpPr>
                              <wps:wsp>
                                <wps:cNvPr id="730" name="Oval 7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7046" y="53975"/>
                                    <a:ext cx="243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1" name="Line 159"/>
                                <wps:cNvCnPr/>
                                <wps:spPr bwMode="auto">
                                  <a:xfrm flipH="1">
                                    <a:off x="796925" y="54030"/>
                                    <a:ext cx="1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2" name="Line 160"/>
                                <wps:cNvCnPr/>
                                <wps:spPr bwMode="auto">
                                  <a:xfrm>
                                    <a:off x="796926" y="54093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33" name="Rectangle 7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5102" y="511173"/>
                                  <a:ext cx="722990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219E48" w14:textId="2462B490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4" name="Rectangle 7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5" name="Rectangle 7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687513"/>
                                  <a:ext cx="68263" cy="5746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6" name="Rectangle 7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24828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7" name="Rectangle 7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4846638"/>
                                  <a:ext cx="68263" cy="295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8" name="Rectangle 7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39" name="Rectangle 7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1239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0" name="Rectangle 7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1687513"/>
                                  <a:ext cx="68263" cy="5746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1" name="Rectangle 7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2482850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2" name="Rectangle 7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4846638"/>
                                  <a:ext cx="68263" cy="295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3" name="Rectangle 7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6163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44" name="Rectangle 7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29809" y="487362"/>
                                  <a:ext cx="98021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48D3BB9" w14:textId="79B5BC1F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" name="Line 174"/>
                              <wps:cNvCnPr/>
                              <wps:spPr bwMode="auto">
                                <a:xfrm>
                                  <a:off x="2420938" y="766763"/>
                                  <a:ext cx="0" cy="518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46" name="Group 7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30438" y="0"/>
                                  <a:ext cx="384175" cy="403225"/>
                                  <a:chOff x="2230438" y="0"/>
                                  <a:chExt cx="242" cy="254"/>
                                </a:xfrm>
                              </wpg:grpSpPr>
                              <wps:wsp>
                                <wps:cNvPr id="747" name="Oval 7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30438" y="20"/>
                                    <a:ext cx="242" cy="2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48" name="Line 176"/>
                                <wps:cNvCnPr/>
                                <wps:spPr bwMode="auto">
                                  <a:xfrm flipH="1">
                                    <a:off x="2230534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49" name="Line 177"/>
                                <wps:cNvCnPr/>
                                <wps:spPr bwMode="auto">
                                  <a:xfrm flipH="1" flipV="1">
                                    <a:off x="2230534" y="22"/>
                                    <a:ext cx="53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50" name="Group 7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30438" y="0"/>
                                  <a:ext cx="384175" cy="403225"/>
                                  <a:chOff x="2230438" y="0"/>
                                  <a:chExt cx="242" cy="254"/>
                                </a:xfrm>
                              </wpg:grpSpPr>
                              <wps:wsp>
                                <wps:cNvPr id="751" name="Oval 7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30438" y="20"/>
                                    <a:ext cx="242" cy="2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52" name="Line 180"/>
                                <wps:cNvCnPr/>
                                <wps:spPr bwMode="auto">
                                  <a:xfrm flipH="1">
                                    <a:off x="2230534" y="0"/>
                                    <a:ext cx="53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3" name="Line 181"/>
                                <wps:cNvCnPr/>
                                <wps:spPr bwMode="auto">
                                  <a:xfrm flipH="1" flipV="1">
                                    <a:off x="2230534" y="22"/>
                                    <a:ext cx="53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54" name="Rectangle 7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29809" y="487362"/>
                                  <a:ext cx="98021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7E4128" w14:textId="4BFED9DC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5" name="Rectangle 7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2482850"/>
                                  <a:ext cx="68263" cy="1646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6" name="Rectangle 7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7" name="Rectangle 7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2482850"/>
                                  <a:ext cx="68263" cy="1646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8" name="Rectangle 7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82838" y="5472113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9" name="Rectangle 7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0403" y="511173"/>
                                  <a:ext cx="80107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FC055B" w14:textId="0AF8BCA5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" name="Line 189"/>
                              <wps:cNvCnPr/>
                              <wps:spPr bwMode="auto">
                                <a:xfrm>
                                  <a:off x="3505200" y="790575"/>
                                  <a:ext cx="0" cy="51577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61" name="Group 7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62324" y="33338"/>
                                  <a:ext cx="287338" cy="395288"/>
                                  <a:chOff x="3362325" y="33338"/>
                                  <a:chExt cx="181" cy="249"/>
                                </a:xfrm>
                              </wpg:grpSpPr>
                              <wps:wsp>
                                <wps:cNvPr id="762" name="Oval 7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2376" y="33338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63" name="Line 191"/>
                                <wps:cNvCnPr/>
                                <wps:spPr bwMode="auto">
                                  <a:xfrm>
                                    <a:off x="3362415" y="33419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4" name="Line 192"/>
                                <wps:cNvCnPr/>
                                <wps:spPr bwMode="auto">
                                  <a:xfrm>
                                    <a:off x="3362350" y="33441"/>
                                    <a:ext cx="13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5" name="Freeform 1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2325" y="33496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66" name="Group 7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62324" y="33338"/>
                                  <a:ext cx="287338" cy="395288"/>
                                  <a:chOff x="3362325" y="33338"/>
                                  <a:chExt cx="181" cy="249"/>
                                </a:xfrm>
                              </wpg:grpSpPr>
                              <wps:wsp>
                                <wps:cNvPr id="767" name="Oval 7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2376" y="33338"/>
                                    <a:ext cx="82" cy="8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68" name="Line 196"/>
                                <wps:cNvCnPr/>
                                <wps:spPr bwMode="auto">
                                  <a:xfrm>
                                    <a:off x="3362415" y="33419"/>
                                    <a:ext cx="0" cy="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9" name="Line 197"/>
                                <wps:cNvCnPr/>
                                <wps:spPr bwMode="auto">
                                  <a:xfrm>
                                    <a:off x="3362350" y="33441"/>
                                    <a:ext cx="13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0" name="Freeform 1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2325" y="33496"/>
                                    <a:ext cx="181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771" name="Rectangle 7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80403" y="511173"/>
                                  <a:ext cx="80107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5CA4D9B" w14:textId="0369B2C1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2" name="Rectangle 7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7100" y="3108325"/>
                                  <a:ext cx="68263" cy="2682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73" name="Rectangle 7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7100" y="3108325"/>
                                  <a:ext cx="68263" cy="2682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74" name="Rectangle 7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8662" y="488952"/>
                                  <a:ext cx="708292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5EDF3F" w14:textId="08FB3B0E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5" name="Line 204"/>
                              <wps:cNvCnPr/>
                              <wps:spPr bwMode="auto">
                                <a:xfrm>
                                  <a:off x="4367213" y="766763"/>
                                  <a:ext cx="0" cy="518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76" name="Group 77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79875" y="31750"/>
                                  <a:ext cx="576263" cy="374650"/>
                                  <a:chOff x="4079875" y="31750"/>
                                  <a:chExt cx="363" cy="236"/>
                                </a:xfrm>
                              </wpg:grpSpPr>
                              <wps:wsp>
                                <wps:cNvPr id="777" name="Oval 7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79996" y="31750"/>
                                    <a:ext cx="242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78" name="Line 206"/>
                                <wps:cNvCnPr/>
                                <wps:spPr bwMode="auto">
                                  <a:xfrm>
                                    <a:off x="4079875" y="31806"/>
                                    <a:ext cx="0" cy="12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9" name="Line 207"/>
                                <wps:cNvCnPr/>
                                <wps:spPr bwMode="auto">
                                  <a:xfrm>
                                    <a:off x="4079876" y="31869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80" name="Group 7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79875" y="31750"/>
                                  <a:ext cx="576263" cy="374650"/>
                                  <a:chOff x="4079875" y="31750"/>
                                  <a:chExt cx="363" cy="236"/>
                                </a:xfrm>
                              </wpg:grpSpPr>
                              <wps:wsp>
                                <wps:cNvPr id="781" name="Oval 7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79996" y="31750"/>
                                    <a:ext cx="242" cy="2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82" name="Line 210"/>
                                <wps:cNvCnPr/>
                                <wps:spPr bwMode="auto">
                                  <a:xfrm>
                                    <a:off x="4079875" y="31806"/>
                                    <a:ext cx="0" cy="12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3" name="Line 211"/>
                                <wps:cNvCnPr/>
                                <wps:spPr bwMode="auto">
                                  <a:xfrm>
                                    <a:off x="4079876" y="31869"/>
                                    <a:ext cx="12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84" name="Rectangle 7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8931" y="488952"/>
                                  <a:ext cx="708292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73FB3E" w14:textId="2915509E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Main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5" name="Rectangle 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9113" y="3900488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86" name="Rectangle 7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9113" y="3900488"/>
                                  <a:ext cx="68263" cy="2286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87" name="Line 216"/>
                              <wps:cNvCnPr/>
                              <wps:spPr bwMode="auto">
                                <a:xfrm>
                                  <a:off x="196850" y="1122363"/>
                                  <a:ext cx="844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8" name="Line 217"/>
                              <wps:cNvCnPr/>
                              <wps:spPr bwMode="auto">
                                <a:xfrm flipH="1">
                                  <a:off x="946150" y="112236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9" name="Line 218"/>
                              <wps:cNvCnPr/>
                              <wps:spPr bwMode="auto">
                                <a:xfrm flipH="1" flipV="1">
                                  <a:off x="946150" y="108267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0" name="Rectangle 7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6633" y="938213"/>
                                  <a:ext cx="636636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4183EE" w14:textId="31C290A5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1" name="Line 220"/>
                              <wps:cNvCnPr/>
                              <wps:spPr bwMode="auto">
                                <a:xfrm>
                                  <a:off x="196850" y="1685925"/>
                                  <a:ext cx="844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" name="Line 221"/>
                              <wps:cNvCnPr/>
                              <wps:spPr bwMode="auto">
                                <a:xfrm flipH="1">
                                  <a:off x="946150" y="168592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" name="Line 222"/>
                              <wps:cNvCnPr/>
                              <wps:spPr bwMode="auto">
                                <a:xfrm flipH="1" flipV="1">
                                  <a:off x="946150" y="16462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4" name="Rectangle 7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5679" y="1504952"/>
                                  <a:ext cx="59437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C77B84" w14:textId="1033DC37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5" name="Line 224"/>
                              <wps:cNvCnPr/>
                              <wps:spPr bwMode="auto">
                                <a:xfrm>
                                  <a:off x="1127125" y="1965325"/>
                                  <a:ext cx="398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6" name="Line 225"/>
                              <wps:cNvCnPr/>
                              <wps:spPr bwMode="auto">
                                <a:xfrm>
                                  <a:off x="1525588" y="1965325"/>
                                  <a:ext cx="0" cy="79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7" name="Line 226"/>
                              <wps:cNvCnPr/>
                              <wps:spPr bwMode="auto">
                                <a:xfrm flipH="1">
                                  <a:off x="1130300" y="2044700"/>
                                  <a:ext cx="395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8" name="Line 227"/>
                              <wps:cNvCnPr/>
                              <wps:spPr bwMode="auto">
                                <a:xfrm>
                                  <a:off x="1130300" y="204470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9" name="Line 228"/>
                              <wps:cNvCnPr/>
                              <wps:spPr bwMode="auto">
                                <a:xfrm flipV="1">
                                  <a:off x="1130300" y="200501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0" name="Rectangle 8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102" y="1800225"/>
                                  <a:ext cx="972867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0493D4" w14:textId="3093EE64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Check login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scipt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1" name="Line 230"/>
                              <wps:cNvCnPr/>
                              <wps:spPr bwMode="auto">
                                <a:xfrm>
                                  <a:off x="1127125" y="4845050"/>
                                  <a:ext cx="398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2" name="Line 231"/>
                              <wps:cNvCnPr/>
                              <wps:spPr bwMode="auto">
                                <a:xfrm>
                                  <a:off x="1525588" y="4845050"/>
                                  <a:ext cx="0" cy="809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3" name="Line 232"/>
                              <wps:cNvCnPr/>
                              <wps:spPr bwMode="auto">
                                <a:xfrm flipH="1">
                                  <a:off x="1130300" y="4926013"/>
                                  <a:ext cx="395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4" name="Line 233"/>
                              <wps:cNvCnPr/>
                              <wps:spPr bwMode="auto">
                                <a:xfrm>
                                  <a:off x="1130300" y="492601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5" name="Line 234"/>
                              <wps:cNvCnPr/>
                              <wps:spPr bwMode="auto">
                                <a:xfrm flipV="1">
                                  <a:off x="1130300" y="4884738"/>
                                  <a:ext cx="9525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6" name="Rectangle 8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74489" y="4691064"/>
                                  <a:ext cx="1451493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575B58" w14:textId="362D45F3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Login error message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scrit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7" name="Line 236"/>
                              <wps:cNvCnPr/>
                              <wps:spPr bwMode="auto">
                                <a:xfrm>
                                  <a:off x="1123950" y="2481263"/>
                                  <a:ext cx="1254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8" name="Line 237"/>
                              <wps:cNvCnPr/>
                              <wps:spPr bwMode="auto">
                                <a:xfrm flipH="1">
                                  <a:off x="2282825" y="248126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9" name="Line 238"/>
                              <wps:cNvCnPr/>
                              <wps:spPr bwMode="auto">
                                <a:xfrm flipH="1" flipV="1">
                                  <a:off x="2282825" y="244157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0" name="Rectangle 8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1016" y="2297114"/>
                                  <a:ext cx="458414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2435BA" w14:textId="59CD2BB7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doLogin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1" name="Line 240"/>
                              <wps:cNvCnPr/>
                              <wps:spPr bwMode="auto">
                                <a:xfrm>
                                  <a:off x="2463800" y="2760663"/>
                                  <a:ext cx="398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2" name="Line 241"/>
                              <wps:cNvCnPr/>
                              <wps:spPr bwMode="auto">
                                <a:xfrm>
                                  <a:off x="2862263" y="2760663"/>
                                  <a:ext cx="0" cy="79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" name="Line 242"/>
                              <wps:cNvCnPr/>
                              <wps:spPr bwMode="auto">
                                <a:xfrm flipH="1">
                                  <a:off x="2466975" y="2840038"/>
                                  <a:ext cx="395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" name="Line 243"/>
                              <wps:cNvCnPr/>
                              <wps:spPr bwMode="auto">
                                <a:xfrm>
                                  <a:off x="2466975" y="28400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" name="Line 244"/>
                              <wps:cNvCnPr/>
                              <wps:spPr bwMode="auto">
                                <a:xfrm flipV="1">
                                  <a:off x="2466975" y="280035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6" name="Rectangle 8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8316" y="2566987"/>
                                  <a:ext cx="693593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1AB4C4" w14:textId="01E14A08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veriflylogin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7" name="Line 246"/>
                              <wps:cNvCnPr/>
                              <wps:spPr bwMode="auto">
                                <a:xfrm>
                                  <a:off x="2460625" y="3898900"/>
                                  <a:ext cx="18637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8" name="Line 247"/>
                              <wps:cNvCnPr/>
                              <wps:spPr bwMode="auto">
                                <a:xfrm flipH="1">
                                  <a:off x="4229100" y="389890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9" name="Line 248"/>
                              <wps:cNvCnPr/>
                              <wps:spPr bwMode="auto">
                                <a:xfrm flipH="1" flipV="1">
                                  <a:off x="4229100" y="3859213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0" name="Rectangle 8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3195" y="3714750"/>
                                  <a:ext cx="1037174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F566E1" w14:textId="3AE1C4B6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mainPage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1" name="Line 250"/>
                              <wps:cNvCnPr/>
                              <wps:spPr bwMode="auto">
                                <a:xfrm flipH="1">
                                  <a:off x="1127125" y="5470525"/>
                                  <a:ext cx="1250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2" name="Line 251"/>
                              <wps:cNvCnPr/>
                              <wps:spPr bwMode="auto">
                                <a:xfrm>
                                  <a:off x="1127125" y="5470525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3" name="Line 252"/>
                              <wps:cNvCnPr/>
                              <wps:spPr bwMode="auto">
                                <a:xfrm flipV="1">
                                  <a:off x="1127125" y="54308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" name="Rectangle 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0360" y="5289551"/>
                                  <a:ext cx="1029825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BFF742" w14:textId="02444F9E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loginPage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5" name="Line 254"/>
                              <wps:cNvCnPr/>
                              <wps:spPr bwMode="auto">
                                <a:xfrm>
                                  <a:off x="2460625" y="3106738"/>
                                  <a:ext cx="10017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" name="Line 255"/>
                              <wps:cNvCnPr/>
                              <wps:spPr bwMode="auto">
                                <a:xfrm flipH="1">
                                  <a:off x="3367088" y="31067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" name="Line 256"/>
                              <wps:cNvCnPr/>
                              <wps:spPr bwMode="auto">
                                <a:xfrm flipH="1" flipV="1">
                                  <a:off x="3367088" y="3067050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" name="Rectangle 8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4966" y="2925763"/>
                                  <a:ext cx="657765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3188D8" w14:textId="11AF0E2F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9" name="Line 258"/>
                              <wps:cNvCnPr/>
                              <wps:spPr bwMode="auto">
                                <a:xfrm flipH="1">
                                  <a:off x="2463800" y="3386138"/>
                                  <a:ext cx="998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0" name="Line 259"/>
                              <wps:cNvCnPr/>
                              <wps:spPr bwMode="auto">
                                <a:xfrm>
                                  <a:off x="2463800" y="3386138"/>
                                  <a:ext cx="95250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1" name="Line 260"/>
                              <wps:cNvCnPr/>
                              <wps:spPr bwMode="auto">
                                <a:xfrm flipV="1">
                                  <a:off x="2463800" y="3344863"/>
                                  <a:ext cx="9525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2" name="Rectangle 8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6095" y="3201988"/>
                                  <a:ext cx="901212" cy="3068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804D3C" w14:textId="03BFD3E2" w:rsidR="003155C7" w:rsidRDefault="003155C7" w:rsidP="003155C7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32C1B76" id="Group 366" o:spid="_x0000_s2588" style="position:absolute;margin-left:193.65pt;margin-top:.55pt;width:282pt;height:323.75pt;z-index:251644416;mso-width-relative:margin" coordsize="47872,59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">
                      <v:rect id="Rectangle 706" o:spid="_x0000_s2589" style="position:absolute;top:5191;width:379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      <v:textbox inset="0,0,0,0">
                          <w:txbxContent>
                            <w:p w14:paraId="3DF81A1B" w14:textId="0B4A9740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line id="Line 136" o:spid="_x0000_s2590" style="position:absolute;visibility:visible;mso-wrap-style:square" from="1571,7985" to="1571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" strokeweight="1.5pt">
                        <v:stroke dashstyle="3 1"/>
                      </v:line>
                      <v:group id="Group 708" o:spid="_x0000_s2591" style="position:absolute;left:127;top:412;width:2874;height:3953" coordorigin="12700,41275" coordsize="181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      <v:oval id="Oval 709" o:spid="_x0000_s2592" style="position:absolute;left:12752;top:41275;width:81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" filled="f" strokecolor="#903" strokeweight="1.5pt"/>
                        <v:line id="Line 138" o:spid="_x0000_s2593" style="position:absolute;visibility:visible;mso-wrap-style:square" from="12791,41356" to="12791,4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" strokecolor="#903" strokeweight="1.5pt"/>
                        <v:line id="Line 139" o:spid="_x0000_s2594" style="position:absolute;visibility:visible;mso-wrap-style:square" from="12726,41378" to="12856,41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" strokecolor="#903" strokeweight="1.5pt"/>
                        <v:shape id="Freeform 140" o:spid="_x0000_s2595" style="position:absolute;left:12700;top:41433;width:181;height:9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group id="Group 713" o:spid="_x0000_s2596" style="position:absolute;left:127;top:412;width:2874;height:3953" coordorigin="12700,41275" coordsize="181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FAO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sFrksLtTDgCcnkFAAD//wMAUEsBAi0AFAAGAAgAAAAhANvh9svuAAAAhQEAABMAAAAAAAAA&#10;AAAAAAAAAAAAAFtDb250ZW50X1R5cGVzXS54bWxQSwECLQAUAAYACAAAACEAWvQsW78AAAAVAQAA&#10;CwAAAAAAAAAAAAAAAAAfAQAAX3JlbHMvLnJlbHNQSwECLQAUAAYACAAAACEAiIRQDsYAAADcAAAA&#10;DwAAAAAAAAAAAAAAAAAHAgAAZHJzL2Rvd25yZXYueG1sUEsFBgAAAAADAAMAtwAAAPoCAAAAAA==&#10;">
                        <v:oval id="Oval 714" o:spid="_x0000_s2597" style="position:absolute;left:12752;top:41275;width:81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" filled="f" strokecolor="#903" strokeweight="1.5pt"/>
                        <v:line id="Line 143" o:spid="_x0000_s2598" style="position:absolute;visibility:visible;mso-wrap-style:square" from="12791,41356" to="12791,4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" strokecolor="#903" strokeweight="1.5pt"/>
                        <v:line id="Line 144" o:spid="_x0000_s2599" style="position:absolute;visibility:visible;mso-wrap-style:square" from="12726,41378" to="12856,41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" strokecolor="#903" strokeweight="1.5pt"/>
                        <v:shape id="Freeform 145" o:spid="_x0000_s2600" style="position:absolute;left:12700;top:41433;width:181;height:9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rect id="Rectangle 718" o:spid="_x0000_s2601" style="position:absolute;top:5191;width:379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      <v:textbox inset="0,0,0,0">
                          <w:txbxContent>
                            <w:p w14:paraId="2D5BF4EC" w14:textId="479932FD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User</w:t>
                              </w:r>
                            </w:p>
                          </w:txbxContent>
                        </v:textbox>
                      </v:rect>
                      <v:rect id="Rectangle 719" o:spid="_x0000_s2602" style="position:absolute;left:1190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" strokecolor="#903" strokeweight="1.5pt"/>
                      <v:rect id="Rectangle 720" o:spid="_x0000_s2603" style="position:absolute;left:1190;top:16875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" strokecolor="#903" strokeweight="1.5pt"/>
                      <v:rect id="Rectangle 721" o:spid="_x0000_s2604" style="position:absolute;left:1190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" strokecolor="#903" strokeweight="1.5pt"/>
                      <v:rect id="Rectangle 722" o:spid="_x0000_s2605" style="position:absolute;left:1190;top:16875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" strokecolor="#903" strokeweight="1.5pt"/>
                      <v:rect id="Rectangle 723" o:spid="_x0000_s2606" style="position:absolute;left:7951;top:5111;width:7229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      <v:textbox inset="0,0,0,0">
                          <w:txbxContent>
                            <w:p w14:paraId="3032E78F" w14:textId="5B45EB5A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53" o:spid="_x0000_s2607" style="position:absolute;visibility:visible;mso-wrap-style:square" from="10842,7874" to="10842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" strokeweight="1.5pt">
                        <v:stroke dashstyle="3 1"/>
                      </v:line>
                      <v:group id="Group 725" o:spid="_x0000_s2608" style="position:absolute;left:7991;top:539;width:5778;height:3747" coordorigin="7969,539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adc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">
                        <v:oval id="Oval 726" o:spid="_x0000_s2609" style="position:absolute;left:7970;top:539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" fillcolor="#ffc" strokecolor="#1f1a17" strokeweight="1.5pt"/>
                        <v:line id="Line 155" o:spid="_x0000_s2610" style="position:absolute;flip:x;visibility:visible;mso-wrap-style:square" from="7969,540" to="7969,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" strokecolor="#1f1a17" strokeweight="1.5pt"/>
                        <v:line id="Line 156" o:spid="_x0000_s2611" style="position:absolute;visibility:visible;mso-wrap-style:square" from="7969,540" to="7970,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" strokecolor="#1f1a17" strokeweight="1.5pt"/>
                      </v:group>
                      <v:group id="Group 729" o:spid="_x0000_s2612" style="position:absolute;left:7991;top:539;width:5778;height:3747" coordorigin="7969,539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1Z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n4HZ5nwhGQ6z8AAAD//wMAUEsBAi0AFAAGAAgAAAAhANvh9svuAAAAhQEAABMAAAAAAAAA&#10;AAAAAAAAAAAAAFtDb250ZW50X1R5cGVzXS54bWxQSwECLQAUAAYACAAAACEAWvQsW78AAAAVAQAA&#10;CwAAAAAAAAAAAAAAAAAfAQAAX3JlbHMvLnJlbHNQSwECLQAUAAYACAAAACEAJwCtWcYAAADcAAAA&#10;DwAAAAAAAAAAAAAAAAAHAgAAZHJzL2Rvd25yZXYueG1sUEsFBgAAAAADAAMAtwAAAPoCAAAAAA==&#10;">
                        <v:oval id="Oval 730" o:spid="_x0000_s2613" style="position:absolute;left:7970;top:539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" fillcolor="#ffc" strokecolor="#1f1a17" strokeweight="1.5pt"/>
                        <v:line id="Line 159" o:spid="_x0000_s2614" style="position:absolute;flip:x;visibility:visible;mso-wrap-style:square" from="7969,540" to="7969,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" strokecolor="#1f1a17" strokeweight="1.5pt"/>
                        <v:line id="Line 160" o:spid="_x0000_s2615" style="position:absolute;visibility:visible;mso-wrap-style:square" from="7969,540" to="7970,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" strokecolor="#1f1a17" strokeweight="1.5pt"/>
                      </v:group>
                      <v:rect id="Rectangle 733" o:spid="_x0000_s2616" style="position:absolute;left:7951;top:5111;width:7229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      <v:textbox inset="0,0,0,0">
                          <w:txbxContent>
                            <w:p w14:paraId="50219E48" w14:textId="2462B490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734" o:spid="_x0000_s2617" style="position:absolute;left:10461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FyOxQAAANw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" strokecolor="#903" strokeweight="1.5pt"/>
                      <v:rect id="Rectangle 735" o:spid="_x0000_s2618" style="position:absolute;left:10461;top:16875;width:683;height:5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" strokecolor="#903" strokeweight="1.5pt"/>
                      <v:rect id="Rectangle 736" o:spid="_x0000_s2619" style="position:absolute;left:10461;top:24828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" strokecolor="#903" strokeweight="1.5pt"/>
                      <v:rect id="Rectangle 737" o:spid="_x0000_s2620" style="position:absolute;left:10461;top:48466;width:6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" strokecolor="#903" strokeweight="1.5pt"/>
                      <v:rect id="Rectangle 738" o:spid="_x0000_s2621" style="position:absolute;left:10461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" strokecolor="#903" strokeweight="1.5pt"/>
                      <v:rect id="Rectangle 739" o:spid="_x0000_s2622" style="position:absolute;left:10461;top:11239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" strokecolor="#903" strokeweight="1.5pt"/>
                      <v:rect id="Rectangle 740" o:spid="_x0000_s2623" style="position:absolute;left:10461;top:16875;width:683;height:5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" strokecolor="#903" strokeweight="1.5pt"/>
                      <v:rect id="Rectangle 741" o:spid="_x0000_s2624" style="position:absolute;left:10461;top:24828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" strokecolor="#903" strokeweight="1.5pt"/>
                      <v:rect id="Rectangle 742" o:spid="_x0000_s2625" style="position:absolute;left:10461;top:48466;width:6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" strokecolor="#903" strokeweight="1.5pt"/>
                      <v:rect id="Rectangle 743" o:spid="_x0000_s2626" style="position:absolute;left:10461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7eHxQAAANw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" strokecolor="#903" strokeweight="1.5pt"/>
                      <v:rect id="Rectangle 744" o:spid="_x0000_s2627" style="position:absolute;left:20298;top:4873;width:9802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      <v:textbox inset="0,0,0,0">
                          <w:txbxContent>
                            <w:p w14:paraId="148D3BB9" w14:textId="79B5BC1F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74" o:spid="_x0000_s2628" style="position:absolute;visibility:visible;mso-wrap-style:square" from="24209,7667" to="24209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" strokeweight="1.5pt">
                        <v:stroke dashstyle="3 1"/>
                      </v:line>
                      <v:group id="Group 746" o:spid="_x0000_s2629" style="position:absolute;left:22304;width:3842;height:4032" coordorigin="22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yL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W/zBfydCUdArn4BAAD//wMAUEsBAi0AFAAGAAgAAAAhANvh9svuAAAAhQEAABMAAAAAAAAA&#10;AAAAAAAAAAAAAFtDb250ZW50X1R5cGVzXS54bWxQSwECLQAUAAYACAAAACEAWvQsW78AAAAVAQAA&#10;CwAAAAAAAAAAAAAAAAAfAQAAX3JlbHMvLnJlbHNQSwECLQAUAAYACAAAACEAi0Dci8YAAADcAAAA&#10;DwAAAAAAAAAAAAAAAAAHAgAAZHJzL2Rvd25yZXYueG1sUEsFBgAAAAADAAMAtwAAAPoCAAAAAA==&#10;">
                        <v:oval id="Oval 747" o:spid="_x0000_s2630" style="position:absolute;left:2230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" fillcolor="#ffc" strokecolor="#1f1a17" strokeweight="1.5pt"/>
                        <v:line id="Line 176" o:spid="_x0000_s2631" style="position:absolute;flip:x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" strokecolor="#1f1a17" strokeweight="1.5pt"/>
                        <v:line id="Line 177" o:spid="_x0000_s2632" style="position:absolute;flip:x y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" strokecolor="#1f1a17" strokeweight="1.5pt"/>
                      </v:group>
                      <v:group id="Group 750" o:spid="_x0000_s2633" style="position:absolute;left:22304;width:3842;height:4032" coordorigin="2230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        <v:oval id="Oval 751" o:spid="_x0000_s2634" style="position:absolute;left:2230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" fillcolor="#ffc" strokecolor="#1f1a17" strokeweight="1.5pt"/>
                        <v:line id="Line 180" o:spid="_x0000_s2635" style="position:absolute;flip:x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" strokecolor="#1f1a17" strokeweight="1.5pt"/>
                        <v:line id="Line 181" o:spid="_x0000_s2636" style="position:absolute;flip:x y;visibility:visible;mso-wrap-style:square" from="22305,0" to="2230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" strokecolor="#1f1a17" strokeweight="1.5pt"/>
                      </v:group>
                      <v:rect id="Rectangle 754" o:spid="_x0000_s2637" style="position:absolute;left:20298;top:4873;width:9802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      <v:textbox inset="0,0,0,0">
                          <w:txbxContent>
                            <w:p w14:paraId="677E4128" w14:textId="4BFED9DC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755" o:spid="_x0000_s2638" style="position:absolute;left:23828;top:24828;width:683;height:16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" strokecolor="#903" strokeweight="1.5pt"/>
                      <v:rect id="Rectangle 756" o:spid="_x0000_s2639" style="position:absolute;left:23828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" strokecolor="#903" strokeweight="1.5pt"/>
                      <v:rect id="Rectangle 757" o:spid="_x0000_s2640" style="position:absolute;left:23828;top:24828;width:683;height:16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" strokecolor="#903" strokeweight="1.5pt"/>
                      <v:rect id="Rectangle 758" o:spid="_x0000_s2641" style="position:absolute;left:23828;top:54721;width:68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" strokecolor="#903" strokeweight="1.5pt"/>
                      <v:rect id="Rectangle 759" o:spid="_x0000_s2642" style="position:absolute;left:31804;top:5111;width:8010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      <v:textbox inset="0,0,0,0">
                          <w:txbxContent>
                            <w:p w14:paraId="34FC055B" w14:textId="0AF8BCA5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89" o:spid="_x0000_s2643" style="position:absolute;visibility:visible;mso-wrap-style:square" from="35052,7905" to="35052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" strokeweight="1.5pt">
                        <v:stroke dashstyle="3 1"/>
                      </v:line>
                      <v:group id="Group 761" o:spid="_x0000_s2644" style="position:absolute;left:33623;top:333;width:2873;height:3953" coordorigin="33623,3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i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SOD3TDgCcn0HAAD//wMAUEsBAi0AFAAGAAgAAAAhANvh9svuAAAAhQEAABMAAAAAAAAA&#10;AAAAAAAAAAAAAFtDb250ZW50X1R5cGVzXS54bWxQSwECLQAUAAYACAAAACEAWvQsW78AAAAVAQAA&#10;CwAAAAAAAAAAAAAAAAAfAQAAX3JlbHMvLnJlbHNQSwECLQAUAAYACAAAACEATxwYn8YAAADcAAAA&#10;DwAAAAAAAAAAAAAAAAAHAgAAZHJzL2Rvd25yZXYueG1sUEsFBgAAAAADAAMAtwAAAPoCAAAAAA==&#10;">
                        <v:oval id="Oval 762" o:spid="_x0000_s2645" style="position:absolute;left:33623;top:3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" filled="f" strokecolor="#903" strokeweight="1.5pt"/>
                        <v:line id="Line 191" o:spid="_x0000_s2646" style="position:absolute;visibility:visible;mso-wrap-style:square" from="33624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" strokecolor="#903" strokeweight="1.5pt"/>
                        <v:line id="Line 192" o:spid="_x0000_s2647" style="position:absolute;visibility:visible;mso-wrap-style:square" from="33623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" strokecolor="#903" strokeweight="1.5pt"/>
                        <v:shape id="Freeform 193" o:spid="_x0000_s2648" style="position:absolute;left:33623;top:3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group id="Group 766" o:spid="_x0000_s2649" style="position:absolute;left:33623;top:333;width:2873;height:3953" coordorigin="33623,333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YD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">
                        <v:oval id="Oval 767" o:spid="_x0000_s2650" style="position:absolute;left:33623;top:33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" filled="f" strokecolor="#903" strokeweight="1.5pt"/>
                        <v:line id="Line 196" o:spid="_x0000_s2651" style="position:absolute;visibility:visible;mso-wrap-style:square" from="33624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" strokecolor="#903" strokeweight="1.5pt"/>
                        <v:line id="Line 197" o:spid="_x0000_s2652" style="position:absolute;visibility:visible;mso-wrap-style:square" from="33623,334" to="33624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Wsc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ZPxDH7PxCMglz8AAAD//wMAUEsBAi0AFAAGAAgAAAAhANvh9svuAAAAhQEAABMAAAAAAAAA&#10;AAAAAAAAAAAAAFtDb250ZW50X1R5cGVzXS54bWxQSwECLQAUAAYACAAAACEAWvQsW78AAAAVAQAA&#10;CwAAAAAAAAAAAAAAAAAfAQAAX3JlbHMvLnJlbHNQSwECLQAUAAYACAAAACEA13VrHMYAAADcAAAA&#10;DwAAAAAAAAAAAAAAAAAHAgAAZHJzL2Rvd25yZXYueG1sUEsFBgAAAAADAAMAtwAAAPoCAAAAAA==&#10;" strokecolor="#903" strokeweight="1.5pt"/>
                        <v:shape id="Freeform 198" o:spid="_x0000_s2653" style="position:absolute;left:33623;top:33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" path="m,54l54,r54,54e" filled="f" strokecolor="#903" strokeweight="1.5pt">
                          <v:path arrowok="t" o:connecttype="custom" o:connectlocs="0,91;91,0;181,91" o:connectangles="0,0,0"/>
                        </v:shape>
                      </v:group>
                      <v:rect id="Rectangle 771" o:spid="_x0000_s2654" style="position:absolute;left:31804;top:5111;width:8010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      <v:textbox inset="0,0,0,0">
                          <w:txbxContent>
                            <w:p w14:paraId="45CA4D9B" w14:textId="0369B2C1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772" o:spid="_x0000_s2655" style="position:absolute;left:34671;top:31083;width:682;height:2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" strokecolor="#903" strokeweight="1.5pt"/>
                      <v:rect id="Rectangle 773" o:spid="_x0000_s2656" style="position:absolute;left:34671;top:31083;width:682;height:2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" strokecolor="#903" strokeweight="1.5pt"/>
                      <v:rect id="Rectangle 774" o:spid="_x0000_s2657" style="position:absolute;left:40786;top:4889;width:7083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      <v:textbox inset="0,0,0,0">
                          <w:txbxContent>
                            <w:p w14:paraId="6E5EDF3F" w14:textId="08FB3B0E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line id="Line 204" o:spid="_x0000_s2658" style="position:absolute;visibility:visible;mso-wrap-style:square" from="43672,7667" to="43672,5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" strokeweight="1.5pt">
                        <v:stroke dashstyle="3 1"/>
                      </v:line>
                      <v:group id="Group 776" o:spid="_x0000_s2659" style="position:absolute;left:40798;top:317;width:5763;height:3747" coordorigin="4079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Y2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DZrOH3TDgC8vADAAD//wMAUEsBAi0AFAAGAAgAAAAhANvh9svuAAAAhQEAABMAAAAAAAAA&#10;AAAAAAAAAAAAAFtDb250ZW50X1R5cGVzXS54bWxQSwECLQAUAAYACAAAACEAWvQsW78AAAAVAQAA&#10;CwAAAAAAAAAAAAAAAAAfAQAAX3JlbHMvLnJlbHNQSwECLQAUAAYACAAAACEARSwWNsYAAADcAAAA&#10;DwAAAAAAAAAAAAAAAAAHAgAAZHJzL2Rvd25yZXYueG1sUEsFBgAAAAADAAMAtwAAAPoCAAAAAA==&#10;">
                        <v:oval id="Oval 777" o:spid="_x0000_s2660" style="position:absolute;left:40799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" fillcolor="#ffc" strokecolor="#1f1a17" strokeweight="1.5pt"/>
                        <v:line id="Line 206" o:spid="_x0000_s2661" style="position:absolute;visibility:visible;mso-wrap-style:square" from="40798,318" to="4079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" strokecolor="#1f1a17" strokeweight="1.5pt"/>
                        <v:line id="Line 207" o:spid="_x0000_s2662" style="position:absolute;visibility:visible;mso-wrap-style:square" from="40798,318" to="4079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" strokecolor="#1f1a17" strokeweight="1.5pt"/>
                      </v:group>
                      <v:group id="Group 780" o:spid="_x0000_s2663" style="position:absolute;left:40798;top:317;width:5763;height:3747" coordorigin="4079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Fv+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">
                        <v:oval id="Oval 781" o:spid="_x0000_s2664" style="position:absolute;left:40799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" fillcolor="#ffc" strokecolor="#1f1a17" strokeweight="1.5pt"/>
                        <v:line id="Line 210" o:spid="_x0000_s2665" style="position:absolute;visibility:visible;mso-wrap-style:square" from="40798,318" to="4079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" strokecolor="#1f1a17" strokeweight="1.5pt"/>
                        <v:line id="Line 211" o:spid="_x0000_s2666" style="position:absolute;visibility:visible;mso-wrap-style:square" from="40798,318" to="4079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" strokecolor="#1f1a17" strokeweight="1.5pt"/>
                      </v:group>
                      <v:rect id="Rectangle 784" o:spid="_x0000_s2667" style="position:absolute;left:40789;top:4889;width:7083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      <v:textbox inset="0,0,0,0">
                          <w:txbxContent>
                            <w:p w14:paraId="5973FB3E" w14:textId="2915509E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Main page</w:t>
                              </w:r>
                            </w:p>
                          </w:txbxContent>
                        </v:textbox>
                      </v:rect>
                      <v:rect id="Rectangle 785" o:spid="_x0000_s2668" style="position:absolute;left:43291;top:39004;width:68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" strokecolor="#903" strokeweight="1.5pt"/>
                      <v:rect id="Rectangle 786" o:spid="_x0000_s2669" style="position:absolute;left:43291;top:39004;width:68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" strokecolor="#903" strokeweight="1.5pt"/>
                      <v:line id="Line 216" o:spid="_x0000_s2670" style="position:absolute;visibility:visible;mso-wrap-style:square" from="1968,11223" to="10414,1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" strokecolor="#903" strokeweight="1.5pt"/>
                      <v:line id="Line 217" o:spid="_x0000_s2671" style="position:absolute;flip:x;visibility:visible;mso-wrap-style:square" from="9461,11223" to="10414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" strokecolor="#903" strokeweight="1.5pt"/>
                      <v:line id="Line 218" o:spid="_x0000_s2672" style="position:absolute;flip:x y;visibility:visible;mso-wrap-style:square" from="9461,10826" to="10414,1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" strokecolor="#903" strokeweight="1.5pt"/>
                      <v:rect id="Rectangle 790" o:spid="_x0000_s2673" style="position:absolute;left:3666;top:9382;width:6366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      <v:textbox inset="0,0,0,0">
                          <w:txbxContent>
                            <w:p w14:paraId="5D4183EE" w14:textId="31C290A5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220" o:spid="_x0000_s2674" style="position:absolute;visibility:visible;mso-wrap-style:square" from="1968,16859" to="10414,16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" strokecolor="#903" strokeweight="1.5pt"/>
                      <v:line id="Line 221" o:spid="_x0000_s2675" style="position:absolute;flip:x;visibility:visible;mso-wrap-style:square" from="9461,16859" to="10414,17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" strokecolor="#903" strokeweight="1.5pt"/>
                      <v:line id="Line 222" o:spid="_x0000_s2676" style="position:absolute;flip:x y;visibility:visible;mso-wrap-style:square" from="9461,16462" to="10414,16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" strokecolor="#903" strokeweight="1.5pt"/>
                      <v:rect id="Rectangle 794" o:spid="_x0000_s2677" style="position:absolute;left:3856;top:15049;width:594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      <v:textbox inset="0,0,0,0">
                          <w:txbxContent>
                            <w:p w14:paraId="03C77B84" w14:textId="1033DC37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login</w:t>
                              </w:r>
                            </w:p>
                          </w:txbxContent>
                        </v:textbox>
                      </v:rect>
                      <v:line id="Line 224" o:spid="_x0000_s2678" style="position:absolute;visibility:visible;mso-wrap-style:square" from="11271,19653" to="15255,19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" strokecolor="#903" strokeweight="1.5pt"/>
                      <v:line id="Line 225" o:spid="_x0000_s2679" style="position:absolute;visibility:visible;mso-wrap-style:square" from="15255,19653" to="15255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49J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ZPZGH7PxCMglz8AAAD//wMAUEsBAi0AFAAGAAgAAAAhANvh9svuAAAAhQEAABMAAAAAAAAA&#10;AAAAAAAAAAAAAFtDb250ZW50X1R5cGVzXS54bWxQSwECLQAUAAYACAAAACEAWvQsW78AAAAVAQAA&#10;CwAAAAAAAAAAAAAAAAAfAQAAX3JlbHMvLnJlbHNQSwECLQAUAAYACAAAACEAkz+PScYAAADcAAAA&#10;DwAAAAAAAAAAAAAAAAAHAgAAZHJzL2Rvd25yZXYueG1sUEsFBgAAAAADAAMAtwAAAPoCAAAAAA==&#10;" strokecolor="#903" strokeweight="1.5pt"/>
                      <v:line id="Line 226" o:spid="_x0000_s2680" style="position:absolute;flip:x;visibility:visible;mso-wrap-style:square" from="11303,20447" to="15255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" strokecolor="#903" strokeweight="1.5pt"/>
                      <v:line id="Line 227" o:spid="_x0000_s2681" style="position:absolute;visibility:visible;mso-wrap-style:square" from="11303,20447" to="12255,2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" strokecolor="#903" strokeweight="1.5pt"/>
                      <v:line id="Line 228" o:spid="_x0000_s2682" style="position:absolute;flip:y;visibility:visible;mso-wrap-style:square" from="11303,20050" to="12255,20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" strokecolor="#903" strokeweight="1.5pt"/>
                      <v:rect id="Rectangle 800" o:spid="_x0000_s2683" style="position:absolute;left:12221;top:18002;width:9728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      <v:textbox inset="0,0,0,0">
                          <w:txbxContent>
                            <w:p w14:paraId="4D0493D4" w14:textId="3093EE64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Check login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scipt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30" o:spid="_x0000_s2684" style="position:absolute;visibility:visible;mso-wrap-style:square" from="11271,48450" to="15255,48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" strokecolor="#903" strokeweight="1.5pt"/>
                      <v:line id="Line 231" o:spid="_x0000_s2685" style="position:absolute;visibility:visible;mso-wrap-style:square" from="15255,48450" to="15255,4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" strokecolor="#903" strokeweight="1.5pt"/>
                      <v:line id="Line 232" o:spid="_x0000_s2686" style="position:absolute;flip:x;visibility:visible;mso-wrap-style:square" from="11303,49260" to="15255,4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" strokecolor="#903" strokeweight="1.5pt"/>
                      <v:line id="Line 233" o:spid="_x0000_s2687" style="position:absolute;visibility:visible;mso-wrap-style:square" from="11303,49260" to="12255,49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" strokecolor="#903" strokeweight="1.5pt"/>
                      <v:line id="Line 234" o:spid="_x0000_s2688" style="position:absolute;flip:y;visibility:visible;mso-wrap-style:square" from="11303,48847" to="12255,4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" strokecolor="#903" strokeweight="1.5pt"/>
                      <v:rect id="Rectangle 806" o:spid="_x0000_s2689" style="position:absolute;left:11744;top:46910;width:14515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      <v:textbox inset="0,0,0,0">
                          <w:txbxContent>
                            <w:p w14:paraId="1F575B58" w14:textId="362D45F3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Login error message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scrit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36" o:spid="_x0000_s2690" style="position:absolute;visibility:visible;mso-wrap-style:square" from="11239,24812" to="23780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" strokecolor="#903" strokeweight="1.5pt"/>
                      <v:line id="Line 237" o:spid="_x0000_s2691" style="position:absolute;flip:x;visibility:visible;mso-wrap-style:square" from="22828,24812" to="23780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" strokecolor="#903" strokeweight="1.5pt"/>
                      <v:line id="Line 238" o:spid="_x0000_s2692" style="position:absolute;flip:x y;visibility:visible;mso-wrap-style:square" from="22828,24415" to="23780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" strokecolor="#903" strokeweight="1.5pt"/>
                      <v:rect id="Rectangle 810" o:spid="_x0000_s2693" style="position:absolute;left:15410;top:22971;width:4584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      <v:textbox inset="0,0,0,0">
                          <w:txbxContent>
                            <w:p w14:paraId="4F2435BA" w14:textId="59CD2BB7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doLogin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40" o:spid="_x0000_s2694" style="position:absolute;visibility:visible;mso-wrap-style:square" from="24638,27606" to="28622,27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" strokecolor="#903" strokeweight="1.5pt"/>
                      <v:line id="Line 241" o:spid="_x0000_s2695" style="position:absolute;visibility:visible;mso-wrap-style:square" from="28622,27606" to="28622,28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" strokecolor="#903" strokeweight="1.5pt"/>
                      <v:line id="Line 242" o:spid="_x0000_s2696" style="position:absolute;flip:x;visibility:visible;mso-wrap-style:square" from="24669,28400" to="28622,28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" strokecolor="#903" strokeweight="1.5pt"/>
                      <v:line id="Line 243" o:spid="_x0000_s2697" style="position:absolute;visibility:visible;mso-wrap-style:square" from="24669,28400" to="25622,28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" strokecolor="#903" strokeweight="1.5pt"/>
                      <v:line id="Line 244" o:spid="_x0000_s2698" style="position:absolute;flip:y;visibility:visible;mso-wrap-style:square" from="24669,28003" to="25622,28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" strokecolor="#903" strokeweight="1.5pt"/>
                      <v:rect id="Rectangle 816" o:spid="_x0000_s2699" style="position:absolute;left:26283;top:25669;width:6936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      <v:textbox inset="0,0,0,0">
                          <w:txbxContent>
                            <w:p w14:paraId="6C1AB4C4" w14:textId="01E14A08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veriflylogin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246" o:spid="_x0000_s2700" style="position:absolute;visibility:visible;mso-wrap-style:square" from="24606,38989" to="43243,3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" strokecolor="#903" strokeweight="1.5pt"/>
                      <v:line id="Line 247" o:spid="_x0000_s2701" style="position:absolute;flip:x;visibility:visible;mso-wrap-style:square" from="42291,38989" to="43243,39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" strokecolor="#903" strokeweight="1.5pt"/>
                      <v:line id="Line 248" o:spid="_x0000_s2702" style="position:absolute;flip:x y;visibility:visible;mso-wrap-style:square" from="42291,38592" to="43243,3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" strokecolor="#903" strokeweight="1.5pt"/>
                      <v:rect id="Rectangle 820" o:spid="_x0000_s2703" style="position:absolute;left:30631;top:37147;width:10372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      <v:textbox inset="0,0,0,0">
                          <w:txbxContent>
                            <w:p w14:paraId="23F566E1" w14:textId="3AE1C4B6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mainPage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50" o:spid="_x0000_s2704" style="position:absolute;flip:x;visibility:visible;mso-wrap-style:square" from="11271,54705" to="23780,54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" strokecolor="#903" strokeweight="1.5pt"/>
                      <v:line id="Line 251" o:spid="_x0000_s2705" style="position:absolute;visibility:visible;mso-wrap-style:square" from="11271,54705" to="12223,55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" strokecolor="#903" strokeweight="1.5pt"/>
                      <v:line id="Line 252" o:spid="_x0000_s2706" style="position:absolute;flip:y;visibility:visible;mso-wrap-style:square" from="11271,54308" to="12223,54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" strokecolor="#903" strokeweight="1.5pt"/>
                      <v:rect id="Rectangle 824" o:spid="_x0000_s2707" style="position:absolute;left:11903;top:52895;width:10298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      <v:textbox inset="0,0,0,0">
                          <w:txbxContent>
                            <w:p w14:paraId="64BFF742" w14:textId="02444F9E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54" o:spid="_x0000_s2708" style="position:absolute;visibility:visible;mso-wrap-style:square" from="24606,31067" to="34623,31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" strokecolor="#903" strokeweight="1.5pt"/>
                      <v:line id="Line 255" o:spid="_x0000_s2709" style="position:absolute;flip:x;visibility:visible;mso-wrap-style:square" from="33670,31067" to="34623,31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" strokecolor="#903" strokeweight="1.5pt"/>
                      <v:line id="Line 256" o:spid="_x0000_s2710" style="position:absolute;flip:x y;visibility:visible;mso-wrap-style:square" from="33670,30670" to="34623,31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" strokecolor="#903" strokeweight="1.5pt"/>
                      <v:rect id="Rectangle 828" o:spid="_x0000_s2711" style="position:absolute;left:27949;top:29257;width:6578;height:3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      <v:textbox inset="0,0,0,0">
                          <w:txbxContent>
                            <w:p w14:paraId="713188D8" w14:textId="11AF0E2F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 login</w:t>
                              </w:r>
                            </w:p>
                          </w:txbxContent>
                        </v:textbox>
                      </v:rect>
                      <v:line id="Line 258" o:spid="_x0000_s2712" style="position:absolute;flip:x;visibility:visible;mso-wrap-style:square" from="24638,33861" to="34623,3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" strokecolor="#903" strokeweight="1.5pt">
                        <v:stroke dashstyle="3 1"/>
                      </v:line>
                      <v:line id="Line 259" o:spid="_x0000_s2713" style="position:absolute;visibility:visible;mso-wrap-style:square" from="24638,33861" to="25590,34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" strokecolor="#903" strokeweight="1.5pt"/>
                      <v:line id="Line 260" o:spid="_x0000_s2714" style="position:absolute;flip:y;visibility:visible;mso-wrap-style:square" from="24638,33448" to="25590,3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" strokecolor="#903" strokeweight="1.5pt"/>
                      <v:rect id="Rectangle 832" o:spid="_x0000_s2715" style="position:absolute;left:26060;top:32019;width:9013;height:3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      <v:textbox inset="0,0,0,0">
                          <w:txbxContent>
                            <w:p w14:paraId="1C804D3C" w14:textId="03BFD3E2" w:rsidR="003155C7" w:rsidRDefault="003155C7" w:rsidP="003155C7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04F1AC07" w14:textId="77777777" w:rsidR="00046343" w:rsidRDefault="00046343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88ADFD8" w14:textId="3ECE21C1" w:rsidR="003155C7" w:rsidRPr="009F1F59" w:rsidRDefault="003155C7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2BA3B74" w14:textId="172CA91D" w:rsidR="003155C7" w:rsidRPr="009F1F59" w:rsidRDefault="003155C7" w:rsidP="003155C7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6D87D71C" w14:textId="2062C6CA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4"/>
                <w:szCs w:val="24"/>
              </w:rPr>
              <w:t>Login Parent</w:t>
            </w:r>
          </w:p>
          <w:p w14:paraId="0F5444B0" w14:textId="4D0DE9A1" w:rsidR="003155C7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ผู้ใช้กรอกชื่อผู้ใช้ และรหัสผ่าน</w:t>
            </w:r>
          </w:p>
          <w:p w14:paraId="2CC3F9AB" w14:textId="77777777" w:rsidR="00043081" w:rsidRPr="00043081" w:rsidRDefault="00043081" w:rsidP="003155C7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2EDBBCA0" w14:textId="5F6DEBCD" w:rsidR="003155C7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ระบบตรวจสอบความถูกต้องของข้อมูลจากสคริปต์</w:t>
            </w:r>
          </w:p>
          <w:p w14:paraId="4506DC64" w14:textId="77777777" w:rsidR="00043081" w:rsidRPr="00043081" w:rsidRDefault="00043081" w:rsidP="003155C7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3EE011CE" w14:textId="77777777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0792979D" w14:textId="0BA03CB4" w:rsidR="00043081" w:rsidRPr="00043081" w:rsidRDefault="00043081" w:rsidP="00043081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>
              <w:rPr>
                <w:rFonts w:ascii="TH SarabunPSK" w:eastAsia="Times New Roman" w:hAnsi="TH SarabunPSK" w:cs="TH SarabunPSK"/>
                <w:sz w:val="24"/>
                <w:szCs w:val="24"/>
              </w:rPr>
              <w:t>4.</w:t>
            </w:r>
            <w:r w:rsidR="003155C7" w:rsidRPr="00043081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– </w:t>
            </w:r>
            <w:r w:rsidR="003155C7" w:rsidRPr="00043081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ระบบรับค่าชื่อผู้ใช้และรหัสผ่าน</w:t>
            </w:r>
          </w:p>
          <w:p w14:paraId="6DB3D378" w14:textId="009E3F49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ระบบตรวจสอบสถานะการเข้าสู่ระบบของผู้ใช้โดย</w:t>
            </w:r>
          </w:p>
          <w:p w14:paraId="6488EEF8" w14:textId="1AF41CA0" w:rsidR="00043081" w:rsidRPr="00043081" w:rsidRDefault="003155C7" w:rsidP="00043081">
            <w:pPr>
              <w:ind w:firstLine="437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ค้นหาข้อมูลผู้ใช้จากฐานข้อมูล</w:t>
            </w:r>
          </w:p>
          <w:p w14:paraId="27B86B3A" w14:textId="2B6D04F1" w:rsidR="003155C7" w:rsidRDefault="003155C7" w:rsidP="00043081">
            <w:pPr>
              <w:ind w:firstLine="437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ระบบคืนค่าข้อมูลผู้ใช้จากฐานข้อมูล</w:t>
            </w:r>
          </w:p>
          <w:p w14:paraId="4D729729" w14:textId="77777777" w:rsidR="00043081" w:rsidRPr="00043081" w:rsidRDefault="00043081" w:rsidP="00043081">
            <w:pPr>
              <w:ind w:firstLine="437"/>
              <w:rPr>
                <w:rFonts w:ascii="TH SarabunPSK" w:eastAsia="Times New Roman" w:hAnsi="TH SarabunPSK" w:cs="TH SarabunPSK"/>
                <w:sz w:val="20"/>
                <w:szCs w:val="20"/>
              </w:rPr>
            </w:pPr>
          </w:p>
          <w:p w14:paraId="68F66410" w14:textId="3A1B36BD" w:rsidR="003155C7" w:rsidRPr="009F1F59" w:rsidRDefault="003155C7" w:rsidP="003155C7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4F69AB67" w14:textId="212FC7B9" w:rsidR="003155C7" w:rsidRPr="009F1F59" w:rsidRDefault="003155C7" w:rsidP="003155C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3E17658" w14:textId="214A938F" w:rsidR="003155C7" w:rsidRPr="009F1F59" w:rsidRDefault="00F248BF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155C7"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.1. - ในกรณีที่การตรวจสอบชื่อผู้ใช้และรหัสผ่านไม่ถูกต้องระบบ</w:t>
            </w:r>
          </w:p>
          <w:p w14:paraId="1B85E556" w14:textId="014FE1D8" w:rsidR="003155C7" w:rsidRPr="009F1F59" w:rsidRDefault="003155C7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จะแสดงข้อความ “กรุณากรอกชื่อผู้ใช้หรือรหัสผ่านให้ถูกต้อง”</w:t>
            </w:r>
          </w:p>
          <w:p w14:paraId="7ABBE623" w14:textId="57464A5A" w:rsidR="003155C7" w:rsidRPr="009F1F59" w:rsidRDefault="003155C7" w:rsidP="003155C7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  <w:p w14:paraId="1578BB03" w14:textId="00DEBB0E" w:rsidR="003155C7" w:rsidRPr="009F1F59" w:rsidRDefault="003155C7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5.</w:t>
            </w:r>
            <w:r w:rsidR="00F248BF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.</w:t>
            </w:r>
            <w:r w:rsidR="00F248BF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- ในกรณีที่การตรวจสอบไม่พบชื่อผู้ใช้งานในระบบ</w:t>
            </w:r>
          </w:p>
          <w:p w14:paraId="53AB23F3" w14:textId="6BE22634" w:rsidR="003155C7" w:rsidRPr="009F1F59" w:rsidRDefault="003155C7" w:rsidP="003155C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  <w:p w14:paraId="44DF4234" w14:textId="301EDD64" w:rsidR="003155C7" w:rsidRDefault="003155C7" w:rsidP="001C3936">
            <w:pP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4675" w:type="dxa"/>
          </w:tcPr>
          <w:p w14:paraId="43FB91FE" w14:textId="3DC52FCA" w:rsidR="003155C7" w:rsidRDefault="003155C7" w:rsidP="001C3936">
            <w:pP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</w:tr>
    </w:tbl>
    <w:p w14:paraId="2B69E916" w14:textId="2A9A4E6C" w:rsidR="00135A95" w:rsidRPr="009F1F59" w:rsidRDefault="003E79E7" w:rsidP="001C3936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77" behindDoc="0" locked="0" layoutInCell="1" allowOverlap="1" wp14:anchorId="4E6A1A24" wp14:editId="6F81D5F9">
                <wp:simplePos x="0" y="0"/>
                <wp:positionH relativeFrom="column">
                  <wp:posOffset>76200</wp:posOffset>
                </wp:positionH>
                <wp:positionV relativeFrom="paragraph">
                  <wp:posOffset>187960</wp:posOffset>
                </wp:positionV>
                <wp:extent cx="6029325" cy="457200"/>
                <wp:effectExtent l="0" t="0" r="9525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932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D19D3D" w14:textId="0E31B457" w:rsidR="00EF3588" w:rsidRPr="003E79E7" w:rsidRDefault="00EF3588" w:rsidP="003E79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17" w:name="_Toc101790098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 Parent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6A1A24" id="Text Box 57" o:spid="_x0000_s2716" type="#_x0000_t202" style="position:absolute;margin-left:6pt;margin-top:14.8pt;width:474.75pt;height:36pt;z-index:25165317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" stroked="f">
                <v:textbox inset="0,0,0,0">
                  <w:txbxContent>
                    <w:p w14:paraId="77D19D3D" w14:textId="0E31B457" w:rsidR="00EF3588" w:rsidRPr="003E79E7" w:rsidRDefault="00EF3588" w:rsidP="003E79E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18" w:name="_Toc101790098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23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Login Parent</w:t>
                      </w:r>
                      <w:bookmarkEnd w:id="118"/>
                    </w:p>
                  </w:txbxContent>
                </v:textbox>
              </v:shape>
            </w:pict>
          </mc:Fallback>
        </mc:AlternateContent>
      </w:r>
    </w:p>
    <w:p w14:paraId="1EDB4522" w14:textId="77777777" w:rsidR="003E79E7" w:rsidRDefault="003E79E7" w:rsidP="003E79E7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B073E31" w14:textId="282B43F8" w:rsidR="00084BB6" w:rsidRPr="009F1F59" w:rsidRDefault="003E79E7" w:rsidP="003E79E7">
      <w:pPr>
        <w:jc w:val="center"/>
        <w:rPr>
          <w:rFonts w:ascii="TH SarabunPSK" w:hAnsi="TH SarabunPSK" w:cs="TH SarabunPSK"/>
          <w:b/>
          <w:bCs/>
          <w:sz w:val="28"/>
        </w:rPr>
      </w:pPr>
      <w:r w:rsidRPr="00DB04B4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75053587" wp14:editId="545CAC2A">
            <wp:extent cx="1619250" cy="129540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86" b="18367"/>
                    <a:stretch/>
                  </pic:blipFill>
                  <pic:spPr bwMode="auto">
                    <a:xfrm>
                      <a:off x="0" y="0"/>
                      <a:ext cx="1619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2F1F" w14:textId="57EFB0AD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19" w:name="_Toc10179009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Parent</w:t>
      </w:r>
      <w:bookmarkEnd w:id="119"/>
    </w:p>
    <w:p w14:paraId="0FA6A6BF" w14:textId="230C800E" w:rsidR="00176676" w:rsidRPr="009F1F59" w:rsidRDefault="00176676" w:rsidP="001C39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34BBFCB" w14:textId="5E3E4D7F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49168B" w14:textId="77777777" w:rsidR="003E79E7" w:rsidRDefault="003E79E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6592C57" wp14:editId="0245B914">
            <wp:extent cx="2614012" cy="5655600"/>
            <wp:effectExtent l="0" t="0" r="0" b="2540"/>
            <wp:docPr id="164" name="Graphic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F72E" w14:textId="2DAF505C" w:rsidR="00EF3588" w:rsidRPr="003E79E7" w:rsidRDefault="00EF3588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0" w:name="_Toc10179010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Register Parent</w:t>
      </w:r>
      <w:bookmarkEnd w:id="120"/>
    </w:p>
    <w:p w14:paraId="44DFDD75" w14:textId="5B9681E8" w:rsidR="00084BB6" w:rsidRPr="00084BB6" w:rsidRDefault="00084BB6" w:rsidP="00084BB6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6F25CDD6" w14:textId="6B919591" w:rsidR="001C3936" w:rsidRPr="00084BB6" w:rsidRDefault="006B05E7" w:rsidP="00172A5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84B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A7A3FB0" w14:textId="4FD8FAB8" w:rsidR="008B4928" w:rsidRPr="009F1F59" w:rsidRDefault="00425529" w:rsidP="008B4928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8B4928" w:rsidRPr="009F1F59">
        <w:rPr>
          <w:rFonts w:ascii="TH SarabunPSK" w:hAnsi="TH SarabunPSK" w:cs="TH SarabunPSK"/>
          <w:b/>
          <w:bCs/>
          <w:sz w:val="32"/>
          <w:szCs w:val="32"/>
        </w:rPr>
        <w:t>Register Parent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B57BD" w14:paraId="0E44E649" w14:textId="77777777" w:rsidTr="00E10992">
        <w:tc>
          <w:tcPr>
            <w:tcW w:w="4675" w:type="dxa"/>
          </w:tcPr>
          <w:p w14:paraId="700C0B24" w14:textId="77777777" w:rsidR="00E8407F" w:rsidRDefault="00E8407F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B7DD0C1" w14:textId="77777777" w:rsidR="00E8407F" w:rsidRDefault="00E8407F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D1E183C" w14:textId="19145140" w:rsidR="003B57BD" w:rsidRPr="009F1F59" w:rsidRDefault="003B57BD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46949747" w14:textId="77777777" w:rsidR="003B57BD" w:rsidRPr="009F1F59" w:rsidRDefault="003B57BD" w:rsidP="003B57BD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4D7C64B2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>Register Parent</w:t>
            </w:r>
          </w:p>
          <w:p w14:paraId="382FDBB4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1F0C5678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ผู้ใช้กรอกข้อมูลการสมัครสมาชิกในแบบฟอร์มการสมัครสมาชิก</w:t>
            </w:r>
          </w:p>
          <w:p w14:paraId="2AE94B5E" w14:textId="30FC20F2" w:rsidR="003B57BD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ระบบตรวจสอบความถูกต้องของข้อมูลจากสคริปต์</w:t>
            </w:r>
          </w:p>
          <w:p w14:paraId="5388AEB1" w14:textId="77777777" w:rsidR="00E8407F" w:rsidRPr="00E8407F" w:rsidRDefault="00E8407F" w:rsidP="003B57BD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52FD0EEB" w14:textId="3DA2A0C8" w:rsidR="003B57BD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ระบบรับค่าข้อมูลการสมัครจากที่ผู้ใช้กรอก</w:t>
            </w:r>
          </w:p>
          <w:p w14:paraId="22FEE263" w14:textId="77777777" w:rsidR="00E8407F" w:rsidRPr="00E8407F" w:rsidRDefault="00E8407F" w:rsidP="003B57BD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513228EF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ระบบตรวจสอบสถานะการบันทึกข้อมูลโดย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</w:t>
            </w:r>
          </w:p>
          <w:p w14:paraId="0C593151" w14:textId="77777777" w:rsidR="003B57BD" w:rsidRPr="009F1F59" w:rsidRDefault="003B57BD" w:rsidP="003B57BD">
            <w:pPr>
              <w:ind w:firstLine="720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ระบบบันทึกข้อมูลการสมัครสมาชิกลงในฐานข้อมูล</w:t>
            </w:r>
          </w:p>
          <w:p w14:paraId="54C5B7C2" w14:textId="12AF50C2" w:rsidR="003B57BD" w:rsidRPr="009F1F59" w:rsidRDefault="003B57BD" w:rsidP="003B57BD">
            <w:pPr>
              <w:ind w:firstLine="720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ระบบคืนค่าสถานะการบันทึกข้อมูลการสมัครสมาชิก</w:t>
            </w:r>
          </w:p>
          <w:p w14:paraId="40276452" w14:textId="77777777" w:rsidR="003B57BD" w:rsidRPr="009F1F59" w:rsidRDefault="003B57BD" w:rsidP="003B57BD">
            <w:pPr>
              <w:ind w:firstLine="720"/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42406545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ระบบแสดงผลการสมัครสมาชิก</w:t>
            </w:r>
          </w:p>
          <w:p w14:paraId="3B79ECD8" w14:textId="77777777" w:rsidR="003B57BD" w:rsidRPr="009F1F59" w:rsidRDefault="003B57BD" w:rsidP="003B57BD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4F800012" w14:textId="1381CAD4" w:rsidR="003B57BD" w:rsidRPr="009F1F59" w:rsidRDefault="003B57BD" w:rsidP="003B57B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C8F9810" w14:textId="514F4012" w:rsidR="003B57BD" w:rsidRPr="009F1F59" w:rsidRDefault="003B57BD" w:rsidP="003B57B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3.1 – ในกรณีที่กรอกข้อมูลการสมัครสมาชิกไม่ครบถ้วนหรือไม่ถูกต้อง</w:t>
            </w:r>
          </w:p>
          <w:p w14:paraId="2BC9A2BD" w14:textId="678B06F3" w:rsidR="003B57BD" w:rsidRPr="009F1F59" w:rsidRDefault="003B57BD" w:rsidP="003B57B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ระบบจะแสดงข้อความ “กรุณากรอกข้อมูลให้ถูกต้อง”</w:t>
            </w:r>
          </w:p>
          <w:p w14:paraId="7174E920" w14:textId="6FB247EB" w:rsidR="003B57BD" w:rsidRPr="009F1F59" w:rsidRDefault="003B57BD" w:rsidP="003B57B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5.1.1 – ในกรณีที่บันทึกไม่ได้เนื่องจากข้อมูลซ้ำกับฐานข้อมูล ระบบจะแสดงข้อความ “บัญชีนี้มีผู้ใช้แล้ว”</w:t>
            </w:r>
          </w:p>
          <w:p w14:paraId="33CE69D7" w14:textId="5217341E" w:rsidR="003B57BD" w:rsidRDefault="003E79E7" w:rsidP="008B4928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178" behindDoc="0" locked="0" layoutInCell="1" allowOverlap="1" wp14:anchorId="55482574" wp14:editId="62FAB0C2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120650</wp:posOffset>
                      </wp:positionV>
                      <wp:extent cx="4920608" cy="457200"/>
                      <wp:effectExtent l="0" t="0" r="0" b="0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20608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9CB47D" w14:textId="6471B8BF" w:rsidR="0077020A" w:rsidRPr="003E79E7" w:rsidRDefault="0077020A" w:rsidP="003E79E7">
                                  <w:pPr>
                                    <w:pStyle w:val="Caption"/>
                                    <w:keepNext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21" w:name="_Toc101790101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26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 ซีเควนซ์ไดอาแกรมระดับ 1 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Register Parent</w:t>
                                  </w:r>
                                  <w:bookmarkEnd w:id="121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5482574" id="Text Box 59" o:spid="_x0000_s2717" type="#_x0000_t202" style="position:absolute;margin-left:93.6pt;margin-top:9.5pt;width:387.45pt;height:36pt;z-index:25165317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" stroked="f">
                      <v:textbox inset="0,0,0,0">
                        <w:txbxContent>
                          <w:p w14:paraId="109CB47D" w14:textId="6471B8BF" w:rsidR="0077020A" w:rsidRPr="003E79E7" w:rsidRDefault="0077020A" w:rsidP="003E79E7">
                            <w:pPr>
                              <w:pStyle w:val="Caption"/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2" w:name="_Toc101790101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1 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 Parent</w:t>
                            </w:r>
                            <w:bookmarkEnd w:id="122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10BF1993" w14:textId="1F4FC4DF" w:rsidR="003B57BD" w:rsidRDefault="003B57BD" w:rsidP="008B4928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3B57BD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3126" behindDoc="0" locked="0" layoutInCell="1" allowOverlap="1" wp14:anchorId="78CE1485" wp14:editId="65EBFD48">
                      <wp:simplePos x="0" y="0"/>
                      <wp:positionH relativeFrom="column">
                        <wp:posOffset>-176241</wp:posOffset>
                      </wp:positionH>
                      <wp:positionV relativeFrom="paragraph">
                        <wp:posOffset>7447</wp:posOffset>
                      </wp:positionV>
                      <wp:extent cx="3368216" cy="4132261"/>
                      <wp:effectExtent l="0" t="0" r="3810" b="40005"/>
                      <wp:wrapNone/>
                      <wp:docPr id="833" name="Group 3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8216" cy="4132261"/>
                                <a:chOff x="0" y="0"/>
                                <a:chExt cx="4763020" cy="5959475"/>
                              </a:xfrm>
                            </wpg:grpSpPr>
                            <wps:wsp>
                              <wps:cNvPr id="834" name="Rectangle 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0991" y="488836"/>
                                  <a:ext cx="798565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6948E6F" w14:textId="71302F0F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5" name="Line 7"/>
                              <wps:cNvCnPr/>
                              <wps:spPr bwMode="auto">
                                <a:xfrm>
                                  <a:off x="3487737" y="760412"/>
                                  <a:ext cx="0" cy="51990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36" name="Group 8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48037" y="24009"/>
                                  <a:ext cx="277813" cy="384177"/>
                                  <a:chOff x="3348037" y="23812"/>
                                  <a:chExt cx="175" cy="242"/>
                                </a:xfrm>
                              </wpg:grpSpPr>
                              <wps:wsp>
                                <wps:cNvPr id="837" name="Oval 8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48086" y="23812"/>
                                    <a:ext cx="81" cy="8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38" name="Line 9"/>
                                <wps:cNvCnPr/>
                                <wps:spPr bwMode="auto">
                                  <a:xfrm>
                                    <a:off x="3348125" y="23892"/>
                                    <a:ext cx="0" cy="7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9" name="Line 10"/>
                                <wps:cNvCnPr/>
                                <wps:spPr bwMode="auto">
                                  <a:xfrm>
                                    <a:off x="3348061" y="23913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0" name="Freeform 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48037" y="23966"/>
                                    <a:ext cx="175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841" name="Group 8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48037" y="24009"/>
                                  <a:ext cx="277813" cy="384177"/>
                                  <a:chOff x="3348037" y="23812"/>
                                  <a:chExt cx="175" cy="242"/>
                                </a:xfrm>
                              </wpg:grpSpPr>
                              <wps:wsp>
                                <wps:cNvPr id="842" name="Oval 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48086" y="23812"/>
                                    <a:ext cx="81" cy="8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3" name="Line 14"/>
                                <wps:cNvCnPr/>
                                <wps:spPr bwMode="auto">
                                  <a:xfrm>
                                    <a:off x="3348125" y="23892"/>
                                    <a:ext cx="0" cy="7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4" name="Line 15"/>
                                <wps:cNvCnPr/>
                                <wps:spPr bwMode="auto">
                                  <a:xfrm>
                                    <a:off x="3348061" y="23913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5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48037" y="23966"/>
                                    <a:ext cx="175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846" name="Rectangle 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0991" y="488836"/>
                                  <a:ext cx="798565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BCBFB5" w14:textId="608A47DC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7" name="Rectangle 8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050" y="3116262"/>
                                  <a:ext cx="69850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48" name="Rectangle 8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050" y="3116262"/>
                                  <a:ext cx="69850" cy="263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49" name="Rectangle 8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04708"/>
                                  <a:ext cx="485366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EBDD69" w14:textId="33F3B50A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0" name="Line 22"/>
                              <wps:cNvCnPr/>
                              <wps:spPr bwMode="auto">
                                <a:xfrm>
                                  <a:off x="193675" y="774700"/>
                                  <a:ext cx="0" cy="51847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51" name="Group 85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282" y="41276"/>
                                  <a:ext cx="279401" cy="382588"/>
                                  <a:chOff x="53975" y="41275"/>
                                  <a:chExt cx="176" cy="241"/>
                                </a:xfrm>
                              </wpg:grpSpPr>
                              <wps:wsp>
                                <wps:cNvPr id="852" name="Oval 8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4025" y="41275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3" name="Line 24"/>
                                <wps:cNvCnPr/>
                                <wps:spPr bwMode="auto">
                                  <a:xfrm>
                                    <a:off x="54063" y="41353"/>
                                    <a:ext cx="0" cy="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4" name="Line 25"/>
                                <wps:cNvCnPr/>
                                <wps:spPr bwMode="auto">
                                  <a:xfrm>
                                    <a:off x="54000" y="41374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5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975" y="41428"/>
                                    <a:ext cx="176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856" name="Group 8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282" y="41276"/>
                                  <a:ext cx="279401" cy="382588"/>
                                  <a:chOff x="53975" y="41275"/>
                                  <a:chExt cx="176" cy="241"/>
                                </a:xfrm>
                              </wpg:grpSpPr>
                              <wps:wsp>
                                <wps:cNvPr id="857" name="Oval 8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4025" y="41275"/>
                                    <a:ext cx="80" cy="7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8" name="Line 29"/>
                                <wps:cNvCnPr/>
                                <wps:spPr bwMode="auto">
                                  <a:xfrm>
                                    <a:off x="54063" y="41353"/>
                                    <a:ext cx="0" cy="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9" name="Line 30"/>
                                <wps:cNvCnPr/>
                                <wps:spPr bwMode="auto">
                                  <a:xfrm>
                                    <a:off x="54000" y="41374"/>
                                    <a:ext cx="12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0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975" y="41428"/>
                                    <a:ext cx="176" cy="8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861" name="Rectangle 8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04708"/>
                                  <a:ext cx="485366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E7E1F7" w14:textId="27750C9D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2" name="Rectangle 8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3" name="Rectangle 8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711325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4" name="Rectangle 8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5" name="Rectangle 8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575" y="1711325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66" name="Rectangle 8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1632" y="476142"/>
                                  <a:ext cx="905712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7A8FE8" w14:textId="50719D8E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7" name="Line 39"/>
                              <wps:cNvCnPr/>
                              <wps:spPr bwMode="auto">
                                <a:xfrm>
                                  <a:off x="1192212" y="744537"/>
                                  <a:ext cx="0" cy="5214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68" name="Group 86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2" y="31750"/>
                                  <a:ext cx="560388" cy="363538"/>
                                  <a:chOff x="912812" y="31750"/>
                                  <a:chExt cx="353" cy="229"/>
                                </a:xfrm>
                              </wpg:grpSpPr>
                              <wps:wsp>
                                <wps:cNvPr id="869" name="Oval 86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30" y="31750"/>
                                    <a:ext cx="235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0" name="Line 41"/>
                                <wps:cNvCnPr/>
                                <wps:spPr bwMode="auto">
                                  <a:xfrm>
                                    <a:off x="912812" y="31804"/>
                                    <a:ext cx="0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1" name="Line 42"/>
                                <wps:cNvCnPr/>
                                <wps:spPr bwMode="auto">
                                  <a:xfrm>
                                    <a:off x="912813" y="31865"/>
                                    <a:ext cx="11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72" name="Group 8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12812" y="31750"/>
                                  <a:ext cx="560388" cy="363538"/>
                                  <a:chOff x="912812" y="31750"/>
                                  <a:chExt cx="353" cy="229"/>
                                </a:xfrm>
                              </wpg:grpSpPr>
                              <wps:wsp>
                                <wps:cNvPr id="873" name="Oval 8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930" y="31750"/>
                                    <a:ext cx="235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4" name="Line 45"/>
                                <wps:cNvCnPr/>
                                <wps:spPr bwMode="auto">
                                  <a:xfrm>
                                    <a:off x="912812" y="31804"/>
                                    <a:ext cx="0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5" name="Line 46"/>
                                <wps:cNvCnPr/>
                                <wps:spPr bwMode="auto">
                                  <a:xfrm>
                                    <a:off x="912813" y="31865"/>
                                    <a:ext cx="11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76" name="Rectangle 8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1632" y="476142"/>
                                  <a:ext cx="905712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DBACBA" w14:textId="31B6251B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Register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7" name="Rectangle 8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78" name="Rectangle 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711325"/>
                                  <a:ext cx="69850" cy="5603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79" name="Rectangle 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2481262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0" name="Rectangle 8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4927600"/>
                                  <a:ext cx="69850" cy="2905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1" name="Rectangle 8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5494337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2" name="Rectangle 8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260475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3" name="Rectangle 8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1711325"/>
                                  <a:ext cx="69850" cy="5603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4" name="Rectangle 8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2481262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5" name="Rectangle 8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4927600"/>
                                  <a:ext cx="69850" cy="2905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6" name="Rectangle 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2525" y="5494337"/>
                                  <a:ext cx="69850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87" name="Rectangle 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5932" y="472967"/>
                                  <a:ext cx="114015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82FB6B" w14:textId="33BA5274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RegisterController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8" name="Line 60"/>
                              <wps:cNvCnPr/>
                              <wps:spPr bwMode="auto">
                                <a:xfrm>
                                  <a:off x="2324100" y="744537"/>
                                  <a:ext cx="0" cy="5214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89" name="Group 8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38362" y="0"/>
                                  <a:ext cx="373063" cy="392113"/>
                                  <a:chOff x="2138362" y="0"/>
                                  <a:chExt cx="235" cy="247"/>
                                </a:xfrm>
                              </wpg:grpSpPr>
                              <wps:wsp>
                                <wps:cNvPr id="890" name="Oval 8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38362" y="20"/>
                                    <a:ext cx="235" cy="22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1" name="Line 62"/>
                                <wps:cNvCnPr/>
                                <wps:spPr bwMode="auto">
                                  <a:xfrm flipH="1">
                                    <a:off x="2138456" y="0"/>
                                    <a:ext cx="51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92" name="Line 63"/>
                                <wps:cNvCnPr/>
                                <wps:spPr bwMode="auto">
                                  <a:xfrm flipH="1" flipV="1">
                                    <a:off x="2138456" y="22"/>
                                    <a:ext cx="51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93" name="Group 8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38362" y="0"/>
                                  <a:ext cx="373063" cy="392113"/>
                                  <a:chOff x="2138362" y="0"/>
                                  <a:chExt cx="235" cy="247"/>
                                </a:xfrm>
                              </wpg:grpSpPr>
                              <wps:wsp>
                                <wps:cNvPr id="894" name="Oval 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38362" y="20"/>
                                    <a:ext cx="235" cy="22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5" name="Line 66"/>
                                <wps:cNvCnPr/>
                                <wps:spPr bwMode="auto">
                                  <a:xfrm flipH="1">
                                    <a:off x="2138456" y="0"/>
                                    <a:ext cx="51" cy="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96" name="Line 67"/>
                                <wps:cNvCnPr/>
                                <wps:spPr bwMode="auto">
                                  <a:xfrm flipH="1" flipV="1">
                                    <a:off x="2138456" y="22"/>
                                    <a:ext cx="51" cy="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97" name="Rectangle 8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5932" y="472967"/>
                                  <a:ext cx="114015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A04D11" w14:textId="0DF9F739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RegisterController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8" name="Rectangle 8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2481262"/>
                                  <a:ext cx="68263" cy="15351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899" name="Rectangle 8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5494337"/>
                                  <a:ext cx="68263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00" name="Rectangle 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2481262"/>
                                  <a:ext cx="68263" cy="15351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01" name="Rectangle 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6000" y="5494337"/>
                                  <a:ext cx="68263" cy="223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02" name="Rectangle 9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42297" y="476142"/>
                                  <a:ext cx="72072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B5B72D" w14:textId="498DF955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03" name="Line 75"/>
                              <wps:cNvCnPr/>
                              <wps:spPr bwMode="auto">
                                <a:xfrm>
                                  <a:off x="4324350" y="744537"/>
                                  <a:ext cx="0" cy="5214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904" name="Group 9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44950" y="31750"/>
                                  <a:ext cx="561975" cy="363538"/>
                                  <a:chOff x="4044950" y="31750"/>
                                  <a:chExt cx="354" cy="229"/>
                                </a:xfrm>
                              </wpg:grpSpPr>
                              <wps:wsp>
                                <wps:cNvPr id="905" name="Oval 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45068" y="31750"/>
                                    <a:ext cx="236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6" name="Line 77"/>
                                <wps:cNvCnPr/>
                                <wps:spPr bwMode="auto">
                                  <a:xfrm flipH="1">
                                    <a:off x="4044950" y="31804"/>
                                    <a:ext cx="1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07" name="Line 78"/>
                                <wps:cNvCnPr/>
                                <wps:spPr bwMode="auto">
                                  <a:xfrm>
                                    <a:off x="4044951" y="31865"/>
                                    <a:ext cx="11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908" name="Group 9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44950" y="31750"/>
                                  <a:ext cx="561975" cy="363538"/>
                                  <a:chOff x="4044950" y="31750"/>
                                  <a:chExt cx="354" cy="229"/>
                                </a:xfrm>
                              </wpg:grpSpPr>
                              <wps:wsp>
                                <wps:cNvPr id="909" name="Oval 9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45068" y="31750"/>
                                    <a:ext cx="236" cy="22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0" name="Line 81"/>
                                <wps:cNvCnPr/>
                                <wps:spPr bwMode="auto">
                                  <a:xfrm flipH="1">
                                    <a:off x="4044950" y="31804"/>
                                    <a:ext cx="1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11" name="Line 82"/>
                                <wps:cNvCnPr/>
                                <wps:spPr bwMode="auto">
                                  <a:xfrm>
                                    <a:off x="4044951" y="31865"/>
                                    <a:ext cx="11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912" name="Rectangle 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42287" y="476142"/>
                                  <a:ext cx="72072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4890" w14:textId="66A3117C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3" name="Rectangle 9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86250" y="3790950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14" name="Rectangle 9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86250" y="3790950"/>
                                  <a:ext cx="6985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15" name="Line 87"/>
                              <wps:cNvCnPr/>
                              <wps:spPr bwMode="auto">
                                <a:xfrm>
                                  <a:off x="233362" y="1260475"/>
                                  <a:ext cx="917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6" name="Line 88"/>
                              <wps:cNvCnPr/>
                              <wps:spPr bwMode="auto">
                                <a:xfrm flipH="1">
                                  <a:off x="1057275" y="1260475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7" name="Line 89"/>
                              <wps:cNvCnPr/>
                              <wps:spPr bwMode="auto">
                                <a:xfrm flipH="1" flipV="1">
                                  <a:off x="1057275" y="1222375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8" name="Rectangle 9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7581" y="1098299"/>
                                  <a:ext cx="606250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C7FA25" w14:textId="18E2B98F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9" name="Line 91"/>
                              <wps:cNvCnPr/>
                              <wps:spPr bwMode="auto">
                                <a:xfrm>
                                  <a:off x="233362" y="1711325"/>
                                  <a:ext cx="917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0" name="Line 92"/>
                              <wps:cNvCnPr/>
                              <wps:spPr bwMode="auto">
                                <a:xfrm flipH="1">
                                  <a:off x="1057275" y="1711325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1" name="Line 93"/>
                              <wps:cNvCnPr/>
                              <wps:spPr bwMode="auto">
                                <a:xfrm flipH="1" flipV="1">
                                  <a:off x="1057275" y="1671637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2" name="Rectangle 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147" y="1534761"/>
                                  <a:ext cx="1033922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CEC37D" w14:textId="4CF571EC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register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3" name="Line 95"/>
                              <wps:cNvCnPr/>
                              <wps:spPr bwMode="auto">
                                <a:xfrm>
                                  <a:off x="1233487" y="1982787"/>
                                  <a:ext cx="387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4" name="Line 96"/>
                              <wps:cNvCnPr/>
                              <wps:spPr bwMode="auto">
                                <a:xfrm>
                                  <a:off x="1620837" y="1982787"/>
                                  <a:ext cx="0" cy="76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5" name="Line 97"/>
                              <wps:cNvCnPr/>
                              <wps:spPr bwMode="auto">
                                <a:xfrm flipH="1">
                                  <a:off x="1235075" y="2058987"/>
                                  <a:ext cx="3857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6" name="Line 98"/>
                              <wps:cNvCnPr/>
                              <wps:spPr bwMode="auto">
                                <a:xfrm>
                                  <a:off x="1235075" y="2058987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7" name="Line 99"/>
                              <wps:cNvCnPr/>
                              <wps:spPr bwMode="auto">
                                <a:xfrm flipV="1">
                                  <a:off x="1235075" y="2020887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8" name="Rectangle 9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835" y="1810921"/>
                                  <a:ext cx="663029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35D061" w14:textId="7F2055CE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Check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scipt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9" name="Line 101"/>
                              <wps:cNvCnPr/>
                              <wps:spPr bwMode="auto">
                                <a:xfrm>
                                  <a:off x="1233487" y="4927600"/>
                                  <a:ext cx="387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0" name="Line 102"/>
                              <wps:cNvCnPr/>
                              <wps:spPr bwMode="auto">
                                <a:xfrm>
                                  <a:off x="1620837" y="4927600"/>
                                  <a:ext cx="0" cy="777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1" name="Line 103"/>
                              <wps:cNvCnPr/>
                              <wps:spPr bwMode="auto">
                                <a:xfrm flipH="1">
                                  <a:off x="1235075" y="5005387"/>
                                  <a:ext cx="3857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2" name="Line 104"/>
                              <wps:cNvCnPr/>
                              <wps:spPr bwMode="auto">
                                <a:xfrm>
                                  <a:off x="1235075" y="5005387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3" name="Line 105"/>
                              <wps:cNvCnPr/>
                              <wps:spPr bwMode="auto">
                                <a:xfrm flipV="1">
                                  <a:off x="1235075" y="4967287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4" name="Rectangle 9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2897" y="4761406"/>
                                  <a:ext cx="161819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3E14B8" w14:textId="1688AF55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Register Fail message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5" name="Line 107"/>
                              <wps:cNvCnPr/>
                              <wps:spPr bwMode="auto">
                                <a:xfrm>
                                  <a:off x="2362200" y="3790950"/>
                                  <a:ext cx="19208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6" name="Line 108"/>
                              <wps:cNvCnPr/>
                              <wps:spPr bwMode="auto">
                                <a:xfrm flipH="1">
                                  <a:off x="4189412" y="3790950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7" name="Line 109"/>
                              <wps:cNvCnPr/>
                              <wps:spPr bwMode="auto">
                                <a:xfrm flipH="1" flipV="1">
                                  <a:off x="4189412" y="3752850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8" name="Rectangle 9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2806" y="3629780"/>
                                  <a:ext cx="727134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1D5BC4" w14:textId="14BB0E26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login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9" name="Line 111"/>
                              <wps:cNvCnPr/>
                              <wps:spPr bwMode="auto">
                                <a:xfrm flipH="1">
                                  <a:off x="1233487" y="5494337"/>
                                  <a:ext cx="10493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0" name="Line 112"/>
                              <wps:cNvCnPr/>
                              <wps:spPr bwMode="auto">
                                <a:xfrm>
                                  <a:off x="1233487" y="5494337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1" name="Line 113"/>
                              <wps:cNvCnPr/>
                              <wps:spPr bwMode="auto">
                                <a:xfrm flipV="1">
                                  <a:off x="1233487" y="5454650"/>
                                  <a:ext cx="92075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2" name="Rectangle 9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09421" y="5293096"/>
                                  <a:ext cx="1205174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DA4262" w14:textId="671A791B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Dispaly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 register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3" name="Line 115"/>
                              <wps:cNvCnPr/>
                              <wps:spPr bwMode="auto">
                                <a:xfrm>
                                  <a:off x="2365375" y="2752725"/>
                                  <a:ext cx="387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4" name="Line 116"/>
                              <wps:cNvCnPr/>
                              <wps:spPr bwMode="auto">
                                <a:xfrm>
                                  <a:off x="2752725" y="2752725"/>
                                  <a:ext cx="0" cy="777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5" name="Line 117"/>
                              <wps:cNvCnPr/>
                              <wps:spPr bwMode="auto">
                                <a:xfrm flipH="1">
                                  <a:off x="2368550" y="2830512"/>
                                  <a:ext cx="384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6" name="Line 118"/>
                              <wps:cNvCnPr/>
                              <wps:spPr bwMode="auto">
                                <a:xfrm>
                                  <a:off x="2368550" y="2830512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7" name="Line 119"/>
                              <wps:cNvCnPr/>
                              <wps:spPr bwMode="auto">
                                <a:xfrm flipV="1">
                                  <a:off x="2368550" y="2790825"/>
                                  <a:ext cx="92075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8" name="Rectangle 9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3439" y="2534658"/>
                                  <a:ext cx="570534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F3A78F" w14:textId="7DA4EE93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addUser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9" name="Line 121"/>
                              <wps:cNvCnPr/>
                              <wps:spPr bwMode="auto">
                                <a:xfrm>
                                  <a:off x="2362200" y="3116262"/>
                                  <a:ext cx="10842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0" name="Line 122"/>
                              <wps:cNvCnPr/>
                              <wps:spPr bwMode="auto">
                                <a:xfrm flipH="1">
                                  <a:off x="3352800" y="3116262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1" name="Line 123"/>
                              <wps:cNvCnPr/>
                              <wps:spPr bwMode="auto">
                                <a:xfrm flipH="1" flipV="1">
                                  <a:off x="3352800" y="3078162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2" name="Rectangle 9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8357" y="2933024"/>
                                  <a:ext cx="891059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3B3E28" w14:textId="3B618194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insert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UserData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3" name="Line 125"/>
                              <wps:cNvCnPr/>
                              <wps:spPr bwMode="auto">
                                <a:xfrm flipH="1">
                                  <a:off x="2365375" y="3387725"/>
                                  <a:ext cx="10810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4" name="Line 126"/>
                              <wps:cNvCnPr/>
                              <wps:spPr bwMode="auto">
                                <a:xfrm>
                                  <a:off x="2365375" y="3387725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5" name="Line 127"/>
                              <wps:cNvCnPr/>
                              <wps:spPr bwMode="auto">
                                <a:xfrm flipV="1">
                                  <a:off x="2365375" y="3349625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6" name="Rectangle 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8513" y="3209189"/>
                                  <a:ext cx="898386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764BEC" w14:textId="26B4CE21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return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ture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/false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7" name="Line 129"/>
                              <wps:cNvCnPr/>
                              <wps:spPr bwMode="auto">
                                <a:xfrm>
                                  <a:off x="1230312" y="2481262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8" name="Line 130"/>
                              <wps:cNvCnPr/>
                              <wps:spPr bwMode="auto">
                                <a:xfrm flipH="1">
                                  <a:off x="2189162" y="2481262"/>
                                  <a:ext cx="93663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9" name="Line 131"/>
                              <wps:cNvCnPr/>
                              <wps:spPr bwMode="auto">
                                <a:xfrm flipH="1" flipV="1">
                                  <a:off x="2189162" y="2441575"/>
                                  <a:ext cx="93663" cy="3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0" name="Rectangle 9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3994" y="2301171"/>
                                  <a:ext cx="620903" cy="305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BA2403" w14:textId="2F130159" w:rsidR="003B57BD" w:rsidRDefault="003B57BD" w:rsidP="003B57BD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doRegister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8CE1485" id="Group 388" o:spid="_x0000_s2718" style="position:absolute;margin-left:-13.9pt;margin-top:.6pt;width:265.2pt;height:325.35pt;z-index:251653126;mso-width-relative:margin" coordsize="47630,59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">
                      <v:rect id="Rectangle 834" o:spid="_x0000_s2719" style="position:absolute;left:31709;top:4888;width:7986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      <v:textbox inset="0,0,0,0">
                          <w:txbxContent>
                            <w:p w14:paraId="16948E6F" w14:textId="71302F0F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" o:spid="_x0000_s2720" style="position:absolute;visibility:visible;mso-wrap-style:square" from="34877,7604" to="34877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" strokeweight="1.5pt">
                        <v:stroke dashstyle="3 1"/>
                      </v:line>
                      <v:group id="Group 836" o:spid="_x0000_s2721" style="position:absolute;left:33480;top:240;width:2778;height:3841" coordorigin="33480,23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      <v:oval id="Oval 837" o:spid="_x0000_s2722" style="position:absolute;left:33480;top:23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" filled="f" strokecolor="#903" strokeweight="1.5pt"/>
                        <v:line id="Line 9" o:spid="_x0000_s2723" style="position:absolute;visibility:visible;mso-wrap-style:square" from="33481,238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" strokecolor="#903" strokeweight="1.5pt"/>
                        <v:line id="Line 10" o:spid="_x0000_s2724" style="position:absolute;visibility:visible;mso-wrap-style:square" from="33480,239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" strokecolor="#903" strokeweight="1.5pt"/>
                        <v:shape id="Freeform 11" o:spid="_x0000_s2725" style="position:absolute;left:33480;top:23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" path="m,54l54,r54,54e" filled="f" strokecolor="#903" strokeweight="1.5pt">
                          <v:path arrowok="t" o:connecttype="custom" o:connectlocs="0,88;88,0;175,88" o:connectangles="0,0,0"/>
                        </v:shape>
                      </v:group>
                      <v:group id="Group 841" o:spid="_x0000_s2726" style="position:absolute;left:33480;top:240;width:2778;height:3841" coordorigin="33480,23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dCp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1EMzzPhCMj5AwAA//8DAFBLAQItABQABgAIAAAAIQDb4fbL7gAAAIUBAAATAAAAAAAAAAAA&#10;AAAAAAAAAABbQ29udGVudF9UeXBlc10ueG1sUEsBAi0AFAAGAAgAAAAhAFr0LFu/AAAAFQEAAAsA&#10;AAAAAAAAAAAAAAAAHwEAAF9yZWxzLy5yZWxzUEsBAi0AFAAGAAgAAAAhAPId0KnEAAAA3AAAAA8A&#10;AAAAAAAAAAAAAAAABwIAAGRycy9kb3ducmV2LnhtbFBLBQYAAAAAAwADALcAAAD4AgAAAAA=&#10;">
                        <v:oval id="Oval 842" o:spid="_x0000_s2727" style="position:absolute;left:33480;top:238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" filled="f" strokecolor="#903" strokeweight="1.5pt"/>
                        <v:line id="Line 14" o:spid="_x0000_s2728" style="position:absolute;visibility:visible;mso-wrap-style:square" from="33481,238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" strokecolor="#903" strokeweight="1.5pt"/>
                        <v:line id="Line 15" o:spid="_x0000_s2729" style="position:absolute;visibility:visible;mso-wrap-style:square" from="33480,239" to="33481,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" strokecolor="#903" strokeweight="1.5pt"/>
                        <v:shape id="Freeform 16" o:spid="_x0000_s2730" style="position:absolute;left:33480;top:23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" path="m,54l54,r54,54e" filled="f" strokecolor="#903" strokeweight="1.5pt">
                          <v:path arrowok="t" o:connecttype="custom" o:connectlocs="0,88;88,0;175,88" o:connectangles="0,0,0"/>
                        </v:shape>
                      </v:group>
                      <v:rect id="Rectangle 846" o:spid="_x0000_s2731" style="position:absolute;left:31709;top:4888;width:7986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      <v:textbox inset="0,0,0,0">
                          <w:txbxContent>
                            <w:p w14:paraId="29BCBFB5" w14:textId="608A47DC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847" o:spid="_x0000_s2732" style="position:absolute;left:34480;top:31162;width:69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" strokecolor="#903" strokeweight="1.5pt"/>
                      <v:rect id="Rectangle 848" o:spid="_x0000_s2733" style="position:absolute;left:34480;top:31162;width:69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" strokecolor="#903" strokeweight="1.5pt"/>
                      <v:rect id="Rectangle 849" o:spid="_x0000_s2734" style="position:absolute;top:5047;width:4853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      <v:textbox inset="0,0,0,0">
                          <w:txbxContent>
                            <w:p w14:paraId="01EBDD69" w14:textId="33F3B50A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22" o:spid="_x0000_s2735" style="position:absolute;visibility:visible;mso-wrap-style:square" from="1936,7747" to="1936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" strokeweight="1.5pt">
                        <v:stroke dashstyle="3 1"/>
                      </v:line>
                      <v:group id="Group 851" o:spid="_x0000_s2736" style="position:absolute;left:542;top:412;width:2794;height:3826" coordorigin="53975,41275" coordsize="17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      <v:oval id="Oval 852" o:spid="_x0000_s2737" style="position:absolute;left:54025;top:41275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" filled="f" strokecolor="#903" strokeweight="1.5pt"/>
                        <v:line id="Line 24" o:spid="_x0000_s2738" style="position:absolute;visibility:visible;mso-wrap-style:square" from="54063,41353" to="54063,4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" strokecolor="#903" strokeweight="1.5pt"/>
                        <v:line id="Line 25" o:spid="_x0000_s2739" style="position:absolute;visibility:visible;mso-wrap-style:square" from="54000,41374" to="54127,41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" strokecolor="#903" strokeweight="1.5pt"/>
                        <v:shape id="Freeform 26" o:spid="_x0000_s2740" style="position:absolute;left:53975;top:41428;width:176;height:8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" path="m,54l54,r54,54e" filled="f" strokecolor="#903" strokeweight="1.5pt">
                          <v:path arrowok="t" o:connecttype="custom" o:connectlocs="0,88;88,0;176,88" o:connectangles="0,0,0"/>
                        </v:shape>
                      </v:group>
                      <v:group id="_x0000_s2741" style="position:absolute;left:542;top:412;width:2794;height:3826" coordorigin="53975,41275" coordsize="17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        <v:oval id="Oval 857" o:spid="_x0000_s2742" style="position:absolute;left:54025;top:41275;width:80;height: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" filled="f" strokecolor="#903" strokeweight="1.5pt"/>
                        <v:line id="Line 29" o:spid="_x0000_s2743" style="position:absolute;visibility:visible;mso-wrap-style:square" from="54063,41353" to="54063,4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" strokecolor="#903" strokeweight="1.5pt"/>
                        <v:line id="Line 30" o:spid="_x0000_s2744" style="position:absolute;visibility:visible;mso-wrap-style:square" from="54000,41374" to="54127,41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" strokecolor="#903" strokeweight="1.5pt"/>
                        <v:shape id="Freeform 31" o:spid="_x0000_s2745" style="position:absolute;left:53975;top:41428;width:176;height:8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" path="m,54l54,r54,54e" filled="f" strokecolor="#903" strokeweight="1.5pt">
                          <v:path arrowok="t" o:connecttype="custom" o:connectlocs="0,88;88,0;176,88" o:connectangles="0,0,0"/>
                        </v:shape>
                      </v:group>
                      <v:rect id="Rectangle 861" o:spid="_x0000_s2746" style="position:absolute;top:5047;width:4853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      <v:textbox inset="0,0,0,0">
                          <w:txbxContent>
                            <w:p w14:paraId="33E7E1F7" w14:textId="27750C9D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862" o:spid="_x0000_s2747" style="position:absolute;left:1555;top:12604;width:69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" strokecolor="#903" strokeweight="1.5pt"/>
                      <v:rect id="Rectangle 863" o:spid="_x0000_s2748" style="position:absolute;left:1555;top:17113;width:699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" strokecolor="#903" strokeweight="1.5pt"/>
                      <v:rect id="Rectangle 864" o:spid="_x0000_s2749" style="position:absolute;left:1555;top:12604;width:69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" strokecolor="#903" strokeweight="1.5pt"/>
                      <v:rect id="Rectangle 865" o:spid="_x0000_s2750" style="position:absolute;left:1555;top:17113;width:699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" strokecolor="#903" strokeweight="1.5pt"/>
                      <v:rect id="Rectangle 866" o:spid="_x0000_s2751" style="position:absolute;left:8316;top:4761;width:905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      <v:textbox inset="0,0,0,0">
                          <w:txbxContent>
                            <w:p w14:paraId="307A8FE8" w14:textId="50719D8E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 page</w:t>
                              </w:r>
                            </w:p>
                          </w:txbxContent>
                        </v:textbox>
                      </v:rect>
                      <v:line id="Line 39" o:spid="_x0000_s2752" style="position:absolute;visibility:visible;mso-wrap-style:square" from="11922,7445" to="11922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" strokeweight="1.5pt">
                        <v:stroke dashstyle="3 1"/>
                      </v:line>
                      <v:group id="Group 868" o:spid="_x0000_s2753" style="position:absolute;left:9128;top:317;width:5604;height:3635" coordorigin="912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VU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">
                        <v:oval id="Oval 869" o:spid="_x0000_s2754" style="position:absolute;left:9129;top:31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" fillcolor="#ffc" strokecolor="#1f1a17" strokeweight="1.5pt"/>
                        <v:line id="Line 41" o:spid="_x0000_s2755" style="position:absolute;visibility:visible;mso-wrap-style:square" from="9128,318" to="912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" strokecolor="#1f1a17" strokeweight="1.5pt"/>
                        <v:line id="Line 42" o:spid="_x0000_s2756" style="position:absolute;visibility:visible;mso-wrap-style:square" from="9128,318" to="912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" strokecolor="#1f1a17" strokeweight="1.5pt"/>
                      </v:group>
                      <v:group id="Group 872" o:spid="_x0000_s2757" style="position:absolute;left:9128;top:317;width:5604;height:3635" coordorigin="9128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4Rj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">
                        <v:oval id="Oval 873" o:spid="_x0000_s2758" style="position:absolute;left:9129;top:31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" fillcolor="#ffc" strokecolor="#1f1a17" strokeweight="1.5pt"/>
                        <v:line id="Line 45" o:spid="_x0000_s2759" style="position:absolute;visibility:visible;mso-wrap-style:square" from="9128,318" to="9128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" strokecolor="#1f1a17" strokeweight="1.5pt"/>
                        <v:line id="Line 46" o:spid="_x0000_s2760" style="position:absolute;visibility:visible;mso-wrap-style:square" from="9128,318" to="912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" strokecolor="#1f1a17" strokeweight="1.5pt"/>
                      </v:group>
                      <v:rect id="Rectangle 876" o:spid="_x0000_s2761" style="position:absolute;left:8316;top:4761;width:905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      <v:textbox inset="0,0,0,0">
                          <w:txbxContent>
                            <w:p w14:paraId="48DBACBA" w14:textId="31B6251B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Register page</w:t>
                              </w:r>
                            </w:p>
                          </w:txbxContent>
                        </v:textbox>
                      </v:rect>
                      <v:rect id="Rectangle 877" o:spid="_x0000_s2762" style="position:absolute;left:11525;top:12604;width:698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" strokecolor="#903" strokeweight="1.5pt"/>
                      <v:rect id="Rectangle 878" o:spid="_x0000_s2763" style="position:absolute;left:11525;top:17113;width:698;height:5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" strokecolor="#903" strokeweight="1.5pt"/>
                      <v:rect id="Rectangle 879" o:spid="_x0000_s2764" style="position:absolute;left:11525;top:24812;width:698;height:2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" strokecolor="#903" strokeweight="1.5pt"/>
                      <v:rect id="Rectangle 880" o:spid="_x0000_s2765" style="position:absolute;left:11525;top:49276;width:698;height:2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" strokecolor="#903" strokeweight="1.5pt"/>
                      <v:rect id="Rectangle 881" o:spid="_x0000_s2766" style="position:absolute;left:11525;top:54943;width:698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" strokecolor="#903" strokeweight="1.5pt"/>
                      <v:rect id="Rectangle 882" o:spid="_x0000_s2767" style="position:absolute;left:11525;top:12604;width:698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" strokecolor="#903" strokeweight="1.5pt"/>
                      <v:rect id="Rectangle 883" o:spid="_x0000_s2768" style="position:absolute;left:11525;top:17113;width:698;height:5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" strokecolor="#903" strokeweight="1.5pt"/>
                      <v:rect id="Rectangle 884" o:spid="_x0000_s2769" style="position:absolute;left:11525;top:24812;width:698;height:2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" strokecolor="#903" strokeweight="1.5pt"/>
                      <v:rect id="Rectangle 885" o:spid="_x0000_s2770" style="position:absolute;left:11525;top:49276;width:698;height:2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" strokecolor="#903" strokeweight="1.5pt"/>
                      <v:rect id="Rectangle 886" o:spid="_x0000_s2771" style="position:absolute;left:11525;top:54943;width:698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" strokecolor="#903" strokeweight="1.5pt"/>
                      <v:rect id="Rectangle 887" o:spid="_x0000_s2772" style="position:absolute;left:18759;top:4729;width:1140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      <v:textbox inset="0,0,0,0">
                          <w:txbxContent>
                            <w:p w14:paraId="3C82FB6B" w14:textId="33BA5274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60" o:spid="_x0000_s2773" style="position:absolute;visibility:visible;mso-wrap-style:square" from="23241,7445" to="23241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" strokeweight="1.5pt">
                        <v:stroke dashstyle="3 1"/>
                      </v:line>
                      <v:group id="Group 889" o:spid="_x0000_s2774" style="position:absolute;left:21383;width:3731;height:3921" coordorigin="2138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          <v:oval id="Oval 890" o:spid="_x0000_s2775" style="position:absolute;left:2138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" fillcolor="#ffc" strokecolor="#1f1a17" strokeweight="1.5pt"/>
                        <v:line id="Line 62" o:spid="_x0000_s2776" style="position:absolute;flip:x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" strokecolor="#1f1a17" strokeweight="1.5pt"/>
                        <v:line id="Line 63" o:spid="_x0000_s2777" style="position:absolute;flip:x y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" strokecolor="#1f1a17" strokeweight="1.5pt"/>
                      </v:group>
                      <v:group id="Group 893" o:spid="_x0000_s2778" style="position:absolute;left:21383;width:3731;height:3921" coordorigin="2138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      <v:oval id="Oval 894" o:spid="_x0000_s2779" style="position:absolute;left:2138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" fillcolor="#ffc" strokecolor="#1f1a17" strokeweight="1.5pt"/>
                        <v:line id="Line 66" o:spid="_x0000_s2780" style="position:absolute;flip:x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" strokecolor="#1f1a17" strokeweight="1.5pt"/>
                        <v:line id="Line 67" o:spid="_x0000_s2781" style="position:absolute;flip:x y;visibility:visible;mso-wrap-style:square" from="21384,0" to="2138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" strokecolor="#1f1a17" strokeweight="1.5pt"/>
                      </v:group>
                      <v:rect id="Rectangle 897" o:spid="_x0000_s2782" style="position:absolute;left:18759;top:4729;width:1140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      <v:textbox inset="0,0,0,0">
                          <w:txbxContent>
                            <w:p w14:paraId="38A04D11" w14:textId="0DF9F739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898" o:spid="_x0000_s2783" style="position:absolute;left:22860;top:24812;width:682;height:15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" strokecolor="#903" strokeweight="1.5pt"/>
                      <v:rect id="Rectangle 899" o:spid="_x0000_s2784" style="position:absolute;left:22860;top:54943;width:682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" strokecolor="#903" strokeweight="1.5pt"/>
                      <v:rect id="Rectangle 900" o:spid="_x0000_s2785" style="position:absolute;left:22860;top:24812;width:682;height:15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" strokecolor="#903" strokeweight="1.5pt"/>
                      <v:rect id="Rectangle 901" o:spid="_x0000_s2786" style="position:absolute;left:22860;top:54943;width:682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" strokecolor="#903" strokeweight="1.5pt"/>
                      <v:rect id="Rectangle 902" o:spid="_x0000_s2787" style="position:absolute;left:40422;top:4761;width:7208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      <v:textbox inset="0,0,0,0">
                          <w:txbxContent>
                            <w:p w14:paraId="79B5B72D" w14:textId="498DF955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5" o:spid="_x0000_s2788" style="position:absolute;visibility:visible;mso-wrap-style:square" from="43243,7445" to="43243,5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" strokeweight="1.5pt">
                        <v:stroke dashstyle="3 1"/>
                      </v:line>
                      <v:group id="Group 904" o:spid="_x0000_s2789" style="position:absolute;left:40449;top:317;width:5620;height:3635" coordorigin="40449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cVs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CI3uD3TDgCcvUDAAD//wMAUEsBAi0AFAAGAAgAAAAhANvh9svuAAAAhQEAABMAAAAAAAAA&#10;AAAAAAAAAAAAAFtDb250ZW50X1R5cGVzXS54bWxQSwECLQAUAAYACAAAACEAWvQsW78AAAAVAQAA&#10;CwAAAAAAAAAAAAAAAAAfAQAAX3JlbHMvLnJlbHNQSwECLQAUAAYACAAAACEAAuHFbMYAAADcAAAA&#10;DwAAAAAAAAAAAAAAAAAHAgAAZHJzL2Rvd25yZXYueG1sUEsFBgAAAAADAAMAtwAAAPoCAAAAAA==&#10;">
                        <v:oval id="Oval 905" o:spid="_x0000_s2790" style="position:absolute;left:40450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" fillcolor="#ffc" strokecolor="#1f1a17" strokeweight="1.5pt"/>
                        <v:line id="Line 77" o:spid="_x0000_s2791" style="position:absolute;flip:x;visibility:visible;mso-wrap-style:square" from="40449,318" to="40449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" strokecolor="#1f1a17" strokeweight="1.5pt"/>
                        <v:line id="Line 78" o:spid="_x0000_s2792" style="position:absolute;visibility:visible;mso-wrap-style:square" from="40449,318" to="40450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" strokecolor="#1f1a17" strokeweight="1.5pt"/>
                      </v:group>
                      <v:group id="Group 908" o:spid="_x0000_s2793" style="position:absolute;left:40449;top:317;width:5620;height:3635" coordorigin="40449,31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">
                        <v:oval id="Oval 909" o:spid="_x0000_s2794" style="position:absolute;left:40450;top:31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" fillcolor="#ffc" strokecolor="#1f1a17" strokeweight="1.5pt"/>
                        <v:line id="Line 81" o:spid="_x0000_s2795" style="position:absolute;flip:x;visibility:visible;mso-wrap-style:square" from="40449,318" to="40449,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" strokecolor="#1f1a17" strokeweight="1.5pt"/>
                        <v:line id="Line 82" o:spid="_x0000_s2796" style="position:absolute;visibility:visible;mso-wrap-style:square" from="40449,318" to="40450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" strokecolor="#1f1a17" strokeweight="1.5pt"/>
                      </v:group>
                      <v:rect id="Rectangle 912" o:spid="_x0000_s2797" style="position:absolute;left:40422;top:4761;width:7208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      <v:textbox inset="0,0,0,0">
                          <w:txbxContent>
                            <w:p w14:paraId="1D754890" w14:textId="66A3117C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913" o:spid="_x0000_s2798" style="position:absolute;left:42862;top:37909;width:69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" strokecolor="#903" strokeweight="1.5pt"/>
                      <v:rect id="Rectangle 914" o:spid="_x0000_s2799" style="position:absolute;left:42862;top:37909;width:69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" strokecolor="#903" strokeweight="1.5pt"/>
                      <v:line id="Line 87" o:spid="_x0000_s2800" style="position:absolute;visibility:visible;mso-wrap-style:square" from="2333,12604" to="11509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" strokecolor="#903" strokeweight="1.5pt"/>
                      <v:line id="Line 88" o:spid="_x0000_s2801" style="position:absolute;flip:x;visibility:visible;mso-wrap-style:square" from="10572,12604" to="11509,13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" strokecolor="#903" strokeweight="1.5pt"/>
                      <v:line id="Line 89" o:spid="_x0000_s2802" style="position:absolute;flip:x y;visibility:visible;mso-wrap-style:square" from="10572,12223" to="11509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" strokecolor="#903" strokeweight="1.5pt"/>
                      <v:rect id="Rectangle 918" o:spid="_x0000_s2803" style="position:absolute;left:4475;top:10982;width:6063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      <v:textbox inset="0,0,0,0">
                          <w:txbxContent>
                            <w:p w14:paraId="7DC7FA25" w14:textId="18E2B98F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1" o:spid="_x0000_s2804" style="position:absolute;visibility:visible;mso-wrap-style:square" from="2333,17113" to="11509,17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" strokecolor="#903" strokeweight="1.5pt"/>
                      <v:line id="Line 92" o:spid="_x0000_s2805" style="position:absolute;flip:x;visibility:visible;mso-wrap-style:square" from="10572,17113" to="11509,17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" strokecolor="#903" strokeweight="1.5pt"/>
                      <v:line id="Line 93" o:spid="_x0000_s2806" style="position:absolute;flip:x y;visibility:visible;mso-wrap-style:square" from="10572,16716" to="11509,17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" strokecolor="#903" strokeweight="1.5pt"/>
                      <v:rect id="Rectangle 922" o:spid="_x0000_s2807" style="position:absolute;left:3031;top:15347;width:10339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      <v:textbox inset="0,0,0,0">
                          <w:txbxContent>
                            <w:p w14:paraId="1BCEC37D" w14:textId="4CF571EC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register data</w:t>
                              </w:r>
                            </w:p>
                          </w:txbxContent>
                        </v:textbox>
                      </v:rect>
                      <v:line id="Line 95" o:spid="_x0000_s2808" style="position:absolute;visibility:visible;mso-wrap-style:square" from="12334,19827" to="16208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" strokecolor="#903" strokeweight="1.5pt"/>
                      <v:line id="Line 96" o:spid="_x0000_s2809" style="position:absolute;visibility:visible;mso-wrap-style:square" from="16208,19827" to="16208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" strokecolor="#903" strokeweight="1.5pt"/>
                      <v:line id="Line 97" o:spid="_x0000_s2810" style="position:absolute;flip:x;visibility:visible;mso-wrap-style:square" from="12350,20589" to="16208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" strokecolor="#903" strokeweight="1.5pt"/>
                      <v:line id="Line 98" o:spid="_x0000_s2811" style="position:absolute;visibility:visible;mso-wrap-style:square" from="12350,20589" to="13287,20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" strokecolor="#903" strokeweight="1.5pt"/>
                      <v:line id="Line 99" o:spid="_x0000_s2812" style="position:absolute;flip:y;visibility:visible;mso-wrap-style:square" from="12350,20208" to="13287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" strokecolor="#903" strokeweight="1.5pt"/>
                      <v:rect id="Rectangle 928" o:spid="_x0000_s2813" style="position:absolute;left:13808;top:18109;width:663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      <v:textbox inset="0,0,0,0">
                          <w:txbxContent>
                            <w:p w14:paraId="1A35D061" w14:textId="7F2055CE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Check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scipt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01" o:spid="_x0000_s2814" style="position:absolute;visibility:visible;mso-wrap-style:square" from="12334,49276" to="16208,49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" strokecolor="#903" strokeweight="1.5pt"/>
                      <v:line id="Line 102" o:spid="_x0000_s2815" style="position:absolute;visibility:visible;mso-wrap-style:square" from="16208,49276" to="16208,5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" strokecolor="#903" strokeweight="1.5pt"/>
                      <v:line id="Line 103" o:spid="_x0000_s2816" style="position:absolute;flip:x;visibility:visible;mso-wrap-style:square" from="12350,50053" to="16208,5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" strokecolor="#903" strokeweight="1.5pt"/>
                      <v:line id="Line 104" o:spid="_x0000_s2817" style="position:absolute;visibility:visible;mso-wrap-style:square" from="12350,50053" to="13287,50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" strokecolor="#903" strokeweight="1.5pt"/>
                      <v:line id="Line 105" o:spid="_x0000_s2818" style="position:absolute;flip:y;visibility:visible;mso-wrap-style:square" from="12350,49672" to="13287,5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" strokecolor="#903" strokeweight="1.5pt"/>
                      <v:rect id="Rectangle 934" o:spid="_x0000_s2819" style="position:absolute;left:13728;top:47614;width:16182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      <v:textbox inset="0,0,0,0">
                          <w:txbxContent>
                            <w:p w14:paraId="7E3E14B8" w14:textId="1688AF55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 Fail message script</w:t>
                              </w:r>
                            </w:p>
                          </w:txbxContent>
                        </v:textbox>
                      </v:rect>
                      <v:line id="Line 107" o:spid="_x0000_s2820" style="position:absolute;visibility:visible;mso-wrap-style:square" from="23622,37909" to="42830,37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" strokecolor="#903" strokeweight="1.5pt"/>
                      <v:line id="Line 108" o:spid="_x0000_s2821" style="position:absolute;flip:x;visibility:visible;mso-wrap-style:square" from="41894,37909" to="42830,38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" strokecolor="#903" strokeweight="1.5pt"/>
                      <v:line id="Line 109" o:spid="_x0000_s2822" style="position:absolute;flip:x y;visibility:visible;mso-wrap-style:square" from="41894,37528" to="42830,37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" strokecolor="#903" strokeweight="1.5pt"/>
                      <v:rect id="Rectangle 938" o:spid="_x0000_s2823" style="position:absolute;left:24728;top:36297;width:727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      <v:textbox inset="0,0,0,0">
                          <w:txbxContent>
                            <w:p w14:paraId="5B1D5BC4" w14:textId="14BB0E26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</w:t>
                              </w:r>
                            </w:p>
                          </w:txbxContent>
                        </v:textbox>
                      </v:rect>
                      <v:line id="Line 111" o:spid="_x0000_s2824" style="position:absolute;flip:x;visibility:visible;mso-wrap-style:square" from="12334,54943" to="22828,54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" strokecolor="#903" strokeweight="1.5pt"/>
                      <v:line id="Line 112" o:spid="_x0000_s2825" style="position:absolute;visibility:visible;mso-wrap-style:square" from="12334,54943" to="13255,55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" strokecolor="#903" strokeweight="1.5pt"/>
                      <v:line id="Line 113" o:spid="_x0000_s2826" style="position:absolute;flip:y;visibility:visible;mso-wrap-style:square" from="12334,54546" to="13255,54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" strokecolor="#903" strokeweight="1.5pt"/>
                      <v:rect id="Rectangle 942" o:spid="_x0000_s2827" style="position:absolute;left:12094;top:52930;width:1205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      <v:textbox inset="0,0,0,0">
                          <w:txbxContent>
                            <w:p w14:paraId="58DA4262" w14:textId="671A791B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Dispaly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register page</w:t>
                              </w:r>
                            </w:p>
                          </w:txbxContent>
                        </v:textbox>
                      </v:rect>
                      <v:line id="Line 115" o:spid="_x0000_s2828" style="position:absolute;visibility:visible;mso-wrap-style:square" from="23653,27527" to="27527,2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" strokecolor="#903" strokeweight="1.5pt"/>
                      <v:line id="Line 116" o:spid="_x0000_s2829" style="position:absolute;visibility:visible;mso-wrap-style:square" from="27527,27527" to="27527,28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" strokecolor="#903" strokeweight="1.5pt"/>
                      <v:line id="Line 117" o:spid="_x0000_s2830" style="position:absolute;flip:x;visibility:visible;mso-wrap-style:square" from="23685,28305" to="27527,28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" strokecolor="#903" strokeweight="1.5pt"/>
                      <v:line id="Line 118" o:spid="_x0000_s2831" style="position:absolute;visibility:visible;mso-wrap-style:square" from="23685,28305" to="24606,28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" strokecolor="#903" strokeweight="1.5pt"/>
                      <v:line id="Line 119" o:spid="_x0000_s2832" style="position:absolute;flip:y;visibility:visible;mso-wrap-style:square" from="23685,27908" to="24606,28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" strokecolor="#903" strokeweight="1.5pt"/>
                      <v:rect id="Rectangle 948" o:spid="_x0000_s2833" style="position:absolute;left:24934;top:25346;width:570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      <v:textbox inset="0,0,0,0">
                          <w:txbxContent>
                            <w:p w14:paraId="2FF3A78F" w14:textId="7DA4EE93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addUser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21" o:spid="_x0000_s2834" style="position:absolute;visibility:visible;mso-wrap-style:square" from="23622,31162" to="34464,3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" strokecolor="#903" strokeweight="1.5pt"/>
                      <v:line id="Line 122" o:spid="_x0000_s2835" style="position:absolute;flip:x;visibility:visible;mso-wrap-style:square" from="33528,31162" to="34464,31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" strokecolor="#903" strokeweight="1.5pt"/>
                      <v:line id="Line 123" o:spid="_x0000_s2836" style="position:absolute;flip:x y;visibility:visible;mso-wrap-style:square" from="33528,30781" to="34464,3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" strokecolor="#903" strokeweight="1.5pt"/>
                      <v:rect id="Rectangle 952" o:spid="_x0000_s2837" style="position:absolute;left:25283;top:29330;width:8911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      <v:textbox inset="0,0,0,0">
                          <w:txbxContent>
                            <w:p w14:paraId="2C3B3E28" w14:textId="3B618194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insert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UserData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25" o:spid="_x0000_s2838" style="position:absolute;flip:x;visibility:visible;mso-wrap-style:square" from="23653,33877" to="34464,33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" strokecolor="#903" strokeweight="1.5pt">
                        <v:stroke dashstyle="3 1"/>
                      </v:line>
                      <v:line id="Line 126" o:spid="_x0000_s2839" style="position:absolute;visibility:visible;mso-wrap-style:square" from="23653,33877" to="24590,3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" strokecolor="#903" strokeweight="1.5pt"/>
                      <v:line id="Line 127" o:spid="_x0000_s2840" style="position:absolute;flip:y;visibility:visible;mso-wrap-style:square" from="23653,33496" to="24590,33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" strokecolor="#903" strokeweight="1.5pt"/>
                      <v:rect id="Rectangle 956" o:spid="_x0000_s2841" style="position:absolute;left:25585;top:32091;width:8983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      <v:textbox inset="0,0,0,0">
                          <w:txbxContent>
                            <w:p w14:paraId="71764BEC" w14:textId="26B4CE21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return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ture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/false</w:t>
                              </w:r>
                            </w:p>
                          </w:txbxContent>
                        </v:textbox>
                      </v:rect>
                      <v:line id="Line 129" o:spid="_x0000_s2842" style="position:absolute;visibility:visible;mso-wrap-style:square" from="12303,24812" to="22828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" strokecolor="#903" strokeweight="1.5pt"/>
                      <v:line id="Line 130" o:spid="_x0000_s2843" style="position:absolute;flip:x;visibility:visible;mso-wrap-style:square" from="21891,24812" to="22828,25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" strokecolor="#903" strokeweight="1.5pt"/>
                      <v:line id="Line 131" o:spid="_x0000_s2844" style="position:absolute;flip:x y;visibility:visible;mso-wrap-style:square" from="21891,24415" to="22828,24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" strokecolor="#903" strokeweight="1.5pt"/>
                      <v:rect id="Rectangle 960" o:spid="_x0000_s2845" style="position:absolute;left:14839;top:23011;width:6209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      <v:textbox inset="0,0,0,0">
                          <w:txbxContent>
                            <w:p w14:paraId="05BA2403" w14:textId="2F130159" w:rsidR="003B57BD" w:rsidRDefault="003B57BD" w:rsidP="003B57BD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doRegister</w:t>
                              </w:r>
                              <w:proofErr w:type="spellEnd"/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2C8CDC91" w14:textId="10F2F56D" w:rsidR="008B4928" w:rsidRPr="009F1F59" w:rsidRDefault="008B4928" w:rsidP="008B4928">
      <w:pPr>
        <w:ind w:firstLine="720"/>
        <w:rPr>
          <w:rFonts w:ascii="TH SarabunPSK" w:hAnsi="TH SarabunPSK" w:cs="TH SarabunPSK"/>
          <w:sz w:val="24"/>
          <w:szCs w:val="24"/>
        </w:rPr>
      </w:pPr>
    </w:p>
    <w:p w14:paraId="671DA7BA" w14:textId="77777777" w:rsidR="003E79E7" w:rsidRDefault="003E79E7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546570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5A6CB3C4" wp14:editId="5A6440FA">
            <wp:extent cx="1168842" cy="164885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408" cy="165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89B3" w14:textId="0E340F6A" w:rsidR="0077020A" w:rsidRPr="003E79E7" w:rsidRDefault="0077020A" w:rsidP="003E79E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3" w:name="_Toc101790102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27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Register Parent</w:t>
      </w:r>
      <w:bookmarkEnd w:id="123"/>
    </w:p>
    <w:p w14:paraId="1A2B2702" w14:textId="797E3145" w:rsidR="004E489D" w:rsidRPr="009F1F59" w:rsidRDefault="004E489D" w:rsidP="00E8407F">
      <w:pPr>
        <w:spacing w:after="0"/>
        <w:jc w:val="center"/>
        <w:rPr>
          <w:rFonts w:ascii="TH SarabunPSK" w:hAnsi="TH SarabunPSK" w:cs="TH SarabunPSK"/>
          <w:sz w:val="24"/>
          <w:szCs w:val="24"/>
        </w:rPr>
      </w:pPr>
    </w:p>
    <w:p w14:paraId="428456F1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ADD3838" wp14:editId="531D917C">
            <wp:extent cx="2614012" cy="5655600"/>
            <wp:effectExtent l="0" t="0" r="0" b="2540"/>
            <wp:docPr id="166" name="Graphic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4A0C" w14:textId="40F10B95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4" w:name="_Toc101790103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parent profile</w:t>
      </w:r>
      <w:bookmarkEnd w:id="124"/>
    </w:p>
    <w:p w14:paraId="2F15B9FF" w14:textId="45026F30" w:rsidR="00172A54" w:rsidRPr="009F1F59" w:rsidRDefault="00172A54" w:rsidP="00172A5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5DC23C" w14:textId="76637F82" w:rsidR="00172A54" w:rsidRPr="009F1F59" w:rsidRDefault="00172A54" w:rsidP="00172A54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1D29F77" w14:textId="2CCBA53E" w:rsidR="00E65256" w:rsidRPr="009F1F59" w:rsidRDefault="00E65256" w:rsidP="00E65256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0217A1" w:rsidRPr="009F1F59">
        <w:rPr>
          <w:rFonts w:ascii="TH SarabunPSK" w:hAnsi="TH SarabunPSK" w:cs="TH SarabunPSK"/>
          <w:b/>
          <w:bCs/>
          <w:sz w:val="32"/>
          <w:szCs w:val="32"/>
        </w:rPr>
        <w:t>Edit parent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90"/>
        <w:gridCol w:w="4770"/>
      </w:tblGrid>
      <w:tr w:rsidR="006E1A79" w14:paraId="64ADB1C6" w14:textId="77777777" w:rsidTr="005D38AC">
        <w:tc>
          <w:tcPr>
            <w:tcW w:w="4590" w:type="dxa"/>
          </w:tcPr>
          <w:p w14:paraId="0714354A" w14:textId="77777777" w:rsidR="00B8171D" w:rsidRDefault="00B8171D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D46F649" w14:textId="77777777" w:rsidR="00B8171D" w:rsidRDefault="00B8171D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660845" w14:textId="77777777" w:rsidR="00B8171D" w:rsidRDefault="00B8171D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EB00B5" w14:textId="266337F2" w:rsidR="001855DA" w:rsidRPr="009F1F59" w:rsidRDefault="001855DA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1B870BBA" w14:textId="77777777" w:rsidR="001855DA" w:rsidRPr="009F1F59" w:rsidRDefault="001855DA" w:rsidP="001855DA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26D9AE98" w14:textId="2F0FB424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Edit parent profile </w:t>
            </w:r>
          </w:p>
          <w:p w14:paraId="087E9ECD" w14:textId="77777777" w:rsidR="00B8171D" w:rsidRPr="00B8171D" w:rsidRDefault="00B8171D" w:rsidP="001855DA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080BD6C3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ผู้ใช้เลือกแสดงข้อมูลส่วนตัว</w:t>
            </w:r>
          </w:p>
          <w:p w14:paraId="493AACA3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0C9A32F6" w14:textId="3A87E2A1" w:rsidR="00B8171D" w:rsidRDefault="001855DA" w:rsidP="00B8171D">
            <w:pPr>
              <w:tabs>
                <w:tab w:val="left" w:pos="7987"/>
              </w:tabs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ระบบรับค่าข้อมูลที่ผู้ใช้ต้องการจะแก้</w:t>
            </w:r>
            <w:r w:rsidR="00B8171D">
              <w:rPr>
                <w:rFonts w:ascii="TH SarabunPSK" w:eastAsia="Times New Roman" w:hAnsi="TH SarabunPSK" w:cs="TH SarabunPSK" w:hint="cs"/>
                <w:sz w:val="24"/>
                <w:szCs w:val="24"/>
                <w:cs/>
              </w:rPr>
              <w:t>ไข</w:t>
            </w:r>
          </w:p>
          <w:p w14:paraId="2697E615" w14:textId="7EC2A754" w:rsidR="001855DA" w:rsidRPr="009F1F59" w:rsidRDefault="001855DA" w:rsidP="00B8171D">
            <w:pPr>
              <w:tabs>
                <w:tab w:val="left" w:pos="7987"/>
              </w:tabs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ระบบค้นหาข้อมูลที่ต้องการแก้ไข</w:t>
            </w:r>
          </w:p>
          <w:p w14:paraId="2C628D78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4.1-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ระบบค้นหาโดยใช้ชื่อผู้ใช้ที่จะแก้ไข</w:t>
            </w:r>
          </w:p>
          <w:p w14:paraId="5BDA0644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4.2-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ระบบคืนค่าสถานะการแสดงข้อมูล</w:t>
            </w:r>
          </w:p>
          <w:p w14:paraId="562F3817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6C87BEF1" w14:textId="19F31D76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ระบบแสดงข้อมูลส่วนตัวของผู้ใช้</w:t>
            </w:r>
          </w:p>
          <w:p w14:paraId="1EBE0220" w14:textId="77777777" w:rsidR="00B8171D" w:rsidRPr="009F1F59" w:rsidRDefault="00B8171D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2EB515AB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740D0D2C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ผู้ใช้แก้ไขข้อมูลส่วนตัวที่ต้องการ</w:t>
            </w:r>
          </w:p>
          <w:p w14:paraId="33BF38D6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49F43A4A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ระบบตรวจสอบความถูกต้องของข้อมูลจากสคริปต์</w:t>
            </w:r>
          </w:p>
          <w:p w14:paraId="396D0CD6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2792536C" w14:textId="7A643953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ระบบรับข้อมูลการแก้ไขจากผู้ใช้</w:t>
            </w:r>
          </w:p>
          <w:p w14:paraId="71F80BBA" w14:textId="77777777" w:rsidR="00B8171D" w:rsidRPr="00B8171D" w:rsidRDefault="00B8171D" w:rsidP="001855DA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33971C5E" w14:textId="21EF5EC3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ระบบตรวจสอบสถานะการแก้ไขข้อมูลโดย</w:t>
            </w:r>
          </w:p>
          <w:p w14:paraId="47281C96" w14:textId="42A2D5F9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9.1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ระบบแก้ไขข้อมูลลงในฐานข้อมูล</w:t>
            </w:r>
          </w:p>
          <w:p w14:paraId="68DD898C" w14:textId="3058123D" w:rsidR="001855DA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ระบบคืนค่าสถานะการแก้ไขข้อมูล</w:t>
            </w:r>
          </w:p>
          <w:p w14:paraId="7B58211C" w14:textId="77777777" w:rsidR="00B8171D" w:rsidRPr="009F1F59" w:rsidRDefault="00B8171D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15F29EA6" w14:textId="7777777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4C396C46" w14:textId="7EFB2927" w:rsidR="001855DA" w:rsidRPr="009F1F59" w:rsidRDefault="001855DA" w:rsidP="001855DA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ระบบแจ้งผลการแก้ไขข้อมูลการลงทะเบียนสำเร็จ</w:t>
            </w:r>
          </w:p>
          <w:p w14:paraId="467CAE33" w14:textId="77777777" w:rsidR="001855DA" w:rsidRPr="009F1F59" w:rsidRDefault="001855DA" w:rsidP="001855D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833C17B" w14:textId="77777777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7.1 – กรณีที่ผู้ใช้กรอกข้อมูลไม่ครบถ้วนระบบแสดงข้อความ</w:t>
            </w:r>
          </w:p>
          <w:p w14:paraId="34925530" w14:textId="77777777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“กรุณากรอกข้อมูลให้ครบถ้วน”</w:t>
            </w:r>
          </w:p>
          <w:p w14:paraId="6CDAF38B" w14:textId="7A2C9583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9.1</w:t>
            </w:r>
            <w:r w:rsidR="00F248BF">
              <w:rPr>
                <w:rFonts w:ascii="TH SarabunPSK" w:hAnsi="TH SarabunPSK" w:cs="TH SarabunPSK" w:hint="cs"/>
                <w:sz w:val="24"/>
                <w:szCs w:val="24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– ในกรณีที่ไม่สามารถแก้ไขข้อมูลได้ระบบจะแสดงข้อความ</w:t>
            </w:r>
          </w:p>
          <w:p w14:paraId="26BE04EC" w14:textId="77777777" w:rsidR="001855DA" w:rsidRPr="009F1F59" w:rsidRDefault="001855DA" w:rsidP="001855DA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เตือนให้ ผู้ใช้ทราบ “แก้ไขข้อมูลส่วนตัวไม่สำเร็จ”</w:t>
            </w:r>
          </w:p>
          <w:p w14:paraId="32650FD1" w14:textId="77777777" w:rsidR="006E1A79" w:rsidRDefault="006E1A79" w:rsidP="00E65256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4770" w:type="dxa"/>
          </w:tcPr>
          <w:p w14:paraId="6A1C8F2D" w14:textId="5B22B74C" w:rsidR="006E1A79" w:rsidRDefault="00DC23B9" w:rsidP="00E65256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1855DA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3127" behindDoc="0" locked="0" layoutInCell="1" allowOverlap="1" wp14:anchorId="678DAC6E" wp14:editId="2960AF17">
                      <wp:simplePos x="0" y="0"/>
                      <wp:positionH relativeFrom="column">
                        <wp:posOffset>-6667</wp:posOffset>
                      </wp:positionH>
                      <wp:positionV relativeFrom="paragraph">
                        <wp:posOffset>7620</wp:posOffset>
                      </wp:positionV>
                      <wp:extent cx="3078480" cy="5953760"/>
                      <wp:effectExtent l="0" t="0" r="7620" b="27940"/>
                      <wp:wrapNone/>
                      <wp:docPr id="1275" name="Group 6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78480" cy="5953760"/>
                                <a:chOff x="0" y="1"/>
                                <a:chExt cx="3111993" cy="6018212"/>
                              </a:xfrm>
                            </wpg:grpSpPr>
                            <wps:wsp>
                              <wps:cNvPr id="1276" name="Rectangle 12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2460" y="471715"/>
                                  <a:ext cx="107905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A30EA0" w14:textId="015486C8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: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EditprofileParentController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77" name="Line 7"/>
                              <wps:cNvCnPr/>
                              <wps:spPr bwMode="auto">
                                <a:xfrm>
                                  <a:off x="1990725" y="582612"/>
                                  <a:ext cx="0" cy="5435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278" name="Group 12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44675" y="1"/>
                                  <a:ext cx="293688" cy="306388"/>
                                  <a:chOff x="1844675" y="0"/>
                                  <a:chExt cx="185" cy="193"/>
                                </a:xfrm>
                              </wpg:grpSpPr>
                              <wps:wsp>
                                <wps:cNvPr id="1279" name="Oval 12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44675" y="15"/>
                                    <a:ext cx="185" cy="17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80" name="Line 9"/>
                                <wps:cNvCnPr/>
                                <wps:spPr bwMode="auto">
                                  <a:xfrm flipH="1">
                                    <a:off x="1844748" y="0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81" name="Line 10"/>
                                <wps:cNvCnPr/>
                                <wps:spPr bwMode="auto">
                                  <a:xfrm flipH="1" flipV="1">
                                    <a:off x="1844749" y="17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282" name="Group 12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44675" y="1"/>
                                  <a:ext cx="293688" cy="306388"/>
                                  <a:chOff x="1844675" y="0"/>
                                  <a:chExt cx="185" cy="193"/>
                                </a:xfrm>
                              </wpg:grpSpPr>
                              <wps:wsp>
                                <wps:cNvPr id="1283" name="Oval 12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44675" y="15"/>
                                    <a:ext cx="185" cy="17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84" name="Line 13"/>
                                <wps:cNvCnPr/>
                                <wps:spPr bwMode="auto">
                                  <a:xfrm flipH="1">
                                    <a:off x="1844748" y="0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85" name="Line 14"/>
                                <wps:cNvCnPr/>
                                <wps:spPr bwMode="auto">
                                  <a:xfrm flipH="1" flipV="1">
                                    <a:off x="1844749" y="17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286" name="Rectangle 12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2460" y="471416"/>
                                  <a:ext cx="107905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274DFFF" w14:textId="22C36260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: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EditprofileParentController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87" name="Rectangle 12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1708150"/>
                                  <a:ext cx="53975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88" name="Rectangle 12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89" name="Rectangle 12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3659187"/>
                                  <a:ext cx="53975" cy="920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90" name="Rectangle 12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91" name="Rectangle 1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92" name="Rectangle 1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9900"/>
                                  <a:ext cx="34021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C22B9A" w14:textId="3CA1CDCD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293" name="Line 24"/>
                              <wps:cNvCnPr/>
                              <wps:spPr bwMode="auto">
                                <a:xfrm>
                                  <a:off x="152400" y="682625"/>
                                  <a:ext cx="0" cy="53355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294" name="Group 12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73" y="106362"/>
                                  <a:ext cx="219076" cy="300038"/>
                                  <a:chOff x="42862" y="106362"/>
                                  <a:chExt cx="138" cy="189"/>
                                </a:xfrm>
                              </wpg:grpSpPr>
                              <wps:wsp>
                                <wps:cNvPr id="1295" name="Oval 12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02" y="106362"/>
                                    <a:ext cx="62" cy="6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96" name="Line 26"/>
                                <wps:cNvCnPr/>
                                <wps:spPr bwMode="auto">
                                  <a:xfrm>
                                    <a:off x="42931" y="106424"/>
                                    <a:ext cx="0" cy="5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7" name="Line 27"/>
                                <wps:cNvCnPr/>
                                <wps:spPr bwMode="auto">
                                  <a:xfrm>
                                    <a:off x="42882" y="106440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862" y="106482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299" name="Group 12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73" y="106362"/>
                                  <a:ext cx="219076" cy="300038"/>
                                  <a:chOff x="42862" y="106362"/>
                                  <a:chExt cx="138" cy="189"/>
                                </a:xfrm>
                              </wpg:grpSpPr>
                              <wps:wsp>
                                <wps:cNvPr id="1300" name="Oval 13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02" y="106362"/>
                                    <a:ext cx="62" cy="6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01" name="Line 31"/>
                                <wps:cNvCnPr/>
                                <wps:spPr bwMode="auto">
                                  <a:xfrm>
                                    <a:off x="42931" y="106424"/>
                                    <a:ext cx="0" cy="5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02" name="Line 32"/>
                                <wps:cNvCnPr/>
                                <wps:spPr bwMode="auto">
                                  <a:xfrm>
                                    <a:off x="42882" y="106440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03" name="Freeform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862" y="106482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304" name="Rectangle 13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69900"/>
                                  <a:ext cx="34021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0F975A" w14:textId="2660F70C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05" name="Rectangle 1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15728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6" name="Rectangle 1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470025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7" name="Rectangle 1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318293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8" name="Rectangle 13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15728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09" name="Rectangle 1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1470025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10" name="Rectangle 1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237" y="3182937"/>
                                  <a:ext cx="55563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11" name="Rectangle 13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5530" y="477837"/>
                                  <a:ext cx="94938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E1A75" w14:textId="70F240C0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EditprofileParentPage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12" name="Line 43"/>
                              <wps:cNvCnPr/>
                              <wps:spPr bwMode="auto">
                                <a:xfrm>
                                  <a:off x="873125" y="688975"/>
                                  <a:ext cx="0" cy="53292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313" name="Group 13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54050" y="128587"/>
                                  <a:ext cx="439738" cy="285750"/>
                                  <a:chOff x="654050" y="128587"/>
                                  <a:chExt cx="277" cy="180"/>
                                </a:xfrm>
                              </wpg:grpSpPr>
                              <wps:wsp>
                                <wps:cNvPr id="1314" name="Oval 13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4142" y="128587"/>
                                    <a:ext cx="185" cy="1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15" name="Line 45"/>
                                <wps:cNvCnPr/>
                                <wps:spPr bwMode="auto">
                                  <a:xfrm>
                                    <a:off x="654050" y="128630"/>
                                    <a:ext cx="0" cy="9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16" name="Line 46"/>
                                <wps:cNvCnPr/>
                                <wps:spPr bwMode="auto">
                                  <a:xfrm>
                                    <a:off x="654051" y="128678"/>
                                    <a:ext cx="9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317" name="Group 13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54050" y="128587"/>
                                  <a:ext cx="439738" cy="285750"/>
                                  <a:chOff x="654050" y="128587"/>
                                  <a:chExt cx="277" cy="180"/>
                                </a:xfrm>
                              </wpg:grpSpPr>
                              <wps:wsp>
                                <wps:cNvPr id="1318" name="Oval 13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4142" y="128587"/>
                                    <a:ext cx="185" cy="1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19" name="Line 49"/>
                                <wps:cNvCnPr/>
                                <wps:spPr bwMode="auto">
                                  <a:xfrm>
                                    <a:off x="654050" y="128630"/>
                                    <a:ext cx="0" cy="9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20" name="Line 50"/>
                                <wps:cNvCnPr/>
                                <wps:spPr bwMode="auto">
                                  <a:xfrm>
                                    <a:off x="654051" y="128678"/>
                                    <a:ext cx="9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321" name="Rectangle 1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5530" y="477837"/>
                                  <a:ext cx="94938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B9CE45" w14:textId="18AB0B33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EditprofileParentPage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22" name="Rectangle 13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1572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3" name="Rectangle 13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470025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4" name="Rectangle 13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708150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5" name="Rectangle 13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6" name="Rectangle 13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3586473"/>
                                  <a:ext cx="60326" cy="19256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7" name="Rectangle 1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8" name="Rectangle 13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219700"/>
                                  <a:ext cx="53975" cy="227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29" name="Rectangle 13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0" name="Rectangle 13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1572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1" name="Rectangle 13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470025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2" name="Rectangle 1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1708150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3" name="Rectangle 1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4" name="Rectangle 13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0" y="3182937"/>
                                  <a:ext cx="65090" cy="33654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5" name="Rectangle 13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6" name="Rectangle 13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219700"/>
                                  <a:ext cx="53975" cy="227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7" name="Rectangle 13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29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8" name="Rectangle 13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1708150"/>
                                  <a:ext cx="53975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39" name="Rectangle 13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2841625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0" name="Rectangle 13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3659187"/>
                                  <a:ext cx="53975" cy="920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1" name="Rectangle 13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4818062"/>
                                  <a:ext cx="53975" cy="174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2" name="Rectangle 13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0562" y="5653087"/>
                                  <a:ext cx="53975" cy="176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43" name="Rectangle 13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246" y="458787"/>
                                  <a:ext cx="5597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2B301D" w14:textId="74D96A55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44" name="Line 75"/>
                              <wps:cNvCnPr/>
                              <wps:spPr bwMode="auto">
                                <a:xfrm>
                                  <a:off x="2800350" y="671512"/>
                                  <a:ext cx="0" cy="53467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345" name="Group 13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10311" y="95752"/>
                                  <a:ext cx="219076" cy="301626"/>
                                  <a:chOff x="2690812" y="95250"/>
                                  <a:chExt cx="138" cy="190"/>
                                </a:xfrm>
                              </wpg:grpSpPr>
                              <wps:wsp>
                                <wps:cNvPr id="1346" name="Oval 13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0850" y="95250"/>
                                    <a:ext cx="64" cy="6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47" name="Line 77"/>
                                <wps:cNvCnPr/>
                                <wps:spPr bwMode="auto">
                                  <a:xfrm>
                                    <a:off x="2690881" y="95312"/>
                                    <a:ext cx="0" cy="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48" name="Line 78"/>
                                <wps:cNvCnPr/>
                                <wps:spPr bwMode="auto">
                                  <a:xfrm>
                                    <a:off x="2690831" y="95329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49" name="Freeform 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0812" y="95371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350" name="Group 13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10311" y="95752"/>
                                  <a:ext cx="219076" cy="301626"/>
                                  <a:chOff x="2690812" y="95250"/>
                                  <a:chExt cx="138" cy="190"/>
                                </a:xfrm>
                              </wpg:grpSpPr>
                              <wps:wsp>
                                <wps:cNvPr id="1351" name="Oval 13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0850" y="95250"/>
                                    <a:ext cx="64" cy="6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52" name="Line 82"/>
                                <wps:cNvCnPr/>
                                <wps:spPr bwMode="auto">
                                  <a:xfrm>
                                    <a:off x="2690881" y="95312"/>
                                    <a:ext cx="0" cy="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53" name="Line 83"/>
                                <wps:cNvCnPr/>
                                <wps:spPr bwMode="auto">
                                  <a:xfrm>
                                    <a:off x="2690831" y="95329"/>
                                    <a:ext cx="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54" name="Freeform 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0812" y="95371"/>
                                    <a:ext cx="138" cy="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355" name="Rectangle 1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241" y="458787"/>
                                  <a:ext cx="5597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E1BCE6" w14:textId="53D131AB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56" name="Rectangle 13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2214562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57" name="Rectangle 13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4171950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58" name="Rectangle 13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2214562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59" name="Rectangle 13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8600" y="4171950"/>
                                  <a:ext cx="55563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60" name="Line 91"/>
                              <wps:cNvCnPr/>
                              <wps:spPr bwMode="auto">
                                <a:xfrm>
                                  <a:off x="182562" y="1157287"/>
                                  <a:ext cx="65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1" name="Line 92"/>
                              <wps:cNvCnPr/>
                              <wps:spPr bwMode="auto">
                                <a:xfrm flipH="1">
                                  <a:off x="766762" y="1157287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2" name="Line 93"/>
                              <wps:cNvCnPr/>
                              <wps:spPr bwMode="auto">
                                <a:xfrm flipH="1" flipV="1">
                                  <a:off x="766762" y="11271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3" name="Rectangle 13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9065" y="1017587"/>
                                  <a:ext cx="444845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18A0D8" w14:textId="1B6B5174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64" name="Line 95"/>
                              <wps:cNvCnPr/>
                              <wps:spPr bwMode="auto">
                                <a:xfrm>
                                  <a:off x="182562" y="1470025"/>
                                  <a:ext cx="65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5" name="Line 96"/>
                              <wps:cNvCnPr/>
                              <wps:spPr bwMode="auto">
                                <a:xfrm flipH="1">
                                  <a:off x="766762" y="14700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6" name="Line 97"/>
                              <wps:cNvCnPr/>
                              <wps:spPr bwMode="auto">
                                <a:xfrm flipH="1" flipV="1">
                                  <a:off x="766762" y="14398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7" name="Rectangle 13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4142" y="1330325"/>
                                  <a:ext cx="519948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DF376B" w14:textId="7F208AEE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Select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68" name="Line 99"/>
                              <wps:cNvCnPr/>
                              <wps:spPr bwMode="auto">
                                <a:xfrm>
                                  <a:off x="903287" y="1708150"/>
                                  <a:ext cx="10541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69" name="Line 100"/>
                              <wps:cNvCnPr/>
                              <wps:spPr bwMode="auto">
                                <a:xfrm flipH="1">
                                  <a:off x="1884362" y="1708150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0" name="Line 101"/>
                              <wps:cNvCnPr/>
                              <wps:spPr bwMode="auto">
                                <a:xfrm flipH="1" flipV="1">
                                  <a:off x="1884362" y="16779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1" name="Rectangle 13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23870" y="1568450"/>
                                  <a:ext cx="64447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5DB926" w14:textId="0727731A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getParentProfile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72" name="Line 103"/>
                              <wps:cNvCnPr/>
                              <wps:spPr bwMode="auto">
                                <a:xfrm>
                                  <a:off x="2022475" y="1920875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3" name="Line 104"/>
                              <wps:cNvCnPr/>
                              <wps:spPr bwMode="auto">
                                <a:xfrm>
                                  <a:off x="2327275" y="1920875"/>
                                  <a:ext cx="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4" name="Line 105"/>
                              <wps:cNvCnPr/>
                              <wps:spPr bwMode="auto">
                                <a:xfrm flipH="1">
                                  <a:off x="2024062" y="1982787"/>
                                  <a:ext cx="303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5" name="Line 106"/>
                              <wps:cNvCnPr/>
                              <wps:spPr bwMode="auto">
                                <a:xfrm>
                                  <a:off x="2024062" y="19827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6" name="Line 107"/>
                              <wps:cNvCnPr/>
                              <wps:spPr bwMode="auto">
                                <a:xfrm flipV="1">
                                  <a:off x="2024062" y="19526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7" name="Rectangle 13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98532" y="1781175"/>
                                  <a:ext cx="70481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949FE6" w14:textId="1E7ECAB8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getParentProfile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78" name="Line 109"/>
                              <wps:cNvCnPr/>
                              <wps:spPr bwMode="auto">
                                <a:xfrm>
                                  <a:off x="2020887" y="2214562"/>
                                  <a:ext cx="746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9" name="Line 110"/>
                              <wps:cNvCnPr/>
                              <wps:spPr bwMode="auto">
                                <a:xfrm flipH="1">
                                  <a:off x="2693987" y="22145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0" name="Line 111"/>
                              <wps:cNvCnPr/>
                              <wps:spPr bwMode="auto">
                                <a:xfrm flipH="1" flipV="1">
                                  <a:off x="2693987" y="218440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1" name="Rectangle 13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7891" y="2074862"/>
                                  <a:ext cx="7343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0C72422" w14:textId="0133AAD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queryParentprofile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82" name="Line 113"/>
                              <wps:cNvCnPr/>
                              <wps:spPr bwMode="auto">
                                <a:xfrm flipH="1">
                                  <a:off x="2022475" y="2427287"/>
                                  <a:ext cx="744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3" name="Line 114"/>
                              <wps:cNvCnPr/>
                              <wps:spPr bwMode="auto">
                                <a:xfrm>
                                  <a:off x="2022475" y="24272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4" name="Line 115"/>
                              <wps:cNvCnPr/>
                              <wps:spPr bwMode="auto">
                                <a:xfrm flipV="1">
                                  <a:off x="2022475" y="23971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5" name="Rectangle 1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09645" y="2287587"/>
                                  <a:ext cx="435216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C1F435" w14:textId="362EDF11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86" name="Line 117"/>
                              <wps:cNvCnPr/>
                              <wps:spPr bwMode="auto">
                                <a:xfrm flipH="1">
                                  <a:off x="904875" y="2841625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7" name="Line 118"/>
                              <wps:cNvCnPr/>
                              <wps:spPr bwMode="auto">
                                <a:xfrm>
                                  <a:off x="904875" y="28416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8" name="Line 119"/>
                              <wps:cNvCnPr/>
                              <wps:spPr bwMode="auto">
                                <a:xfrm flipV="1">
                                  <a:off x="904875" y="2809875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89" name="Rectangle 1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8788" y="2701925"/>
                                  <a:ext cx="84924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C27683" w14:textId="3F304F8A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profile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90" name="Line 121"/>
                              <wps:cNvCnPr/>
                              <wps:spPr bwMode="auto">
                                <a:xfrm>
                                  <a:off x="182562" y="3182937"/>
                                  <a:ext cx="65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1" name="Line 122"/>
                              <wps:cNvCnPr/>
                              <wps:spPr bwMode="auto">
                                <a:xfrm flipH="1">
                                  <a:off x="766762" y="318293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2" name="Line 123"/>
                              <wps:cNvCnPr/>
                              <wps:spPr bwMode="auto">
                                <a:xfrm flipH="1" flipV="1">
                                  <a:off x="766762" y="315277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3" name="Rectangle 13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8268" y="3043237"/>
                                  <a:ext cx="554612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495097" w14:textId="3B68478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Input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Editdata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394" name="Line 125"/>
                              <wps:cNvCnPr/>
                              <wps:spPr bwMode="auto">
                                <a:xfrm>
                                  <a:off x="904875" y="3395662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5" name="Line 126"/>
                              <wps:cNvCnPr/>
                              <wps:spPr bwMode="auto">
                                <a:xfrm>
                                  <a:off x="1209675" y="3395662"/>
                                  <a:ext cx="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6" name="Line 127"/>
                              <wps:cNvCnPr/>
                              <wps:spPr bwMode="auto">
                                <a:xfrm flipH="1">
                                  <a:off x="908050" y="3455987"/>
                                  <a:ext cx="301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7" name="Line 128"/>
                              <wps:cNvCnPr/>
                              <wps:spPr bwMode="auto">
                                <a:xfrm>
                                  <a:off x="908050" y="34559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8" name="Line 129"/>
                              <wps:cNvCnPr/>
                              <wps:spPr bwMode="auto">
                                <a:xfrm flipV="1">
                                  <a:off x="908050" y="34258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99" name="Rectangle 13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1327" y="3227387"/>
                                  <a:ext cx="849249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A571E5" w14:textId="2A8E1E67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check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editData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00" name="Line 131"/>
                              <wps:cNvCnPr/>
                              <wps:spPr bwMode="auto">
                                <a:xfrm>
                                  <a:off x="903287" y="3659187"/>
                                  <a:ext cx="10541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1" name="Line 132"/>
                              <wps:cNvCnPr/>
                              <wps:spPr bwMode="auto">
                                <a:xfrm flipH="1">
                                  <a:off x="1884362" y="36591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2" name="Line 133"/>
                              <wps:cNvCnPr/>
                              <wps:spPr bwMode="auto">
                                <a:xfrm flipH="1" flipV="1">
                                  <a:off x="1884362" y="36290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3" name="Rectangle 14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26982" y="3519487"/>
                                  <a:ext cx="665020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0F2B24" w14:textId="6B8682DB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editParentProfile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04" name="Line 135"/>
                              <wps:cNvCnPr/>
                              <wps:spPr bwMode="auto">
                                <a:xfrm>
                                  <a:off x="2022475" y="3871912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5" name="Line 136"/>
                              <wps:cNvCnPr/>
                              <wps:spPr bwMode="auto">
                                <a:xfrm>
                                  <a:off x="2327275" y="3871912"/>
                                  <a:ext cx="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6" name="Line 137"/>
                              <wps:cNvCnPr/>
                              <wps:spPr bwMode="auto">
                                <a:xfrm flipH="1">
                                  <a:off x="2024062" y="3932237"/>
                                  <a:ext cx="3032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7" name="Line 138"/>
                              <wps:cNvCnPr/>
                              <wps:spPr bwMode="auto">
                                <a:xfrm>
                                  <a:off x="2024062" y="393223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8" name="Line 139"/>
                              <wps:cNvCnPr/>
                              <wps:spPr bwMode="auto">
                                <a:xfrm flipV="1">
                                  <a:off x="2024062" y="390207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9" name="Rectangle 14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6502" y="3721100"/>
                                  <a:ext cx="724718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F6F2D3" w14:textId="2256F50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editParentProfile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10" name="Line 141"/>
                              <wps:cNvCnPr/>
                              <wps:spPr bwMode="auto">
                                <a:xfrm>
                                  <a:off x="2020887" y="4171950"/>
                                  <a:ext cx="746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1" name="Line 142"/>
                              <wps:cNvCnPr/>
                              <wps:spPr bwMode="auto">
                                <a:xfrm flipH="1">
                                  <a:off x="2693987" y="417195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2" name="Line 143"/>
                              <wps:cNvCnPr/>
                              <wps:spPr bwMode="auto">
                                <a:xfrm flipH="1" flipV="1">
                                  <a:off x="2693987" y="4140200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3" name="Rectangle 14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46149" y="4032250"/>
                                  <a:ext cx="564882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CE4DF7" w14:textId="29312D03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Update patent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14" name="Line 145"/>
                              <wps:cNvCnPr/>
                              <wps:spPr bwMode="auto">
                                <a:xfrm flipH="1">
                                  <a:off x="2022475" y="4384675"/>
                                  <a:ext cx="744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5" name="Line 146"/>
                              <wps:cNvCnPr/>
                              <wps:spPr bwMode="auto">
                                <a:xfrm>
                                  <a:off x="2022475" y="438467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6" name="Line 147"/>
                              <wps:cNvCnPr/>
                              <wps:spPr bwMode="auto">
                                <a:xfrm flipV="1">
                                  <a:off x="2022475" y="4352925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7" name="Rectangle 14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3925" y="4244975"/>
                                  <a:ext cx="629715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91B0E1" w14:textId="5E988C87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18" name="Line 149"/>
                              <wps:cNvCnPr/>
                              <wps:spPr bwMode="auto">
                                <a:xfrm flipH="1">
                                  <a:off x="904875" y="4818062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19" name="Line 150"/>
                              <wps:cNvCnPr/>
                              <wps:spPr bwMode="auto">
                                <a:xfrm>
                                  <a:off x="904875" y="48180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0" name="Line 151"/>
                              <wps:cNvCnPr/>
                              <wps:spPr bwMode="auto">
                                <a:xfrm flipV="1">
                                  <a:off x="904875" y="4786312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1" name="Rectangle 14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8790" y="4516178"/>
                                  <a:ext cx="734347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E3B91C3" w14:textId="1D53F8FA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edit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22" name="Line 153"/>
                              <wps:cNvCnPr/>
                              <wps:spPr bwMode="auto">
                                <a:xfrm>
                                  <a:off x="904875" y="5219700"/>
                                  <a:ext cx="304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3" name="Line 154"/>
                              <wps:cNvCnPr/>
                              <wps:spPr bwMode="auto">
                                <a:xfrm>
                                  <a:off x="1209675" y="5219700"/>
                                  <a:ext cx="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4" name="Line 155"/>
                              <wps:cNvCnPr/>
                              <wps:spPr bwMode="auto">
                                <a:xfrm flipH="1">
                                  <a:off x="908050" y="5281612"/>
                                  <a:ext cx="301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5" name="Line 156"/>
                              <wps:cNvCnPr/>
                              <wps:spPr bwMode="auto">
                                <a:xfrm>
                                  <a:off x="908050" y="528161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6" name="Line 157"/>
                              <wps:cNvCnPr/>
                              <wps:spPr bwMode="auto">
                                <a:xfrm flipV="1">
                                  <a:off x="908050" y="5249862"/>
                                  <a:ext cx="7302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7" name="Rectangle 14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82605" y="5062537"/>
                                  <a:ext cx="934623" cy="2143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3C094" w14:textId="398351CF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edit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FailMessage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28" name="Line 159"/>
                              <wps:cNvCnPr/>
                              <wps:spPr bwMode="auto">
                                <a:xfrm flipH="1">
                                  <a:off x="904875" y="5653087"/>
                                  <a:ext cx="10525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29" name="Line 160"/>
                              <wps:cNvCnPr/>
                              <wps:spPr bwMode="auto">
                                <a:xfrm>
                                  <a:off x="904875" y="565308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30" name="Line 161"/>
                              <wps:cNvCnPr/>
                              <wps:spPr bwMode="auto">
                                <a:xfrm flipV="1">
                                  <a:off x="904875" y="5622925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31" name="Rectangle 14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4185" y="5513387"/>
                                  <a:ext cx="804314" cy="2240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E0FC655" w14:textId="7DE63482" w:rsidR="001855DA" w:rsidRDefault="001855DA" w:rsidP="001855D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false error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8DAC6E" id="Group 613" o:spid="_x0000_s2846" style="position:absolute;margin-left:-.5pt;margin-top:.6pt;width:242.4pt;height:468.8pt;z-index:251653127" coordorigin="" coordsize="31119,60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">
                      <v:rect id="Rectangle 1276" o:spid="_x0000_s2847" style="position:absolute;left:14824;top:4717;width:10791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8A30EA0" w14:textId="015486C8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: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EditprofileParentController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" o:spid="_x0000_s2848" style="position:absolute;visibility:visible;mso-wrap-style:square" from="19907,5826" to="19907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" strokeweight="1.5pt">
                        <v:stroke dashstyle="3 1"/>
                      </v:line>
                      <v:group id="Group 1278" o:spid="_x0000_s2849" style="position:absolute;left:18446;width:2937;height:3063" coordorigin="18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j5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gyjcygl79AwAA//8DAFBLAQItABQABgAIAAAAIQDb4fbL7gAAAIUBAAATAAAAAAAA&#10;AAAAAAAAAAAAAABbQ29udGVudF9UeXBlc10ueG1sUEsBAi0AFAAGAAgAAAAhAFr0LFu/AAAAFQEA&#10;AAsAAAAAAAAAAAAAAAAAHwEAAF9yZWxzLy5yZWxzUEsBAi0AFAAGAAgAAAAhAGQuePnHAAAA3QAA&#10;AA8AAAAAAAAAAAAAAAAABwIAAGRycy9kb3ducmV2LnhtbFBLBQYAAAAAAwADALcAAAD7AgAAAAA=&#10;">
                        <v:oval id="Oval 1279" o:spid="_x0000_s2850" style="position:absolute;left:18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" fillcolor="#ffc" strokecolor="#1f1a17" strokeweight="1.5pt"/>
                        <v:line id="Line 9" o:spid="_x0000_s2851" style="position:absolute;flip:x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" strokecolor="#1f1a17" strokeweight="1.5pt"/>
                        <v:line id="Line 10" o:spid="_x0000_s2852" style="position:absolute;flip:x y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" strokecolor="#1f1a17" strokeweight="1.5pt"/>
                      </v:group>
                      <v:group id="Group 1282" o:spid="_x0000_s2853" style="position:absolute;left:18446;width:2937;height:3063" coordorigin="18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">
                        <v:oval id="Oval 1283" o:spid="_x0000_s2854" style="position:absolute;left:18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" fillcolor="#ffc" strokecolor="#1f1a17" strokeweight="1.5pt"/>
                        <v:line id="Line 13" o:spid="_x0000_s2855" style="position:absolute;flip:x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" strokecolor="#1f1a17" strokeweight="1.5pt"/>
                        <v:line id="Line 14" o:spid="_x0000_s2856" style="position:absolute;flip:x y;visibility:visible;mso-wrap-style:square" from="18447,0" to="18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" strokecolor="#1f1a17" strokeweight="1.5pt"/>
                      </v:group>
                      <v:rect id="Rectangle 1286" o:spid="_x0000_s2857" style="position:absolute;left:14824;top:4714;width:10791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274DFFF" w14:textId="22C36260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: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EditprofileParentController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287" o:spid="_x0000_s2858" style="position:absolute;left:19605;top:17081;width:540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" strokecolor="#903" strokeweight="1.5pt"/>
                      <v:rect id="Rectangle 1288" o:spid="_x0000_s2859" style="position:absolute;left:19605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" strokecolor="#903" strokeweight="1.5pt"/>
                      <v:rect id="Rectangle 1289" o:spid="_x0000_s2860" style="position:absolute;left:19605;top:36591;width:540;height:9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" strokecolor="#903" strokeweight="1.5pt"/>
                      <v:rect id="Rectangle 1290" o:spid="_x0000_s2861" style="position:absolute;left:19605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" strokecolor="#903" strokeweight="1.5pt"/>
                      <v:rect id="Rectangle 1291" o:spid="_x0000_s2862" style="position:absolute;left:19605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" strokecolor="#903" strokeweight="1.5pt"/>
                      <v:rect id="Rectangle 1292" o:spid="_x0000_s2863" style="position:absolute;top:4699;width:3402;height:2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8C22B9A" w14:textId="3CA1CDCD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24" o:spid="_x0000_s2864" style="position:absolute;visibility:visible;mso-wrap-style:square" from="1524,6826" to="1524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" strokeweight="1.5pt">
                        <v:stroke dashstyle="3 1"/>
                      </v:line>
                      <v:group id="Group 1294" o:spid="_x0000_s2865" style="position:absolute;left:431;top:1063;width:2191;height:3001" coordorigin="42862,106362" coordsize="138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5QG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aP36fw/CacINd/AAAA//8DAFBLAQItABQABgAIAAAAIQDb4fbL7gAAAIUBAAATAAAAAAAAAAAA&#10;AAAAAAAAAABbQ29udGVudF9UeXBlc10ueG1sUEsBAi0AFAAGAAgAAAAhAFr0LFu/AAAAFQEAAAsA&#10;AAAAAAAAAAAAAAAAHwEAAF9yZWxzLy5yZWxzUEsBAi0AFAAGAAgAAAAhAFVvlAbEAAAA3QAAAA8A&#10;AAAAAAAAAAAAAAAABwIAAGRycy9kb3ducmV2LnhtbFBLBQYAAAAAAwADALcAAAD4AgAAAAA=&#10;">
                        <v:oval id="Oval 1295" o:spid="_x0000_s2866" style="position:absolute;left:42902;top:106362;width:62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" filled="f" strokecolor="#903" strokeweight="1.5pt"/>
                        <v:line id="Line 26" o:spid="_x0000_s2867" style="position:absolute;visibility:visible;mso-wrap-style:square" from="42931,106424" to="42931,10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" strokecolor="#903" strokeweight="1.5pt"/>
                        <v:line id="Line 27" o:spid="_x0000_s2868" style="position:absolute;visibility:visible;mso-wrap-style:square" from="42882,106440" to="42981,10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" strokecolor="#903" strokeweight="1.5pt"/>
                        <v:shape id="Freeform 28" o:spid="_x0000_s2869" style="position:absolute;left:42862;top:106482;width:138;height: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group id="Group 1299" o:spid="_x0000_s2870" style="position:absolute;left:431;top:1063;width:2191;height:3001" coordorigin="42862,106362" coordsize="138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">
                        <v:oval id="Oval 1300" o:spid="_x0000_s2871" style="position:absolute;left:42902;top:106362;width:62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" filled="f" strokecolor="#903" strokeweight="1.5pt"/>
                        <v:line id="Line 31" o:spid="_x0000_s2872" style="position:absolute;visibility:visible;mso-wrap-style:square" from="42931,106424" to="42931,106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" strokecolor="#903" strokeweight="1.5pt"/>
                        <v:line id="Line 32" o:spid="_x0000_s2873" style="position:absolute;visibility:visible;mso-wrap-style:square" from="42882,106440" to="42981,10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" strokecolor="#903" strokeweight="1.5pt"/>
                        <v:shape id="Freeform 33" o:spid="_x0000_s2874" style="position:absolute;left:42862;top:106482;width:138;height: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rect id="Rectangle 1304" o:spid="_x0000_s2875" style="position:absolute;top:4699;width:3402;height:2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C0F975A" w14:textId="2660F70C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1305" o:spid="_x0000_s2876" style="position:absolute;left:1222;top:11572;width:55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" strokecolor="#903" strokeweight="1.5pt"/>
                      <v:rect id="Rectangle 1306" o:spid="_x0000_s2877" style="position:absolute;left:1222;top:14700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" strokecolor="#903" strokeweight="1.5pt"/>
                      <v:rect id="Rectangle 1307" o:spid="_x0000_s2878" style="position:absolute;left:1222;top:31829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" strokecolor="#903" strokeweight="1.5pt"/>
                      <v:rect id="Rectangle 1308" o:spid="_x0000_s2879" style="position:absolute;left:1222;top:11572;width:55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" strokecolor="#903" strokeweight="1.5pt"/>
                      <v:rect id="Rectangle 1309" o:spid="_x0000_s2880" style="position:absolute;left:1222;top:14700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" strokecolor="#903" strokeweight="1.5pt"/>
                      <v:rect id="Rectangle 1310" o:spid="_x0000_s2881" style="position:absolute;left:1222;top:31829;width:556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" strokecolor="#903" strokeweight="1.5pt"/>
                      <v:rect id="Rectangle 1311" o:spid="_x0000_s2882" style="position:absolute;left:4555;top:4778;width:949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D2E1A75" w14:textId="70F240C0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EditprofileParentPage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3" o:spid="_x0000_s2883" style="position:absolute;visibility:visible;mso-wrap-style:square" from="8731,6889" to="8731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" strokeweight="1.5pt">
                        <v:stroke dashstyle="3 1"/>
                      </v:line>
                      <v:group id="Group 1313" o:spid="_x0000_s2884" style="position:absolute;left:6540;top:1285;width:4397;height:2858" coordorigin="6540,1285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      <v:oval id="Oval 1314" o:spid="_x0000_s2885" style="position:absolute;left:6541;top:128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" fillcolor="#ffc" strokecolor="#1f1a17" strokeweight="1.5pt"/>
                        <v:line id="Line 45" o:spid="_x0000_s2886" style="position:absolute;visibility:visible;mso-wrap-style:square" from="6540,1286" to="6540,1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" strokecolor="#1f1a17" strokeweight="1.5pt"/>
                        <v:line id="Line 46" o:spid="_x0000_s2887" style="position:absolute;visibility:visible;mso-wrap-style:square" from="6540,1286" to="6541,1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" strokecolor="#1f1a17" strokeweight="1.5pt"/>
                      </v:group>
                      <v:group id="Group 1317" o:spid="_x0000_s2888" style="position:absolute;left:6540;top:1285;width:4397;height:2858" coordorigin="6540,1285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      <v:oval id="Oval 1318" o:spid="_x0000_s2889" style="position:absolute;left:6541;top:128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" fillcolor="#ffc" strokecolor="#1f1a17" strokeweight="1.5pt"/>
                        <v:line id="Line 49" o:spid="_x0000_s2890" style="position:absolute;visibility:visible;mso-wrap-style:square" from="6540,1286" to="6540,1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" strokecolor="#1f1a17" strokeweight="1.5pt"/>
                        <v:line id="Line 50" o:spid="_x0000_s2891" style="position:absolute;visibility:visible;mso-wrap-style:square" from="6540,1286" to="6541,1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" strokecolor="#1f1a17" strokeweight="1.5pt"/>
                      </v:group>
                      <v:rect id="Rectangle 1321" o:spid="_x0000_s2892" style="position:absolute;left:4555;top:4778;width:949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CB9CE45" w14:textId="18AB0B33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EditprofileParentPage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22" o:spid="_x0000_s2893" style="position:absolute;left:8429;top:11572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" strokecolor="#903" strokeweight="1.5pt"/>
                      <v:rect id="Rectangle 1323" o:spid="_x0000_s2894" style="position:absolute;left:8429;top:14700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" strokecolor="#903" strokeweight="1.5pt"/>
                      <v:rect id="Rectangle 1324" o:spid="_x0000_s2895" style="position:absolute;left:8429;top:17081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" strokecolor="#903" strokeweight="1.5pt"/>
                      <v:rect id="Rectangle 1325" o:spid="_x0000_s2896" style="position:absolute;left:8429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" strokecolor="#903" strokeweight="1.5pt"/>
                      <v:rect id="Rectangle 1326" o:spid="_x0000_s2897" style="position:absolute;left:8429;top:35864;width:603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" strokecolor="#903" strokeweight="1.5pt"/>
                      <v:rect id="Rectangle 1327" o:spid="_x0000_s2898" style="position:absolute;left:8429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" strokecolor="#903" strokeweight="1.5pt"/>
                      <v:rect id="Rectangle 1328" o:spid="_x0000_s2899" style="position:absolute;left:8429;top:52197;width:540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" strokecolor="#903" strokeweight="1.5pt"/>
                      <v:rect id="Rectangle 1329" o:spid="_x0000_s2900" style="position:absolute;left:8429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" strokecolor="#903" strokeweight="1.5pt"/>
                      <v:rect id="Rectangle 1330" o:spid="_x0000_s2901" style="position:absolute;left:8429;top:11572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" strokecolor="#903" strokeweight="1.5pt"/>
                      <v:rect id="Rectangle 1331" o:spid="_x0000_s2902" style="position:absolute;left:8429;top:14700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" strokecolor="#903" strokeweight="1.5pt"/>
                      <v:rect id="Rectangle 1332" o:spid="_x0000_s2903" style="position:absolute;left:8429;top:17081;width:54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" strokecolor="#903" strokeweight="1.5pt"/>
                      <v:rect id="Rectangle 1333" o:spid="_x0000_s2904" style="position:absolute;left:8429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" strokecolor="#903" strokeweight="1.5pt"/>
                      <v:rect id="Rectangle 1334" o:spid="_x0000_s2905" style="position:absolute;left:8429;top:31829;width:651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" strokecolor="#903" strokeweight="1.5pt"/>
                      <v:rect id="Rectangle 1335" o:spid="_x0000_s2906" style="position:absolute;left:8429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" strokecolor="#903" strokeweight="1.5pt"/>
                      <v:rect id="Rectangle 1336" o:spid="_x0000_s2907" style="position:absolute;left:8429;top:52197;width:540;height: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" strokecolor="#903" strokeweight="1.5pt"/>
                      <v:rect id="Rectangle 1337" o:spid="_x0000_s2908" style="position:absolute;left:8429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" strokecolor="#903" strokeweight="1.5pt"/>
                      <v:rect id="Rectangle 1338" o:spid="_x0000_s2909" style="position:absolute;left:19605;top:17081;width:540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" strokecolor="#903" strokeweight="1.5pt"/>
                      <v:rect id="Rectangle 1339" o:spid="_x0000_s2910" style="position:absolute;left:19605;top:28416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" strokecolor="#903" strokeweight="1.5pt"/>
                      <v:rect id="Rectangle 1340" o:spid="_x0000_s2911" style="position:absolute;left:19605;top:36591;width:540;height:9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" strokecolor="#903" strokeweight="1.5pt"/>
                      <v:rect id="Rectangle 1341" o:spid="_x0000_s2912" style="position:absolute;left:19605;top:48180;width:5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" strokecolor="#903" strokeweight="1.5pt"/>
                      <v:rect id="Rectangle 1342" o:spid="_x0000_s2913" style="position:absolute;left:19605;top:56530;width:54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" strokecolor="#903" strokeweight="1.5pt"/>
                      <v:rect id="Rectangle 1343" o:spid="_x0000_s2914" style="position:absolute;left:25522;top:4587;width:5597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F2B301D" w14:textId="74D96A55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5" o:spid="_x0000_s2915" style="position:absolute;visibility:visible;mso-wrap-style:square" from="28003,6715" to="28003,60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" strokeweight="1.5pt">
                        <v:stroke dashstyle="3 1"/>
                      </v:line>
                      <v:group id="Group 1345" o:spid="_x0000_s2916" style="position:absolute;left:27103;top:957;width:2190;height:3016" coordorigin="26908,95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hJH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">
                        <v:oval id="Oval 1346" o:spid="_x0000_s2917" style="position:absolute;left:26908;top:95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" filled="f" strokecolor="#903" strokeweight="1.5pt"/>
                        <v:line id="Line 77" o:spid="_x0000_s2918" style="position:absolute;visibility:visible;mso-wrap-style:square" from="26908,953" to="26908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" strokecolor="#903" strokeweight="1.5pt"/>
                        <v:line id="Line 78" o:spid="_x0000_s2919" style="position:absolute;visibility:visible;mso-wrap-style:square" from="26908,953" to="26909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" strokecolor="#903" strokeweight="1.5pt"/>
                        <v:shape id="Freeform 79" o:spid="_x0000_s2920" style="position:absolute;left:26908;top:953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group id="Group 1350" o:spid="_x0000_s2921" style="position:absolute;left:27103;top:957;width:2190;height:3016" coordorigin="26908,95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">
                        <v:oval id="Oval 1351" o:spid="_x0000_s2922" style="position:absolute;left:26908;top:95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" filled="f" strokecolor="#903" strokeweight="1.5pt"/>
                        <v:line id="Line 82" o:spid="_x0000_s2923" style="position:absolute;visibility:visible;mso-wrap-style:square" from="26908,953" to="26908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UhK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OnsxR+v4knyNUPAAAA//8DAFBLAQItABQABgAIAAAAIQDb4fbL7gAAAIUBAAATAAAAAAAAAAAA&#10;AAAAAAAAAABbQ29udGVudF9UeXBlc10ueG1sUEsBAi0AFAAGAAgAAAAhAFr0LFu/AAAAFQEAAAsA&#10;AAAAAAAAAAAAAAAAHwEAAF9yZWxzLy5yZWxzUEsBAi0AFAAGAAgAAAAhAEopSErEAAAA3QAAAA8A&#10;AAAAAAAAAAAAAAAABwIAAGRycy9kb3ducmV2LnhtbFBLBQYAAAAAAwADALcAAAD4AgAAAAA=&#10;" strokecolor="#903" strokeweight="1.5pt"/>
                        <v:line id="Line 83" o:spid="_x0000_s2924" style="position:absolute;visibility:visible;mso-wrap-style:square" from="26908,953" to="26909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" strokecolor="#903" strokeweight="1.5pt"/>
                        <v:shape id="Freeform 84" o:spid="_x0000_s2925" style="position:absolute;left:26908;top:953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" path="m,54l54,r54,54e" filled="f" strokecolor="#903" strokeweight="1.5pt">
                          <v:path arrowok="t" o:connecttype="custom" o:connectlocs="0,69;69,0;138,69" o:connectangles="0,0,0"/>
                        </v:shape>
                      </v:group>
                      <v:rect id="Rectangle 1355" o:spid="_x0000_s2926" style="position:absolute;left:25522;top:4587;width:5597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6E1BCE6" w14:textId="53D131AB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56" o:spid="_x0000_s2927" style="position:absolute;left:27686;top:22145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" strokecolor="#903" strokeweight="1.5pt"/>
                      <v:rect id="Rectangle 1357" o:spid="_x0000_s2928" style="position:absolute;left:27686;top:41719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" strokecolor="#903" strokeweight="1.5pt"/>
                      <v:rect id="Rectangle 1358" o:spid="_x0000_s2929" style="position:absolute;left:27686;top:22145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" strokecolor="#903" strokeweight="1.5pt"/>
                      <v:rect id="Rectangle 1359" o:spid="_x0000_s2930" style="position:absolute;left:27686;top:41719;width:5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" strokecolor="#903" strokeweight="1.5pt"/>
                      <v:line id="Line 91" o:spid="_x0000_s2931" style="position:absolute;visibility:visible;mso-wrap-style:square" from="1825,11572" to="8397,11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" strokecolor="#903" strokeweight="1.5pt"/>
                      <v:line id="Line 92" o:spid="_x0000_s2932" style="position:absolute;flip:x;visibility:visible;mso-wrap-style:square" from="7667,11572" to="8397,11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" strokecolor="#903" strokeweight="1.5pt"/>
                      <v:line id="Line 93" o:spid="_x0000_s2933" style="position:absolute;flip:x y;visibility:visible;mso-wrap-style:square" from="7667,11271" to="8397,11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" strokecolor="#903" strokeweight="1.5pt"/>
                      <v:rect id="Rectangle 1363" o:spid="_x0000_s2934" style="position:absolute;left:3190;top:10175;width:4449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D18A0D8" w14:textId="1B6B5174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5" o:spid="_x0000_s2935" style="position:absolute;visibility:visible;mso-wrap-style:square" from="1825,14700" to="8397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" strokecolor="#903" strokeweight="1.5pt"/>
                      <v:line id="Line 96" o:spid="_x0000_s2936" style="position:absolute;flip:x;visibility:visible;mso-wrap-style:square" from="7667,14700" to="8397,1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" strokecolor="#903" strokeweight="1.5pt"/>
                      <v:line id="Line 97" o:spid="_x0000_s2937" style="position:absolute;flip:x y;visibility:visible;mso-wrap-style:square" from="7667,14398" to="8397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" strokecolor="#903" strokeweight="1.5pt"/>
                      <v:rect id="Rectangle 1367" o:spid="_x0000_s2938" style="position:absolute;left:2841;top:13303;width:5199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4DF376B" w14:textId="7F208AEE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Select profile</w:t>
                              </w:r>
                            </w:p>
                          </w:txbxContent>
                        </v:textbox>
                      </v:rect>
                      <v:line id="Line 99" o:spid="_x0000_s2939" style="position:absolute;visibility:visible;mso-wrap-style:square" from="9032,17081" to="19573,17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" strokecolor="#903" strokeweight="1.5pt"/>
                      <v:line id="Line 100" o:spid="_x0000_s2940" style="position:absolute;flip:x;visibility:visible;mso-wrap-style:square" from="18843,17081" to="19573,17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" strokecolor="#903" strokeweight="1.5pt"/>
                      <v:line id="Line 101" o:spid="_x0000_s2941" style="position:absolute;flip:x y;visibility:visible;mso-wrap-style:square" from="18843,16779" to="19573,17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" strokecolor="#903" strokeweight="1.5pt"/>
                      <v:rect id="Rectangle 1371" o:spid="_x0000_s2942" style="position:absolute;left:11238;top:15684;width:6445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25DB926" w14:textId="0727731A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getParentProfile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03" o:spid="_x0000_s2943" style="position:absolute;visibility:visible;mso-wrap-style:square" from="20224,19208" to="23272,19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" strokecolor="#903" strokeweight="1.5pt"/>
                      <v:line id="Line 104" o:spid="_x0000_s2944" style="position:absolute;visibility:visible;mso-wrap-style:square" from="23272,19208" to="23272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" strokecolor="#903" strokeweight="1.5pt"/>
                      <v:line id="Line 105" o:spid="_x0000_s2945" style="position:absolute;flip:x;visibility:visible;mso-wrap-style:square" from="20240,19827" to="23272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" strokecolor="#903" strokeweight="1.5pt"/>
                      <v:line id="Line 106" o:spid="_x0000_s2946" style="position:absolute;visibility:visible;mso-wrap-style:square" from="20240,19827" to="20970,20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" strokecolor="#903" strokeweight="1.5pt"/>
                      <v:line id="Line 107" o:spid="_x0000_s2947" style="position:absolute;flip:y;visibility:visible;mso-wrap-style:square" from="20240,19526" to="20970,19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" strokecolor="#903" strokeweight="1.5pt"/>
                      <v:rect id="Rectangle 1377" o:spid="_x0000_s2948" style="position:absolute;left:21985;top:17811;width:7048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0949FE6" w14:textId="1E7ECAB8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getParentProfile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09" o:spid="_x0000_s2949" style="position:absolute;visibility:visible;mso-wrap-style:square" from="20208,22145" to="27670,22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" strokecolor="#903" strokeweight="1.5pt"/>
                      <v:line id="Line 110" o:spid="_x0000_s2950" style="position:absolute;flip:x;visibility:visible;mso-wrap-style:square" from="26939,22145" to="27670,22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" strokecolor="#903" strokeweight="1.5pt"/>
                      <v:line id="Line 111" o:spid="_x0000_s2951" style="position:absolute;flip:x y;visibility:visible;mso-wrap-style:square" from="26939,21844" to="27670,22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" strokecolor="#903" strokeweight="1.5pt"/>
                      <v:rect id="Rectangle 1381" o:spid="_x0000_s2952" style="position:absolute;left:20778;top:20748;width:734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0C72422" w14:textId="0133AAD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queryParentprofile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13" o:spid="_x0000_s2953" style="position:absolute;flip:x;visibility:visible;mso-wrap-style:square" from="20224,24272" to="27670,24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" strokecolor="#903" strokeweight="1.5pt">
                        <v:stroke dashstyle="3 1"/>
                      </v:line>
                      <v:line id="Line 114" o:spid="_x0000_s2954" style="position:absolute;visibility:visible;mso-wrap-style:square" from="20224,24272" to="20955,24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" strokecolor="#903" strokeweight="1.5pt"/>
                      <v:line id="Line 115" o:spid="_x0000_s2955" style="position:absolute;flip:y;visibility:visible;mso-wrap-style:square" from="20224,23971" to="20955,24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" strokecolor="#903" strokeweight="1.5pt"/>
                      <v:rect id="Rectangle 1385" o:spid="_x0000_s2956" style="position:absolute;left:22096;top:22875;width:4352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2C1F435" w14:textId="362EDF11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17" o:spid="_x0000_s2957" style="position:absolute;flip:x;visibility:visible;mso-wrap-style:square" from="9048,28416" to="19573,28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" strokecolor="#903" strokeweight="1.5pt"/>
                      <v:line id="Line 118" o:spid="_x0000_s2958" style="position:absolute;visibility:visible;mso-wrap-style:square" from="9048,28416" to="9779,28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" strokecolor="#903" strokeweight="1.5pt"/>
                      <v:line id="Line 119" o:spid="_x0000_s2959" style="position:absolute;flip:y;visibility:visible;mso-wrap-style:square" from="9048,28098" to="9779,28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" strokecolor="#903" strokeweight="1.5pt"/>
                      <v:rect id="Rectangle 1389" o:spid="_x0000_s2960" style="position:absolute;left:10587;top:27019;width:8493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5C27683" w14:textId="3F304F8A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profile details</w:t>
                              </w:r>
                            </w:p>
                          </w:txbxContent>
                        </v:textbox>
                      </v:rect>
                      <v:line id="Line 121" o:spid="_x0000_s2961" style="position:absolute;visibility:visible;mso-wrap-style:square" from="1825,31829" to="8397,3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" strokecolor="#903" strokeweight="1.5pt"/>
                      <v:line id="Line 122" o:spid="_x0000_s2962" style="position:absolute;flip:x;visibility:visible;mso-wrap-style:square" from="7667,31829" to="8397,32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" strokecolor="#903" strokeweight="1.5pt"/>
                      <v:line id="Line 123" o:spid="_x0000_s2963" style="position:absolute;flip:x y;visibility:visible;mso-wrap-style:square" from="7667,31527" to="8397,3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" strokecolor="#903" strokeweight="1.5pt"/>
                      <v:rect id="Rectangle 1393" o:spid="_x0000_s2964" style="position:absolute;left:2682;top:30432;width:5546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0495097" w14:textId="3B68478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Input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Editdata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25" o:spid="_x0000_s2965" style="position:absolute;visibility:visible;mso-wrap-style:square" from="9048,33956" to="12096,33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" strokecolor="#903" strokeweight="1.5pt"/>
                      <v:line id="Line 126" o:spid="_x0000_s2966" style="position:absolute;visibility:visible;mso-wrap-style:square" from="12096,33956" to="12096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" strokecolor="#903" strokeweight="1.5pt"/>
                      <v:line id="Line 127" o:spid="_x0000_s2967" style="position:absolute;flip:x;visibility:visible;mso-wrap-style:square" from="9080,34559" to="12096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" strokecolor="#903" strokeweight="1.5pt"/>
                      <v:line id="Line 128" o:spid="_x0000_s2968" style="position:absolute;visibility:visible;mso-wrap-style:square" from="9080,34559" to="9810,34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" strokecolor="#903" strokeweight="1.5pt"/>
                      <v:line id="Line 129" o:spid="_x0000_s2969" style="position:absolute;flip:y;visibility:visible;mso-wrap-style:square" from="9080,34258" to="9810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" strokecolor="#903" strokeweight="1.5pt"/>
                      <v:rect id="Rectangle 1399" o:spid="_x0000_s2970" style="position:absolute;left:10413;top:32273;width:8492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7A571E5" w14:textId="2A8E1E67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check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editData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Script</w:t>
                              </w:r>
                            </w:p>
                          </w:txbxContent>
                        </v:textbox>
                      </v:rect>
                      <v:line id="Line 131" o:spid="_x0000_s2971" style="position:absolute;visibility:visible;mso-wrap-style:square" from="9032,36591" to="19573,36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" strokecolor="#903" strokeweight="1.5pt"/>
                      <v:line id="Line 132" o:spid="_x0000_s2972" style="position:absolute;flip:x;visibility:visible;mso-wrap-style:square" from="18843,36591" to="19573,36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" strokecolor="#903" strokeweight="1.5pt"/>
                      <v:line id="Line 133" o:spid="_x0000_s2973" style="position:absolute;flip:x y;visibility:visible;mso-wrap-style:square" from="18843,36290" to="19573,36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" strokecolor="#903" strokeweight="1.5pt"/>
                      <v:rect id="Rectangle 1403" o:spid="_x0000_s2974" style="position:absolute;left:11269;top:35194;width:6651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10F2B24" w14:textId="6B8682DB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editParentProfile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35" o:spid="_x0000_s2975" style="position:absolute;visibility:visible;mso-wrap-style:square" from="20224,38719" to="23272,3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" strokecolor="#903" strokeweight="1.5pt"/>
                      <v:line id="Line 136" o:spid="_x0000_s2976" style="position:absolute;visibility:visible;mso-wrap-style:square" from="23272,38719" to="23272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" strokecolor="#903" strokeweight="1.5pt"/>
                      <v:line id="Line 137" o:spid="_x0000_s2977" style="position:absolute;flip:x;visibility:visible;mso-wrap-style:square" from="20240,39322" to="23272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" strokecolor="#903" strokeweight="1.5pt"/>
                      <v:line id="Line 138" o:spid="_x0000_s2978" style="position:absolute;visibility:visible;mso-wrap-style:square" from="20240,39322" to="20970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" strokecolor="#903" strokeweight="1.5pt"/>
                      <v:line id="Line 139" o:spid="_x0000_s2979" style="position:absolute;flip:y;visibility:visible;mso-wrap-style:square" from="20240,39020" to="20970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" strokecolor="#903" strokeweight="1.5pt"/>
                      <v:rect id="Rectangle 1409" o:spid="_x0000_s2980" style="position:absolute;left:21365;top:37211;width:7247;height:2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DF6F2D3" w14:textId="2256F50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editParentProfile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41" o:spid="_x0000_s2981" style="position:absolute;visibility:visible;mso-wrap-style:square" from="20208,41719" to="27670,41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" strokecolor="#903" strokeweight="1.5pt"/>
                      <v:line id="Line 142" o:spid="_x0000_s2982" style="position:absolute;flip:x;visibility:visible;mso-wrap-style:square" from="26939,41719" to="27670,42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" strokecolor="#903" strokeweight="1.5pt"/>
                      <v:line id="Line 143" o:spid="_x0000_s2983" style="position:absolute;flip:x y;visibility:visible;mso-wrap-style:square" from="26939,41402" to="27670,41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" strokecolor="#903" strokeweight="1.5pt"/>
                      <v:rect id="Rectangle 1413" o:spid="_x0000_s2984" style="position:absolute;left:21461;top:40322;width:5649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5CE4DF7" w14:textId="29312D03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 patent</w:t>
                              </w:r>
                            </w:p>
                          </w:txbxContent>
                        </v:textbox>
                      </v:rect>
                      <v:line id="Line 145" o:spid="_x0000_s2985" style="position:absolute;flip:x;visibility:visible;mso-wrap-style:square" from="20224,43846" to="27670,43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" strokecolor="#903" strokeweight="1.5pt">
                        <v:stroke dashstyle="3 1"/>
                      </v:line>
                      <v:line id="Line 146" o:spid="_x0000_s2986" style="position:absolute;visibility:visible;mso-wrap-style:square" from="20224,43846" to="20955,44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" strokecolor="#903" strokeweight="1.5pt"/>
                      <v:line id="Line 147" o:spid="_x0000_s2987" style="position:absolute;flip:y;visibility:visible;mso-wrap-style:square" from="20224,43529" to="20955,43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" strokecolor="#903" strokeweight="1.5pt"/>
                      <v:rect id="Rectangle 1417" o:spid="_x0000_s2988" style="position:absolute;left:21239;top:42449;width:6297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691B0E1" w14:textId="5E988C87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  <v:line id="Line 149" o:spid="_x0000_s2989" style="position:absolute;flip:x;visibility:visible;mso-wrap-style:square" from="9048,48180" to="19573,48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UIF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388FV76REfT2FwAA//8DAFBLAQItABQABgAIAAAAIQDb4fbL7gAAAIUBAAATAAAAAAAA&#10;AAAAAAAAAAAAAABbQ29udGVudF9UeXBlc10ueG1sUEsBAi0AFAAGAAgAAAAhAFr0LFu/AAAAFQEA&#10;AAsAAAAAAAAAAAAAAAAAHwEAAF9yZWxzLy5yZWxzUEsBAi0AFAAGAAgAAAAhADLdQgXHAAAA3QAA&#10;AA8AAAAAAAAAAAAAAAAABwIAAGRycy9kb3ducmV2LnhtbFBLBQYAAAAAAwADALcAAAD7AgAAAAA=&#10;" strokecolor="#903" strokeweight="1.5pt"/>
                      <v:line id="Line 150" o:spid="_x0000_s2990" style="position:absolute;visibility:visible;mso-wrap-style:square" from="9048,48180" to="9779,48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" strokecolor="#903" strokeweight="1.5pt"/>
                      <v:line id="Line 151" o:spid="_x0000_s2991" style="position:absolute;flip:y;visibility:visible;mso-wrap-style:square" from="9048,47863" to="9779,48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4S+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3y+EX76REfT2FwAA//8DAFBLAQItABQABgAIAAAAIQDb4fbL7gAAAIUBAAATAAAAAAAA&#10;AAAAAAAAAAAAAABbQ29udGVudF9UeXBlc10ueG1sUEsBAi0AFAAGAAgAAAAhAFr0LFu/AAAAFQEA&#10;AAsAAAAAAAAAAAAAAAAAHwEAAF9yZWxzLy5yZWxzUEsBAi0AFAAGAAgAAAAhAALHhL7HAAAA3QAA&#10;AA8AAAAAAAAAAAAAAAAABwIAAGRycy9kb3ducmV2LnhtbFBLBQYAAAAAAwADALcAAAD7AgAAAAA=&#10;" strokecolor="#903" strokeweight="1.5pt"/>
                      <v:rect id="Rectangle 1421" o:spid="_x0000_s2992" style="position:absolute;left:10587;top:45161;width:7344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E3B91C3" w14:textId="1D53F8FA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edit profile</w:t>
                              </w:r>
                            </w:p>
                          </w:txbxContent>
                        </v:textbox>
                      </v:rect>
                      <v:line id="Line 153" o:spid="_x0000_s2993" style="position:absolute;visibility:visible;mso-wrap-style:square" from="9048,52197" to="12096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" strokecolor="#903" strokeweight="1.5pt"/>
                      <v:line id="Line 154" o:spid="_x0000_s2994" style="position:absolute;visibility:visible;mso-wrap-style:square" from="12096,52197" to="12096,5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" strokecolor="#903" strokeweight="1.5pt"/>
                      <v:line id="Line 155" o:spid="_x0000_s2995" style="position:absolute;flip:x;visibility:visible;mso-wrap-style:square" from="9080,52816" to="12096,5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" strokecolor="#903" strokeweight="1.5pt"/>
                      <v:line id="Line 156" o:spid="_x0000_s2996" style="position:absolute;visibility:visible;mso-wrap-style:square" from="9080,52816" to="9810,53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" strokecolor="#903" strokeweight="1.5pt"/>
                      <v:line id="Line 157" o:spid="_x0000_s2997" style="position:absolute;flip:y;visibility:visible;mso-wrap-style:square" from="9080,52498" to="9810,5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" strokecolor="#903" strokeweight="1.5pt"/>
                      <v:rect id="Rectangle 1427" o:spid="_x0000_s2998" style="position:absolute;left:11826;top:50625;width:9346;height:2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E53C094" w14:textId="398351CF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edit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FailMessage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Script</w:t>
                              </w:r>
                            </w:p>
                          </w:txbxContent>
                        </v:textbox>
                      </v:rect>
                      <v:line id="Line 159" o:spid="_x0000_s2999" style="position:absolute;flip:x;visibility:visible;mso-wrap-style:square" from="9048,56530" to="19573,5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Yi4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3y8EV76REfT2FwAA//8DAFBLAQItABQABgAIAAAAIQDb4fbL7gAAAIUBAAATAAAAAAAA&#10;AAAAAAAAAAAAAABbQ29udGVudF9UeXBlc10ueG1sUEsBAi0AFAAGAAgAAAAhAFr0LFu/AAAAFQEA&#10;AAsAAAAAAAAAAAAAAAAAHwEAAF9yZWxzLy5yZWxzUEsBAi0AFAAGAAgAAAAhAPyxiLjHAAAA3QAA&#10;AA8AAAAAAAAAAAAAAAAABwIAAGRycy9kb3ducmV2LnhtbFBLBQYAAAAAAwADALcAAAD7AgAAAAA=&#10;" strokecolor="#903" strokeweight="1.5pt"/>
                      <v:line id="Line 160" o:spid="_x0000_s3000" style="position:absolute;visibility:visible;mso-wrap-style:square" from="9048,56530" to="9779,56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" strokecolor="#903" strokeweight="1.5pt"/>
                      <v:line id="Line 161" o:spid="_x0000_s3001" style="position:absolute;flip:y;visibility:visible;mso-wrap-style:square" from="9048,56229" to="9779,5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" strokecolor="#903" strokeweight="1.5pt"/>
                      <v:rect id="Rectangle 1431" o:spid="_x0000_s3002" style="position:absolute;left:10841;top:55133;width:8043;height:224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E0FC655" w14:textId="7DE63482" w:rsidR="001855DA" w:rsidRDefault="001855DA" w:rsidP="001855D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false error message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1E4BD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179" behindDoc="0" locked="0" layoutInCell="1" allowOverlap="1" wp14:anchorId="0907A8DD" wp14:editId="465BF3B1">
                      <wp:simplePos x="0" y="0"/>
                      <wp:positionH relativeFrom="column">
                        <wp:posOffset>-1964218</wp:posOffset>
                      </wp:positionH>
                      <wp:positionV relativeFrom="paragraph">
                        <wp:posOffset>6017895</wp:posOffset>
                      </wp:positionV>
                      <wp:extent cx="4686300" cy="457200"/>
                      <wp:effectExtent l="0" t="0" r="0" b="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86300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8A93C0" w14:textId="1A61B9E7" w:rsidR="0077020A" w:rsidRPr="003E79E7" w:rsidRDefault="0077020A" w:rsidP="003E79E7">
                                  <w:pPr>
                                    <w:pStyle w:val="Caption"/>
                                    <w:keepNext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25" w:name="_Toc101790104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29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Edit parent profile</w:t>
                                  </w:r>
                                  <w:bookmarkEnd w:id="125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07A8DD" id="Text Box 60" o:spid="_x0000_s3003" type="#_x0000_t202" style="position:absolute;margin-left:-154.65pt;margin-top:473.85pt;width:369pt;height:36pt;z-index:2516531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" stroked="f">
                      <v:textbox inset="0,0,0,0">
                        <w:txbxContent>
                          <w:p w14:paraId="3D8A93C0" w14:textId="1A61B9E7" w:rsidR="0077020A" w:rsidRPr="003E79E7" w:rsidRDefault="0077020A" w:rsidP="003E79E7">
                            <w:pPr>
                              <w:pStyle w:val="Caption"/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6" w:name="_Toc101790104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29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Edit parent profile</w:t>
                            </w:r>
                            <w:bookmarkEnd w:id="126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840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143" behindDoc="0" locked="0" layoutInCell="1" allowOverlap="1" wp14:anchorId="44920AFC" wp14:editId="06D80181">
                      <wp:simplePos x="0" y="0"/>
                      <wp:positionH relativeFrom="column">
                        <wp:posOffset>-2967990</wp:posOffset>
                      </wp:positionH>
                      <wp:positionV relativeFrom="paragraph">
                        <wp:posOffset>6014085</wp:posOffset>
                      </wp:positionV>
                      <wp:extent cx="6042660" cy="635"/>
                      <wp:effectExtent l="0" t="0" r="0" b="7620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266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F7128D1" w14:textId="15F2A75B" w:rsidR="00E8407F" w:rsidRPr="00084BB6" w:rsidRDefault="00E8407F" w:rsidP="00E8407F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27" w:name="_Toc98702740"/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FC3FB3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27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084BB6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</w:rPr>
                                    <w:t>Edit parent profile</w:t>
                                  </w:r>
                                  <w:bookmarkEnd w:id="127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4920AFC" id="Text Box 70" o:spid="_x0000_s3004" type="#_x0000_t202" style="position:absolute;margin-left:-233.7pt;margin-top:473.55pt;width:475.8pt;height:.05pt;z-index:2516531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" stroked="f">
                      <v:textbox style="mso-fit-shape-to-text:t" inset="0,0,0,0">
                        <w:txbxContent>
                          <w:p w14:paraId="2F7128D1" w14:textId="15F2A75B" w:rsidR="00E8407F" w:rsidRPr="00084BB6" w:rsidRDefault="00E8407F" w:rsidP="00E8407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8" w:name="_Toc98702740"/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FC3FB3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27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84BB6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Edit parent profile</w:t>
                            </w:r>
                            <w:bookmarkEnd w:id="128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383C9C41" w14:textId="6FEF7997" w:rsidR="00E65256" w:rsidRPr="009F1F59" w:rsidRDefault="00E65256" w:rsidP="00E65256">
      <w:pPr>
        <w:ind w:firstLine="720"/>
        <w:rPr>
          <w:rFonts w:ascii="TH SarabunPSK" w:hAnsi="TH SarabunPSK" w:cs="TH SarabunPSK"/>
          <w:sz w:val="24"/>
          <w:szCs w:val="24"/>
        </w:rPr>
      </w:pPr>
    </w:p>
    <w:p w14:paraId="473284BA" w14:textId="5230638F" w:rsidR="00E65256" w:rsidRDefault="00E65256" w:rsidP="00E65256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2568527F" w14:textId="77777777" w:rsidR="00E8407F" w:rsidRPr="009F1F59" w:rsidRDefault="00E8407F" w:rsidP="00E65256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062B0CAA" w14:textId="7DEE363D" w:rsidR="001E4BD9" w:rsidRDefault="001B146B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36A3CECD" wp14:editId="42379FF7">
                <wp:simplePos x="0" y="0"/>
                <wp:positionH relativeFrom="column">
                  <wp:posOffset>3280699</wp:posOffset>
                </wp:positionH>
                <wp:positionV relativeFrom="paragraph">
                  <wp:posOffset>693420</wp:posOffset>
                </wp:positionV>
                <wp:extent cx="214745" cy="242455"/>
                <wp:effectExtent l="0" t="0" r="0" b="571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08939" w14:textId="77777777" w:rsidR="001B146B" w:rsidRDefault="001B146B" w:rsidP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3CECD" id="Text Box 25" o:spid="_x0000_s3005" type="#_x0000_t202" style="position:absolute;left:0;text-align:left;margin-left:258.3pt;margin-top:54.6pt;width:16.9pt;height:19.1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bMXHQIAADQ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" filled="f" stroked="f" strokeweight=".5pt">
                <v:textbox>
                  <w:txbxContent>
                    <w:p w14:paraId="5E408939" w14:textId="77777777" w:rsidR="001B146B" w:rsidRDefault="001B146B" w:rsidP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1A36DF46" wp14:editId="4D8A003A">
                <wp:simplePos x="0" y="0"/>
                <wp:positionH relativeFrom="column">
                  <wp:posOffset>2115878</wp:posOffset>
                </wp:positionH>
                <wp:positionV relativeFrom="paragraph">
                  <wp:posOffset>694055</wp:posOffset>
                </wp:positionV>
                <wp:extent cx="214745" cy="242455"/>
                <wp:effectExtent l="0" t="0" r="0" b="571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EDA8A8" w14:textId="7CBA9631" w:rsidR="001B146B" w:rsidRDefault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6DF46" id="Text Box 21" o:spid="_x0000_s3006" type="#_x0000_t202" style="position:absolute;left:0;text-align:left;margin-left:166.6pt;margin-top:54.65pt;width:16.9pt;height:19.1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/zCHQIAADQ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" filled="f" stroked="f" strokeweight=".5pt">
                <v:textbox>
                  <w:txbxContent>
                    <w:p w14:paraId="16EDA8A8" w14:textId="7CBA9631" w:rsidR="001B146B" w:rsidRDefault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5982C00" wp14:editId="43D13FD1">
                <wp:simplePos x="0" y="0"/>
                <wp:positionH relativeFrom="column">
                  <wp:posOffset>2118360</wp:posOffset>
                </wp:positionH>
                <wp:positionV relativeFrom="paragraph">
                  <wp:posOffset>939165</wp:posOffset>
                </wp:positionV>
                <wp:extent cx="1379220" cy="0"/>
                <wp:effectExtent l="38100" t="76200" r="0" b="1143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92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90033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E8AA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66.8pt;margin-top:73.95pt;width:108.6pt;height:0;flip:x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" strokecolor="#903" strokeweight=".5pt">
                <v:stroke endarrow="open" joinstyle="miter"/>
              </v:shape>
            </w:pict>
          </mc:Fallback>
        </mc:AlternateContent>
      </w:r>
      <w:r w:rsidRP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1703808" behindDoc="0" locked="0" layoutInCell="1" allowOverlap="1" wp14:anchorId="428FFC1D" wp14:editId="11CB6AEA">
            <wp:simplePos x="0" y="0"/>
            <wp:positionH relativeFrom="column">
              <wp:posOffset>1127760</wp:posOffset>
            </wp:positionH>
            <wp:positionV relativeFrom="paragraph">
              <wp:posOffset>611505</wp:posOffset>
            </wp:positionV>
            <wp:extent cx="1036320" cy="769620"/>
            <wp:effectExtent l="0" t="0" r="0" b="0"/>
            <wp:wrapThrough wrapText="bothSides">
              <wp:wrapPolygon edited="0">
                <wp:start x="0" y="0"/>
                <wp:lineTo x="397" y="20851"/>
                <wp:lineTo x="21044" y="20851"/>
                <wp:lineTo x="21044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 b="19682"/>
                    <a:stretch/>
                  </pic:blipFill>
                  <pic:spPr bwMode="auto">
                    <a:xfrm>
                      <a:off x="0" y="0"/>
                      <a:ext cx="10363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B146B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1E4BD9" w:rsidRPr="008D2F39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7956929D" wp14:editId="6B34A8BA">
            <wp:extent cx="1285818" cy="19560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557" cy="196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F90B" w14:textId="1C62EA82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29" w:name="_Toc10179010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parent profile</w:t>
      </w:r>
      <w:bookmarkEnd w:id="129"/>
    </w:p>
    <w:p w14:paraId="442D81F6" w14:textId="143E7FA3" w:rsidR="00176676" w:rsidRPr="00E8407F" w:rsidRDefault="00176676">
      <w:pPr>
        <w:rPr>
          <w:rFonts w:ascii="TH SarabunPSK" w:hAnsi="TH SarabunPSK" w:cs="TH SarabunPSK"/>
          <w:b/>
          <w:bCs/>
          <w:sz w:val="28"/>
          <w:u w:val="single"/>
        </w:rPr>
      </w:pPr>
    </w:p>
    <w:p w14:paraId="250D0F0B" w14:textId="77777777" w:rsidR="00172A54" w:rsidRPr="009F1F59" w:rsidRDefault="00172A54" w:rsidP="00172A5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90AD37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8DC3E92" wp14:editId="5E39DD6E">
            <wp:extent cx="2614012" cy="5655600"/>
            <wp:effectExtent l="0" t="0" r="0" b="2540"/>
            <wp:docPr id="167" name="Graphic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81B2" w14:textId="36BF0FED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0" w:name="_Toc10179010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Add children</w:t>
      </w:r>
      <w:bookmarkEnd w:id="130"/>
    </w:p>
    <w:p w14:paraId="3CB33BF9" w14:textId="5AE7A0EF" w:rsidR="00172A54" w:rsidRDefault="00172A5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15DB74" w14:textId="77777777" w:rsidR="00084BB6" w:rsidRDefault="00084BB6">
      <w:pPr>
        <w:rPr>
          <w:rFonts w:ascii="TH SarabunPSK" w:hAnsi="TH SarabunPSK" w:cs="TH SarabunPSK"/>
          <w:b/>
          <w:bCs/>
          <w:sz w:val="28"/>
        </w:rPr>
      </w:pPr>
    </w:p>
    <w:p w14:paraId="751F7374" w14:textId="529D2479" w:rsidR="00BE2819" w:rsidRDefault="00BE2819">
      <w:pPr>
        <w:rPr>
          <w:rFonts w:ascii="TH SarabunPSK" w:hAnsi="TH SarabunPSK" w:cs="TH SarabunPSK"/>
          <w:b/>
          <w:bCs/>
          <w:sz w:val="28"/>
        </w:rPr>
      </w:pPr>
    </w:p>
    <w:p w14:paraId="718D0F32" w14:textId="4B8CD7D1" w:rsidR="00BE2819" w:rsidRDefault="00BE2819">
      <w:pPr>
        <w:rPr>
          <w:rFonts w:ascii="TH SarabunPSK" w:hAnsi="TH SarabunPSK" w:cs="TH SarabunPSK"/>
          <w:b/>
          <w:bCs/>
          <w:sz w:val="28"/>
        </w:rPr>
      </w:pPr>
    </w:p>
    <w:p w14:paraId="75404111" w14:textId="77777777" w:rsidR="00BE2819" w:rsidRPr="009F1F59" w:rsidRDefault="00BE2819">
      <w:pPr>
        <w:rPr>
          <w:rFonts w:ascii="TH SarabunPSK" w:hAnsi="TH SarabunPSK" w:cs="TH SarabunPSK"/>
          <w:b/>
          <w:bCs/>
          <w:sz w:val="28"/>
        </w:rPr>
      </w:pPr>
    </w:p>
    <w:p w14:paraId="2C100C4C" w14:textId="1CD7F2F2" w:rsidR="000217A1" w:rsidRPr="009F1F59" w:rsidRDefault="000217A1" w:rsidP="000217A1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9C1C5C" w:rsidRPr="009F1F59">
        <w:rPr>
          <w:rFonts w:ascii="TH SarabunPSK" w:hAnsi="TH SarabunPSK" w:cs="TH SarabunPSK"/>
          <w:b/>
          <w:bCs/>
          <w:sz w:val="32"/>
          <w:szCs w:val="32"/>
        </w:rPr>
        <w:t>Add children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E2819" w14:paraId="2958DCA4" w14:textId="77777777" w:rsidTr="00BE2819">
        <w:tc>
          <w:tcPr>
            <w:tcW w:w="4675" w:type="dxa"/>
          </w:tcPr>
          <w:p w14:paraId="018C32CC" w14:textId="4EFC1647" w:rsidR="00B8171D" w:rsidRDefault="00B8171D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AF23D2" w14:textId="77777777" w:rsidR="00B8171D" w:rsidRDefault="00B8171D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596FE65" w14:textId="77777777" w:rsidR="00B8171D" w:rsidRDefault="00B8171D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710B21C" w14:textId="38FE0F20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368DCC57" w14:textId="77777777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78E4FC38" w14:textId="77777777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4"/>
                <w:szCs w:val="4"/>
              </w:rPr>
            </w:pPr>
          </w:p>
          <w:p w14:paraId="03ACEFA7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>Add children</w:t>
            </w:r>
          </w:p>
          <w:p w14:paraId="1C727E29" w14:textId="3BBBEF3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1E91F5CB" w14:textId="0CAA0BE9" w:rsidR="00BE2819" w:rsidRPr="00B8171D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ผู้ใช้กรอกรายละเอียดนักเรียนในแบบฟอร์มข้อมูลนักเรียน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</w:t>
            </w:r>
          </w:p>
          <w:p w14:paraId="608F3CD8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3 -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ระบบตรวจสอบความครบถ้วนของข้อมูลจากสคริปต์</w:t>
            </w:r>
          </w:p>
          <w:p w14:paraId="721E0AF9" w14:textId="009D4568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0597F0DD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ระบบรับค่าข้อมูลนักเรียนจากผู้ใช้กรอก</w:t>
            </w:r>
          </w:p>
          <w:p w14:paraId="3100123F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6AC8CB0F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ระบบตรวจสอบสถานะการบันทึกข้อมูลโดย</w:t>
            </w:r>
          </w:p>
          <w:p w14:paraId="3422E5ED" w14:textId="20B31FEA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5.1 -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ระบบบันทึกข้อมูลนักเรียนลงในฐานข้อมูล</w:t>
            </w:r>
          </w:p>
          <w:p w14:paraId="39DB8918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5.2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ระบบคืนค่าสถานะการบันทึกข้อมูลนักเรียน</w:t>
            </w:r>
          </w:p>
          <w:p w14:paraId="362728F3" w14:textId="09FE5582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175AB3D8" w14:textId="3BB7032B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ระบบแสดงผลการบันทึกข้อมูลนักเรียนที่สมบูรณ์</w:t>
            </w:r>
          </w:p>
          <w:p w14:paraId="0DB2167A" w14:textId="77777777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0414F1DC" w14:textId="7E55744B" w:rsidR="00BE2819" w:rsidRPr="009F1F59" w:rsidRDefault="00BE2819" w:rsidP="00BE2819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  <w:p w14:paraId="328F267E" w14:textId="27DD298B" w:rsidR="00BE2819" w:rsidRPr="009F1F59" w:rsidRDefault="00BE2819" w:rsidP="00BE281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8C471A3" w14:textId="7595E1B0" w:rsidR="00BE2819" w:rsidRPr="009F1F59" w:rsidRDefault="00BE2819" w:rsidP="00BE2819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3.1 –</w:t>
            </w:r>
            <w:r w:rsidR="00450CC3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 ในกรณีที่กรอกข้อมูลเด็กไม่ครบถ้วนหรือไม่ถูกต้อง</w:t>
            </w:r>
          </w:p>
          <w:p w14:paraId="63484717" w14:textId="77777777" w:rsidR="00BE2819" w:rsidRPr="009F1F59" w:rsidRDefault="00BE2819" w:rsidP="00BE2819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ระบบจะแสดงข้อความ “กรุณากรอกข้อมูลให้ถูกต้อง”</w:t>
            </w:r>
          </w:p>
          <w:p w14:paraId="4E426064" w14:textId="77777777" w:rsidR="00BE2819" w:rsidRDefault="00BE2819" w:rsidP="000217A1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4675" w:type="dxa"/>
          </w:tcPr>
          <w:p w14:paraId="6378B8DD" w14:textId="75D3F1A3" w:rsidR="00BE2819" w:rsidRDefault="001E4BD9" w:rsidP="000217A1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180" behindDoc="0" locked="0" layoutInCell="1" allowOverlap="1" wp14:anchorId="12E65F47" wp14:editId="50A0B8BF">
                      <wp:simplePos x="0" y="0"/>
                      <wp:positionH relativeFrom="column">
                        <wp:posOffset>-2989580</wp:posOffset>
                      </wp:positionH>
                      <wp:positionV relativeFrom="paragraph">
                        <wp:posOffset>4453890</wp:posOffset>
                      </wp:positionV>
                      <wp:extent cx="5718810" cy="200025"/>
                      <wp:effectExtent l="0" t="0" r="0" b="952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18810" cy="20002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D294BB" w14:textId="05E16BDE" w:rsidR="0077020A" w:rsidRPr="003E79E7" w:rsidRDefault="0077020A" w:rsidP="001E4BD9">
                                  <w:pPr>
                                    <w:pStyle w:val="Caption"/>
                                    <w:keepNext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31" w:name="_Toc101790107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32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Add children</w:t>
                                  </w:r>
                                  <w:bookmarkEnd w:id="131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65F47" id="Text Box 62" o:spid="_x0000_s3007" type="#_x0000_t202" style="position:absolute;margin-left:-235.4pt;margin-top:350.7pt;width:450.3pt;height:15.75pt;z-index:2516531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" stroked="f">
                      <v:textbox inset="0,0,0,0">
                        <w:txbxContent>
                          <w:p w14:paraId="41D294BB" w14:textId="05E16BDE" w:rsidR="0077020A" w:rsidRPr="003E79E7" w:rsidRDefault="0077020A" w:rsidP="001E4BD9">
                            <w:pPr>
                              <w:pStyle w:val="Caption"/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2" w:name="_Toc101790107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32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Add children</w:t>
                            </w:r>
                            <w:bookmarkEnd w:id="132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E2819" w:rsidRPr="00BE2819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3128" behindDoc="0" locked="0" layoutInCell="1" allowOverlap="1" wp14:anchorId="6698D2D1" wp14:editId="7D29C976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6350</wp:posOffset>
                      </wp:positionV>
                      <wp:extent cx="2901316" cy="4387588"/>
                      <wp:effectExtent l="0" t="0" r="13335" b="32385"/>
                      <wp:wrapNone/>
                      <wp:docPr id="1432" name="Group 5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01316" cy="4387588"/>
                                <a:chOff x="0" y="1"/>
                                <a:chExt cx="3921840" cy="5930900"/>
                              </a:xfrm>
                            </wpg:grpSpPr>
                            <wps:wsp>
                              <wps:cNvPr id="1433" name="Rectangle 14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5638"/>
                                  <a:ext cx="45493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5FCD1C" w14:textId="037955E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34" name="Line 6"/>
                              <wps:cNvCnPr/>
                              <wps:spPr bwMode="auto">
                                <a:xfrm>
                                  <a:off x="211137" y="882650"/>
                                  <a:ext cx="0" cy="5048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35" name="Group 1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9042" y="80963"/>
                                  <a:ext cx="304801" cy="417513"/>
                                  <a:chOff x="58737" y="80963"/>
                                  <a:chExt cx="192" cy="263"/>
                                </a:xfrm>
                              </wpg:grpSpPr>
                              <wps:wsp>
                                <wps:cNvPr id="1436" name="Oval 1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8792" y="80963"/>
                                    <a:ext cx="87" cy="8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37" name="Line 8"/>
                                <wps:cNvCnPr/>
                                <wps:spPr bwMode="auto">
                                  <a:xfrm>
                                    <a:off x="58833" y="81049"/>
                                    <a:ext cx="0" cy="8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38" name="Line 9"/>
                                <wps:cNvCnPr/>
                                <wps:spPr bwMode="auto">
                                  <a:xfrm>
                                    <a:off x="58764" y="81072"/>
                                    <a:ext cx="13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39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37" y="81130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440" name="Group 14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9042" y="80963"/>
                                  <a:ext cx="304801" cy="417513"/>
                                  <a:chOff x="58737" y="80963"/>
                                  <a:chExt cx="192" cy="263"/>
                                </a:xfrm>
                              </wpg:grpSpPr>
                              <wps:wsp>
                                <wps:cNvPr id="1441" name="Oval 1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8792" y="80963"/>
                                    <a:ext cx="87" cy="8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2" name="Line 13"/>
                                <wps:cNvCnPr/>
                                <wps:spPr bwMode="auto">
                                  <a:xfrm>
                                    <a:off x="58833" y="81049"/>
                                    <a:ext cx="0" cy="8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3" name="Line 14"/>
                                <wps:cNvCnPr/>
                                <wps:spPr bwMode="auto">
                                  <a:xfrm>
                                    <a:off x="58764" y="81072"/>
                                    <a:ext cx="13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4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37" y="81130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445" name="Rectangle 14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5638"/>
                                  <a:ext cx="45493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30C875" w14:textId="60E1C10E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46" name="Rectangle 14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47" name="Rectangle 14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955800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48" name="Rectangle 14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49" name="Rectangle 14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862" y="1955800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50" name="Rectangle 14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5807" y="518978"/>
                                  <a:ext cx="1042905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345D2C" w14:textId="4FB82820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AddChildrenPage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51" name="Line 23"/>
                              <wps:cNvCnPr/>
                              <wps:spPr bwMode="auto">
                                <a:xfrm>
                                  <a:off x="1355725" y="811213"/>
                                  <a:ext cx="0" cy="511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52" name="Group 145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52512" y="33338"/>
                                  <a:ext cx="611188" cy="396875"/>
                                  <a:chOff x="1052512" y="33338"/>
                                  <a:chExt cx="385" cy="250"/>
                                </a:xfrm>
                              </wpg:grpSpPr>
                              <wps:wsp>
                                <wps:cNvPr id="1453" name="Oval 14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52640" y="33338"/>
                                    <a:ext cx="257" cy="2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54" name="Line 25"/>
                                <wps:cNvCnPr/>
                                <wps:spPr bwMode="auto">
                                  <a:xfrm>
                                    <a:off x="1052512" y="33397"/>
                                    <a:ext cx="0" cy="1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55" name="Line 26"/>
                                <wps:cNvCnPr/>
                                <wps:spPr bwMode="auto">
                                  <a:xfrm>
                                    <a:off x="1052512" y="33464"/>
                                    <a:ext cx="12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456" name="Group 14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52512" y="33338"/>
                                  <a:ext cx="611188" cy="396875"/>
                                  <a:chOff x="1052512" y="33338"/>
                                  <a:chExt cx="385" cy="250"/>
                                </a:xfrm>
                              </wpg:grpSpPr>
                              <wps:wsp>
                                <wps:cNvPr id="1457" name="Oval 14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52640" y="33338"/>
                                    <a:ext cx="257" cy="2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58" name="Line 29"/>
                                <wps:cNvCnPr/>
                                <wps:spPr bwMode="auto">
                                  <a:xfrm>
                                    <a:off x="1052512" y="33397"/>
                                    <a:ext cx="0" cy="1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59" name="Line 30"/>
                                <wps:cNvCnPr/>
                                <wps:spPr bwMode="auto">
                                  <a:xfrm>
                                    <a:off x="1052512" y="33464"/>
                                    <a:ext cx="12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460" name="Rectangle 14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5807" y="518978"/>
                                  <a:ext cx="1042905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54D988" w14:textId="66E83EFF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AddChildrenPage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61" name="Rectangle 14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2" name="Rectangle 14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955800"/>
                                  <a:ext cx="76200" cy="611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3" name="Rectangle 14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2820988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4" name="Rectangle 14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4127500"/>
                                  <a:ext cx="76200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5" name="Rectangle 14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5354638"/>
                                  <a:ext cx="76200" cy="3143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6" name="Rectangle 1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533525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7" name="Rectangle 14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1955800"/>
                                  <a:ext cx="76200" cy="6111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8" name="Rectangle 14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2820988"/>
                                  <a:ext cx="76200" cy="244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69" name="Rectangle 14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4127500"/>
                                  <a:ext cx="76200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70" name="Rectangle 14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4450" y="5354638"/>
                                  <a:ext cx="76200" cy="3143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71" name="Rectangle 14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089" y="515808"/>
                                  <a:ext cx="1283246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0B838F" w14:textId="76C5A1A3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AddChildrenController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72" name="Line 44"/>
                              <wps:cNvCnPr/>
                              <wps:spPr bwMode="auto">
                                <a:xfrm>
                                  <a:off x="2466975" y="811213"/>
                                  <a:ext cx="0" cy="511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73" name="Group 147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63775" y="1"/>
                                  <a:ext cx="407988" cy="427038"/>
                                  <a:chOff x="2263775" y="0"/>
                                  <a:chExt cx="257" cy="269"/>
                                </a:xfrm>
                              </wpg:grpSpPr>
                              <wps:wsp>
                                <wps:cNvPr id="1474" name="Oval 14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63775" y="21"/>
                                    <a:ext cx="257" cy="24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75" name="Line 46"/>
                                <wps:cNvCnPr/>
                                <wps:spPr bwMode="auto">
                                  <a:xfrm flipH="1">
                                    <a:off x="2263877" y="0"/>
                                    <a:ext cx="56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76" name="Line 47"/>
                                <wps:cNvCnPr/>
                                <wps:spPr bwMode="auto">
                                  <a:xfrm flipH="1" flipV="1">
                                    <a:off x="2263877" y="24"/>
                                    <a:ext cx="56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477" name="Group 14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63775" y="1"/>
                                  <a:ext cx="407988" cy="427038"/>
                                  <a:chOff x="2263775" y="0"/>
                                  <a:chExt cx="257" cy="269"/>
                                </a:xfrm>
                              </wpg:grpSpPr>
                              <wps:wsp>
                                <wps:cNvPr id="1478" name="Oval 14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63775" y="21"/>
                                    <a:ext cx="257" cy="24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79" name="Line 50"/>
                                <wps:cNvCnPr/>
                                <wps:spPr bwMode="auto">
                                  <a:xfrm flipH="1">
                                    <a:off x="2263877" y="0"/>
                                    <a:ext cx="56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80" name="Line 51"/>
                                <wps:cNvCnPr/>
                                <wps:spPr bwMode="auto">
                                  <a:xfrm flipH="1" flipV="1">
                                    <a:off x="2263877" y="24"/>
                                    <a:ext cx="56" cy="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481" name="Rectangle 14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9089" y="515808"/>
                                  <a:ext cx="1283246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37DC17" w14:textId="16D6E4BA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AddChildrenController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82" name="Rectangle 14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4112" y="2820988"/>
                                  <a:ext cx="76200" cy="1552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83" name="Rectangle 14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4112" y="2820988"/>
                                  <a:ext cx="76200" cy="1552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84" name="Rectangle 14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3351" y="515808"/>
                                  <a:ext cx="748488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FC34E1" w14:textId="4D116672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85" name="Line 57"/>
                              <wps:cNvCnPr/>
                              <wps:spPr bwMode="auto">
                                <a:xfrm>
                                  <a:off x="3517900" y="811213"/>
                                  <a:ext cx="0" cy="51196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486" name="Group 14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83028" y="9597"/>
                                  <a:ext cx="304801" cy="419102"/>
                                  <a:chOff x="3365500" y="9525"/>
                                  <a:chExt cx="192" cy="264"/>
                                </a:xfrm>
                              </wpg:grpSpPr>
                              <wps:wsp>
                                <wps:cNvPr id="1487" name="Oval 14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5554" y="9525"/>
                                    <a:ext cx="87" cy="8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88" name="Line 59"/>
                                <wps:cNvCnPr/>
                                <wps:spPr bwMode="auto">
                                  <a:xfrm>
                                    <a:off x="3365596" y="9611"/>
                                    <a:ext cx="0" cy="8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89" name="Line 60"/>
                                <wps:cNvCnPr/>
                                <wps:spPr bwMode="auto">
                                  <a:xfrm>
                                    <a:off x="3365527" y="9634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0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5500" y="9693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491" name="Group 14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83028" y="9597"/>
                                  <a:ext cx="304801" cy="419102"/>
                                  <a:chOff x="3365500" y="9525"/>
                                  <a:chExt cx="192" cy="264"/>
                                </a:xfrm>
                              </wpg:grpSpPr>
                              <wps:wsp>
                                <wps:cNvPr id="1492" name="Oval 14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65554" y="9525"/>
                                    <a:ext cx="87" cy="8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93" name="Line 64"/>
                                <wps:cNvCnPr/>
                                <wps:spPr bwMode="auto">
                                  <a:xfrm>
                                    <a:off x="3365596" y="9611"/>
                                    <a:ext cx="0" cy="8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4" name="Line 65"/>
                                <wps:cNvCnPr/>
                                <wps:spPr bwMode="auto">
                                  <a:xfrm>
                                    <a:off x="3365527" y="9634"/>
                                    <a:ext cx="1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5" name="Freeform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5500" y="9693"/>
                                    <a:ext cx="192" cy="9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496" name="Rectangle 14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3352" y="515808"/>
                                  <a:ext cx="748488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CDD48A" w14:textId="2F940A11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497" name="Rectangle 14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75037" y="3536950"/>
                                  <a:ext cx="76200" cy="287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98" name="Rectangle 14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75037" y="3536950"/>
                                  <a:ext cx="76200" cy="287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99" name="Line 71"/>
                              <wps:cNvCnPr/>
                              <wps:spPr bwMode="auto">
                                <a:xfrm>
                                  <a:off x="254000" y="1533525"/>
                                  <a:ext cx="1057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0" name="Line 72"/>
                              <wps:cNvCnPr/>
                              <wps:spPr bwMode="auto">
                                <a:xfrm flipH="1">
                                  <a:off x="1209675" y="153352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1" name="Line 73"/>
                              <wps:cNvCnPr/>
                              <wps:spPr bwMode="auto">
                                <a:xfrm flipH="1" flipV="1">
                                  <a:off x="1209675" y="149066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2" name="Rectangle 15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3869" y="1337923"/>
                                  <a:ext cx="568233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43F632" w14:textId="5D53022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03" name="Line 75"/>
                              <wps:cNvCnPr/>
                              <wps:spPr bwMode="auto">
                                <a:xfrm>
                                  <a:off x="254000" y="1955800"/>
                                  <a:ext cx="1057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4" name="Line 76"/>
                              <wps:cNvCnPr/>
                              <wps:spPr bwMode="auto">
                                <a:xfrm flipH="1">
                                  <a:off x="1209675" y="1955800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5" name="Line 77"/>
                              <wps:cNvCnPr/>
                              <wps:spPr bwMode="auto">
                                <a:xfrm flipH="1" flipV="1">
                                  <a:off x="1209675" y="1912938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6" name="Rectangle 1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3373" y="1760088"/>
                                  <a:ext cx="98282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9882C9" w14:textId="54871D36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input </w:t>
                                    </w:r>
                                    <w:proofErr w:type="gram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children</w:t>
                                    </w:r>
                                    <w:proofErr w:type="gram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07" name="Line 79"/>
                              <wps:cNvCnPr/>
                              <wps:spPr bwMode="auto">
                                <a:xfrm>
                                  <a:off x="1401762" y="2251075"/>
                                  <a:ext cx="42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8" name="Line 80"/>
                              <wps:cNvCnPr/>
                              <wps:spPr bwMode="auto">
                                <a:xfrm>
                                  <a:off x="1824037" y="2251075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09" name="Line 81"/>
                              <wps:cNvCnPr/>
                              <wps:spPr bwMode="auto">
                                <a:xfrm flipH="1">
                                  <a:off x="1403350" y="2335213"/>
                                  <a:ext cx="4206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0" name="Line 82"/>
                              <wps:cNvCnPr/>
                              <wps:spPr bwMode="auto">
                                <a:xfrm>
                                  <a:off x="1403350" y="233521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1" name="Line 83"/>
                              <wps:cNvCnPr/>
                              <wps:spPr bwMode="auto">
                                <a:xfrm flipV="1">
                                  <a:off x="1403350" y="2293938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2" name="Rectangle 15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9060" y="2014023"/>
                                  <a:ext cx="902134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782B76" w14:textId="5E78888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data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13" name="Line 85"/>
                              <wps:cNvCnPr/>
                              <wps:spPr bwMode="auto">
                                <a:xfrm>
                                  <a:off x="1398587" y="2820988"/>
                                  <a:ext cx="10223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4" name="Line 86"/>
                              <wps:cNvCnPr/>
                              <wps:spPr bwMode="auto">
                                <a:xfrm flipH="1">
                                  <a:off x="2319337" y="2820988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5" name="Line 87"/>
                              <wps:cNvCnPr/>
                              <wps:spPr bwMode="auto">
                                <a:xfrm flipH="1" flipV="1">
                                  <a:off x="2319337" y="2778125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6" name="Rectangle 15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87484" y="2624610"/>
                                  <a:ext cx="648060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B3F3A9A" w14:textId="6F37EE78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addChildren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17" name="Line 89"/>
                              <wps:cNvCnPr/>
                              <wps:spPr bwMode="auto">
                                <a:xfrm>
                                  <a:off x="2511425" y="3116263"/>
                                  <a:ext cx="4238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8" name="Line 90"/>
                              <wps:cNvCnPr/>
                              <wps:spPr bwMode="auto">
                                <a:xfrm>
                                  <a:off x="2935287" y="3116263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9" name="Line 91"/>
                              <wps:cNvCnPr/>
                              <wps:spPr bwMode="auto">
                                <a:xfrm flipH="1">
                                  <a:off x="2514600" y="3200400"/>
                                  <a:ext cx="4206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0" name="Line 92"/>
                              <wps:cNvCnPr/>
                              <wps:spPr bwMode="auto">
                                <a:xfrm>
                                  <a:off x="2514600" y="3200400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1" name="Line 93"/>
                              <wps:cNvCnPr/>
                              <wps:spPr bwMode="auto">
                                <a:xfrm flipV="1">
                                  <a:off x="2514600" y="315912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2" name="Rectangle 15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9508" y="2936125"/>
                                  <a:ext cx="728746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E5E159" w14:textId="511B13DD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addChildren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23" name="Line 95"/>
                              <wps:cNvCnPr/>
                              <wps:spPr bwMode="auto">
                                <a:xfrm>
                                  <a:off x="2508250" y="3536950"/>
                                  <a:ext cx="965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4" name="Line 96"/>
                              <wps:cNvCnPr/>
                              <wps:spPr bwMode="auto">
                                <a:xfrm flipH="1">
                                  <a:off x="3371850" y="3536950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5" name="Line 97"/>
                              <wps:cNvCnPr/>
                              <wps:spPr bwMode="auto">
                                <a:xfrm flipH="1" flipV="1">
                                  <a:off x="3371850" y="3494088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6" name="Rectangle 15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60621" y="3329727"/>
                                  <a:ext cx="1142475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0AAAF3" w14:textId="16D5D72F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Insert Children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27" name="Line 99"/>
                              <wps:cNvCnPr/>
                              <wps:spPr bwMode="auto">
                                <a:xfrm flipH="1">
                                  <a:off x="2511425" y="3832225"/>
                                  <a:ext cx="962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8" name="Line 100"/>
                              <wps:cNvCnPr/>
                              <wps:spPr bwMode="auto">
                                <a:xfrm>
                                  <a:off x="2511425" y="3832225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9" name="Line 101"/>
                              <wps:cNvCnPr/>
                              <wps:spPr bwMode="auto">
                                <a:xfrm flipV="1">
                                  <a:off x="2511425" y="378936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0" name="Rectangle 15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0794" y="3637621"/>
                                  <a:ext cx="448063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71C1D" w14:textId="24ACEE02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31" name="Line 103"/>
                              <wps:cNvCnPr/>
                              <wps:spPr bwMode="auto">
                                <a:xfrm flipH="1">
                                  <a:off x="1401762" y="4127500"/>
                                  <a:ext cx="1019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2" name="Line 104"/>
                              <wps:cNvCnPr/>
                              <wps:spPr bwMode="auto">
                                <a:xfrm>
                                  <a:off x="1401762" y="4127500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3" name="Line 105"/>
                              <wps:cNvCnPr/>
                              <wps:spPr bwMode="auto">
                                <a:xfrm flipV="1">
                                  <a:off x="1401762" y="408622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4" name="Rectangle 15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4413" y="3875685"/>
                                  <a:ext cx="1162217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D9BE0A" w14:textId="19338497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Add complete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35" name="Line 107"/>
                              <wps:cNvCnPr/>
                              <wps:spPr bwMode="auto">
                                <a:xfrm>
                                  <a:off x="1401762" y="5354638"/>
                                  <a:ext cx="42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6" name="Line 108"/>
                              <wps:cNvCnPr/>
                              <wps:spPr bwMode="auto">
                                <a:xfrm>
                                  <a:off x="1824037" y="5354638"/>
                                  <a:ext cx="0" cy="8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7" name="Line 109"/>
                              <wps:cNvCnPr/>
                              <wps:spPr bwMode="auto">
                                <a:xfrm flipH="1">
                                  <a:off x="1403350" y="5438775"/>
                                  <a:ext cx="4206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8" name="Line 110"/>
                              <wps:cNvCnPr/>
                              <wps:spPr bwMode="auto">
                                <a:xfrm>
                                  <a:off x="1403350" y="5438775"/>
                                  <a:ext cx="101600" cy="41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39" name="Line 111"/>
                              <wps:cNvCnPr/>
                              <wps:spPr bwMode="auto">
                                <a:xfrm flipV="1">
                                  <a:off x="1403350" y="5395913"/>
                                  <a:ext cx="101600" cy="428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40" name="Rectangle 15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3509" y="5158061"/>
                                  <a:ext cx="1048914" cy="286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267DDF" w14:textId="687261BB" w:rsidR="00BE2819" w:rsidRDefault="00BE2819" w:rsidP="00BE281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errorMessageScript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98D2D1" id="Group 597" o:spid="_x0000_s3008" style="position:absolute;margin-left:.1pt;margin-top:.5pt;width:228.45pt;height:345.5pt;z-index:251653128" coordorigin="" coordsize="39218,59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">
                      <v:rect id="Rectangle 1433" o:spid="_x0000_s3009" style="position:absolute;top:5856;width:454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F5FCD1C" w14:textId="037955E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010" style="position:absolute;visibility:visible;mso-wrap-style:square" from="2111,8826" to="2111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" strokeweight="1.5pt">
                        <v:stroke dashstyle="3 1"/>
                      </v:line>
                      <v:group id="Group 1435" o:spid="_x0000_s3011" style="position:absolute;left:590;top:809;width:3048;height:4175" coordorigin="58737,80963" coordsize="192,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qxf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">
                        <v:oval id="Oval 1436" o:spid="_x0000_s3012" style="position:absolute;left:58792;top:80963;width:87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" filled="f" strokecolor="#903" strokeweight="1.5pt"/>
                        <v:line id="Line 8" o:spid="_x0000_s3013" style="position:absolute;visibility:visible;mso-wrap-style:square" from="58833,81049" to="58833,8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" strokecolor="#903" strokeweight="1.5pt"/>
                        <v:line id="Line 9" o:spid="_x0000_s3014" style="position:absolute;visibility:visible;mso-wrap-style:square" from="58764,81072" to="58903,81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" strokecolor="#903" strokeweight="1.5pt"/>
                        <v:shape id="Freeform 10" o:spid="_x0000_s3015" style="position:absolute;left:58737;top:81130;width:192;height:9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group id="Group 1440" o:spid="_x0000_s3016" style="position:absolute;left:590;top:809;width:3048;height:4175" coordorigin="58737,80963" coordsize="192,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">
                        <v:oval id="Oval 1441" o:spid="_x0000_s3017" style="position:absolute;left:58792;top:80963;width:87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" filled="f" strokecolor="#903" strokeweight="1.5pt"/>
                        <v:line id="Line 13" o:spid="_x0000_s3018" style="position:absolute;visibility:visible;mso-wrap-style:square" from="58833,81049" to="58833,8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" strokecolor="#903" strokeweight="1.5pt"/>
                        <v:line id="Line 14" o:spid="_x0000_s3019" style="position:absolute;visibility:visible;mso-wrap-style:square" from="58764,81072" to="58903,81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" strokecolor="#903" strokeweight="1.5pt"/>
                        <v:shape id="Freeform 15" o:spid="_x0000_s3020" style="position:absolute;left:58737;top:81130;width:192;height:9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rect id="Rectangle 1445" o:spid="_x0000_s3021" style="position:absolute;top:5856;width:454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330C875" w14:textId="60E1C10E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1446" o:spid="_x0000_s3022" style="position:absolute;left:1698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" strokecolor="#903" strokeweight="1.5pt"/>
                      <v:rect id="Rectangle 1447" o:spid="_x0000_s3023" style="position:absolute;left:1698;top:19558;width:762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" strokecolor="#903" strokeweight="1.5pt"/>
                      <v:rect id="Rectangle 1448" o:spid="_x0000_s3024" style="position:absolute;left:1698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" strokecolor="#903" strokeweight="1.5pt"/>
                      <v:rect id="Rectangle 1449" o:spid="_x0000_s3025" style="position:absolute;left:1698;top:19558;width:762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" strokecolor="#903" strokeweight="1.5pt"/>
                      <v:rect id="Rectangle 1450" o:spid="_x0000_s3026" style="position:absolute;left:8858;top:5189;width:1042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5345D2C" w14:textId="4FB82820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AddChildrenPage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3" o:spid="_x0000_s3027" style="position:absolute;visibility:visible;mso-wrap-style:square" from="13557,8112" to="13557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" strokeweight="1.5pt">
                        <v:stroke dashstyle="3 1"/>
                      </v:line>
                      <v:group id="Group 1452" o:spid="_x0000_s3028" style="position:absolute;left:10525;top:333;width:6112;height:3969" coordorigin="10525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NGL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">
                        <v:oval id="Oval 1453" o:spid="_x0000_s3029" style="position:absolute;left:10526;top:33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" fillcolor="#ffc" strokecolor="#1f1a17" strokeweight="1.5pt"/>
                        <v:line id="Line 25" o:spid="_x0000_s3030" style="position:absolute;visibility:visible;mso-wrap-style:square" from="10525,333" to="10525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" strokecolor="#1f1a17" strokeweight="1.5pt"/>
                        <v:line id="Line 26" o:spid="_x0000_s3031" style="position:absolute;visibility:visible;mso-wrap-style:square" from="10525,334" to="10526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" strokecolor="#1f1a17" strokeweight="1.5pt"/>
                      </v:group>
                      <v:group id="Group 1456" o:spid="_x0000_s3032" style="position:absolute;left:10525;top:333;width:6112;height:3969" coordorigin="10525,333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">
                        <v:oval id="Oval 1457" o:spid="_x0000_s3033" style="position:absolute;left:10526;top:33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" fillcolor="#ffc" strokecolor="#1f1a17" strokeweight="1.5pt"/>
                        <v:line id="Line 29" o:spid="_x0000_s3034" style="position:absolute;visibility:visible;mso-wrap-style:square" from="10525,333" to="10525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" strokecolor="#1f1a17" strokeweight="1.5pt"/>
                        <v:line id="Line 30" o:spid="_x0000_s3035" style="position:absolute;visibility:visible;mso-wrap-style:square" from="10525,334" to="10526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" strokecolor="#1f1a17" strokeweight="1.5pt"/>
                      </v:group>
                      <v:rect id="Rectangle 1460" o:spid="_x0000_s3036" style="position:absolute;left:8858;top:5189;width:1042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954D988" w14:textId="66E83EFF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AddChildrenPage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461" o:spid="_x0000_s3037" style="position:absolute;left:13144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" strokecolor="#903" strokeweight="1.5pt"/>
                      <v:rect id="Rectangle 1462" o:spid="_x0000_s3038" style="position:absolute;left:13144;top:19558;width:762;height:6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" strokecolor="#903" strokeweight="1.5pt"/>
                      <v:rect id="Rectangle 1463" o:spid="_x0000_s3039" style="position:absolute;left:13144;top:28209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SiKwwAAAN0AAAAPAAAAZHJzL2Rvd25yZXYueG1sRE9LawIx&#10;EL4L/ocwQm86qy0i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Y5EoisMAAADdAAAADwAA&#10;AAAAAAAAAAAAAAAHAgAAZHJzL2Rvd25yZXYueG1sUEsFBgAAAAADAAMAtwAAAPcCAAAAAA==&#10;" strokecolor="#903" strokeweight="1.5pt"/>
                      <v:rect id="Rectangle 1464" o:spid="_x0000_s3040" style="position:absolute;left:13144;top:41275;width:762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" strokecolor="#903" strokeweight="1.5pt"/>
                      <v:rect id="Rectangle 1465" o:spid="_x0000_s3041" style="position:absolute;left:13144;top:53546;width:76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" strokecolor="#903" strokeweight="1.5pt"/>
                      <v:rect id="Rectangle 1466" o:spid="_x0000_s3042" style="position:absolute;left:13144;top:15335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" strokecolor="#903" strokeweight="1.5pt"/>
                      <v:rect id="Rectangle 1467" o:spid="_x0000_s3043" style="position:absolute;left:13144;top:19558;width:762;height:6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" strokecolor="#903" strokeweight="1.5pt"/>
                      <v:rect id="Rectangle 1468" o:spid="_x0000_s3044" style="position:absolute;left:13144;top:28209;width:76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" strokecolor="#903" strokeweight="1.5pt"/>
                      <v:rect id="Rectangle 1469" o:spid="_x0000_s3045" style="position:absolute;left:13144;top:41275;width:762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" strokecolor="#903" strokeweight="1.5pt"/>
                      <v:rect id="Rectangle 1470" o:spid="_x0000_s3046" style="position:absolute;left:13144;top:53546;width:76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" strokecolor="#903" strokeweight="1.5pt"/>
                      <v:rect id="Rectangle 1471" o:spid="_x0000_s3047" style="position:absolute;left:18890;top:5158;width:1283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50B838F" w14:textId="76C5A1A3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AddChildrenController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4" o:spid="_x0000_s3048" style="position:absolute;visibility:visible;mso-wrap-style:square" from="24669,8112" to="24669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" strokeweight="1.5pt">
                        <v:stroke dashstyle="3 1"/>
                      </v:line>
                      <v:group id="Group 1473" o:spid="_x0000_s3049" style="position:absolute;left:22637;width:4080;height:4270" coordorigin="226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Shw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zifw9004Qa6eAAAA//8DAFBLAQItABQABgAIAAAAIQDb4fbL7gAAAIUBAAATAAAAAAAAAAAA&#10;AAAAAAAAAABbQ29udGVudF9UeXBlc10ueG1sUEsBAi0AFAAGAAgAAAAhAFr0LFu/AAAAFQEAAAsA&#10;AAAAAAAAAAAAAAAAHwEAAF9yZWxzLy5yZWxzUEsBAi0AFAAGAAgAAAAhANzBKHDEAAAA3QAAAA8A&#10;AAAAAAAAAAAAAAAABwIAAGRycy9kb3ducmV2LnhtbFBLBQYAAAAAAwADALcAAAD4AgAAAAA=&#10;">
                        <v:oval id="Oval 1474" o:spid="_x0000_s3050" style="position:absolute;left:2263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" fillcolor="#ffc" strokecolor="#1f1a17" strokeweight="1.5pt"/>
                        <v:line id="Line 46" o:spid="_x0000_s3051" style="position:absolute;flip:x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" strokecolor="#1f1a17" strokeweight="1.5pt"/>
                        <v:line id="Line 47" o:spid="_x0000_s3052" style="position:absolute;flip:x y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" strokecolor="#1f1a17" strokeweight="1.5pt"/>
                      </v:group>
                      <v:group id="Group 1477" o:spid="_x0000_s3053" style="position:absolute;left:22637;width:4080;height:4270" coordorigin="226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">
                        <v:oval id="Oval 1478" o:spid="_x0000_s3054" style="position:absolute;left:2263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" fillcolor="#ffc" strokecolor="#1f1a17" strokeweight="1.5pt"/>
                        <v:line id="Line 50" o:spid="_x0000_s3055" style="position:absolute;flip:x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" strokecolor="#1f1a17" strokeweight="1.5pt"/>
                        <v:line id="Line 51" o:spid="_x0000_s3056" style="position:absolute;flip:x y;visibility:visible;mso-wrap-style:square" from="22638,0" to="2263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" strokecolor="#1f1a17" strokeweight="1.5pt"/>
                      </v:group>
                      <v:rect id="Rectangle 1481" o:spid="_x0000_s3057" style="position:absolute;left:18890;top:5158;width:1283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D37DC17" w14:textId="16D6E4BA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AddChildrenController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482" o:spid="_x0000_s3058" style="position:absolute;left:24241;top:28209;width:762;height:1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" strokecolor="#903" strokeweight="1.5pt"/>
                      <v:rect id="Rectangle 1483" o:spid="_x0000_s3059" style="position:absolute;left:24241;top:28209;width:762;height:1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" strokecolor="#903" strokeweight="1.5pt"/>
                      <v:rect id="Rectangle 1484" o:spid="_x0000_s3060" style="position:absolute;left:31733;top:5158;width:7485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1FC34E1" w14:textId="4D116672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57" o:spid="_x0000_s3061" style="position:absolute;visibility:visible;mso-wrap-style:square" from="35179,8112" to="35179,59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" strokeweight="1.5pt">
                        <v:stroke dashstyle="3 1"/>
                      </v:line>
                      <v:group id="Group 1486" o:spid="_x0000_s3062" style="position:absolute;left:33830;top:95;width:3048;height:4191" coordorigin="33655,9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">
                        <v:oval id="Oval 1487" o:spid="_x0000_s3063" style="position:absolute;left:33655;top:9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" filled="f" strokecolor="#903" strokeweight="1.5pt"/>
                        <v:line id="Line 59" o:spid="_x0000_s3064" style="position:absolute;visibility:visible;mso-wrap-style:square" from="33655,96" to="33655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" strokecolor="#903" strokeweight="1.5pt"/>
                        <v:line id="Line 60" o:spid="_x0000_s3065" style="position:absolute;visibility:visible;mso-wrap-style:square" from="33655,96" to="33656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" strokecolor="#903" strokeweight="1.5pt"/>
                        <v:shape id="Freeform 61" o:spid="_x0000_s3066" style="position:absolute;left:33655;top: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group id="Group 1491" o:spid="_x0000_s3067" style="position:absolute;left:33830;top:95;width:3048;height:4191" coordorigin="33655,95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      <v:oval id="Oval 1492" o:spid="_x0000_s3068" style="position:absolute;left:33655;top:9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" filled="f" strokecolor="#903" strokeweight="1.5pt"/>
                        <v:line id="Line 64" o:spid="_x0000_s3069" style="position:absolute;visibility:visible;mso-wrap-style:square" from="33655,96" to="33655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" strokecolor="#903" strokeweight="1.5pt"/>
                        <v:line id="Line 65" o:spid="_x0000_s3070" style="position:absolute;visibility:visible;mso-wrap-style:square" from="33655,96" to="33656,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" strokecolor="#903" strokeweight="1.5pt"/>
                        <v:shape id="Freeform 66" o:spid="_x0000_s3071" style="position:absolute;left:33655;top: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" path="m,54l54,r54,54e" filled="f" strokecolor="#903" strokeweight="1.5pt">
                          <v:path arrowok="t" o:connecttype="custom" o:connectlocs="0,96;96,0;192,96" o:connectangles="0,0,0"/>
                        </v:shape>
                      </v:group>
                      <v:rect id="Rectangle 1496" o:spid="_x0000_s3072" style="position:absolute;left:31733;top:5158;width:7485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5CDD48A" w14:textId="2F940A11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497" o:spid="_x0000_s3073" style="position:absolute;left:34750;top:35369;width:76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" strokecolor="#903" strokeweight="1.5pt"/>
                      <v:rect id="Rectangle 1498" o:spid="_x0000_s3074" style="position:absolute;left:34750;top:35369;width:76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" strokecolor="#903" strokeweight="1.5pt"/>
                      <v:line id="Line 71" o:spid="_x0000_s3075" style="position:absolute;visibility:visible;mso-wrap-style:square" from="2540,15335" to="13112,15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" strokecolor="#903" strokeweight="1.5pt"/>
                      <v:line id="Line 72" o:spid="_x0000_s3076" style="position:absolute;flip:x;visibility:visible;mso-wrap-style:square" from="12096,15335" to="13112,15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" strokecolor="#903" strokeweight="1.5pt"/>
                      <v:line id="Line 73" o:spid="_x0000_s3077" style="position:absolute;flip:x y;visibility:visible;mso-wrap-style:square" from="12096,14906" to="13112,15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" strokecolor="#903" strokeweight="1.5pt"/>
                      <v:rect id="Rectangle 1502" o:spid="_x0000_s3078" style="position:absolute;left:5238;top:13379;width:568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443F632" w14:textId="5D53022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5" o:spid="_x0000_s3079" style="position:absolute;visibility:visible;mso-wrap-style:square" from="2540,19558" to="13112,19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" strokecolor="#903" strokeweight="1.5pt"/>
                      <v:line id="Line 76" o:spid="_x0000_s3080" style="position:absolute;flip:x;visibility:visible;mso-wrap-style:square" from="12096,19558" to="13112,19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" strokecolor="#903" strokeweight="1.5pt"/>
                      <v:line id="Line 77" o:spid="_x0000_s3081" style="position:absolute;flip:x y;visibility:visible;mso-wrap-style:square" from="12096,19129" to="13112,19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" strokecolor="#903" strokeweight="1.5pt"/>
                      <v:rect id="Rectangle 1506" o:spid="_x0000_s3082" style="position:absolute;left:3333;top:17600;width:9828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29882C9" w14:textId="54871D36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input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children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79" o:spid="_x0000_s3083" style="position:absolute;visibility:visible;mso-wrap-style:square" from="14017,22510" to="18240,22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" strokecolor="#903" strokeweight="1.5pt"/>
                      <v:line id="Line 80" o:spid="_x0000_s3084" style="position:absolute;visibility:visible;mso-wrap-style:square" from="18240,22510" to="18240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" strokecolor="#903" strokeweight="1.5pt"/>
                      <v:line id="Line 81" o:spid="_x0000_s3085" style="position:absolute;flip:x;visibility:visible;mso-wrap-style:square" from="14033,23352" to="18240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" strokecolor="#903" strokeweight="1.5pt"/>
                      <v:line id="Line 82" o:spid="_x0000_s3086" style="position:absolute;visibility:visible;mso-wrap-style:square" from="14033,23352" to="15049,2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" strokecolor="#903" strokeweight="1.5pt"/>
                      <v:line id="Line 83" o:spid="_x0000_s3087" style="position:absolute;flip:y;visibility:visible;mso-wrap-style:square" from="14033,22939" to="15049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" strokecolor="#903" strokeweight="1.5pt"/>
                      <v:rect id="Rectangle 1512" o:spid="_x0000_s3088" style="position:absolute;left:14890;top:20140;width:902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5782B76" w14:textId="5E78888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data script</w:t>
                              </w:r>
                            </w:p>
                          </w:txbxContent>
                        </v:textbox>
                      </v:rect>
                      <v:line id="Line 85" o:spid="_x0000_s3089" style="position:absolute;visibility:visible;mso-wrap-style:square" from="13985,28209" to="24209,28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" strokecolor="#903" strokeweight="1.5pt"/>
                      <v:line id="Line 86" o:spid="_x0000_s3090" style="position:absolute;flip:x;visibility:visible;mso-wrap-style:square" from="23193,28209" to="24209,2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" strokecolor="#903" strokeweight="1.5pt"/>
                      <v:line id="Line 87" o:spid="_x0000_s3091" style="position:absolute;flip:x y;visibility:visible;mso-wrap-style:square" from="23193,27781" to="24209,28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" strokecolor="#903" strokeweight="1.5pt"/>
                      <v:rect id="Rectangle 1516" o:spid="_x0000_s3092" style="position:absolute;left:15874;top:26246;width:648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B3F3A9A" w14:textId="6F37EE78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89" o:spid="_x0000_s3093" style="position:absolute;visibility:visible;mso-wrap-style:square" from="25114,31162" to="29352,3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" strokecolor="#903" strokeweight="1.5pt"/>
                      <v:line id="Line 90" o:spid="_x0000_s3094" style="position:absolute;visibility:visible;mso-wrap-style:square" from="29352,31162" to="29352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" strokecolor="#903" strokeweight="1.5pt"/>
                      <v:line id="Line 91" o:spid="_x0000_s3095" style="position:absolute;flip:x;visibility:visible;mso-wrap-style:square" from="25146,32004" to="29352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" strokecolor="#903" strokeweight="1.5pt"/>
                      <v:line id="Line 92" o:spid="_x0000_s3096" style="position:absolute;visibility:visible;mso-wrap-style:square" from="25146,32004" to="26162,32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" strokecolor="#903" strokeweight="1.5pt"/>
                      <v:line id="Line 93" o:spid="_x0000_s3097" style="position:absolute;flip:y;visibility:visible;mso-wrap-style:square" from="25146,31591" to="26162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" strokecolor="#903" strokeweight="1.5pt"/>
                      <v:rect id="Rectangle 1522" o:spid="_x0000_s3098" style="position:absolute;left:26495;top:29361;width:7287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0E5E159" w14:textId="511B13DD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addChildren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95" o:spid="_x0000_s3099" style="position:absolute;visibility:visible;mso-wrap-style:square" from="25082,35369" to="34734,35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FxU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Nn6RR+v4knyNUPAAAA//8DAFBLAQItABQABgAIAAAAIQDb4fbL7gAAAIUBAAATAAAAAAAAAAAA&#10;AAAAAAAAAABbQ29udGVudF9UeXBlc10ueG1sUEsBAi0AFAAGAAgAAAAhAFr0LFu/AAAAFQEAAAsA&#10;AAAAAAAAAAAAAAAAHwEAAF9yZWxzLy5yZWxzUEsBAi0AFAAGAAgAAAAhAMsoXFTEAAAA3QAAAA8A&#10;AAAAAAAAAAAAAAAABwIAAGRycy9kb3ducmV2LnhtbFBLBQYAAAAAAwADALcAAAD4AgAAAAA=&#10;" strokecolor="#903" strokeweight="1.5pt"/>
                      <v:line id="Line 96" o:spid="_x0000_s3100" style="position:absolute;flip:x;visibility:visible;mso-wrap-style:square" from="33718,35369" to="34734,35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" strokecolor="#903" strokeweight="1.5pt"/>
                      <v:line id="Line 97" o:spid="_x0000_s3101" style="position:absolute;flip:x y;visibility:visible;mso-wrap-style:square" from="33718,34940" to="34734,35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" strokecolor="#903" strokeweight="1.5pt"/>
                      <v:rect id="Rectangle 1526" o:spid="_x0000_s3102" style="position:absolute;left:26606;top:33297;width:11424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B0AAAF3" w14:textId="16D5D72F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Insert Children profile</w:t>
                              </w:r>
                            </w:p>
                          </w:txbxContent>
                        </v:textbox>
                      </v:rect>
                      <v:line id="Line 99" o:spid="_x0000_s3103" style="position:absolute;flip:x;visibility:visible;mso-wrap-style:square" from="25114,38322" to="34734,38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" strokecolor="#903" strokeweight="1.5pt">
                        <v:stroke dashstyle="3 1"/>
                      </v:line>
                      <v:line id="Line 100" o:spid="_x0000_s3104" style="position:absolute;visibility:visible;mso-wrap-style:square" from="25114,38322" to="26130,38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" strokecolor="#903" strokeweight="1.5pt"/>
                      <v:line id="Line 101" o:spid="_x0000_s3105" style="position:absolute;flip:y;visibility:visible;mso-wrap-style:square" from="25114,37893" to="26130,38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" strokecolor="#903" strokeweight="1.5pt"/>
                      <v:rect id="Rectangle 1530" o:spid="_x0000_s3106" style="position:absolute;left:27907;top:36376;width:448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4D271C1D" w14:textId="24ACEE02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03" o:spid="_x0000_s3107" style="position:absolute;flip:x;visibility:visible;mso-wrap-style:square" from="14017,41275" to="24209,41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" strokecolor="#903" strokeweight="1.5pt"/>
                      <v:line id="Line 104" o:spid="_x0000_s3108" style="position:absolute;visibility:visible;mso-wrap-style:square" from="14017,41275" to="15033,4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8S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Nn0xR+v4knyNUPAAAA//8DAFBLAQItABQABgAIAAAAIQDb4fbL7gAAAIUBAAATAAAAAAAAAAAA&#10;AAAAAAAAAABbQ29udGVudF9UeXBlc10ueG1sUEsBAi0AFAAGAAgAAAAhAFr0LFu/AAAAFQEAAAsA&#10;AAAAAAAAAAAAAAAAHwEAAF9yZWxzLy5yZWxzUEsBAi0AFAAGAAgAAAAhACG9bxLEAAAA3QAAAA8A&#10;AAAAAAAAAAAAAAAABwIAAGRycy9kb3ducmV2LnhtbFBLBQYAAAAAAwADALcAAAD4AgAAAAA=&#10;" strokecolor="#903" strokeweight="1.5pt"/>
                      <v:line id="Line 105" o:spid="_x0000_s3109" style="position:absolute;flip:y;visibility:visible;mso-wrap-style:square" from="14017,40862" to="15033,41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" strokecolor="#903" strokeweight="1.5pt"/>
                      <v:rect id="Rectangle 1534" o:spid="_x0000_s3110" style="position:absolute;left:11144;top:38756;width:11622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54D9BE0A" w14:textId="19338497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Add complete</w:t>
                              </w:r>
                            </w:p>
                          </w:txbxContent>
                        </v:textbox>
                      </v:rect>
                      <v:line id="Line 107" o:spid="_x0000_s3111" style="position:absolute;visibility:visible;mso-wrap-style:square" from="14017,53546" to="18240,53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" strokecolor="#903" strokeweight="1.5pt"/>
                      <v:line id="Line 108" o:spid="_x0000_s3112" style="position:absolute;visibility:visible;mso-wrap-style:square" from="18240,53546" to="18240,54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" strokecolor="#903" strokeweight="1.5pt"/>
                      <v:line id="Line 109" o:spid="_x0000_s3113" style="position:absolute;flip:x;visibility:visible;mso-wrap-style:square" from="14033,54387" to="18240,54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" strokecolor="#903" strokeweight="1.5pt"/>
                      <v:line id="Line 110" o:spid="_x0000_s3114" style="position:absolute;visibility:visible;mso-wrap-style:square" from="14033,54387" to="15049,54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" strokecolor="#903" strokeweight="1.5pt"/>
                      <v:line id="Line 111" o:spid="_x0000_s3115" style="position:absolute;flip:y;visibility:visible;mso-wrap-style:square" from="14033,53959" to="15049,54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" strokecolor="#903" strokeweight="1.5pt"/>
                      <v:rect id="Rectangle 1540" o:spid="_x0000_s3116" style="position:absolute;left:15335;top:51580;width:1048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2267DDF" w14:textId="687261BB" w:rsidR="00BE2819" w:rsidRDefault="00BE2819" w:rsidP="00BE281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errorMessageScript</w:t>
                              </w:r>
                              <w:proofErr w:type="spellEnd"/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1A31F3A4" w14:textId="52432AF6" w:rsidR="00B8171D" w:rsidRPr="001E4BD9" w:rsidRDefault="00B8171D" w:rsidP="001E4BD9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142D78D2" w14:textId="77777777" w:rsidR="00D417C1" w:rsidRDefault="00D417C1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7A7B6104" w14:textId="510A5403" w:rsidR="00D417C1" w:rsidRPr="00D417C1" w:rsidRDefault="00D417C1" w:rsidP="00D417C1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D417C1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drawing>
          <wp:inline distT="0" distB="0" distL="0" distR="0" wp14:anchorId="0F5884B2" wp14:editId="61B6A060">
            <wp:extent cx="3133676" cy="1562100"/>
            <wp:effectExtent l="0" t="0" r="0" b="0"/>
            <wp:docPr id="2515" name="Picture 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92" b="20645"/>
                    <a:stretch/>
                  </pic:blipFill>
                  <pic:spPr bwMode="auto">
                    <a:xfrm>
                      <a:off x="0" y="0"/>
                      <a:ext cx="3133676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0C36" w14:textId="24093EA3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3" w:name="_Toc10179010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Add children</w:t>
      </w:r>
      <w:bookmarkEnd w:id="133"/>
    </w:p>
    <w:p w14:paraId="62DA4118" w14:textId="4A02BDA3" w:rsidR="009C1C5C" w:rsidRPr="009F1F59" w:rsidRDefault="009C1C5C" w:rsidP="001E4BD9">
      <w:pPr>
        <w:rPr>
          <w:rFonts w:ascii="TH SarabunPSK" w:hAnsi="TH SarabunPSK" w:cs="TH SarabunPSK"/>
          <w:b/>
          <w:bCs/>
          <w:sz w:val="28"/>
        </w:rPr>
      </w:pPr>
    </w:p>
    <w:p w14:paraId="5FBA873D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179CB2" wp14:editId="363368A1">
            <wp:extent cx="2614012" cy="5655600"/>
            <wp:effectExtent l="0" t="0" r="0" b="2540"/>
            <wp:docPr id="169" name="Graphic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4787" w14:textId="54FB0930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4" w:name="_Toc10179010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children</w:t>
      </w:r>
      <w:bookmarkEnd w:id="134"/>
    </w:p>
    <w:p w14:paraId="280E4848" w14:textId="77777777" w:rsidR="00172A54" w:rsidRPr="009F1F59" w:rsidRDefault="00172A54" w:rsidP="006B05E7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BB0E892" w14:textId="64B228B7" w:rsidR="00172A54" w:rsidRPr="009F1F59" w:rsidRDefault="00172A54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A953FDF" w14:textId="6EA24A97" w:rsidR="009C1C5C" w:rsidRPr="009F1F59" w:rsidRDefault="009C1C5C" w:rsidP="006B05E7">
      <w:pPr>
        <w:ind w:firstLine="720"/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List children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B58BA" w14:paraId="2F0FF4B1" w14:textId="77777777" w:rsidTr="004B58BA">
        <w:tc>
          <w:tcPr>
            <w:tcW w:w="4675" w:type="dxa"/>
          </w:tcPr>
          <w:p w14:paraId="7E802853" w14:textId="08E43854" w:rsidR="00B8171D" w:rsidRDefault="00B8171D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45B9326" w14:textId="77777777" w:rsidR="00B8171D" w:rsidRDefault="00B8171D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00C5982" w14:textId="77777777" w:rsidR="00B8171D" w:rsidRDefault="00B8171D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E9E8D4" w14:textId="4828CB4E" w:rsidR="004B58BA" w:rsidRPr="009F1F59" w:rsidRDefault="004B58BA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1495F758" w14:textId="77777777" w:rsidR="004B58BA" w:rsidRPr="009F1F59" w:rsidRDefault="004B58BA" w:rsidP="004B58BA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83E94C7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List children</w:t>
            </w:r>
          </w:p>
          <w:p w14:paraId="73DE7DC4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398BC27D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41B0F9AC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ระบบรับค่ารายการนักเรียนทั้งหมดของผู้ใช้</w:t>
            </w:r>
          </w:p>
          <w:p w14:paraId="3D67012B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4E724D74" w14:textId="1F23B945" w:rsidR="004B58BA" w:rsidRPr="00B8171D" w:rsidRDefault="004B58BA" w:rsidP="004B58B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3.1 -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ระบบค้นหาข้อมูลนักเรียนทั้งหมดของผู้ใช้ในฐานข้อมูล </w:t>
            </w:r>
          </w:p>
          <w:p w14:paraId="121237AE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    3.2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ระบบคืนค่าข้อมูลนักเรียนทั้งหมดในฐานข้อมูล</w:t>
            </w:r>
          </w:p>
          <w:p w14:paraId="5FEECE33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67695903" w14:textId="5AC20186" w:rsidR="004B58BA" w:rsidRPr="009F1F59" w:rsidRDefault="004B58BA" w:rsidP="004B58B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ระบบแสดงรายการนักเรียนทั้งหมดแก่ผู้ใช้ </w:t>
            </w:r>
          </w:p>
          <w:p w14:paraId="4F88A3CD" w14:textId="77777777" w:rsidR="004B58BA" w:rsidRPr="009F1F59" w:rsidRDefault="004B58BA" w:rsidP="004B58BA">
            <w:pPr>
              <w:rPr>
                <w:rFonts w:ascii="TH SarabunPSK" w:eastAsia="Times New Roman" w:hAnsi="TH SarabunPSK" w:cs="TH SarabunPSK"/>
                <w:szCs w:val="22"/>
              </w:rPr>
            </w:pPr>
          </w:p>
          <w:p w14:paraId="4800D5E6" w14:textId="421BFC4F" w:rsidR="004B58BA" w:rsidRPr="009F1F59" w:rsidRDefault="004B58BA" w:rsidP="004B58B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631ABE01" w14:textId="5A2BF6CF" w:rsidR="004B58BA" w:rsidRPr="009F1F59" w:rsidRDefault="004B58BA" w:rsidP="004B58BA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3.1.1 ในกรณีไม่พบข้อมูลในฐานข้อมูลจะแสดงหน้าจอ “ ไม่พบข้อมูล ”</w:t>
            </w:r>
          </w:p>
          <w:p w14:paraId="3AD89094" w14:textId="6DF4BDEF" w:rsidR="004B58BA" w:rsidRDefault="004B58BA" w:rsidP="009C1C5C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4675" w:type="dxa"/>
          </w:tcPr>
          <w:p w14:paraId="212F4FAA" w14:textId="02BCABC3" w:rsidR="004B58BA" w:rsidRDefault="004B58BA" w:rsidP="009C1C5C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58BA">
              <w:rPr>
                <w:rFonts w:ascii="TH SarabunPSK" w:hAnsi="TH SarabunPSK" w:cs="TH SarabunPSK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53129" behindDoc="0" locked="0" layoutInCell="1" allowOverlap="1" wp14:anchorId="7EDF3BFD" wp14:editId="4722B857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3810</wp:posOffset>
                      </wp:positionV>
                      <wp:extent cx="3165516" cy="4098923"/>
                      <wp:effectExtent l="0" t="0" r="15875" b="35560"/>
                      <wp:wrapNone/>
                      <wp:docPr id="1735" name="Group 6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65516" cy="4098923"/>
                                <a:chOff x="0" y="1"/>
                                <a:chExt cx="3794455" cy="4913312"/>
                              </a:xfrm>
                            </wpg:grpSpPr>
                            <wps:wsp>
                              <wps:cNvPr id="1736" name="Rectangle 17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0755"/>
                                  <a:ext cx="460505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945945" w14:textId="071C2AB7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37" name="Line 6"/>
                              <wps:cNvCnPr/>
                              <wps:spPr bwMode="auto">
                                <a:xfrm>
                                  <a:off x="228600" y="901700"/>
                                  <a:ext cx="0" cy="4011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38" name="Group 17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1" y="34925"/>
                                  <a:ext cx="330200" cy="452438"/>
                                  <a:chOff x="63500" y="34925"/>
                                  <a:chExt cx="208" cy="285"/>
                                </a:xfrm>
                              </wpg:grpSpPr>
                              <wps:wsp>
                                <wps:cNvPr id="1739" name="Oval 17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9" y="349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40" name="Line 8"/>
                                <wps:cNvCnPr/>
                                <wps:spPr bwMode="auto">
                                  <a:xfrm>
                                    <a:off x="63604" y="35018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1" name="Line 9"/>
                                <wps:cNvCnPr/>
                                <wps:spPr bwMode="auto">
                                  <a:xfrm>
                                    <a:off x="63529" y="3504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2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35106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743" name="Group 17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1" y="34925"/>
                                  <a:ext cx="330200" cy="452438"/>
                                  <a:chOff x="63500" y="34925"/>
                                  <a:chExt cx="208" cy="285"/>
                                </a:xfrm>
                              </wpg:grpSpPr>
                              <wps:wsp>
                                <wps:cNvPr id="1744" name="Oval 17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9" y="34925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45" name="Line 13"/>
                                <wps:cNvCnPr/>
                                <wps:spPr bwMode="auto">
                                  <a:xfrm>
                                    <a:off x="63604" y="35018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6" name="Line 14"/>
                                <wps:cNvCnPr/>
                                <wps:spPr bwMode="auto">
                                  <a:xfrm>
                                    <a:off x="63529" y="35043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35106"/>
                                    <a:ext cx="208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748" name="Rectangle 17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80755"/>
                                  <a:ext cx="460505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3169A8" w14:textId="5E9F518C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49" name="Rectangle 17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150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50" name="Rectangle 17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150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51" name="Rectangle 17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3135" y="563300"/>
                                  <a:ext cx="1029094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AF37B6" w14:textId="21084200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ListChildrenPage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52" name="Line 21"/>
                              <wps:cNvCnPr/>
                              <wps:spPr bwMode="auto">
                                <a:xfrm>
                                  <a:off x="1109663" y="881062"/>
                                  <a:ext cx="0" cy="4032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53" name="Group 17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1050" y="39687"/>
                                  <a:ext cx="661988" cy="428625"/>
                                  <a:chOff x="781050" y="39687"/>
                                  <a:chExt cx="417" cy="270"/>
                                </a:xfrm>
                              </wpg:grpSpPr>
                              <wps:wsp>
                                <wps:cNvPr id="1754" name="Oval 17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81189" y="39687"/>
                                    <a:ext cx="278" cy="27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55" name="Line 23"/>
                                <wps:cNvCnPr/>
                                <wps:spPr bwMode="auto">
                                  <a:xfrm>
                                    <a:off x="781050" y="39750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56" name="Line 24"/>
                                <wps:cNvCnPr/>
                                <wps:spPr bwMode="auto">
                                  <a:xfrm>
                                    <a:off x="781051" y="39822"/>
                                    <a:ext cx="13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757" name="Group 17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81050" y="39687"/>
                                  <a:ext cx="661988" cy="428625"/>
                                  <a:chOff x="781050" y="39687"/>
                                  <a:chExt cx="417" cy="270"/>
                                </a:xfrm>
                              </wpg:grpSpPr>
                              <wps:wsp>
                                <wps:cNvPr id="1758" name="Oval 17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81189" y="39687"/>
                                    <a:ext cx="278" cy="27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59" name="Line 27"/>
                                <wps:cNvCnPr/>
                                <wps:spPr bwMode="auto">
                                  <a:xfrm>
                                    <a:off x="781050" y="39750"/>
                                    <a:ext cx="0" cy="1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60" name="Line 28"/>
                                <wps:cNvCnPr/>
                                <wps:spPr bwMode="auto">
                                  <a:xfrm>
                                    <a:off x="781051" y="39822"/>
                                    <a:ext cx="13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61" name="Rectangle 17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3135" y="563300"/>
                                  <a:ext cx="1029094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F9073F" w14:textId="54D8C12E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ListChildrenPage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62" name="Rectangle 17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3" name="Rectangle 17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80816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4" name="Rectangle 17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3579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5" name="Rectangle 17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43656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6" name="Rectangle 17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293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7" name="Rectangle 17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180816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8" name="Rectangle 17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3579812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69" name="Rectangle 17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5213" y="4365625"/>
                                  <a:ext cx="79375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70" name="Rectangle 17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18930" y="556954"/>
                                  <a:ext cx="1272667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97FCB1" w14:textId="1A77F0FB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ListChildrenController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71" name="Line 40"/>
                              <wps:cNvCnPr/>
                              <wps:spPr bwMode="auto">
                                <a:xfrm>
                                  <a:off x="2338388" y="877887"/>
                                  <a:ext cx="0" cy="40354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72" name="Group 17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19313" y="1"/>
                                  <a:ext cx="441325" cy="461963"/>
                                  <a:chOff x="2119313" y="0"/>
                                  <a:chExt cx="278" cy="291"/>
                                </a:xfrm>
                              </wpg:grpSpPr>
                              <wps:wsp>
                                <wps:cNvPr id="1773" name="Oval 17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19313" y="23"/>
                                    <a:ext cx="278" cy="26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74" name="Line 42"/>
                                <wps:cNvCnPr/>
                                <wps:spPr bwMode="auto">
                                  <a:xfrm flipH="1">
                                    <a:off x="2119424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75" name="Line 43"/>
                                <wps:cNvCnPr/>
                                <wps:spPr bwMode="auto">
                                  <a:xfrm flipH="1" flipV="1">
                                    <a:off x="2119424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776" name="Group 177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19313" y="1"/>
                                  <a:ext cx="441325" cy="461963"/>
                                  <a:chOff x="2119313" y="0"/>
                                  <a:chExt cx="278" cy="291"/>
                                </a:xfrm>
                              </wpg:grpSpPr>
                              <wps:wsp>
                                <wps:cNvPr id="1777" name="Oval 17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19313" y="23"/>
                                    <a:ext cx="278" cy="26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78" name="Line 46"/>
                                <wps:cNvCnPr/>
                                <wps:spPr bwMode="auto">
                                  <a:xfrm flipH="1">
                                    <a:off x="2119424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79" name="Line 47"/>
                                <wps:cNvCnPr/>
                                <wps:spPr bwMode="auto">
                                  <a:xfrm flipH="1" flipV="1">
                                    <a:off x="2119424" y="25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80" name="Rectangle 17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18930" y="556954"/>
                                  <a:ext cx="1272667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C5CF12" w14:textId="06649CE9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ListChildrenController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81" name="Rectangle 17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1804987"/>
                                  <a:ext cx="77788" cy="138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2" name="Rectangle 17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3579812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3" name="Rectangle 17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4365625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4" name="Rectangle 17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1804987"/>
                                  <a:ext cx="77788" cy="138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5" name="Rectangle 1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3579812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6" name="Rectangle 17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5525" y="4365625"/>
                                  <a:ext cx="77788" cy="2619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87" name="Rectangle 17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6300" y="547431"/>
                                  <a:ext cx="758120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A5A4EE" w14:textId="5CE4544F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788" name="Line 57"/>
                              <wps:cNvCnPr/>
                              <wps:spPr bwMode="auto">
                                <a:xfrm>
                                  <a:off x="3409950" y="868362"/>
                                  <a:ext cx="0" cy="40449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89" name="Group 17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44849" y="1586"/>
                                  <a:ext cx="328613" cy="452438"/>
                                  <a:chOff x="3244850" y="1587"/>
                                  <a:chExt cx="207" cy="285"/>
                                </a:xfrm>
                              </wpg:grpSpPr>
                              <wps:wsp>
                                <wps:cNvPr id="1790" name="Oval 17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44908" y="1587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91" name="Line 59"/>
                                <wps:cNvCnPr/>
                                <wps:spPr bwMode="auto">
                                  <a:xfrm>
                                    <a:off x="3244954" y="1680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2" name="Line 60"/>
                                <wps:cNvCnPr/>
                                <wps:spPr bwMode="auto">
                                  <a:xfrm>
                                    <a:off x="3244879" y="1705"/>
                                    <a:ext cx="14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3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44850" y="1768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794" name="Group 17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44849" y="1586"/>
                                  <a:ext cx="328613" cy="452438"/>
                                  <a:chOff x="3244850" y="1587"/>
                                  <a:chExt cx="207" cy="285"/>
                                </a:xfrm>
                              </wpg:grpSpPr>
                              <wps:wsp>
                                <wps:cNvPr id="1795" name="Oval 17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44908" y="1587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96" name="Line 64"/>
                                <wps:cNvCnPr/>
                                <wps:spPr bwMode="auto">
                                  <a:xfrm>
                                    <a:off x="3244954" y="1680"/>
                                    <a:ext cx="0" cy="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7" name="Line 65"/>
                                <wps:cNvCnPr/>
                                <wps:spPr bwMode="auto">
                                  <a:xfrm>
                                    <a:off x="3244879" y="1705"/>
                                    <a:ext cx="14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8" name="Freeform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44850" y="1768"/>
                                    <a:ext cx="207" cy="10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1799" name="Rectangle 17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6335" y="547431"/>
                                  <a:ext cx="758120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B50B91" w14:textId="3E834758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00" name="Rectangle 18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5500" y="2573337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01" name="Rectangle 1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5500" y="2573337"/>
                                  <a:ext cx="79375" cy="307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02" name="Line 71"/>
                              <wps:cNvCnPr/>
                              <wps:spPr bwMode="auto">
                                <a:xfrm>
                                  <a:off x="274638" y="1292225"/>
                                  <a:ext cx="787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3" name="Line 72"/>
                              <wps:cNvCnPr/>
                              <wps:spPr bwMode="auto">
                                <a:xfrm flipH="1">
                                  <a:off x="950913" y="1292225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4" name="Line 73"/>
                              <wps:cNvCnPr/>
                              <wps:spPr bwMode="auto">
                                <a:xfrm flipH="1" flipV="1">
                                  <a:off x="950913" y="1246187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5" name="Rectangle 18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3650" y="1080587"/>
                                  <a:ext cx="576202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8969A1" w14:textId="4D54E358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06" name="Line 75"/>
                              <wps:cNvCnPr/>
                              <wps:spPr bwMode="auto">
                                <a:xfrm>
                                  <a:off x="1155700" y="1806575"/>
                                  <a:ext cx="11350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7" name="Line 76"/>
                              <wps:cNvCnPr/>
                              <wps:spPr bwMode="auto">
                                <a:xfrm flipH="1">
                                  <a:off x="2179638" y="1806575"/>
                                  <a:ext cx="111125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8" name="Line 77"/>
                              <wps:cNvCnPr/>
                              <wps:spPr bwMode="auto">
                                <a:xfrm flipH="1" flipV="1">
                                  <a:off x="2179638" y="1762125"/>
                                  <a:ext cx="111125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09" name="Rectangle 18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3773" y="1598966"/>
                                  <a:ext cx="745180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A628EA" w14:textId="3A467F36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getListChilren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10" name="Line 79"/>
                              <wps:cNvCnPr/>
                              <wps:spPr bwMode="auto">
                                <a:xfrm>
                                  <a:off x="2387600" y="2127250"/>
                                  <a:ext cx="457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1" name="Line 80"/>
                              <wps:cNvCnPr/>
                              <wps:spPr bwMode="auto">
                                <a:xfrm>
                                  <a:off x="2844800" y="2127250"/>
                                  <a:ext cx="0" cy="92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2" name="Line 81"/>
                              <wps:cNvCnPr/>
                              <wps:spPr bwMode="auto">
                                <a:xfrm flipH="1">
                                  <a:off x="2390775" y="2219325"/>
                                  <a:ext cx="454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3" name="Line 82"/>
                              <wps:cNvCnPr/>
                              <wps:spPr bwMode="auto">
                                <a:xfrm>
                                  <a:off x="2390775" y="22193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4" name="Line 83"/>
                              <wps:cNvCnPr/>
                              <wps:spPr bwMode="auto">
                                <a:xfrm flipV="1">
                                  <a:off x="2390775" y="217328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5" name="Rectangle 18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5230" y="1913638"/>
                                  <a:ext cx="771821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7CA619" w14:textId="4CA281C8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getAllChilren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16" name="Line 85"/>
                              <wps:cNvCnPr/>
                              <wps:spPr bwMode="auto">
                                <a:xfrm>
                                  <a:off x="2384425" y="2568575"/>
                                  <a:ext cx="976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7" name="Line 86"/>
                              <wps:cNvCnPr/>
                              <wps:spPr bwMode="auto">
                                <a:xfrm flipH="1">
                                  <a:off x="3251200" y="256857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8" name="Line 87"/>
                              <wps:cNvCnPr/>
                              <wps:spPr bwMode="auto">
                                <a:xfrm flipH="1" flipV="1">
                                  <a:off x="3251200" y="2524125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9" name="Rectangle 18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9993" y="2357932"/>
                                  <a:ext cx="765732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FCE81F" w14:textId="1159B531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query children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20" name="Line 89"/>
                              <wps:cNvCnPr/>
                              <wps:spPr bwMode="auto">
                                <a:xfrm flipH="1">
                                  <a:off x="2387600" y="2889250"/>
                                  <a:ext cx="9731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1" name="Line 90"/>
                              <wps:cNvCnPr/>
                              <wps:spPr bwMode="auto">
                                <a:xfrm>
                                  <a:off x="2387600" y="2889250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2" name="Line 91"/>
                              <wps:cNvCnPr/>
                              <wps:spPr bwMode="auto">
                                <a:xfrm flipV="1">
                                  <a:off x="2387600" y="2843212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3" name="Rectangle 1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5230" y="2678460"/>
                                  <a:ext cx="589141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61BB56" w14:textId="3988E2FB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24" name="Line 93"/>
                              <wps:cNvCnPr/>
                              <wps:spPr bwMode="auto">
                                <a:xfrm flipH="1">
                                  <a:off x="1158875" y="3578225"/>
                                  <a:ext cx="11318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5" name="Line 94"/>
                              <wps:cNvCnPr/>
                              <wps:spPr bwMode="auto">
                                <a:xfrm>
                                  <a:off x="1158875" y="3578225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6" name="Line 95"/>
                              <wps:cNvCnPr/>
                              <wps:spPr bwMode="auto">
                                <a:xfrm flipV="1">
                                  <a:off x="1158875" y="353218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7" name="Rectangle 18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25391" y="3365526"/>
                                  <a:ext cx="1008543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5CB66D" w14:textId="53788A47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listchildren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28" name="Line 97"/>
                              <wps:cNvCnPr/>
                              <wps:spPr bwMode="auto">
                                <a:xfrm flipH="1">
                                  <a:off x="1158875" y="4364037"/>
                                  <a:ext cx="11318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29" name="Line 98"/>
                              <wps:cNvCnPr/>
                              <wps:spPr bwMode="auto">
                                <a:xfrm>
                                  <a:off x="1158875" y="4364037"/>
                                  <a:ext cx="109538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0" name="Line 99"/>
                              <wps:cNvCnPr/>
                              <wps:spPr bwMode="auto">
                                <a:xfrm flipV="1">
                                  <a:off x="1158875" y="4319587"/>
                                  <a:ext cx="109538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1" name="Rectangle 18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34916" y="4152564"/>
                                  <a:ext cx="988753" cy="2732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CF2174" w14:textId="525DB07D" w:rsidR="004B58BA" w:rsidRDefault="004B58BA" w:rsidP="004B58B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>emtry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6"/>
                                        <w:szCs w:val="16"/>
                                      </w:rPr>
                                      <w:t xml:space="preserve">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EDF3BFD" id="Group 658" o:spid="_x0000_s3117" style="position:absolute;margin-left:-.1pt;margin-top:.3pt;width:249.25pt;height:322.75pt;z-index:251653129" coordorigin="" coordsize="37944,49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">
                      <v:rect id="Rectangle 1736" o:spid="_x0000_s3118" style="position:absolute;top:5807;width:4605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3945945" w14:textId="071C2AB7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119" style="position:absolute;visibility:visible;mso-wrap-style:square" from="2286,9017" to="2286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" strokeweight="1.5pt">
                        <v:stroke dashstyle="3 1"/>
                      </v:line>
                      <v:group id="Group 1738" o:spid="_x0000_s3120" style="position:absolute;left:635;top:349;width:3302;height:4524" coordorigin="63500,34925" coordsize="208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">
                        <v:oval id="Oval 1739" o:spid="_x0000_s3121" style="position:absolute;left:63559;top:349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" filled="f" strokecolor="#903" strokeweight="1.5pt"/>
                        <v:line id="Line 8" o:spid="_x0000_s3122" style="position:absolute;visibility:visible;mso-wrap-style:square" from="63604,35018" to="63604,35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" strokecolor="#903" strokeweight="1.5pt"/>
                        <v:line id="Line 9" o:spid="_x0000_s3123" style="position:absolute;visibility:visible;mso-wrap-style:square" from="63529,35043" to="63679,35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" strokecolor="#903" strokeweight="1.5pt"/>
                        <v:shape id="Freeform 10" o:spid="_x0000_s3124" style="position:absolute;left:63500;top:35106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group id="Group 1743" o:spid="_x0000_s3125" style="position:absolute;left:635;top:349;width:3302;height:4524" coordorigin="63500,34925" coordsize="208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IOx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yfw9004Qa6eAAAA//8DAFBLAQItABQABgAIAAAAIQDb4fbL7gAAAIUBAAATAAAAAAAAAAAA&#10;AAAAAAAAAABbQ29udGVudF9UeXBlc10ueG1sUEsBAi0AFAAGAAgAAAAhAFr0LFu/AAAAFQEAAAsA&#10;AAAAAAAAAAAAAAAAHwEAAF9yZWxzLy5yZWxzUEsBAi0AFAAGAAgAAAAhAMmIg7HEAAAA3QAAAA8A&#10;AAAAAAAAAAAAAAAABwIAAGRycy9kb3ducmV2LnhtbFBLBQYAAAAAAwADALcAAAD4AgAAAAA=&#10;">
                        <v:oval id="Oval 1744" o:spid="_x0000_s3126" style="position:absolute;left:63559;top:34925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" filled="f" strokecolor="#903" strokeweight="1.5pt"/>
                        <v:line id="Line 13" o:spid="_x0000_s3127" style="position:absolute;visibility:visible;mso-wrap-style:square" from="63604,35018" to="63604,35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" strokecolor="#903" strokeweight="1.5pt"/>
                        <v:line id="Line 14" o:spid="_x0000_s3128" style="position:absolute;visibility:visible;mso-wrap-style:square" from="63529,35043" to="63679,35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" strokecolor="#903" strokeweight="1.5pt"/>
                        <v:shape id="Freeform 15" o:spid="_x0000_s3129" style="position:absolute;left:63500;top:35106;width:208;height:10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" path="m,54l54,r54,54e" filled="f" strokecolor="#903" strokeweight="1.5pt">
                          <v:path arrowok="t" o:connecttype="custom" o:connectlocs="0,104;104,0;208,104" o:connectangles="0,0,0"/>
                        </v:shape>
                      </v:group>
                      <v:rect id="Rectangle 1748" o:spid="_x0000_s3130" style="position:absolute;top:5807;width:4605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D3169A8" w14:textId="5E9F518C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1749" o:spid="_x0000_s3131" style="position:absolute;left:1841;top:12938;width:79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" strokecolor="#903" strokeweight="1.5pt"/>
                      <v:rect id="Rectangle 1750" o:spid="_x0000_s3132" style="position:absolute;left:1841;top:12938;width:79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" strokecolor="#903" strokeweight="1.5pt"/>
                      <v:rect id="Rectangle 1751" o:spid="_x0000_s3133" style="position:absolute;left:6031;top:5633;width:1029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BAF37B6" w14:textId="21084200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ListChildrenPage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1" o:spid="_x0000_s3134" style="position:absolute;visibility:visible;mso-wrap-style:square" from="11096,8810" to="11096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" strokeweight="1.5pt">
                        <v:stroke dashstyle="3 1"/>
                      </v:line>
                      <v:group id="Group 1753" o:spid="_x0000_s3135" style="position:absolute;left:7810;top:396;width:6620;height:4287" coordorigin="7810,396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Vs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">
                        <v:oval id="Oval 1754" o:spid="_x0000_s3136" style="position:absolute;left:7811;top:39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" fillcolor="#ffc" strokecolor="#1f1a17" strokeweight="1.5pt"/>
                        <v:line id="Line 23" o:spid="_x0000_s3137" style="position:absolute;visibility:visible;mso-wrap-style:square" from="7810,397" to="7810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" strokecolor="#1f1a17" strokeweight="1.5pt"/>
                        <v:line id="Line 24" o:spid="_x0000_s3138" style="position:absolute;visibility:visible;mso-wrap-style:square" from="7810,398" to="7811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" strokecolor="#1f1a17" strokeweight="1.5pt"/>
                      </v:group>
                      <v:group id="Group 1757" o:spid="_x0000_s3139" style="position:absolute;left:7810;top:396;width:6620;height:4287" coordorigin="7810,396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">
                        <v:oval id="Oval 1758" o:spid="_x0000_s3140" style="position:absolute;left:7811;top:39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" fillcolor="#ffc" strokecolor="#1f1a17" strokeweight="1.5pt"/>
                        <v:line id="Line 27" o:spid="_x0000_s3141" style="position:absolute;visibility:visible;mso-wrap-style:square" from="7810,397" to="7810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" strokecolor="#1f1a17" strokeweight="1.5pt"/>
                        <v:line id="Line 28" o:spid="_x0000_s3142" style="position:absolute;visibility:visible;mso-wrap-style:square" from="7810,398" to="7811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" strokecolor="#1f1a17" strokeweight="1.5pt"/>
                      </v:group>
                      <v:rect id="Rectangle 1761" o:spid="_x0000_s3143" style="position:absolute;left:6031;top:5633;width:1029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BF9073F" w14:textId="54D8C12E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ListChildrenPage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762" o:spid="_x0000_s3144" style="position:absolute;left:10652;top:1293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" strokecolor="#903" strokeweight="1.5pt"/>
                      <v:rect id="Rectangle 1763" o:spid="_x0000_s3145" style="position:absolute;left:10652;top:18081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En2wwAAAN0AAAAPAAAAZHJzL2Rvd25yZXYueG1sRE9LawIx&#10;EL4L/ocwQm86qwUr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uLRJ9sMAAADdAAAADwAA&#10;AAAAAAAAAAAAAAAHAgAAZHJzL2Rvd25yZXYueG1sUEsFBgAAAAADAAMAtwAAAPcCAAAAAA==&#10;" strokecolor="#903" strokeweight="1.5pt"/>
                      <v:rect id="Rectangle 1764" o:spid="_x0000_s3146" style="position:absolute;left:10652;top:3579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dGCwwAAAN0AAAAPAAAAZHJzL2Rvd25yZXYueG1sRE9LawIx&#10;EL4L/ocwQm86qxQr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N13RgsMAAADdAAAADwAA&#10;AAAAAAAAAAAAAAAHAgAAZHJzL2Rvd25yZXYueG1sUEsFBgAAAAADAAMAtwAAAPcCAAAAAA==&#10;" strokecolor="#903" strokeweight="1.5pt"/>
                      <v:rect id="Rectangle 1765" o:spid="_x0000_s3147" style="position:absolute;left:10652;top:43656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" strokecolor="#903" strokeweight="1.5pt"/>
                      <v:rect id="Rectangle 1766" o:spid="_x0000_s3148" style="position:absolute;left:10652;top:1293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" strokecolor="#903" strokeweight="1.5pt"/>
                      <v:rect id="Rectangle 1767" o:spid="_x0000_s3149" style="position:absolute;left:10652;top:18081;width:793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" strokecolor="#903" strokeweight="1.5pt"/>
                      <v:rect id="Rectangle 1768" o:spid="_x0000_s3150" style="position:absolute;left:10652;top:35798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" strokecolor="#903" strokeweight="1.5pt"/>
                      <v:rect id="Rectangle 1769" o:spid="_x0000_s3151" style="position:absolute;left:10652;top:43656;width:79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" strokecolor="#903" strokeweight="1.5pt"/>
                      <v:rect id="Rectangle 1770" o:spid="_x0000_s3152" style="position:absolute;left:17189;top:5569;width:12726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1B97FCB1" w14:textId="1A77F0FB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ListChildrenController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0" o:spid="_x0000_s3153" style="position:absolute;visibility:visible;mso-wrap-style:square" from="23383,8778" to="23383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" strokeweight="1.5pt">
                        <v:stroke dashstyle="3 1"/>
                      </v:line>
                      <v:group id="Group 1772" o:spid="_x0000_s3154" style="position:absolute;left:21193;width:4413;height:4619" coordorigin="2119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OyX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">
                        <v:oval id="Oval 1773" o:spid="_x0000_s3155" style="position:absolute;left:2119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" fillcolor="#ffc" strokecolor="#1f1a17" strokeweight="1.5pt"/>
                        <v:line id="Line 42" o:spid="_x0000_s3156" style="position:absolute;flip:x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" strokecolor="#1f1a17" strokeweight="1.5pt"/>
                        <v:line id="Line 43" o:spid="_x0000_s3157" style="position:absolute;flip:x y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" strokecolor="#1f1a17" strokeweight="1.5pt"/>
                      </v:group>
                      <v:group id="Group 1776" o:spid="_x0000_s3158" style="position:absolute;left:21193;width:4413;height:4619" coordorigin="2119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+qU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">
                        <v:oval id="Oval 1777" o:spid="_x0000_s3159" style="position:absolute;left:21193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" fillcolor="#ffc" strokecolor="#1f1a17" strokeweight="1.5pt"/>
                        <v:line id="Line 46" o:spid="_x0000_s3160" style="position:absolute;flip:x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" strokecolor="#1f1a17" strokeweight="1.5pt"/>
                        <v:line id="Line 47" o:spid="_x0000_s3161" style="position:absolute;flip:x y;visibility:visible;mso-wrap-style:square" from="21194,0" to="211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" strokecolor="#1f1a17" strokeweight="1.5pt"/>
                      </v:group>
                      <v:rect id="Rectangle 1780" o:spid="_x0000_s3162" style="position:absolute;left:17189;top:5569;width:12726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0C5CF12" w14:textId="06649CE9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ListChildrenController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781" o:spid="_x0000_s3163" style="position:absolute;left:22955;top:18049;width:778;height:13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" strokecolor="#903" strokeweight="1.5pt"/>
                      <v:rect id="Rectangle 1782" o:spid="_x0000_s3164" style="position:absolute;left:22955;top:35798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" strokecolor="#903" strokeweight="1.5pt"/>
                      <v:rect id="Rectangle 1783" o:spid="_x0000_s3165" style="position:absolute;left:22955;top:43656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" strokecolor="#903" strokeweight="1.5pt"/>
                      <v:rect id="Rectangle 1784" o:spid="_x0000_s3166" style="position:absolute;left:22955;top:18049;width:778;height:13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" strokecolor="#903" strokeweight="1.5pt"/>
                      <v:rect id="Rectangle 1785" o:spid="_x0000_s3167" style="position:absolute;left:22955;top:35798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" strokecolor="#903" strokeweight="1.5pt"/>
                      <v:rect id="Rectangle 1786" o:spid="_x0000_s3168" style="position:absolute;left:22955;top:43656;width:77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" strokecolor="#903" strokeweight="1.5pt"/>
                      <v:rect id="Rectangle 1787" o:spid="_x0000_s3169" style="position:absolute;left:30363;top:5474;width:758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FA5A4EE" w14:textId="5CE4544F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57" o:spid="_x0000_s3170" style="position:absolute;visibility:visible;mso-wrap-style:square" from="34099,8683" to="34099,4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" strokeweight="1.5pt">
                        <v:stroke dashstyle="3 1"/>
                      </v:line>
                      <v:group id="Group 1789" o:spid="_x0000_s3171" style="position:absolute;left:32448;top:15;width:3286;height:4525" coordorigin="32448,1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">
                        <v:oval id="Oval 1790" o:spid="_x0000_s3172" style="position:absolute;left:32449;top:1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" filled="f" strokecolor="#903" strokeweight="1.5pt"/>
                        <v:line id="Line 59" o:spid="_x0000_s3173" style="position:absolute;visibility:visible;mso-wrap-style:square" from="32449,16" to="32449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" strokecolor="#903" strokeweight="1.5pt"/>
                        <v:line id="Line 60" o:spid="_x0000_s3174" style="position:absolute;visibility:visible;mso-wrap-style:square" from="32448,17" to="32450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" strokecolor="#903" strokeweight="1.5pt"/>
                        <v:shape id="Freeform 61" o:spid="_x0000_s3175" style="position:absolute;left:32448;top:1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group id="Group 1794" o:spid="_x0000_s3176" style="position:absolute;left:32448;top:15;width:3286;height:4525" coordorigin="32448,1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TeC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">
                        <v:oval id="Oval 1795" o:spid="_x0000_s3177" style="position:absolute;left:32449;top:15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" filled="f" strokecolor="#903" strokeweight="1.5pt"/>
                        <v:line id="Line 64" o:spid="_x0000_s3178" style="position:absolute;visibility:visible;mso-wrap-style:square" from="32449,16" to="32449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" strokecolor="#903" strokeweight="1.5pt"/>
                        <v:line id="Line 65" o:spid="_x0000_s3179" style="position:absolute;visibility:visible;mso-wrap-style:square" from="32448,17" to="32450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" strokecolor="#903" strokeweight="1.5pt"/>
                        <v:shape id="Freeform 66" o:spid="_x0000_s3180" style="position:absolute;left:32448;top:17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" path="m,54l54,r54,54e" filled="f" strokecolor="#903" strokeweight="1.5pt">
                          <v:path arrowok="t" o:connecttype="custom" o:connectlocs="0,104;104,0;207,104" o:connectangles="0,0,0"/>
                        </v:shape>
                      </v:group>
                      <v:rect id="Rectangle 1799" o:spid="_x0000_s3181" style="position:absolute;left:30363;top:5474;width:7581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0B50B91" w14:textId="3E834758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800" o:spid="_x0000_s3182" style="position:absolute;left:33655;top:25733;width:793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" strokecolor="#903" strokeweight="1.5pt"/>
                      <v:rect id="Rectangle 1801" o:spid="_x0000_s3183" style="position:absolute;left:33655;top:25733;width:793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" strokecolor="#903" strokeweight="1.5pt"/>
                      <v:line id="Line 71" o:spid="_x0000_s3184" style="position:absolute;visibility:visible;mso-wrap-style:square" from="2746,12922" to="10620,12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" strokecolor="#903" strokeweight="1.5pt"/>
                      <v:line id="Line 72" o:spid="_x0000_s3185" style="position:absolute;flip:x;visibility:visible;mso-wrap-style:square" from="9509,12922" to="10620,13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" strokecolor="#903" strokeweight="1.5pt"/>
                      <v:line id="Line 73" o:spid="_x0000_s3186" style="position:absolute;flip:x y;visibility:visible;mso-wrap-style:square" from="9509,12461" to="10620,12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" strokecolor="#903" strokeweight="1.5pt"/>
                      <v:rect id="Rectangle 1805" o:spid="_x0000_s3187" style="position:absolute;left:3936;top:10805;width:5762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C8969A1" w14:textId="4D54E358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5" o:spid="_x0000_s3188" style="position:absolute;visibility:visible;mso-wrap-style:square" from="11557,18065" to="22907,18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" strokecolor="#903" strokeweight="1.5pt"/>
                      <v:line id="Line 76" o:spid="_x0000_s3189" style="position:absolute;flip:x;visibility:visible;mso-wrap-style:square" from="21796,18065" to="22907,18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" strokecolor="#903" strokeweight="1.5pt"/>
                      <v:line id="Line 77" o:spid="_x0000_s3190" style="position:absolute;flip:x y;visibility:visible;mso-wrap-style:square" from="21796,17621" to="22907,18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" strokecolor="#903" strokeweight="1.5pt"/>
                      <v:rect id="Rectangle 1809" o:spid="_x0000_s3191" style="position:absolute;left:13237;top:15989;width:7452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EA628EA" w14:textId="3A467F36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getListChilren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9" o:spid="_x0000_s3192" style="position:absolute;visibility:visible;mso-wrap-style:square" from="23876,21272" to="28448,21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" strokecolor="#903" strokeweight="1.5pt"/>
                      <v:line id="Line 80" o:spid="_x0000_s3193" style="position:absolute;visibility:visible;mso-wrap-style:square" from="28448,21272" to="28448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" strokecolor="#903" strokeweight="1.5pt"/>
                      <v:line id="Line 81" o:spid="_x0000_s3194" style="position:absolute;flip:x;visibility:visible;mso-wrap-style:square" from="23907,22193" to="28448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" strokecolor="#903" strokeweight="1.5pt"/>
                      <v:line id="Line 82" o:spid="_x0000_s3195" style="position:absolute;visibility:visible;mso-wrap-style:square" from="23907,22193" to="25003,22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" strokecolor="#903" strokeweight="1.5pt"/>
                      <v:line id="Line 83" o:spid="_x0000_s3196" style="position:absolute;flip:y;visibility:visible;mso-wrap-style:square" from="23907,21732" to="25003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" strokecolor="#903" strokeweight="1.5pt"/>
                      <v:rect id="Rectangle 1815" o:spid="_x0000_s3197" style="position:absolute;left:25952;top:19136;width:7718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77CA619" w14:textId="4CA281C8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getAllChilren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85" o:spid="_x0000_s3198" style="position:absolute;visibility:visible;mso-wrap-style:square" from="23844,25685" to="33607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" strokecolor="#903" strokeweight="1.5pt"/>
                      <v:line id="Line 86" o:spid="_x0000_s3199" style="position:absolute;flip:x;visibility:visible;mso-wrap-style:square" from="32512,25685" to="33607,26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" strokecolor="#903" strokeweight="1.5pt"/>
                      <v:line id="Line 87" o:spid="_x0000_s3200" style="position:absolute;flip:x y;visibility:visible;mso-wrap-style:square" from="32512,25241" to="33607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" strokecolor="#903" strokeweight="1.5pt"/>
                      <v:rect id="Rectangle 1819" o:spid="_x0000_s3201" style="position:absolute;left:24999;top:23579;width:7658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3FCE81F" w14:textId="1159B531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children</w:t>
                              </w:r>
                            </w:p>
                          </w:txbxContent>
                        </v:textbox>
                      </v:rect>
                      <v:line id="Line 89" o:spid="_x0000_s3202" style="position:absolute;flip:x;visibility:visible;mso-wrap-style:square" from="23876,28892" to="33607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" strokecolor="#903" strokeweight="1.5pt">
                        <v:stroke dashstyle="3 1"/>
                      </v:line>
                      <v:line id="Line 90" o:spid="_x0000_s3203" style="position:absolute;visibility:visible;mso-wrap-style:square" from="23876,28892" to="24971,29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" strokecolor="#903" strokeweight="1.5pt"/>
                      <v:line id="Line 91" o:spid="_x0000_s3204" style="position:absolute;flip:y;visibility:visible;mso-wrap-style:square" from="23876,28432" to="24971,28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" strokecolor="#903" strokeweight="1.5pt"/>
                      <v:rect id="Rectangle 1823" o:spid="_x0000_s3205" style="position:absolute;left:25952;top:26784;width:5891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6861BB56" w14:textId="3988E2FB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93" o:spid="_x0000_s3206" style="position:absolute;flip:x;visibility:visible;mso-wrap-style:square" from="11588,35782" to="22907,35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" strokecolor="#903" strokeweight="1.5pt"/>
                      <v:line id="Line 94" o:spid="_x0000_s3207" style="position:absolute;visibility:visible;mso-wrap-style:square" from="11588,35782" to="12684,36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" strokecolor="#903" strokeweight="1.5pt"/>
                      <v:line id="Line 95" o:spid="_x0000_s3208" style="position:absolute;flip:y;visibility:visible;mso-wrap-style:square" from="11588,35321" to="12684,35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" strokecolor="#903" strokeweight="1.5pt"/>
                      <v:rect id="Rectangle 1827" o:spid="_x0000_s3209" style="position:absolute;left:12253;top:33655;width:10086;height:27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85CB66D" w14:textId="53788A47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listchildren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97" o:spid="_x0000_s3210" style="position:absolute;flip:x;visibility:visible;mso-wrap-style:square" from="11588,43640" to="22907,43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" strokecolor="#903" strokeweight="1.5pt"/>
                      <v:line id="Line 98" o:spid="_x0000_s3211" style="position:absolute;visibility:visible;mso-wrap-style:square" from="11588,43640" to="12684,44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" strokecolor="#903" strokeweight="1.5pt"/>
                      <v:line id="Line 99" o:spid="_x0000_s3212" style="position:absolute;flip:y;visibility:visible;mso-wrap-style:square" from="11588,43195" to="12684,43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" strokecolor="#903" strokeweight="1.5pt"/>
                      <v:rect id="Rectangle 1831" o:spid="_x0000_s3213" style="position:absolute;left:12349;top:41525;width:9887;height:27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7CF2174" w14:textId="525DB07D" w:rsidR="004B58BA" w:rsidRDefault="004B58BA" w:rsidP="004B58B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emtry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1492A8FE" w14:textId="6314823B" w:rsidR="009C1C5C" w:rsidRPr="009F1F59" w:rsidRDefault="001E4BD9" w:rsidP="004B58BA">
      <w:pPr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81" behindDoc="0" locked="0" layoutInCell="1" allowOverlap="1" wp14:anchorId="458A1FEF" wp14:editId="40DC635C">
                <wp:simplePos x="0" y="0"/>
                <wp:positionH relativeFrom="column">
                  <wp:posOffset>1188720</wp:posOffset>
                </wp:positionH>
                <wp:positionV relativeFrom="paragraph">
                  <wp:posOffset>5715</wp:posOffset>
                </wp:positionV>
                <wp:extent cx="3767455" cy="457200"/>
                <wp:effectExtent l="0" t="0" r="4445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745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A803E" w14:textId="43456F17" w:rsidR="0077020A" w:rsidRPr="003E79E7" w:rsidRDefault="0077020A" w:rsidP="0093644A">
                            <w:pPr>
                              <w:pStyle w:val="Caption"/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5" w:name="_Toc101790110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35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93644A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="0093644A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="0093644A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ของยูสเคส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List children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8A1FEF" id="Text Box 71" o:spid="_x0000_s3214" type="#_x0000_t202" style="position:absolute;margin-left:93.6pt;margin-top:.45pt;width:296.65pt;height:36pt;z-index:25165318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" stroked="f">
                <v:textbox inset="0,0,0,0">
                  <w:txbxContent>
                    <w:p w14:paraId="57AA803E" w14:textId="43456F17" w:rsidR="0077020A" w:rsidRPr="003E79E7" w:rsidRDefault="0077020A" w:rsidP="0093644A">
                      <w:pPr>
                        <w:pStyle w:val="Caption"/>
                        <w:keepNext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36" w:name="_Toc101790110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35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="0093644A"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="0093644A"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="0093644A"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ของยูสเคส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List children</w:t>
                      </w:r>
                      <w:bookmarkEnd w:id="136"/>
                    </w:p>
                  </w:txbxContent>
                </v:textbox>
              </v:shape>
            </w:pict>
          </mc:Fallback>
        </mc:AlternateContent>
      </w:r>
    </w:p>
    <w:p w14:paraId="1D5226A4" w14:textId="77777777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1DB2033A" w14:textId="51329A31" w:rsidR="001E4BD9" w:rsidRDefault="001E4BD9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3E371D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5577B8D5" wp14:editId="10D7D36B">
            <wp:extent cx="2957886" cy="1668908"/>
            <wp:effectExtent l="0" t="0" r="0" b="0"/>
            <wp:docPr id="7552" name="Picture 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354" cy="168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1622" w14:textId="7C6BB888" w:rsidR="0077020A" w:rsidRPr="003E79E7" w:rsidRDefault="0077020A" w:rsidP="001E4BD9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7" w:name="_Toc101790111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36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93644A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>คลาสไดอาแกรมของยูสเคส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children</w:t>
      </w:r>
      <w:bookmarkEnd w:id="137"/>
    </w:p>
    <w:p w14:paraId="48B02DE7" w14:textId="4CF9F94F" w:rsidR="00295E18" w:rsidRPr="009F1F59" w:rsidRDefault="00295E18" w:rsidP="00B8171D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C9DC46D" w14:textId="57413426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1977489" w14:textId="77777777" w:rsidR="00294D72" w:rsidRDefault="00294D72" w:rsidP="00294D72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43FB43DD" wp14:editId="42D664C5">
            <wp:extent cx="2439974" cy="5655600"/>
            <wp:effectExtent l="0" t="0" r="0" b="2540"/>
            <wp:docPr id="163" name="Graphic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974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AE75" w14:textId="182E5E3E" w:rsidR="0077020A" w:rsidRPr="003E79E7" w:rsidRDefault="0077020A" w:rsidP="00294D72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38" w:name="_Toc101790112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37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children profile</w:t>
      </w:r>
      <w:bookmarkEnd w:id="138"/>
    </w:p>
    <w:p w14:paraId="0CFE1E96" w14:textId="732EEBE5" w:rsidR="009849BC" w:rsidRPr="009F1F59" w:rsidRDefault="009849BC" w:rsidP="00172A5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B3FBE9" w14:textId="6D696F29" w:rsidR="002A5093" w:rsidRPr="009F1F59" w:rsidRDefault="006B05E7">
      <w:pPr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2A09B0AE" w14:textId="475E64EE" w:rsidR="00E3366C" w:rsidRPr="009F1F59" w:rsidRDefault="006B343F" w:rsidP="009C7BCD">
      <w:pPr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D65AAE" w:rsidRPr="009F1F59">
        <w:rPr>
          <w:rFonts w:ascii="TH SarabunPSK" w:hAnsi="TH SarabunPSK" w:cs="TH SarabunPSK"/>
          <w:b/>
          <w:bCs/>
          <w:sz w:val="32"/>
          <w:szCs w:val="32"/>
        </w:rPr>
        <w:t>Edit children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E3366C" w14:paraId="6EB0BBC4" w14:textId="77777777" w:rsidTr="00E3366C">
        <w:tc>
          <w:tcPr>
            <w:tcW w:w="4675" w:type="dxa"/>
          </w:tcPr>
          <w:p w14:paraId="5ED93330" w14:textId="6E1D4D69" w:rsidR="001A4975" w:rsidRDefault="003F387F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366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494400" behindDoc="0" locked="0" layoutInCell="1" allowOverlap="1" wp14:anchorId="3FDC8211" wp14:editId="7F2E5385">
                      <wp:simplePos x="0" y="0"/>
                      <wp:positionH relativeFrom="column">
                        <wp:posOffset>2545080</wp:posOffset>
                      </wp:positionH>
                      <wp:positionV relativeFrom="paragraph">
                        <wp:posOffset>1905</wp:posOffset>
                      </wp:positionV>
                      <wp:extent cx="3589655" cy="6043295"/>
                      <wp:effectExtent l="0" t="0" r="10795" b="33655"/>
                      <wp:wrapNone/>
                      <wp:docPr id="2113" name="Group 7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89655" cy="6043295"/>
                                <a:chOff x="0" y="0"/>
                                <a:chExt cx="3643076" cy="6043613"/>
                              </a:xfrm>
                            </wpg:grpSpPr>
                            <wps:wsp>
                              <wps:cNvPr id="2114" name="Rectangle 2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07924"/>
                                  <a:ext cx="2882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19EEBA" w14:textId="1813211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5" name="Line 6"/>
                              <wps:cNvCnPr/>
                              <wps:spPr bwMode="auto">
                                <a:xfrm>
                                  <a:off x="134938" y="595312"/>
                                  <a:ext cx="0" cy="5448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16" name="Group 21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101" y="87312"/>
                                  <a:ext cx="192088" cy="265113"/>
                                  <a:chOff x="38100" y="87312"/>
                                  <a:chExt cx="121" cy="167"/>
                                </a:xfrm>
                              </wpg:grpSpPr>
                              <wps:wsp>
                                <wps:cNvPr id="2117" name="Oval 21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134" y="87312"/>
                                    <a:ext cx="56" cy="5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18" name="Line 8"/>
                                <wps:cNvCnPr/>
                                <wps:spPr bwMode="auto">
                                  <a:xfrm>
                                    <a:off x="38161" y="87367"/>
                                    <a:ext cx="0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19" name="Line 9"/>
                                <wps:cNvCnPr/>
                                <wps:spPr bwMode="auto">
                                  <a:xfrm>
                                    <a:off x="38117" y="87381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100" y="87418"/>
                                    <a:ext cx="121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121" name="Group 2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101" y="87312"/>
                                  <a:ext cx="192088" cy="265113"/>
                                  <a:chOff x="38100" y="87312"/>
                                  <a:chExt cx="121" cy="167"/>
                                </a:xfrm>
                              </wpg:grpSpPr>
                              <wps:wsp>
                                <wps:cNvPr id="2122" name="Oval 21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134" y="87312"/>
                                    <a:ext cx="56" cy="5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23" name="Line 13"/>
                                <wps:cNvCnPr/>
                                <wps:spPr bwMode="auto">
                                  <a:xfrm>
                                    <a:off x="38161" y="87367"/>
                                    <a:ext cx="0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4" name="Line 14"/>
                                <wps:cNvCnPr/>
                                <wps:spPr bwMode="auto">
                                  <a:xfrm>
                                    <a:off x="38117" y="87381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100" y="87418"/>
                                    <a:ext cx="121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126" name="Rectangle 2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07924"/>
                                  <a:ext cx="2882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E8399A" w14:textId="30E8EDB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27" name="Rectangle 21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852487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28" name="Rectangle 2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117792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29" name="Rectangle 2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278447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0" name="Rectangle 2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852487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1" name="Rectangle 2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117792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2" name="Rectangle 2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950" y="2784475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33" name="Rectangle 2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544" y="415859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F68F3A" w14:textId="72F412B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EditChilrentProfilePage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34" name="Line 25"/>
                              <wps:cNvCnPr/>
                              <wps:spPr bwMode="auto">
                                <a:xfrm>
                                  <a:off x="765175" y="601662"/>
                                  <a:ext cx="0" cy="54419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35" name="Group 2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5437" y="107950"/>
                                  <a:ext cx="387351" cy="252413"/>
                                  <a:chOff x="573088" y="107950"/>
                                  <a:chExt cx="244" cy="159"/>
                                </a:xfrm>
                              </wpg:grpSpPr>
                              <wps:wsp>
                                <wps:cNvPr id="2136" name="Oval 2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3169" y="107950"/>
                                    <a:ext cx="163" cy="1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37" name="Line 27"/>
                                <wps:cNvCnPr/>
                                <wps:spPr bwMode="auto">
                                  <a:xfrm>
                                    <a:off x="573088" y="107987"/>
                                    <a:ext cx="0" cy="8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38" name="Line 28"/>
                                <wps:cNvCnPr/>
                                <wps:spPr bwMode="auto">
                                  <a:xfrm>
                                    <a:off x="573088" y="108030"/>
                                    <a:ext cx="8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139" name="Group 21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5437" y="107950"/>
                                  <a:ext cx="387351" cy="252413"/>
                                  <a:chOff x="573088" y="107950"/>
                                  <a:chExt cx="244" cy="159"/>
                                </a:xfrm>
                              </wpg:grpSpPr>
                              <wps:wsp>
                                <wps:cNvPr id="2140" name="Oval 21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3169" y="107950"/>
                                    <a:ext cx="163" cy="1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41" name="Line 31"/>
                                <wps:cNvCnPr/>
                                <wps:spPr bwMode="auto">
                                  <a:xfrm>
                                    <a:off x="573088" y="107987"/>
                                    <a:ext cx="0" cy="8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42" name="Line 32"/>
                                <wps:cNvCnPr/>
                                <wps:spPr bwMode="auto">
                                  <a:xfrm>
                                    <a:off x="573088" y="108030"/>
                                    <a:ext cx="8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43" name="Rectangle 2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544" y="415859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E18C72" w14:textId="187FE2A2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EditChilrentProfilePage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4" name="Rectangle 21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8524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5" name="Rectangle 2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179512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6" name="Rectangle 21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460500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7" name="Rectangle 21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37490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8" name="Rectangle 21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786062"/>
                                  <a:ext cx="49213" cy="403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49" name="Rectangle 21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33543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0" name="Rectangle 2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173662"/>
                                  <a:ext cx="49213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1" name="Rectangle 2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72293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2" name="Rectangle 21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8524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3" name="Rectangle 21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179512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4" name="Rectangle 21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1460500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5" name="Rectangle 2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37490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6" name="Rectangle 21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2786062"/>
                                  <a:ext cx="49213" cy="403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7" name="Rectangle 21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335438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8" name="Rectangle 21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173662"/>
                                  <a:ext cx="49213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59" name="Rectangle 21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8188" y="5722937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60" name="Rectangle 21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9421" y="325386"/>
                                  <a:ext cx="425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D5CC4D" w14:textId="7D2631FF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61" name="Rectangle 21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5833" y="415859"/>
                                  <a:ext cx="9404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0B8C7A" w14:textId="3D58F8FA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EditChilrentProfileController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62" name="Line 53"/>
                              <wps:cNvCnPr/>
                              <wps:spPr bwMode="auto">
                                <a:xfrm>
                                  <a:off x="1673225" y="512762"/>
                                  <a:ext cx="0" cy="5530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63" name="Group 21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44638" y="0"/>
                                  <a:ext cx="258763" cy="269876"/>
                                  <a:chOff x="1544638" y="0"/>
                                  <a:chExt cx="163" cy="170"/>
                                </a:xfrm>
                              </wpg:grpSpPr>
                              <wps:wsp>
                                <wps:cNvPr id="2164" name="Oval 21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44638" y="13"/>
                                    <a:ext cx="163" cy="15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65" name="Line 55"/>
                                <wps:cNvCnPr/>
                                <wps:spPr bwMode="auto">
                                  <a:xfrm flipH="1">
                                    <a:off x="1544703" y="0"/>
                                    <a:ext cx="35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66" name="Line 56"/>
                                <wps:cNvCnPr/>
                                <wps:spPr bwMode="auto">
                                  <a:xfrm flipH="1" flipV="1">
                                    <a:off x="1544703" y="14"/>
                                    <a:ext cx="36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167" name="Group 216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44638" y="0"/>
                                  <a:ext cx="258763" cy="269876"/>
                                  <a:chOff x="1544638" y="0"/>
                                  <a:chExt cx="163" cy="170"/>
                                </a:xfrm>
                              </wpg:grpSpPr>
                              <wps:wsp>
                                <wps:cNvPr id="2168" name="Oval 21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44638" y="13"/>
                                    <a:ext cx="163" cy="15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69" name="Line 59"/>
                                <wps:cNvCnPr/>
                                <wps:spPr bwMode="auto">
                                  <a:xfrm flipH="1">
                                    <a:off x="1544703" y="0"/>
                                    <a:ext cx="35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70" name="Line 60"/>
                                <wps:cNvCnPr/>
                                <wps:spPr bwMode="auto">
                                  <a:xfrm flipH="1" flipV="1">
                                    <a:off x="1544703" y="14"/>
                                    <a:ext cx="36" cy="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71" name="Rectangle 21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9421" y="325386"/>
                                  <a:ext cx="425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18EA62" w14:textId="195453AF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72" name="Rectangle 21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5833" y="415859"/>
                                  <a:ext cx="9404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E45EB6" w14:textId="531B1147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EditChilrentProfileController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73" name="Rectangle 2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1458912"/>
                                  <a:ext cx="49213" cy="7826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4" name="Rectangle 21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2371725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5" name="Rectangle 21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3354387"/>
                                  <a:ext cx="49213" cy="779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6" name="Rectangle 21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4391025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7" name="Rectangle 2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572135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8" name="Rectangle 21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1458912"/>
                                  <a:ext cx="49213" cy="7826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79" name="Rectangle 21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2371725"/>
                                  <a:ext cx="49213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0" name="Rectangle 21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3354387"/>
                                  <a:ext cx="49213" cy="779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1" name="Rectangle 21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4391025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2" name="Rectangle 21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238" y="5721350"/>
                                  <a:ext cx="49213" cy="153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83" name="Rectangle 21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36071" y="392049"/>
                                  <a:ext cx="9067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122CEE" w14:textId="5072AD2E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ViewChildrenProfilePage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84" name="Line 75"/>
                              <wps:cNvCnPr/>
                              <wps:spPr bwMode="auto">
                                <a:xfrm>
                                  <a:off x="3151188" y="577850"/>
                                  <a:ext cx="0" cy="54657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85" name="Group 21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69634" y="85725"/>
                                  <a:ext cx="387351" cy="250825"/>
                                  <a:chOff x="2957513" y="85725"/>
                                  <a:chExt cx="244" cy="158"/>
                                </a:xfrm>
                              </wpg:grpSpPr>
                              <wps:wsp>
                                <wps:cNvPr id="2186" name="Oval 21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57594" y="85725"/>
                                    <a:ext cx="163" cy="15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87" name="Line 77"/>
                                <wps:cNvCnPr/>
                                <wps:spPr bwMode="auto">
                                  <a:xfrm>
                                    <a:off x="2957513" y="85762"/>
                                    <a:ext cx="0" cy="8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88" name="Line 78"/>
                                <wps:cNvCnPr/>
                                <wps:spPr bwMode="auto">
                                  <a:xfrm>
                                    <a:off x="2957514" y="85804"/>
                                    <a:ext cx="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189" name="Group 21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69634" y="85725"/>
                                  <a:ext cx="387351" cy="250825"/>
                                  <a:chOff x="2957513" y="85725"/>
                                  <a:chExt cx="244" cy="158"/>
                                </a:xfrm>
                              </wpg:grpSpPr>
                              <wps:wsp>
                                <wps:cNvPr id="2190" name="Oval 21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57594" y="85725"/>
                                    <a:ext cx="163" cy="15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91" name="Line 81"/>
                                <wps:cNvCnPr/>
                                <wps:spPr bwMode="auto">
                                  <a:xfrm>
                                    <a:off x="2957513" y="85762"/>
                                    <a:ext cx="0" cy="8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92" name="Line 82"/>
                                <wps:cNvCnPr/>
                                <wps:spPr bwMode="auto">
                                  <a:xfrm>
                                    <a:off x="2957514" y="85804"/>
                                    <a:ext cx="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93" name="Rectangle 2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36296" y="392049"/>
                                  <a:ext cx="9067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52905F" w14:textId="5A6A9620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ViewChildrenProfilePage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4" name="Rectangle 2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4200" y="4387850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95" name="Rectangle 2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4200" y="4387850"/>
                                  <a:ext cx="47625" cy="155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196" name="Rectangle 21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772" y="404749"/>
                                  <a:ext cx="4743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796FDD" w14:textId="460E305A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7" name="Line 88"/>
                              <wps:cNvCnPr/>
                              <wps:spPr bwMode="auto">
                                <a:xfrm>
                                  <a:off x="2446338" y="592137"/>
                                  <a:ext cx="0" cy="54514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198" name="Group 219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49501" y="83042"/>
                                  <a:ext cx="193675" cy="266701"/>
                                  <a:chOff x="2349500" y="82550"/>
                                  <a:chExt cx="122" cy="168"/>
                                </a:xfrm>
                              </wpg:grpSpPr>
                              <wps:wsp>
                                <wps:cNvPr id="2199" name="Oval 21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9534" y="82550"/>
                                    <a:ext cx="56" cy="5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00" name="Line 90"/>
                                <wps:cNvCnPr/>
                                <wps:spPr bwMode="auto">
                                  <a:xfrm>
                                    <a:off x="2349561" y="82605"/>
                                    <a:ext cx="0" cy="5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1" name="Line 91"/>
                                <wps:cNvCnPr/>
                                <wps:spPr bwMode="auto">
                                  <a:xfrm>
                                    <a:off x="2349517" y="82620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2" name="Freeform 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349500" y="82657"/>
                                    <a:ext cx="122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203" name="Group 22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49501" y="83042"/>
                                  <a:ext cx="193675" cy="266701"/>
                                  <a:chOff x="2349500" y="82550"/>
                                  <a:chExt cx="122" cy="168"/>
                                </a:xfrm>
                              </wpg:grpSpPr>
                              <wps:wsp>
                                <wps:cNvPr id="2204" name="Oval 22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9534" y="82550"/>
                                    <a:ext cx="56" cy="5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05" name="Line 95"/>
                                <wps:cNvCnPr/>
                                <wps:spPr bwMode="auto">
                                  <a:xfrm>
                                    <a:off x="2349561" y="82605"/>
                                    <a:ext cx="0" cy="5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6" name="Line 96"/>
                                <wps:cNvCnPr/>
                                <wps:spPr bwMode="auto">
                                  <a:xfrm>
                                    <a:off x="2349517" y="82620"/>
                                    <a:ext cx="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07" name="Freeform 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349500" y="82657"/>
                                    <a:ext cx="122" cy="6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208" name="Rectangle 2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772" y="404749"/>
                                  <a:ext cx="4743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C56BF1" w14:textId="2961C7A9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09" name="Rectangle 2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1881187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0" name="Rectangle 2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3771900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1" name="Rectangle 2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1881187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2" name="Rectangle 22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0" y="3771900"/>
                                  <a:ext cx="47625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213" name="Line 104"/>
                              <wps:cNvCnPr/>
                              <wps:spPr bwMode="auto">
                                <a:xfrm>
                                  <a:off x="161925" y="852487"/>
                                  <a:ext cx="574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4" name="Line 105"/>
                              <wps:cNvCnPr/>
                              <wps:spPr bwMode="auto">
                                <a:xfrm flipH="1">
                                  <a:off x="673100" y="85248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5" name="Line 106"/>
                              <wps:cNvCnPr/>
                              <wps:spPr bwMode="auto">
                                <a:xfrm flipH="1" flipV="1">
                                  <a:off x="673100" y="825500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6" name="Rectangle 22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861" y="730136"/>
                                  <a:ext cx="773178" cy="1493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2CAE3BA" w14:textId="2735658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17" name="Line 108"/>
                              <wps:cNvCnPr/>
                              <wps:spPr bwMode="auto">
                                <a:xfrm>
                                  <a:off x="161925" y="1177925"/>
                                  <a:ext cx="574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8" name="Line 109"/>
                              <wps:cNvCnPr/>
                              <wps:spPr bwMode="auto">
                                <a:xfrm flipH="1">
                                  <a:off x="673100" y="1177925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9" name="Line 110"/>
                              <wps:cNvCnPr/>
                              <wps:spPr bwMode="auto">
                                <a:xfrm flipH="1" flipV="1">
                                  <a:off x="673100" y="115093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0" name="Rectangle 22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925" y="1077208"/>
                                  <a:ext cx="827117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8F34FC" w14:textId="7D45B09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select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21" name="Line 112"/>
                              <wps:cNvCnPr/>
                              <wps:spPr bwMode="auto">
                                <a:xfrm>
                                  <a:off x="792163" y="1460500"/>
                                  <a:ext cx="8524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2" name="Line 113"/>
                              <wps:cNvCnPr/>
                              <wps:spPr bwMode="auto">
                                <a:xfrm flipH="1">
                                  <a:off x="1581150" y="1460500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3" name="Line 114"/>
                              <wps:cNvCnPr/>
                              <wps:spPr bwMode="auto">
                                <a:xfrm flipH="1" flipV="1">
                                  <a:off x="1581150" y="1433512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4" name="Rectangle 2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2598" y="1336255"/>
                                  <a:ext cx="538551" cy="1512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F055EE" w14:textId="190A5BCB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doChildren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25" name="Line 116"/>
                              <wps:cNvCnPr/>
                              <wps:spPr bwMode="auto">
                                <a:xfrm>
                                  <a:off x="1701800" y="1647825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6" name="Line 117"/>
                              <wps:cNvCnPr/>
                              <wps:spPr bwMode="auto">
                                <a:xfrm>
                                  <a:off x="1970088" y="1647825"/>
                                  <a:ext cx="0" cy="539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7" name="Line 118"/>
                              <wps:cNvCnPr/>
                              <wps:spPr bwMode="auto">
                                <a:xfrm flipH="1">
                                  <a:off x="1703388" y="1701800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8" name="Line 119"/>
                              <wps:cNvCnPr/>
                              <wps:spPr bwMode="auto">
                                <a:xfrm>
                                  <a:off x="1703388" y="1701800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9" name="Line 120"/>
                              <wps:cNvCnPr/>
                              <wps:spPr bwMode="auto">
                                <a:xfrm flipV="1">
                                  <a:off x="1703388" y="167481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0" name="Rectangle 2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0587" y="1525267"/>
                                  <a:ext cx="6565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1D4FA5" w14:textId="3A54CAD6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getChildrenProfile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1" name="Line 122"/>
                              <wps:cNvCnPr/>
                              <wps:spPr bwMode="auto">
                                <a:xfrm>
                                  <a:off x="1700213" y="1879600"/>
                                  <a:ext cx="717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2" name="Line 123"/>
                              <wps:cNvCnPr/>
                              <wps:spPr bwMode="auto">
                                <a:xfrm flipH="1">
                                  <a:off x="2352675" y="1879600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3" name="Line 124"/>
                              <wps:cNvCnPr/>
                              <wps:spPr bwMode="auto">
                                <a:xfrm flipH="1" flipV="1">
                                  <a:off x="2352675" y="185261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4" name="Rectangle 22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49029" y="1745882"/>
                                  <a:ext cx="6819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855205" w14:textId="61F6512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queryChildrenprofile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5" name="Line 126"/>
                              <wps:cNvCnPr/>
                              <wps:spPr bwMode="auto">
                                <a:xfrm flipH="1">
                                  <a:off x="1701800" y="2066925"/>
                                  <a:ext cx="7159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6" name="Line 127"/>
                              <wps:cNvCnPr/>
                              <wps:spPr bwMode="auto">
                                <a:xfrm>
                                  <a:off x="1701800" y="2066925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7" name="Line 128"/>
                              <wps:cNvCnPr/>
                              <wps:spPr bwMode="auto">
                                <a:xfrm flipV="1">
                                  <a:off x="1701800" y="20399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38" name="Rectangle 2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1883" y="1944381"/>
                                  <a:ext cx="368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A86501" w14:textId="4683C7C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9" name="Line 130"/>
                              <wps:cNvCnPr/>
                              <wps:spPr bwMode="auto">
                                <a:xfrm flipH="1">
                                  <a:off x="793750" y="2371725"/>
                                  <a:ext cx="8509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0" name="Line 131"/>
                              <wps:cNvCnPr/>
                              <wps:spPr bwMode="auto">
                                <a:xfrm>
                                  <a:off x="793750" y="2371725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1" name="Line 132"/>
                              <wps:cNvCnPr/>
                              <wps:spPr bwMode="auto">
                                <a:xfrm flipV="1">
                                  <a:off x="793750" y="2346325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2" name="Rectangle 22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72924" y="2250721"/>
                                  <a:ext cx="666497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637B360" w14:textId="66E8FA0D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profile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43" name="Line 134"/>
                              <wps:cNvCnPr/>
                              <wps:spPr bwMode="auto">
                                <a:xfrm>
                                  <a:off x="161925" y="2784475"/>
                                  <a:ext cx="574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4" name="Line 135"/>
                              <wps:cNvCnPr/>
                              <wps:spPr bwMode="auto">
                                <a:xfrm flipH="1">
                                  <a:off x="673100" y="2784475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5" name="Line 136"/>
                              <wps:cNvCnPr/>
                              <wps:spPr bwMode="auto">
                                <a:xfrm flipH="1" flipV="1">
                                  <a:off x="673100" y="275748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6" name="Rectangle 22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789" y="2661817"/>
                                  <a:ext cx="4914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E945CF" w14:textId="4894D75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Input data Edit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47" name="Line 138"/>
                              <wps:cNvCnPr/>
                              <wps:spPr bwMode="auto">
                                <a:xfrm>
                                  <a:off x="793750" y="2990850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8" name="Line 139"/>
                              <wps:cNvCnPr/>
                              <wps:spPr bwMode="auto">
                                <a:xfrm>
                                  <a:off x="1062038" y="2990850"/>
                                  <a:ext cx="0" cy="523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49" name="Line 140"/>
                              <wps:cNvCnPr/>
                              <wps:spPr bwMode="auto">
                                <a:xfrm flipH="1">
                                  <a:off x="795338" y="3043237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0" name="Line 141"/>
                              <wps:cNvCnPr/>
                              <wps:spPr bwMode="auto">
                                <a:xfrm>
                                  <a:off x="795338" y="30432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1" name="Line 142"/>
                              <wps:cNvCnPr/>
                              <wps:spPr bwMode="auto">
                                <a:xfrm flipV="1">
                                  <a:off x="795338" y="3017837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2" name="Rectangle 22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2290" y="2869748"/>
                                  <a:ext cx="749510" cy="1734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81188" w14:textId="1115221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Check input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3" name="Line 144"/>
                              <wps:cNvCnPr/>
                              <wps:spPr bwMode="auto">
                                <a:xfrm>
                                  <a:off x="792163" y="3354387"/>
                                  <a:ext cx="8524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4" name="Line 145"/>
                              <wps:cNvCnPr/>
                              <wps:spPr bwMode="auto">
                                <a:xfrm flipH="1">
                                  <a:off x="1581150" y="3354387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5" name="Line 146"/>
                              <wps:cNvCnPr/>
                              <wps:spPr bwMode="auto">
                                <a:xfrm flipH="1" flipV="1">
                                  <a:off x="1581150" y="3327400"/>
                                  <a:ext cx="63500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6" name="Rectangle 22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2123" y="3231641"/>
                                  <a:ext cx="580416" cy="1497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356780" w14:textId="72C9496E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 xml:space="preserve">do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editprofile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7" name="Line 148"/>
                              <wps:cNvCnPr/>
                              <wps:spPr bwMode="auto">
                                <a:xfrm>
                                  <a:off x="1701800" y="3541712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8" name="Line 149"/>
                              <wps:cNvCnPr/>
                              <wps:spPr bwMode="auto">
                                <a:xfrm>
                                  <a:off x="1970088" y="3541712"/>
                                  <a:ext cx="0" cy="539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59" name="Line 150"/>
                              <wps:cNvCnPr/>
                              <wps:spPr bwMode="auto">
                                <a:xfrm flipH="1">
                                  <a:off x="1703388" y="3595687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0" name="Line 151"/>
                              <wps:cNvCnPr/>
                              <wps:spPr bwMode="auto">
                                <a:xfrm>
                                  <a:off x="1703388" y="359568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1" name="Line 152"/>
                              <wps:cNvCnPr/>
                              <wps:spPr bwMode="auto">
                                <a:xfrm flipV="1">
                                  <a:off x="1703388" y="3568700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2" name="Rectangle 2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3363" y="3410642"/>
                                  <a:ext cx="7588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D04BDA" w14:textId="7A36B33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updateChildrenPofile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63" name="Line 154"/>
                              <wps:cNvCnPr/>
                              <wps:spPr bwMode="auto">
                                <a:xfrm>
                                  <a:off x="1700213" y="3773487"/>
                                  <a:ext cx="717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4" name="Line 155"/>
                              <wps:cNvCnPr/>
                              <wps:spPr bwMode="auto">
                                <a:xfrm flipH="1">
                                  <a:off x="2352675" y="377348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5" name="Line 156"/>
                              <wps:cNvCnPr/>
                              <wps:spPr bwMode="auto">
                                <a:xfrm flipH="1" flipV="1">
                                  <a:off x="2352675" y="3748087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6" name="Rectangle 2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0262" y="3650482"/>
                                  <a:ext cx="722914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FAC66F" w14:textId="2CD00540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Update Children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67" name="Line 158"/>
                              <wps:cNvCnPr/>
                              <wps:spPr bwMode="auto">
                                <a:xfrm flipH="1">
                                  <a:off x="1701800" y="3962400"/>
                                  <a:ext cx="7159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8" name="Line 159"/>
                              <wps:cNvCnPr/>
                              <wps:spPr bwMode="auto">
                                <a:xfrm>
                                  <a:off x="1701800" y="3962400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69" name="Line 160"/>
                              <wps:cNvCnPr/>
                              <wps:spPr bwMode="auto">
                                <a:xfrm flipV="1">
                                  <a:off x="1701800" y="393541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0" name="Rectangle 22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9974" y="3837969"/>
                                  <a:ext cx="537001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9B5ACE" w14:textId="2F12FDF1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71" name="Line 162"/>
                              <wps:cNvCnPr/>
                              <wps:spPr bwMode="auto">
                                <a:xfrm>
                                  <a:off x="1700213" y="4391025"/>
                                  <a:ext cx="1422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2" name="Line 163"/>
                              <wps:cNvCnPr/>
                              <wps:spPr bwMode="auto">
                                <a:xfrm flipH="1">
                                  <a:off x="3057525" y="4391025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3" name="Line 164"/>
                              <wps:cNvCnPr/>
                              <wps:spPr bwMode="auto">
                                <a:xfrm flipH="1" flipV="1">
                                  <a:off x="3057525" y="43640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4" name="Rectangle 22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91634" y="4266301"/>
                                  <a:ext cx="7289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F75971" w14:textId="43663C65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displayChildrenprofile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75" name="Line 166"/>
                              <wps:cNvCnPr/>
                              <wps:spPr bwMode="auto">
                                <a:xfrm>
                                  <a:off x="793750" y="5173662"/>
                                  <a:ext cx="2682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6" name="Line 167"/>
                              <wps:cNvCnPr/>
                              <wps:spPr bwMode="auto">
                                <a:xfrm>
                                  <a:off x="1062038" y="5173662"/>
                                  <a:ext cx="0" cy="539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7" name="Line 168"/>
                              <wps:cNvCnPr/>
                              <wps:spPr bwMode="auto">
                                <a:xfrm flipH="1">
                                  <a:off x="795338" y="5227637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8" name="Line 169"/>
                              <wps:cNvCnPr/>
                              <wps:spPr bwMode="auto">
                                <a:xfrm>
                                  <a:off x="795338" y="5227637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79" name="Line 170"/>
                              <wps:cNvCnPr/>
                              <wps:spPr bwMode="auto">
                                <a:xfrm flipV="1">
                                  <a:off x="795338" y="5200650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0" name="Rectangle 22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7850" y="5053802"/>
                                  <a:ext cx="825512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2F1E44" w14:textId="06A4DF7F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message script 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81" name="Line 172"/>
                              <wps:cNvCnPr/>
                              <wps:spPr bwMode="auto">
                                <a:xfrm flipH="1">
                                  <a:off x="793750" y="5721350"/>
                                  <a:ext cx="8509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2" name="Line 173"/>
                              <wps:cNvCnPr/>
                              <wps:spPr bwMode="auto">
                                <a:xfrm>
                                  <a:off x="793750" y="5721350"/>
                                  <a:ext cx="65088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3" name="Line 174"/>
                              <wps:cNvCnPr/>
                              <wps:spPr bwMode="auto">
                                <a:xfrm flipV="1">
                                  <a:off x="793750" y="5694362"/>
                                  <a:ext cx="65088" cy="26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84" name="Rectangle 22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2933" y="5512517"/>
                                  <a:ext cx="7835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A8E4DB" w14:textId="452AFC3E" w:rsidR="00E3366C" w:rsidRDefault="00E3366C" w:rsidP="00E3366C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editprofile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 xml:space="preserve"> false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FDC8211" id="Group 733" o:spid="_x0000_s3215" style="position:absolute;margin-left:200.4pt;margin-top:.15pt;width:282.65pt;height:475.85pt;z-index:251494400;mso-width-relative:margin" coordsize="36430,60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">
                      <v:rect id="Rectangle 2114" o:spid="_x0000_s3216" style="position:absolute;top:4079;width:288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      <v:textbox inset="0,0,0,0">
                          <w:txbxContent>
                            <w:p w14:paraId="5A19EEBA" w14:textId="1813211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217" style="position:absolute;visibility:visible;mso-wrap-style:square" from="1349,5953" to="1349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" strokeweight="1.5pt">
                        <v:stroke dashstyle="3 1"/>
                      </v:line>
                      <v:group id="Group 2116" o:spid="_x0000_s3218" style="position:absolute;left:381;top:873;width:1920;height:2651" coordorigin="38100,87312" coordsize="121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">
                        <v:oval id="Oval 2117" o:spid="_x0000_s3219" style="position:absolute;left:38134;top:87312;width:56;height: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" filled="f" strokecolor="#903" strokeweight="1.5pt"/>
                        <v:line id="Line 8" o:spid="_x0000_s3220" style="position:absolute;visibility:visible;mso-wrap-style:square" from="38161,87367" to="38161,87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" strokecolor="#903" strokeweight="1.5pt"/>
                        <v:line id="Line 9" o:spid="_x0000_s3221" style="position:absolute;visibility:visible;mso-wrap-style:square" from="38117,87381" to="38205,8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" strokecolor="#903" strokeweight="1.5pt"/>
                        <v:shape id="Freeform 10" o:spid="_x0000_s3222" style="position:absolute;left:38100;top:87418;width:121;height:6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" path="m,54l54,r54,54e" filled="f" strokecolor="#903" strokeweight="1.5pt">
                          <v:path arrowok="t" o:connecttype="custom" o:connectlocs="0,61;61,0;121,61" o:connectangles="0,0,0"/>
                        </v:shape>
                      </v:group>
                      <v:group id="Group 2121" o:spid="_x0000_s3223" style="position:absolute;left:381;top:873;width:1920;height:2651" coordorigin="38100,87312" coordsize="121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">
                        <v:oval id="Oval 2122" o:spid="_x0000_s3224" style="position:absolute;left:38134;top:87312;width:56;height: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" filled="f" strokecolor="#903" strokeweight="1.5pt"/>
                        <v:line id="Line 13" o:spid="_x0000_s3225" style="position:absolute;visibility:visible;mso-wrap-style:square" from="38161,87367" to="38161,87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" strokecolor="#903" strokeweight="1.5pt"/>
                        <v:line id="Line 14" o:spid="_x0000_s3226" style="position:absolute;visibility:visible;mso-wrap-style:square" from="38117,87381" to="38205,8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" strokecolor="#903" strokeweight="1.5pt"/>
                        <v:shape id="Freeform 15" o:spid="_x0000_s3227" style="position:absolute;left:38100;top:87418;width:121;height:6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" path="m,54l54,r54,54e" filled="f" strokecolor="#903" strokeweight="1.5pt">
                          <v:path arrowok="t" o:connecttype="custom" o:connectlocs="0,61;61,0;121,61" o:connectangles="0,0,0"/>
                        </v:shape>
                      </v:group>
                      <v:rect id="Rectangle 2126" o:spid="_x0000_s3228" style="position:absolute;top:4079;width:288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      <v:textbox inset="0,0,0,0">
                          <w:txbxContent>
                            <w:p w14:paraId="2FE8399A" w14:textId="30E8EDB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2127" o:spid="_x0000_s3229" style="position:absolute;left:1079;top:852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" strokecolor="#903" strokeweight="1.5pt"/>
                      <v:rect id="Rectangle 2128" o:spid="_x0000_s3230" style="position:absolute;left:1079;top:11779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" strokecolor="#903" strokeweight="1.5pt"/>
                      <v:rect id="Rectangle 2129" o:spid="_x0000_s3231" style="position:absolute;left:1079;top:2784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" strokecolor="#903" strokeweight="1.5pt"/>
                      <v:rect id="Rectangle 2130" o:spid="_x0000_s3232" style="position:absolute;left:1079;top:852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" strokecolor="#903" strokeweight="1.5pt"/>
                      <v:rect id="Rectangle 2131" o:spid="_x0000_s3233" style="position:absolute;left:1079;top:11779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" strokecolor="#903" strokeweight="1.5pt"/>
                      <v:rect id="Rectangle 2132" o:spid="_x0000_s3234" style="position:absolute;left:1079;top:27844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" strokecolor="#903" strokeweight="1.5pt"/>
                      <v:rect id="Rectangle 2133" o:spid="_x0000_s3235" style="position:absolute;left:3745;top:4158;width:851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      <v:textbox inset="0,0,0,0">
                          <w:txbxContent>
                            <w:p w14:paraId="7AF68F3A" w14:textId="72F412B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EditChilrentProfilePage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5" o:spid="_x0000_s3236" style="position:absolute;visibility:visible;mso-wrap-style:square" from="7651,6016" to="7651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" strokeweight="1.5pt">
                        <v:stroke dashstyle="3 1"/>
                      </v:line>
                      <v:group id="Group 2135" o:spid="_x0000_s3237" style="position:absolute;left:5754;top:1079;width:3873;height:2524" coordorigin="5730,107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">
                        <v:oval id="Oval 2136" o:spid="_x0000_s3238" style="position:absolute;left:5731;top:107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" fillcolor="#ffc" strokecolor="#1f1a17" strokeweight="1.5pt"/>
                        <v:line id="Line 27" o:spid="_x0000_s3239" style="position:absolute;visibility:visible;mso-wrap-style:square" from="5730,1079" to="5730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" strokecolor="#1f1a17" strokeweight="1.5pt"/>
                        <v:line id="Line 28" o:spid="_x0000_s3240" style="position:absolute;visibility:visible;mso-wrap-style:square" from="5730,1080" to="5731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" strokecolor="#1f1a17" strokeweight="1.5pt"/>
                      </v:group>
                      <v:group id="Group 2139" o:spid="_x0000_s3241" style="position:absolute;left:5754;top:1079;width:3873;height:2524" coordorigin="5730,107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3jP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">
                        <v:oval id="Oval 2140" o:spid="_x0000_s3242" style="position:absolute;left:5731;top:107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" fillcolor="#ffc" strokecolor="#1f1a17" strokeweight="1.5pt"/>
                        <v:line id="Line 31" o:spid="_x0000_s3243" style="position:absolute;visibility:visible;mso-wrap-style:square" from="5730,1079" to="5730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" strokecolor="#1f1a17" strokeweight="1.5pt"/>
                        <v:line id="Line 32" o:spid="_x0000_s3244" style="position:absolute;visibility:visible;mso-wrap-style:square" from="5730,1080" to="5731,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" strokecolor="#1f1a17" strokeweight="1.5pt"/>
                      </v:group>
                      <v:rect id="Rectangle 2143" o:spid="_x0000_s3245" style="position:absolute;left:3745;top:4158;width:851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+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uD1JjwBOX8CAAD//wMAUEsBAi0AFAAGAAgAAAAhANvh9svuAAAAhQEAABMAAAAAAAAA&#10;AAAAAAAAAAAAAFtDb250ZW50X1R5cGVzXS54bWxQSwECLQAUAAYACAAAACEAWvQsW78AAAAVAQAA&#10;CwAAAAAAAAAAAAAAAAAfAQAAX3JlbHMvLnJlbHNQSwECLQAUAAYACAAAACEAwJj/ssYAAADdAAAA&#10;DwAAAAAAAAAAAAAAAAAHAgAAZHJzL2Rvd25yZXYueG1sUEsFBgAAAAADAAMAtwAAAPoCAAAAAA==&#10;" filled="f" stroked="f">
                        <v:textbox inset="0,0,0,0">
                          <w:txbxContent>
                            <w:p w14:paraId="5FE18C72" w14:textId="187FE2A2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EditChilrentProfilePage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144" o:spid="_x0000_s3246" style="position:absolute;left:7381;top:8524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" strokecolor="#903" strokeweight="1.5pt"/>
                      <v:rect id="Rectangle 2145" o:spid="_x0000_s3247" style="position:absolute;left:7381;top:1179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" strokecolor="#903" strokeweight="1.5pt"/>
                      <v:rect id="Rectangle 2146" o:spid="_x0000_s3248" style="position:absolute;left:7381;top:1460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" strokecolor="#903" strokeweight="1.5pt"/>
                      <v:rect id="Rectangle 2147" o:spid="_x0000_s3249" style="position:absolute;left:7381;top:23749;width:49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" strokecolor="#903" strokeweight="1.5pt"/>
                      <v:rect id="Rectangle 2148" o:spid="_x0000_s3250" style="position:absolute;left:7381;top:27860;width:493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" strokecolor="#903" strokeweight="1.5pt"/>
                      <v:rect id="Rectangle 2149" o:spid="_x0000_s3251" style="position:absolute;left:7381;top:33543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2V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" strokecolor="#903" strokeweight="1.5pt"/>
                      <v:rect id="Rectangle 2150" o:spid="_x0000_s3252" style="position:absolute;left:7381;top:51736;width:49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" strokecolor="#903" strokeweight="1.5pt"/>
                      <v:rect id="Rectangle 2151" o:spid="_x0000_s3253" style="position:absolute;left:7381;top:57229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" strokecolor="#903" strokeweight="1.5pt"/>
                      <v:rect id="Rectangle 2152" o:spid="_x0000_s3254" style="position:absolute;left:7381;top:8524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" strokecolor="#903" strokeweight="1.5pt"/>
                      <v:rect id="Rectangle 2153" o:spid="_x0000_s3255" style="position:absolute;left:7381;top:1179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" strokecolor="#903" strokeweight="1.5pt"/>
                      <v:rect id="Rectangle 2154" o:spid="_x0000_s3256" style="position:absolute;left:7381;top:14605;width:493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" strokecolor="#903" strokeweight="1.5pt"/>
                      <v:rect id="Rectangle 2155" o:spid="_x0000_s3257" style="position:absolute;left:7381;top:23749;width:49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" strokecolor="#903" strokeweight="1.5pt"/>
                      <v:rect id="Rectangle 2156" o:spid="_x0000_s3258" style="position:absolute;left:7381;top:27860;width:493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" strokecolor="#903" strokeweight="1.5pt"/>
                      <v:rect id="Rectangle 2157" o:spid="_x0000_s3259" style="position:absolute;left:7381;top:33543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" strokecolor="#903" strokeweight="1.5pt"/>
                      <v:rect id="Rectangle 2158" o:spid="_x0000_s3260" style="position:absolute;left:7381;top:51736;width:49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" strokecolor="#903" strokeweight="1.5pt"/>
                      <v:rect id="Rectangle 2159" o:spid="_x0000_s3261" style="position:absolute;left:7381;top:57229;width:493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" strokecolor="#903" strokeweight="1.5pt"/>
                      <v:rect id="Rectangle 2160" o:spid="_x0000_s3262" style="position:absolute;left:16394;top:3253;width:425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2l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dgf3oQnIItfAAAA//8DAFBLAQItABQABgAIAAAAIQDb4fbL7gAAAIUBAAATAAAAAAAAAAAA&#10;AAAAAAAAAABbQ29udGVudF9UeXBlc10ueG1sUEsBAi0AFAAGAAgAAAAhAFr0LFu/AAAAFQEAAAsA&#10;AAAAAAAAAAAAAAAAHwEAAF9yZWxzLy5yZWxzUEsBAi0AFAAGAAgAAAAhAHv/PaXEAAAA3QAAAA8A&#10;AAAAAAAAAAAAAAAABwIAAGRycy9kb3ducmV2LnhtbFBLBQYAAAAAAwADALcAAAD4AgAAAAA=&#10;" filled="f" stroked="f">
                        <v:textbox inset="0,0,0,0">
                          <w:txbxContent>
                            <w:p w14:paraId="6AD5CC4D" w14:textId="7D2631FF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161" o:spid="_x0000_s3263" style="position:absolute;left:12458;top:4158;width:940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g+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bxJoa/N+EJyN0vAAAA//8DAFBLAQItABQABgAIAAAAIQDb4fbL7gAAAIUBAAATAAAAAAAA&#10;AAAAAAAAAAAAAABbQ29udGVudF9UeXBlc10ueG1sUEsBAi0AFAAGAAgAAAAhAFr0LFu/AAAAFQEA&#10;AAsAAAAAAAAAAAAAAAAAHwEAAF9yZWxzLy5yZWxzUEsBAi0AFAAGAAgAAAAhABSzmD7HAAAA3QAA&#10;AA8AAAAAAAAAAAAAAAAABwIAAGRycy9kb3ducmV2LnhtbFBLBQYAAAAAAwADALcAAAD7AgAAAAA=&#10;" filled="f" stroked="f">
                        <v:textbox inset="0,0,0,0">
                          <w:txbxContent>
                            <w:p w14:paraId="270B8C7A" w14:textId="3D58F8FA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EditChilrentProfileController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53" o:spid="_x0000_s3264" style="position:absolute;visibility:visible;mso-wrap-style:square" from="16732,5127" to="16732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" strokeweight="1.5pt">
                        <v:stroke dashstyle="3 1"/>
                      </v:line>
                      <v:group id="Group 2163" o:spid="_x0000_s3265" style="position:absolute;left:15446;width:2588;height:2698" coordorigin="15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GA4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">
                        <v:oval id="Oval 2164" o:spid="_x0000_s3266" style="position:absolute;left:15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" fillcolor="#ffc" strokecolor="#1f1a17" strokeweight="1.5pt"/>
                        <v:line id="Line 55" o:spid="_x0000_s3267" style="position:absolute;flip:x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" strokecolor="#1f1a17" strokeweight="1.5pt"/>
                        <v:line id="Line 56" o:spid="_x0000_s3268" style="position:absolute;flip:x y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" strokecolor="#1f1a17" strokeweight="1.5pt"/>
                      </v:group>
                      <v:group id="Group 2167" o:spid="_x0000_s3269" style="position:absolute;left:15446;width:2588;height:2698" coordorigin="15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2Y7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gk6Sv8vglPQK5/AAAA//8DAFBLAQItABQABgAIAAAAIQDb4fbL7gAAAIUBAAATAAAAAAAA&#10;AAAAAAAAAAAAAABbQ29udGVudF9UeXBlc10ueG1sUEsBAi0AFAAGAAgAAAAhAFr0LFu/AAAAFQEA&#10;AAsAAAAAAAAAAAAAAAAAHwEAAF9yZWxzLy5yZWxzUEsBAi0AFAAGAAgAAAAhADInZjvHAAAA3QAA&#10;AA8AAAAAAAAAAAAAAAAABwIAAGRycy9kb3ducmV2LnhtbFBLBQYAAAAAAwADALcAAAD7AgAAAAA=&#10;">
                        <v:oval id="Oval 2168" o:spid="_x0000_s3270" style="position:absolute;left:15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" fillcolor="#ffc" strokecolor="#1f1a17" strokeweight="1.5pt"/>
                        <v:line id="Line 59" o:spid="_x0000_s3271" style="position:absolute;flip:x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" strokecolor="#1f1a17" strokeweight="1.5pt"/>
                        <v:line id="Line 60" o:spid="_x0000_s3272" style="position:absolute;flip:x y;visibility:visible;mso-wrap-style:square" from="15447,0" to="15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" strokecolor="#1f1a17" strokeweight="1.5pt"/>
                      </v:group>
                      <v:rect id="Rectangle 2171" o:spid="_x0000_s3273" style="position:absolute;left:16394;top:3253;width:425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      <v:textbox inset="0,0,0,0">
                          <w:txbxContent>
                            <w:p w14:paraId="0118EA62" w14:textId="195453AF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172" o:spid="_x0000_s3274" style="position:absolute;left:12458;top:4158;width:940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      <v:textbox inset="0,0,0,0">
                          <w:txbxContent>
                            <w:p w14:paraId="33E45EB6" w14:textId="531B1147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EditChilrentProfileController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173" o:spid="_x0000_s3275" style="position:absolute;left:16462;top:14589;width:492;height:7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" strokecolor="#903" strokeweight="1.5pt"/>
                      <v:rect id="Rectangle 2174" o:spid="_x0000_s3276" style="position:absolute;left:16462;top:23717;width:492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" strokecolor="#903" strokeweight="1.5pt"/>
                      <v:rect id="Rectangle 2175" o:spid="_x0000_s3277" style="position:absolute;left:16462;top:33543;width:492;height:7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" strokecolor="#903" strokeweight="1.5pt"/>
                      <v:rect id="Rectangle 2176" o:spid="_x0000_s3278" style="position:absolute;left:16462;top:43910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" strokecolor="#903" strokeweight="1.5pt"/>
                      <v:rect id="Rectangle 2177" o:spid="_x0000_s3279" style="position:absolute;left:16462;top:57213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" strokecolor="#903" strokeweight="1.5pt"/>
                      <v:rect id="Rectangle 2178" o:spid="_x0000_s3280" style="position:absolute;left:16462;top:14589;width:492;height:7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" strokecolor="#903" strokeweight="1.5pt"/>
                      <v:rect id="Rectangle 2179" o:spid="_x0000_s3281" style="position:absolute;left:16462;top:23717;width:492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" strokecolor="#903" strokeweight="1.5pt"/>
                      <v:rect id="Rectangle 2180" o:spid="_x0000_s3282" style="position:absolute;left:16462;top:33543;width:492;height:7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" strokecolor="#903" strokeweight="1.5pt"/>
                      <v:rect id="Rectangle 2181" o:spid="_x0000_s3283" style="position:absolute;left:16462;top:43910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" strokecolor="#903" strokeweight="1.5pt"/>
                      <v:rect id="Rectangle 2182" o:spid="_x0000_s3284" style="position:absolute;left:16462;top:57213;width:49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" strokecolor="#903" strokeweight="1.5pt"/>
                      <v:rect id="Rectangle 2183" o:spid="_x0000_s3285" style="position:absolute;left:27360;top:3920;width:906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Uo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DshRSjHAAAA3QAA&#10;AA8AAAAAAAAAAAAAAAAABwIAAGRycy9kb3ducmV2LnhtbFBLBQYAAAAAAwADALcAAAD7AgAAAAA=&#10;" filled="f" stroked="f">
                        <v:textbox inset="0,0,0,0">
                          <w:txbxContent>
                            <w:p w14:paraId="5B122CEE" w14:textId="5072AD2E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ViewChildrenProfilePage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5" o:spid="_x0000_s3286" style="position:absolute;visibility:visible;mso-wrap-style:square" from="31511,5778" to="31511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" strokeweight="1.5pt">
                        <v:stroke dashstyle="3 1"/>
                      </v:line>
                      <v:group id="Group 2185" o:spid="_x0000_s3287" style="position:absolute;left:29696;top:857;width:3873;height:2508" coordorigin="29575,85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">
                        <v:oval id="Oval 2186" o:spid="_x0000_s3288" style="position:absolute;left:29575;top:857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" fillcolor="#ffc" strokecolor="#1f1a17" strokeweight="1.5pt"/>
                        <v:line id="Line 77" o:spid="_x0000_s3289" style="position:absolute;visibility:visible;mso-wrap-style:square" from="29575,857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" strokecolor="#1f1a17" strokeweight="1.5pt"/>
                        <v:line id="Line 78" o:spid="_x0000_s3290" style="position:absolute;visibility:visible;mso-wrap-style:square" from="29575,858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" strokecolor="#1f1a17" strokeweight="1.5pt"/>
                      </v:group>
                      <v:group id="Group 2189" o:spid="_x0000_s3291" style="position:absolute;left:29696;top:857;width:3873;height:2508" coordorigin="29575,857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LEo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">
                        <v:oval id="Oval 2190" o:spid="_x0000_s3292" style="position:absolute;left:29575;top:857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" fillcolor="#ffc" strokecolor="#1f1a17" strokeweight="1.5pt"/>
                        <v:line id="Line 81" o:spid="_x0000_s3293" style="position:absolute;visibility:visible;mso-wrap-style:square" from="29575,857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" strokecolor="#1f1a17" strokeweight="1.5pt"/>
                        <v:line id="Line 82" o:spid="_x0000_s3294" style="position:absolute;visibility:visible;mso-wrap-style:square" from="29575,858" to="2957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" strokecolor="#1f1a17" strokeweight="1.5pt"/>
                      </v:group>
                      <v:rect id="Rectangle 2193" o:spid="_x0000_s3295" style="position:absolute;left:27362;top:3920;width:906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      <v:textbox inset="0,0,0,0">
                          <w:txbxContent>
                            <w:p w14:paraId="6352905F" w14:textId="5A6A9620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ViewChildrenProfilePage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194" o:spid="_x0000_s3296" style="position:absolute;left:31242;top:43878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R5M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" strokecolor="#903" strokeweight="1.5pt"/>
                      <v:rect id="Rectangle 2195" o:spid="_x0000_s3297" style="position:absolute;left:31242;top:43878;width:47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" strokecolor="#903" strokeweight="1.5pt"/>
                      <v:rect id="Rectangle 2196" o:spid="_x0000_s3298" style="position:absolute;left:22267;top:4047;width:474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      <v:textbox inset="0,0,0,0">
                          <w:txbxContent>
                            <w:p w14:paraId="71796FDD" w14:textId="460E305A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88" o:spid="_x0000_s3299" style="position:absolute;visibility:visible;mso-wrap-style:square" from="24463,5921" to="24463,60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" strokeweight="1.5pt">
                        <v:stroke dashstyle="3 1"/>
                      </v:line>
                      <v:group id="Group 2198" o:spid="_x0000_s3300" style="position:absolute;left:23495;top:830;width:1936;height:2667" coordorigin="23495,82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Ju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0jiZZgb3oQnIDe/AAAA//8DAFBLAQItABQABgAIAAAAIQDb4fbL7gAAAIUBAAATAAAAAAAAAAAA&#10;AAAAAAAAAABbQ29udGVudF9UeXBlc10ueG1sUEsBAi0AFAAGAAgAAAAhAFr0LFu/AAAAFQEAAAsA&#10;AAAAAAAAAAAAAAAAHwEAAF9yZWxzLy5yZWxzUEsBAi0AFAAGAAgAAAAhAHZtgm7EAAAA3QAAAA8A&#10;AAAAAAAAAAAAAAAABwIAAGRycy9kb3ducmV2LnhtbFBLBQYAAAAAAwADALcAAAD4AgAAAAA=&#10;">
                        <v:oval id="Oval 2199" o:spid="_x0000_s3301" style="position:absolute;left:23495;top:82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" filled="f" strokecolor="#903" strokeweight="1.5pt"/>
                        <v:line id="Line 90" o:spid="_x0000_s3302" style="position:absolute;visibility:visible;mso-wrap-style:square" from="23495,826" to="23495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" strokecolor="#903" strokeweight="1.5pt"/>
                        <v:line id="Line 91" o:spid="_x0000_s3303" style="position:absolute;visibility:visible;mso-wrap-style:square" from="23495,826" to="23496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" strokecolor="#903" strokeweight="1.5pt"/>
                        <v:shape id="Freeform 92" o:spid="_x0000_s3304" style="position:absolute;left:23495;top:82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" path="m,54l54,r54,54e" filled="f" strokecolor="#903" strokeweight="1.5pt">
                          <v:path arrowok="t" o:connecttype="custom" o:connectlocs="0,61;61,0;122,61" o:connectangles="0,0,0"/>
                        </v:shape>
                      </v:group>
                      <v:group id="Group 2203" o:spid="_x0000_s3305" style="position:absolute;left:23495;top:830;width:1936;height:2667" coordorigin="23495,82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uTk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">
                        <v:oval id="Oval 2204" o:spid="_x0000_s3306" style="position:absolute;left:23495;top:825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" filled="f" strokecolor="#903" strokeweight="1.5pt"/>
                        <v:line id="Line 95" o:spid="_x0000_s3307" style="position:absolute;visibility:visible;mso-wrap-style:square" from="23495,826" to="23495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" strokecolor="#903" strokeweight="1.5pt"/>
                        <v:line id="Line 96" o:spid="_x0000_s3308" style="position:absolute;visibility:visible;mso-wrap-style:square" from="23495,826" to="23496,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" strokecolor="#903" strokeweight="1.5pt"/>
                        <v:shape id="Freeform 97" o:spid="_x0000_s3309" style="position:absolute;left:23495;top:82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" path="m,54l54,r54,54e" filled="f" strokecolor="#903" strokeweight="1.5pt">
                          <v:path arrowok="t" o:connecttype="custom" o:connectlocs="0,61;61,0;122,61" o:connectangles="0,0,0"/>
                        </v:shape>
                      </v:group>
                      <v:rect id="Rectangle 2208" o:spid="_x0000_s3310" style="position:absolute;left:22267;top:4047;width:474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      <v:textbox inset="0,0,0,0">
                          <w:txbxContent>
                            <w:p w14:paraId="5AC56BF1" w14:textId="2961C7A9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209" o:spid="_x0000_s3311" style="position:absolute;left:24193;top:18811;width:47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" strokecolor="#903" strokeweight="1.5pt"/>
                      <v:rect id="Rectangle 2210" o:spid="_x0000_s3312" style="position:absolute;left:24193;top:37719;width:47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" strokecolor="#903" strokeweight="1.5pt"/>
                      <v:rect id="Rectangle 2211" o:spid="_x0000_s3313" style="position:absolute;left:24193;top:18811;width:47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" strokecolor="#903" strokeweight="1.5pt"/>
                      <v:rect id="Rectangle 2212" o:spid="_x0000_s3314" style="position:absolute;left:24193;top:37719;width:47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" strokecolor="#903" strokeweight="1.5pt"/>
                      <v:line id="Line 104" o:spid="_x0000_s3315" style="position:absolute;visibility:visible;mso-wrap-style:square" from="1619,8524" to="7366,8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" strokecolor="#903" strokeweight="1.5pt"/>
                      <v:line id="Line 105" o:spid="_x0000_s3316" style="position:absolute;flip:x;visibility:visible;mso-wrap-style:square" from="6731,8524" to="7366,8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" strokecolor="#903" strokeweight="1.5pt"/>
                      <v:line id="Line 106" o:spid="_x0000_s3317" style="position:absolute;flip:x y;visibility:visible;mso-wrap-style:square" from="6731,8255" to="7366,8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" strokecolor="#903" strokeweight="1.5pt"/>
                      <v:rect id="Rectangle 2216" o:spid="_x0000_s3318" style="position:absolute;left:2888;top:7301;width:7732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      <v:textbox inset="0,0,0,0">
                          <w:txbxContent>
                            <w:p w14:paraId="62CAE3BA" w14:textId="2735658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108" o:spid="_x0000_s3319" style="position:absolute;visibility:visible;mso-wrap-style:square" from="1619,11779" to="7366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" strokecolor="#903" strokeweight="1.5pt"/>
                      <v:line id="Line 109" o:spid="_x0000_s3320" style="position:absolute;flip:x;visibility:visible;mso-wrap-style:square" from="6731,11779" to="7366,1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" strokecolor="#903" strokeweight="1.5pt"/>
                      <v:line id="Line 110" o:spid="_x0000_s3321" style="position:absolute;flip:x y;visibility:visible;mso-wrap-style:square" from="6731,11509" to="7366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" strokecolor="#903" strokeweight="1.5pt"/>
                      <v:rect id="Rectangle 2220" o:spid="_x0000_s3322" style="position:absolute;left:1619;top:10772;width:827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      <v:textbox inset="0,0,0,0">
                          <w:txbxContent>
                            <w:p w14:paraId="1C8F34FC" w14:textId="7D45B09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select children</w:t>
                              </w:r>
                            </w:p>
                          </w:txbxContent>
                        </v:textbox>
                      </v:rect>
                      <v:line id="Line 112" o:spid="_x0000_s3323" style="position:absolute;visibility:visible;mso-wrap-style:square" from="7921,14605" to="16446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" strokecolor="#903" strokeweight="1.5pt"/>
                      <v:line id="Line 113" o:spid="_x0000_s3324" style="position:absolute;flip:x;visibility:visible;mso-wrap-style:square" from="15811,14605" to="16446,14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" strokecolor="#903" strokeweight="1.5pt"/>
                      <v:line id="Line 114" o:spid="_x0000_s3325" style="position:absolute;flip:x y;visibility:visible;mso-wrap-style:square" from="15811,14335" to="16446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" strokecolor="#903" strokeweight="1.5pt"/>
                      <v:rect id="Rectangle 2224" o:spid="_x0000_s3326" style="position:absolute;left:10425;top:13362;width:5386;height:1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      <v:textbox inset="0,0,0,0">
                          <w:txbxContent>
                            <w:p w14:paraId="3CF055EE" w14:textId="190A5BCB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doChildren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16" o:spid="_x0000_s3327" style="position:absolute;visibility:visible;mso-wrap-style:square" from="17018,16478" to="19700,16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" strokecolor="#903" strokeweight="1.5pt"/>
                      <v:line id="Line 117" o:spid="_x0000_s3328" style="position:absolute;visibility:visible;mso-wrap-style:square" from="19700,16478" to="19700,1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" strokecolor="#903" strokeweight="1.5pt"/>
                      <v:line id="Line 118" o:spid="_x0000_s3329" style="position:absolute;flip:x;visibility:visible;mso-wrap-style:square" from="17033,17018" to="19700,1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" strokecolor="#903" strokeweight="1.5pt"/>
                      <v:line id="Line 119" o:spid="_x0000_s3330" style="position:absolute;visibility:visible;mso-wrap-style:square" from="17033,17018" to="17684,17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" strokecolor="#903" strokeweight="1.5pt"/>
                      <v:line id="Line 120" o:spid="_x0000_s3331" style="position:absolute;flip:y;visibility:visible;mso-wrap-style:square" from="17033,16748" to="17684,1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" strokecolor="#903" strokeweight="1.5pt"/>
                      <v:rect id="Rectangle 2230" o:spid="_x0000_s3332" style="position:absolute;left:17805;top:15252;width:656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      <v:textbox inset="0,0,0,0">
                          <w:txbxContent>
                            <w:p w14:paraId="6B1D4FA5" w14:textId="3A54CAD6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getChildrenProfile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22" o:spid="_x0000_s3333" style="position:absolute;visibility:visible;mso-wrap-style:square" from="17002,18796" to="24177,18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" strokecolor="#903" strokeweight="1.5pt"/>
                      <v:line id="Line 123" o:spid="_x0000_s3334" style="position:absolute;flip:x;visibility:visible;mso-wrap-style:square" from="23526,18796" to="24177,19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" strokecolor="#903" strokeweight="1.5pt"/>
                      <v:line id="Line 124" o:spid="_x0000_s3335" style="position:absolute;flip:x y;visibility:visible;mso-wrap-style:square" from="23526,18526" to="24177,18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" strokecolor="#903" strokeweight="1.5pt"/>
                      <v:rect id="Rectangle 2234" o:spid="_x0000_s3336" style="position:absolute;left:17490;top:17458;width:682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      <v:textbox inset="0,0,0,0">
                          <w:txbxContent>
                            <w:p w14:paraId="5E855205" w14:textId="61F6512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queryChildrenprofile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26" o:spid="_x0000_s3337" style="position:absolute;flip:x;visibility:visible;mso-wrap-style:square" from="17018,20669" to="24177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" strokecolor="#903" strokeweight="1.5pt">
                        <v:stroke dashstyle="3 1"/>
                      </v:line>
                      <v:line id="Line 127" o:spid="_x0000_s3338" style="position:absolute;visibility:visible;mso-wrap-style:square" from="17018,20669" to="17668,20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" strokecolor="#903" strokeweight="1.5pt"/>
                      <v:line id="Line 128" o:spid="_x0000_s3339" style="position:absolute;flip:y;visibility:visible;mso-wrap-style:square" from="17018,20399" to="17668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" strokecolor="#903" strokeweight="1.5pt"/>
                      <v:rect id="Rectangle 2238" o:spid="_x0000_s3340" style="position:absolute;left:18918;top:19443;width:369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      <v:textbox inset="0,0,0,0">
                          <w:txbxContent>
                            <w:p w14:paraId="3BA86501" w14:textId="4683C7C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30" o:spid="_x0000_s3341" style="position:absolute;flip:x;visibility:visible;mso-wrap-style:square" from="7937,23717" to="16446,23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" strokecolor="#903" strokeweight="1.5pt"/>
                      <v:line id="Line 131" o:spid="_x0000_s3342" style="position:absolute;visibility:visible;mso-wrap-style:square" from="7937,23717" to="8588,23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" strokecolor="#903" strokeweight="1.5pt"/>
                      <v:line id="Line 132" o:spid="_x0000_s3343" style="position:absolute;flip:y;visibility:visible;mso-wrap-style:square" from="7937,23463" to="8588,23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" strokecolor="#903" strokeweight="1.5pt"/>
                      <v:rect id="Rectangle 2242" o:spid="_x0000_s3344" style="position:absolute;left:9729;top:22507;width:666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      <v:textbox inset="0,0,0,0">
                          <w:txbxContent>
                            <w:p w14:paraId="4637B360" w14:textId="66E8FA0D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profile</w:t>
                              </w:r>
                            </w:p>
                          </w:txbxContent>
                        </v:textbox>
                      </v:rect>
                      <v:line id="Line 134" o:spid="_x0000_s3345" style="position:absolute;visibility:visible;mso-wrap-style:square" from="1619,27844" to="7366,27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" strokecolor="#903" strokeweight="1.5pt"/>
                      <v:line id="Line 135" o:spid="_x0000_s3346" style="position:absolute;flip:x;visibility:visible;mso-wrap-style:square" from="6731,27844" to="7366,28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" strokecolor="#903" strokeweight="1.5pt"/>
                      <v:line id="Line 136" o:spid="_x0000_s3347" style="position:absolute;flip:x y;visibility:visible;mso-wrap-style:square" from="6731,27574" to="7366,27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" strokecolor="#903" strokeweight="1.5pt"/>
                      <v:rect id="Rectangle 2246" o:spid="_x0000_s3348" style="position:absolute;left:2237;top:26618;width:491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      <v:textbox inset="0,0,0,0">
                          <w:txbxContent>
                            <w:p w14:paraId="61E945CF" w14:textId="4894D75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Input data Edit</w:t>
                              </w:r>
                            </w:p>
                          </w:txbxContent>
                        </v:textbox>
                      </v:rect>
                      <v:line id="Line 138" o:spid="_x0000_s3349" style="position:absolute;visibility:visible;mso-wrap-style:square" from="7937,29908" to="10620,29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" strokecolor="#903" strokeweight="1.5pt"/>
                      <v:line id="Line 139" o:spid="_x0000_s3350" style="position:absolute;visibility:visible;mso-wrap-style:square" from="10620,29908" to="10620,30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" strokecolor="#903" strokeweight="1.5pt"/>
                      <v:line id="Line 140" o:spid="_x0000_s3351" style="position:absolute;flip:x;visibility:visible;mso-wrap-style:square" from="7953,30432" to="10620,30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" strokecolor="#903" strokeweight="1.5pt"/>
                      <v:line id="Line 141" o:spid="_x0000_s3352" style="position:absolute;visibility:visible;mso-wrap-style:square" from="7953,30432" to="8604,30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" strokecolor="#903" strokeweight="1.5pt"/>
                      <v:line id="Line 142" o:spid="_x0000_s3353" style="position:absolute;flip:y;visibility:visible;mso-wrap-style:square" from="7953,30178" to="8604,30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" strokecolor="#903" strokeweight="1.5pt"/>
                      <v:rect id="Rectangle 2252" o:spid="_x0000_s3354" style="position:absolute;left:9522;top:28697;width:74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        <v:textbox inset="0,0,0,0">
                          <w:txbxContent>
                            <w:p w14:paraId="4D281188" w14:textId="1115221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Check input Script</w:t>
                              </w:r>
                            </w:p>
                          </w:txbxContent>
                        </v:textbox>
                      </v:rect>
                      <v:line id="Line 144" o:spid="_x0000_s3355" style="position:absolute;visibility:visible;mso-wrap-style:square" from="7921,33543" to="16446,33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" strokecolor="#903" strokeweight="1.5pt"/>
                      <v:line id="Line 145" o:spid="_x0000_s3356" style="position:absolute;flip:x;visibility:visible;mso-wrap-style:square" from="15811,33543" to="16446,33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" strokecolor="#903" strokeweight="1.5pt"/>
                      <v:line id="Line 146" o:spid="_x0000_s3357" style="position:absolute;flip:x y;visibility:visible;mso-wrap-style:square" from="15811,33274" to="16446,33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" strokecolor="#903" strokeweight="1.5pt"/>
                      <v:rect id="Rectangle 2256" o:spid="_x0000_s3358" style="position:absolute;left:10221;top:32316;width:5804;height:1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      <v:textbox inset="0,0,0,0">
                          <w:txbxContent>
                            <w:p w14:paraId="15356780" w14:textId="72C9496E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 xml:space="preserve">do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editprofile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48" o:spid="_x0000_s3359" style="position:absolute;visibility:visible;mso-wrap-style:square" from="17018,35417" to="19700,35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" strokecolor="#903" strokeweight="1.5pt"/>
                      <v:line id="Line 149" o:spid="_x0000_s3360" style="position:absolute;visibility:visible;mso-wrap-style:square" from="19700,35417" to="19700,35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" strokecolor="#903" strokeweight="1.5pt"/>
                      <v:line id="Line 150" o:spid="_x0000_s3361" style="position:absolute;flip:x;visibility:visible;mso-wrap-style:square" from="17033,35956" to="19700,35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" strokecolor="#903" strokeweight="1.5pt"/>
                      <v:line id="Line 151" o:spid="_x0000_s3362" style="position:absolute;visibility:visible;mso-wrap-style:square" from="17033,35956" to="17684,36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" strokecolor="#903" strokeweight="1.5pt"/>
                      <v:line id="Line 152" o:spid="_x0000_s3363" style="position:absolute;flip:y;visibility:visible;mso-wrap-style:square" from="17033,35687" to="17684,35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" strokecolor="#903" strokeweight="1.5pt"/>
                      <v:rect id="Rectangle 2262" o:spid="_x0000_s3364" style="position:absolute;left:17333;top:34106;width:758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      <v:textbox inset="0,0,0,0">
                          <w:txbxContent>
                            <w:p w14:paraId="3CD04BDA" w14:textId="7A36B33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updateChildrenPofile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54" o:spid="_x0000_s3365" style="position:absolute;visibility:visible;mso-wrap-style:square" from="17002,37734" to="24177,3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" strokecolor="#903" strokeweight="1.5pt"/>
                      <v:line id="Line 155" o:spid="_x0000_s3366" style="position:absolute;flip:x;visibility:visible;mso-wrap-style:square" from="23526,37734" to="24177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" strokecolor="#903" strokeweight="1.5pt"/>
                      <v:line id="Line 156" o:spid="_x0000_s3367" style="position:absolute;flip:x y;visibility:visible;mso-wrap-style:square" from="23526,37480" to="24177,3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" strokecolor="#903" strokeweight="1.5pt"/>
                      <v:rect id="Rectangle 2266" o:spid="_x0000_s3368" style="position:absolute;left:18202;top:36504;width:722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        <v:textbox inset="0,0,0,0">
                          <w:txbxContent>
                            <w:p w14:paraId="1DFAC66F" w14:textId="2CD00540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Update Children</w:t>
                              </w:r>
                            </w:p>
                          </w:txbxContent>
                        </v:textbox>
                      </v:rect>
                      <v:line id="Line 158" o:spid="_x0000_s3369" style="position:absolute;flip:x;visibility:visible;mso-wrap-style:square" from="17018,39624" to="24177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" strokecolor="#903" strokeweight="1.5pt">
                        <v:stroke dashstyle="3 1"/>
                      </v:line>
                      <v:line id="Line 159" o:spid="_x0000_s3370" style="position:absolute;visibility:visible;mso-wrap-style:square" from="17018,39624" to="17668,39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" strokecolor="#903" strokeweight="1.5pt"/>
                      <v:line id="Line 160" o:spid="_x0000_s3371" style="position:absolute;flip:y;visibility:visible;mso-wrap-style:square" from="17018,39354" to="17668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" strokecolor="#903" strokeweight="1.5pt"/>
                      <v:rect id="Rectangle 2270" o:spid="_x0000_s3372" style="position:absolute;left:19299;top:38379;width:537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8oE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2B/ehCcgZ/8AAAD//wMAUEsBAi0AFAAGAAgAAAAhANvh9svuAAAAhQEAABMAAAAAAAAAAAAA&#10;AAAAAAAAAFtDb250ZW50X1R5cGVzXS54bWxQSwECLQAUAAYACAAAACEAWvQsW78AAAAVAQAACwAA&#10;AAAAAAAAAAAAAAAfAQAAX3JlbHMvLnJlbHNQSwECLQAUAAYACAAAACEAJQPKBMMAAADdAAAADwAA&#10;AAAAAAAAAAAAAAAHAgAAZHJzL2Rvd25yZXYueG1sUEsFBgAAAAADAAMAtwAAAPcCAAAAAA==&#10;" filled="f" stroked="f">
                        <v:textbox inset="0,0,0,0">
                          <w:txbxContent>
                            <w:p w14:paraId="389B5ACE" w14:textId="2F12FDF1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62" o:spid="_x0000_s3373" style="position:absolute;visibility:visible;mso-wrap-style:square" from="17002,43910" to="31226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" strokecolor="#903" strokeweight="1.5pt"/>
                      <v:line id="Line 163" o:spid="_x0000_s3374" style="position:absolute;flip:x;visibility:visible;mso-wrap-style:square" from="30575,43910" to="31226,44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" strokecolor="#903" strokeweight="1.5pt"/>
                      <v:line id="Line 164" o:spid="_x0000_s3375" style="position:absolute;flip:x y;visibility:visible;mso-wrap-style:square" from="30575,43640" to="31226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" strokecolor="#903" strokeweight="1.5pt"/>
                      <v:rect id="Rectangle 2274" o:spid="_x0000_s3376" style="position:absolute;left:20916;top:42663;width:729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MwH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Fo4zAfHAAAA3QAA&#10;AA8AAAAAAAAAAAAAAAAABwIAAGRycy9kb3ducmV2LnhtbFBLBQYAAAAAAwADALcAAAD7AgAAAAA=&#10;" filled="f" stroked="f">
                        <v:textbox inset="0,0,0,0">
                          <w:txbxContent>
                            <w:p w14:paraId="3AF75971" w14:textId="43663C65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displayChildrenprofile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66" o:spid="_x0000_s3377" style="position:absolute;visibility:visible;mso-wrap-style:square" from="7937,51736" to="10620,5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" strokecolor="#903" strokeweight="1.5pt"/>
                      <v:line id="Line 167" o:spid="_x0000_s3378" style="position:absolute;visibility:visible;mso-wrap-style:square" from="10620,51736" to="10620,52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" strokecolor="#903" strokeweight="1.5pt"/>
                      <v:line id="Line 168" o:spid="_x0000_s3379" style="position:absolute;flip:x;visibility:visible;mso-wrap-style:square" from="7953,52276" to="10620,52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" strokecolor="#903" strokeweight="1.5pt"/>
                      <v:line id="Line 169" o:spid="_x0000_s3380" style="position:absolute;visibility:visible;mso-wrap-style:square" from="7953,52276" to="8604,52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" strokecolor="#903" strokeweight="1.5pt"/>
                      <v:line id="Line 170" o:spid="_x0000_s3381" style="position:absolute;flip:y;visibility:visible;mso-wrap-style:square" from="7953,52006" to="8604,52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" strokecolor="#903" strokeweight="1.5pt"/>
                      <v:rect id="Rectangle 2280" o:spid="_x0000_s3382" style="position:absolute;left:9078;top:50538;width:825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roj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" filled="f" stroked="f">
                        <v:textbox inset="0,0,0,0">
                          <w:txbxContent>
                            <w:p w14:paraId="3E2F1E44" w14:textId="06A4DF7F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message script false</w:t>
                              </w:r>
                            </w:p>
                          </w:txbxContent>
                        </v:textbox>
                      </v:rect>
                      <v:line id="Line 172" o:spid="_x0000_s3383" style="position:absolute;flip:x;visibility:visible;mso-wrap-style:square" from="7937,57213" to="16446,57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" strokecolor="#903" strokeweight="1.5pt"/>
                      <v:line id="Line 173" o:spid="_x0000_s3384" style="position:absolute;visibility:visible;mso-wrap-style:square" from="7937,57213" to="8588,57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" strokecolor="#903" strokeweight="1.5pt"/>
                      <v:line id="Line 174" o:spid="_x0000_s3385" style="position:absolute;flip:y;visibility:visible;mso-wrap-style:square" from="7937,56943" to="8588,57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" strokecolor="#903" strokeweight="1.5pt"/>
                      <v:rect id="Rectangle 2284" o:spid="_x0000_s3386" style="position:absolute;left:8729;top:55125;width:783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bwg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b+28IMYAAADdAAAA&#10;DwAAAAAAAAAAAAAAAAAHAgAAZHJzL2Rvd25yZXYueG1sUEsFBgAAAAADAAMAtwAAAPoCAAAAAA==&#10;" filled="f" stroked="f">
                        <v:textbox inset="0,0,0,0">
                          <w:txbxContent>
                            <w:p w14:paraId="30A8E4DB" w14:textId="452AFC3E" w:rsidR="00E3366C" w:rsidRDefault="00E3366C" w:rsidP="00E3366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editprofile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 xml:space="preserve"> false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4B6DDCC0" w14:textId="77777777" w:rsidR="001A4975" w:rsidRDefault="001A4975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C54A0A" w14:textId="4D8D93D9" w:rsidR="00E3366C" w:rsidRPr="009F1F59" w:rsidRDefault="00E3366C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17B655A0" w14:textId="77777777" w:rsidR="00E3366C" w:rsidRPr="009F1F59" w:rsidRDefault="00E3366C" w:rsidP="00E3366C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1016EFB9" w14:textId="50BA8153" w:rsidR="00E3366C" w:rsidRPr="001A4975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Cs w:val="22"/>
              </w:rPr>
              <w:t>Edit children profile</w:t>
            </w:r>
          </w:p>
          <w:p w14:paraId="5AF743BA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ผู้ใช้เลือกแสดงข้อมูลส่วนตัว</w:t>
            </w:r>
          </w:p>
          <w:p w14:paraId="5AEE2743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ระบบรับค่าข้อมูลที่ผู้ใช้ต้องการจะแก้ไข</w:t>
            </w:r>
          </w:p>
          <w:p w14:paraId="7D65165E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ระบบค้นหาข้อมูลที่ต้องการแก้ไข</w:t>
            </w:r>
          </w:p>
          <w:p w14:paraId="2A181CF8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4.1-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ระบบค้นหาโดยใช้ชื่อผู้ใช้ที่จะแก้ไข</w:t>
            </w:r>
          </w:p>
          <w:p w14:paraId="7A1C23A4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4.2-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ระบบคืนค่าสถานะการแสดงข้อมูล</w:t>
            </w:r>
          </w:p>
          <w:p w14:paraId="24904AB5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4E8ECC9B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ระบบแสดงข้อมูลส่วนตัวของผู้ใช้</w:t>
            </w:r>
          </w:p>
          <w:p w14:paraId="574C41C1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</w:p>
          <w:p w14:paraId="23837516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ผู้ใช้แก้ไขข้อมูลส่วนตัวที่ต้องการ</w:t>
            </w:r>
          </w:p>
          <w:p w14:paraId="052F9D05" w14:textId="1E00233F" w:rsidR="00E3366C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0654F66A" w14:textId="77777777" w:rsidR="001A4975" w:rsidRPr="001A4975" w:rsidRDefault="001A4975" w:rsidP="00E3366C">
            <w:pPr>
              <w:rPr>
                <w:rFonts w:ascii="TH SarabunPSK" w:eastAsia="Times New Roman" w:hAnsi="TH SarabunPSK" w:cs="TH SarabunPSK"/>
                <w:sz w:val="12"/>
                <w:szCs w:val="12"/>
              </w:rPr>
            </w:pPr>
          </w:p>
          <w:p w14:paraId="0EA77BFF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ระบบรับข้อมูลการแก้ไขจากผู้ใช้</w:t>
            </w:r>
          </w:p>
          <w:p w14:paraId="4A4C9B6F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77F3DB32" w14:textId="120FA299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ระบบตรวจสอบสถานะการแก้ไขข้อมูลโดย</w:t>
            </w:r>
          </w:p>
          <w:p w14:paraId="612D0041" w14:textId="0363FACB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9.1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ระบบแก้ไขข้อมูลลงในฐานข้อมูล</w:t>
            </w:r>
          </w:p>
          <w:p w14:paraId="166F9775" w14:textId="0C892352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     9.2 –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ระบบคืนค่าสถานะการแก้ไขข้อมูล</w:t>
            </w:r>
          </w:p>
          <w:p w14:paraId="52120ED0" w14:textId="3C3276D0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19CF1AF4" w14:textId="49801AE9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ระบบแสดงผลหน้าจอประวัติเด็กที่แก้ไขสมบูรณืแล้ว</w:t>
            </w:r>
          </w:p>
          <w:p w14:paraId="3949D0DE" w14:textId="77777777" w:rsidR="00E3366C" w:rsidRPr="009F1F59" w:rsidRDefault="00E3366C" w:rsidP="00E3366C">
            <w:pPr>
              <w:rPr>
                <w:rFonts w:ascii="TH SarabunPSK" w:eastAsia="Times New Roman" w:hAnsi="TH SarabunPSK" w:cs="TH SarabunPSK"/>
                <w:sz w:val="18"/>
                <w:szCs w:val="18"/>
                <w:cs/>
              </w:rPr>
            </w:pPr>
          </w:p>
          <w:p w14:paraId="5FDEA066" w14:textId="77777777" w:rsidR="00E3366C" w:rsidRPr="009F1F59" w:rsidRDefault="00E3366C" w:rsidP="00E336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ABC5B64" w14:textId="289E4660" w:rsidR="00E3366C" w:rsidRPr="009F1F59" w:rsidRDefault="00E3366C" w:rsidP="00E3366C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7.1 – กรณีที่ผู้ใช้กรอกข้อมูลไม่ครบถ้วนระบบแสดงข้อความ“กรุณากรอกข้อมูลให้ครบถ้วน”</w:t>
            </w:r>
          </w:p>
          <w:p w14:paraId="270B1293" w14:textId="507D7107" w:rsidR="00E3366C" w:rsidRPr="009F1F59" w:rsidRDefault="00E3366C" w:rsidP="00E3366C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9.1</w:t>
            </w:r>
            <w:r w:rsidR="00F248BF">
              <w:rPr>
                <w:rFonts w:ascii="TH SarabunPSK" w:hAnsi="TH SarabunPSK" w:cs="TH SarabunPSK" w:hint="cs"/>
                <w:sz w:val="28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 – ในกรณีที่ไม่สามารถแก้ไขข้อมูลได้ระบบจะแสดงข้อความเตือนให้ผู้ใช้ทราบ “แก้ไขข้อมูลส่วนตัวไม่สำเร็จ”</w:t>
            </w:r>
          </w:p>
          <w:p w14:paraId="2155E5FC" w14:textId="77777777" w:rsidR="00E3366C" w:rsidRDefault="00E3366C" w:rsidP="009C7BC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7764BCED" w14:textId="5BEB54B3" w:rsidR="00E3366C" w:rsidRDefault="00E3366C" w:rsidP="009C7BC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9EECACE" w14:textId="52952626" w:rsidR="006B343F" w:rsidRPr="009F1F59" w:rsidRDefault="00991587" w:rsidP="009C7BCD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83" behindDoc="0" locked="0" layoutInCell="1" allowOverlap="1" wp14:anchorId="5FBE779F" wp14:editId="61DC9072">
                <wp:simplePos x="0" y="0"/>
                <wp:positionH relativeFrom="margin">
                  <wp:align>center</wp:align>
                </wp:positionH>
                <wp:positionV relativeFrom="paragraph">
                  <wp:posOffset>291465</wp:posOffset>
                </wp:positionV>
                <wp:extent cx="4199255" cy="45720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925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9C8E4" w14:textId="32AB7A20" w:rsidR="00AC4EF1" w:rsidRPr="003E79E7" w:rsidRDefault="00AC4EF1" w:rsidP="003E79E7">
                            <w:pPr>
                              <w:pStyle w:val="Caption"/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9" w:name="_Toc101790113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38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Edit children profile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BE779F" id="Text Box 194" o:spid="_x0000_s3387" type="#_x0000_t202" style="position:absolute;margin-left:0;margin-top:22.95pt;width:330.65pt;height:36pt;z-index:251653183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" stroked="f">
                <v:textbox inset="0,0,0,0">
                  <w:txbxContent>
                    <w:p w14:paraId="56F9C8E4" w14:textId="32AB7A20" w:rsidR="00AC4EF1" w:rsidRPr="003E79E7" w:rsidRDefault="00AC4EF1" w:rsidP="003E79E7">
                      <w:pPr>
                        <w:pStyle w:val="Caption"/>
                        <w:keepNext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40" w:name="_Toc101790113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38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Edit children profile</w:t>
                      </w:r>
                      <w:bookmarkEnd w:id="140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C67E3A" w14:textId="65326999" w:rsidR="009C7BCD" w:rsidRDefault="009C7BCD" w:rsidP="009C7BCD">
      <w:pPr>
        <w:rPr>
          <w:rFonts w:ascii="TH SarabunPSK" w:hAnsi="TH SarabunPSK" w:cs="TH SarabunPSK"/>
          <w:sz w:val="4"/>
          <w:szCs w:val="4"/>
        </w:rPr>
      </w:pPr>
    </w:p>
    <w:p w14:paraId="1029B55F" w14:textId="77777777" w:rsidR="00E3366C" w:rsidRPr="009F1F59" w:rsidRDefault="00E3366C" w:rsidP="009C7BCD">
      <w:pPr>
        <w:rPr>
          <w:rFonts w:ascii="TH SarabunPSK" w:hAnsi="TH SarabunPSK" w:cs="TH SarabunPSK"/>
          <w:sz w:val="4"/>
          <w:szCs w:val="4"/>
        </w:rPr>
      </w:pPr>
    </w:p>
    <w:p w14:paraId="62188861" w14:textId="77777777" w:rsidR="006B343F" w:rsidRPr="009F1F59" w:rsidRDefault="006B343F" w:rsidP="006B343F">
      <w:pPr>
        <w:rPr>
          <w:rFonts w:ascii="TH SarabunPSK" w:hAnsi="TH SarabunPSK" w:cs="TH SarabunPSK"/>
          <w:b/>
          <w:bCs/>
          <w:sz w:val="28"/>
          <w:cs/>
        </w:rPr>
      </w:pPr>
    </w:p>
    <w:p w14:paraId="1081FCBD" w14:textId="74B5E62C" w:rsidR="00295E18" w:rsidRPr="009F1F59" w:rsidRDefault="00295E18" w:rsidP="00D65AA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6F2430" w14:textId="22A4D6C3" w:rsidR="00991587" w:rsidRDefault="001B146B" w:rsidP="0099158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75816C83" wp14:editId="111FDE18">
                <wp:simplePos x="0" y="0"/>
                <wp:positionH relativeFrom="column">
                  <wp:posOffset>1908463</wp:posOffset>
                </wp:positionH>
                <wp:positionV relativeFrom="paragraph">
                  <wp:posOffset>956656</wp:posOffset>
                </wp:positionV>
                <wp:extent cx="1520421" cy="14374"/>
                <wp:effectExtent l="38100" t="76200" r="0" b="10033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0421" cy="143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90033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B40EE" id="Straight Arrow Connector 26" o:spid="_x0000_s1026" type="#_x0000_t32" style="position:absolute;margin-left:150.25pt;margin-top:75.35pt;width:119.7pt;height:1.15pt;flip:x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" strokecolor="#903" strokeweight=".5pt">
                <v:stroke endarrow="open" joinstyle="miter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1856EFD8" wp14:editId="78C29C59">
                <wp:simplePos x="0" y="0"/>
                <wp:positionH relativeFrom="column">
                  <wp:posOffset>3214139</wp:posOffset>
                </wp:positionH>
                <wp:positionV relativeFrom="paragraph">
                  <wp:posOffset>700520</wp:posOffset>
                </wp:positionV>
                <wp:extent cx="214745" cy="242455"/>
                <wp:effectExtent l="0" t="0" r="0" b="571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3DA9" w14:textId="77777777" w:rsidR="001B146B" w:rsidRDefault="001B146B" w:rsidP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EFD8" id="Text Box 38" o:spid="_x0000_s3388" type="#_x0000_t202" style="position:absolute;left:0;text-align:left;margin-left:253.1pt;margin-top:55.15pt;width:16.9pt;height:19.1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" filled="f" stroked="f" strokeweight=".5pt">
                <v:textbox>
                  <w:txbxContent>
                    <w:p w14:paraId="11073DA9" w14:textId="77777777" w:rsidR="001B146B" w:rsidRDefault="001B146B" w:rsidP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2FBBB849" wp14:editId="0E980348">
                <wp:simplePos x="0" y="0"/>
                <wp:positionH relativeFrom="column">
                  <wp:posOffset>1968269</wp:posOffset>
                </wp:positionH>
                <wp:positionV relativeFrom="paragraph">
                  <wp:posOffset>712816</wp:posOffset>
                </wp:positionV>
                <wp:extent cx="214745" cy="242455"/>
                <wp:effectExtent l="0" t="0" r="0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42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F300D1" w14:textId="77777777" w:rsidR="001B146B" w:rsidRDefault="001B146B" w:rsidP="001B146B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B849" id="Text Box 32" o:spid="_x0000_s3389" type="#_x0000_t202" style="position:absolute;left:0;text-align:left;margin-left:155pt;margin-top:56.15pt;width:16.9pt;height:19.1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" filled="f" stroked="f" strokeweight=".5pt">
                <v:textbox>
                  <w:txbxContent>
                    <w:p w14:paraId="46F300D1" w14:textId="77777777" w:rsidR="001B146B" w:rsidRDefault="001B146B" w:rsidP="001B146B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1709952" behindDoc="0" locked="0" layoutInCell="1" allowOverlap="1" wp14:anchorId="4088D6D4" wp14:editId="6B0099F9">
            <wp:simplePos x="0" y="0"/>
            <wp:positionH relativeFrom="column">
              <wp:posOffset>935182</wp:posOffset>
            </wp:positionH>
            <wp:positionV relativeFrom="paragraph">
              <wp:posOffset>616066</wp:posOffset>
            </wp:positionV>
            <wp:extent cx="1036320" cy="769620"/>
            <wp:effectExtent l="0" t="0" r="0" b="0"/>
            <wp:wrapThrough wrapText="bothSides">
              <wp:wrapPolygon edited="0">
                <wp:start x="0" y="0"/>
                <wp:lineTo x="397" y="20851"/>
                <wp:lineTo x="21044" y="20851"/>
                <wp:lineTo x="21044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 b="19682"/>
                    <a:stretch/>
                  </pic:blipFill>
                  <pic:spPr bwMode="auto">
                    <a:xfrm>
                      <a:off x="0" y="0"/>
                      <a:ext cx="10363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91587" w:rsidRPr="00643EA8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5BB825C" wp14:editId="6EFFA830">
            <wp:extent cx="1272437" cy="1876508"/>
            <wp:effectExtent l="0" t="0" r="0" b="0"/>
            <wp:docPr id="7556" name="Picture 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206" cy="188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C3B7" w14:textId="73F4C46D" w:rsidR="0077020A" w:rsidRPr="003E79E7" w:rsidRDefault="0077020A" w:rsidP="00991587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41" w:name="_Toc101790114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children profile</w:t>
      </w:r>
      <w:bookmarkEnd w:id="141"/>
    </w:p>
    <w:p w14:paraId="7F8DEAAE" w14:textId="779FCA47" w:rsidR="00295E18" w:rsidRPr="009F1F59" w:rsidRDefault="00295E18" w:rsidP="005357D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1A800A0" w14:textId="26D73EC7" w:rsidR="0077020A" w:rsidRDefault="0077020A" w:rsidP="00991587">
      <w:pPr>
        <w:rPr>
          <w:rFonts w:ascii="TH SarabunPSK" w:hAnsi="TH SarabunPSK" w:cs="TH SarabunPSK"/>
          <w:b/>
          <w:bCs/>
          <w:sz w:val="28"/>
        </w:rPr>
      </w:pPr>
    </w:p>
    <w:p w14:paraId="2A902DB6" w14:textId="77777777" w:rsidR="0077020A" w:rsidRDefault="0077020A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14:paraId="548269CE" w14:textId="53317285" w:rsidR="00325E75" w:rsidRDefault="00325E75" w:rsidP="00113D3C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0336BA" wp14:editId="7963DA38">
            <wp:extent cx="2614012" cy="5655600"/>
            <wp:effectExtent l="0" t="0" r="0" b="2540"/>
            <wp:docPr id="9500" name="Graphic 9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DE79" w14:textId="3CD18827" w:rsidR="00AC4EF1" w:rsidRDefault="00AC4EF1" w:rsidP="00113D3C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42" w:name="_Toc10179011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Activity</w:t>
      </w:r>
      <w:bookmarkEnd w:id="142"/>
    </w:p>
    <w:p w14:paraId="3A796DCD" w14:textId="2D844D46" w:rsidR="00113D3C" w:rsidRDefault="00113D3C" w:rsidP="00113D3C"/>
    <w:p w14:paraId="479551B1" w14:textId="77777777" w:rsidR="00113D3C" w:rsidRDefault="00113D3C">
      <w:pPr>
        <w:rPr>
          <w:cs/>
        </w:rPr>
      </w:pPr>
      <w:r>
        <w:br w:type="page"/>
      </w:r>
    </w:p>
    <w:p w14:paraId="5F8DA0EB" w14:textId="0AF6633C" w:rsidR="00497CB1" w:rsidRPr="001149E6" w:rsidRDefault="00070499" w:rsidP="00497CB1">
      <w:pPr>
        <w:rPr>
          <w:rFonts w:ascii="TH SarabunPSK" w:hAnsi="TH SarabunPSK" w:cs="TH SarabunPSK"/>
          <w:sz w:val="32"/>
          <w:szCs w:val="32"/>
        </w:rPr>
      </w:pPr>
      <w:r w:rsidRPr="0007049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26ACE933" wp14:editId="49E245D5">
                <wp:simplePos x="0" y="0"/>
                <wp:positionH relativeFrom="column">
                  <wp:posOffset>2508738</wp:posOffset>
                </wp:positionH>
                <wp:positionV relativeFrom="paragraph">
                  <wp:posOffset>345977</wp:posOffset>
                </wp:positionV>
                <wp:extent cx="3768970" cy="3344741"/>
                <wp:effectExtent l="0" t="0" r="3175" b="27305"/>
                <wp:wrapNone/>
                <wp:docPr id="9402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8970" cy="3344741"/>
                          <a:chOff x="0" y="0"/>
                          <a:chExt cx="4783631" cy="4244976"/>
                        </a:xfrm>
                      </wpg:grpSpPr>
                      <wps:wsp>
                        <wps:cNvPr id="9404" name="Line 6"/>
                        <wps:cNvCnPr/>
                        <wps:spPr bwMode="auto">
                          <a:xfrm>
                            <a:off x="206375" y="774700"/>
                            <a:ext cx="0" cy="3470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05" name="Group 9405"/>
                        <wpg:cNvGrpSpPr>
                          <a:grpSpLocks/>
                        </wpg:cNvGrpSpPr>
                        <wpg:grpSpPr bwMode="auto">
                          <a:xfrm>
                            <a:off x="57531" y="9571"/>
                            <a:ext cx="238126" cy="325439"/>
                            <a:chOff x="57150" y="9525"/>
                            <a:chExt cx="150" cy="205"/>
                          </a:xfrm>
                        </wpg:grpSpPr>
                        <wps:wsp>
                          <wps:cNvPr id="9406" name="Oval 9406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93" y="9525"/>
                              <a:ext cx="67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07" name="Line 8"/>
                          <wps:cNvCnPr/>
                          <wps:spPr bwMode="auto">
                            <a:xfrm>
                              <a:off x="57225" y="959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08" name="Line 9"/>
                          <wps:cNvCnPr/>
                          <wps:spPr bwMode="auto">
                            <a:xfrm>
                              <a:off x="57171" y="9610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09" name="Freeform 10"/>
                          <wps:cNvSpPr>
                            <a:spLocks/>
                          </wps:cNvSpPr>
                          <wps:spPr bwMode="auto">
                            <a:xfrm>
                              <a:off x="57150" y="9655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9410" name="Group 9410"/>
                        <wpg:cNvGrpSpPr>
                          <a:grpSpLocks/>
                        </wpg:cNvGrpSpPr>
                        <wpg:grpSpPr bwMode="auto">
                          <a:xfrm>
                            <a:off x="57531" y="9571"/>
                            <a:ext cx="238126" cy="325439"/>
                            <a:chOff x="57150" y="9525"/>
                            <a:chExt cx="150" cy="205"/>
                          </a:xfrm>
                        </wpg:grpSpPr>
                        <wps:wsp>
                          <wps:cNvPr id="9411" name="Oval 9411"/>
                          <wps:cNvSpPr>
                            <a:spLocks noChangeArrowheads="1"/>
                          </wps:cNvSpPr>
                          <wps:spPr bwMode="auto">
                            <a:xfrm>
                              <a:off x="57193" y="9525"/>
                              <a:ext cx="67" cy="67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12" name="Line 13"/>
                          <wps:cNvCnPr/>
                          <wps:spPr bwMode="auto">
                            <a:xfrm>
                              <a:off x="57225" y="9592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13" name="Line 14"/>
                          <wps:cNvCnPr/>
                          <wps:spPr bwMode="auto">
                            <a:xfrm>
                              <a:off x="57171" y="9610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14" name="Freeform 15"/>
                          <wps:cNvSpPr>
                            <a:spLocks/>
                          </wps:cNvSpPr>
                          <wps:spPr bwMode="auto">
                            <a:xfrm>
                              <a:off x="57150" y="9655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415" name="Rectangle 9415"/>
                        <wps:cNvSpPr>
                          <a:spLocks noChangeArrowheads="1"/>
                        </wps:cNvSpPr>
                        <wps:spPr bwMode="auto">
                          <a:xfrm>
                            <a:off x="0" y="485732"/>
                            <a:ext cx="672239" cy="20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E10C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Parent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6" name="Rectangle 9416"/>
                        <wps:cNvSpPr>
                          <a:spLocks noChangeArrowheads="1"/>
                        </wps:cNvSpPr>
                        <wps:spPr bwMode="auto">
                          <a:xfrm>
                            <a:off x="166688" y="1009650"/>
                            <a:ext cx="71438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18" name="Line 20"/>
                        <wps:cNvCnPr/>
                        <wps:spPr bwMode="auto">
                          <a:xfrm>
                            <a:off x="1311275" y="782638"/>
                            <a:ext cx="0" cy="34623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19" name="Group 9419"/>
                        <wpg:cNvGrpSpPr>
                          <a:grpSpLocks/>
                        </wpg:cNvGrpSpPr>
                        <wpg:grpSpPr bwMode="auto">
                          <a:xfrm>
                            <a:off x="1014413" y="41275"/>
                            <a:ext cx="595313" cy="387350"/>
                            <a:chOff x="1014413" y="41275"/>
                            <a:chExt cx="375" cy="244"/>
                          </a:xfrm>
                        </wpg:grpSpPr>
                        <wps:wsp>
                          <wps:cNvPr id="9420" name="Oval 9420"/>
                          <wps:cNvSpPr>
                            <a:spLocks noChangeArrowheads="1"/>
                          </wps:cNvSpPr>
                          <wps:spPr bwMode="auto">
                            <a:xfrm>
                              <a:off x="1014538" y="41275"/>
                              <a:ext cx="250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21" name="Line 22"/>
                          <wps:cNvCnPr/>
                          <wps:spPr bwMode="auto">
                            <a:xfrm>
                              <a:off x="1014413" y="41332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22" name="Line 23"/>
                          <wps:cNvCnPr/>
                          <wps:spPr bwMode="auto">
                            <a:xfrm>
                              <a:off x="1014414" y="41397"/>
                              <a:ext cx="12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9423" name="Group 9423"/>
                        <wpg:cNvGrpSpPr>
                          <a:grpSpLocks/>
                        </wpg:cNvGrpSpPr>
                        <wpg:grpSpPr bwMode="auto">
                          <a:xfrm>
                            <a:off x="1014413" y="41275"/>
                            <a:ext cx="595313" cy="387350"/>
                            <a:chOff x="1014413" y="41275"/>
                            <a:chExt cx="375" cy="244"/>
                          </a:xfrm>
                        </wpg:grpSpPr>
                        <wps:wsp>
                          <wps:cNvPr id="9424" name="Oval 94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14538" y="41275"/>
                              <a:ext cx="250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25" name="Line 26"/>
                          <wps:cNvCnPr/>
                          <wps:spPr bwMode="auto">
                            <a:xfrm>
                              <a:off x="1014413" y="41332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26" name="Line 27"/>
                          <wps:cNvCnPr/>
                          <wps:spPr bwMode="auto">
                            <a:xfrm>
                              <a:off x="1014414" y="41397"/>
                              <a:ext cx="124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427" name="Rectangle 9427"/>
                        <wps:cNvSpPr>
                          <a:spLocks noChangeArrowheads="1"/>
                        </wps:cNvSpPr>
                        <wps:spPr bwMode="auto">
                          <a:xfrm>
                            <a:off x="852431" y="496887"/>
                            <a:ext cx="1470697" cy="265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F831E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ViewActivitypage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8" name="Rectangle 9428"/>
                        <wps:cNvSpPr>
                          <a:spLocks noChangeArrowheads="1"/>
                        </wps:cNvSpPr>
                        <wps:spPr bwMode="auto">
                          <a:xfrm>
                            <a:off x="1271588" y="10096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29" name="Rectangle 9429"/>
                        <wps:cNvSpPr>
                          <a:spLocks noChangeArrowheads="1"/>
                        </wps:cNvSpPr>
                        <wps:spPr bwMode="auto">
                          <a:xfrm>
                            <a:off x="1271588" y="141287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30" name="Rectangle 9430"/>
                        <wps:cNvSpPr>
                          <a:spLocks noChangeArrowheads="1"/>
                        </wps:cNvSpPr>
                        <wps:spPr bwMode="auto">
                          <a:xfrm>
                            <a:off x="127158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31" name="Rectangle 9431"/>
                        <wps:cNvSpPr>
                          <a:spLocks noChangeArrowheads="1"/>
                        </wps:cNvSpPr>
                        <wps:spPr bwMode="auto">
                          <a:xfrm>
                            <a:off x="127158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32" name="Rectangle 9432"/>
                        <wps:cNvSpPr>
                          <a:spLocks noChangeArrowheads="1"/>
                        </wps:cNvSpPr>
                        <wps:spPr bwMode="auto">
                          <a:xfrm>
                            <a:off x="2206477" y="485776"/>
                            <a:ext cx="1532550" cy="276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5CF26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ViewActivityController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3" name="Line 35"/>
                        <wps:cNvCnPr/>
                        <wps:spPr bwMode="auto">
                          <a:xfrm>
                            <a:off x="2778125" y="774700"/>
                            <a:ext cx="0" cy="3470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34" name="Group 9434"/>
                        <wpg:cNvGrpSpPr>
                          <a:grpSpLocks/>
                        </wpg:cNvGrpSpPr>
                        <wpg:grpSpPr bwMode="auto">
                          <a:xfrm>
                            <a:off x="2579688" y="0"/>
                            <a:ext cx="398463" cy="415926"/>
                            <a:chOff x="2579688" y="0"/>
                            <a:chExt cx="251" cy="262"/>
                          </a:xfrm>
                        </wpg:grpSpPr>
                        <wps:wsp>
                          <wps:cNvPr id="9435" name="Oval 9435"/>
                          <wps:cNvSpPr>
                            <a:spLocks noChangeArrowheads="1"/>
                          </wps:cNvSpPr>
                          <wps:spPr bwMode="auto">
                            <a:xfrm>
                              <a:off x="2579688" y="21"/>
                              <a:ext cx="251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36" name="Line 37"/>
                          <wps:cNvCnPr/>
                          <wps:spPr bwMode="auto">
                            <a:xfrm flipH="1">
                              <a:off x="2579788" y="0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37" name="Line 38"/>
                          <wps:cNvCnPr/>
                          <wps:spPr bwMode="auto">
                            <a:xfrm flipH="1" flipV="1">
                              <a:off x="2579788" y="23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9438" name="Group 9438"/>
                        <wpg:cNvGrpSpPr>
                          <a:grpSpLocks/>
                        </wpg:cNvGrpSpPr>
                        <wpg:grpSpPr bwMode="auto">
                          <a:xfrm>
                            <a:off x="2579688" y="0"/>
                            <a:ext cx="398463" cy="415926"/>
                            <a:chOff x="2579688" y="0"/>
                            <a:chExt cx="251" cy="262"/>
                          </a:xfrm>
                        </wpg:grpSpPr>
                        <wps:wsp>
                          <wps:cNvPr id="9439" name="Oval 9439"/>
                          <wps:cNvSpPr>
                            <a:spLocks noChangeArrowheads="1"/>
                          </wps:cNvSpPr>
                          <wps:spPr bwMode="auto">
                            <a:xfrm>
                              <a:off x="2579688" y="21"/>
                              <a:ext cx="251" cy="24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40" name="Line 41"/>
                          <wps:cNvCnPr/>
                          <wps:spPr bwMode="auto">
                            <a:xfrm flipH="1">
                              <a:off x="2579788" y="0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41" name="Line 42"/>
                          <wps:cNvCnPr/>
                          <wps:spPr bwMode="auto">
                            <a:xfrm flipH="1" flipV="1">
                              <a:off x="2579788" y="23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443" name="Rectangle 9443"/>
                        <wps:cNvSpPr>
                          <a:spLocks noChangeArrowheads="1"/>
                        </wps:cNvSpPr>
                        <wps:spPr bwMode="auto">
                          <a:xfrm>
                            <a:off x="2738438" y="1412875"/>
                            <a:ext cx="69850" cy="1193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44" name="Rectangle 9444"/>
                        <wps:cNvSpPr>
                          <a:spLocks noChangeArrowheads="1"/>
                        </wps:cNvSpPr>
                        <wps:spPr bwMode="auto">
                          <a:xfrm>
                            <a:off x="273843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45" name="Rectangle 9445"/>
                        <wps:cNvSpPr>
                          <a:spLocks noChangeArrowheads="1"/>
                        </wps:cNvSpPr>
                        <wps:spPr bwMode="auto">
                          <a:xfrm>
                            <a:off x="273843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46" name="Rectangle 9446"/>
                        <wps:cNvSpPr>
                          <a:spLocks noChangeArrowheads="1"/>
                        </wps:cNvSpPr>
                        <wps:spPr bwMode="auto">
                          <a:xfrm>
                            <a:off x="3835825" y="485748"/>
                            <a:ext cx="947806" cy="276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E962D4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7" name="Line 49"/>
                        <wps:cNvCnPr/>
                        <wps:spPr bwMode="auto">
                          <a:xfrm>
                            <a:off x="4302125" y="774700"/>
                            <a:ext cx="0" cy="3470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448" name="Group 9448"/>
                        <wpg:cNvGrpSpPr>
                          <a:grpSpLocks/>
                        </wpg:cNvGrpSpPr>
                        <wpg:grpSpPr bwMode="auto">
                          <a:xfrm>
                            <a:off x="4154488" y="7977"/>
                            <a:ext cx="236538" cy="327026"/>
                            <a:chOff x="4154488" y="7938"/>
                            <a:chExt cx="149" cy="206"/>
                          </a:xfrm>
                        </wpg:grpSpPr>
                        <wps:wsp>
                          <wps:cNvPr id="9449" name="Oval 944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4529" y="7938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50" name="Line 51"/>
                          <wps:cNvCnPr/>
                          <wps:spPr bwMode="auto">
                            <a:xfrm>
                              <a:off x="4154563" y="800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1" name="Line 52"/>
                          <wps:cNvCnPr/>
                          <wps:spPr bwMode="auto">
                            <a:xfrm>
                              <a:off x="4154508" y="8024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2" name="Freeform 53"/>
                          <wps:cNvSpPr>
                            <a:spLocks/>
                          </wps:cNvSpPr>
                          <wps:spPr bwMode="auto">
                            <a:xfrm>
                              <a:off x="4154488" y="8069"/>
                              <a:ext cx="149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9453" name="Group 9453"/>
                        <wpg:cNvGrpSpPr>
                          <a:grpSpLocks/>
                        </wpg:cNvGrpSpPr>
                        <wpg:grpSpPr bwMode="auto">
                          <a:xfrm>
                            <a:off x="4154488" y="7977"/>
                            <a:ext cx="236538" cy="327026"/>
                            <a:chOff x="4154488" y="7938"/>
                            <a:chExt cx="149" cy="206"/>
                          </a:xfrm>
                        </wpg:grpSpPr>
                        <wps:wsp>
                          <wps:cNvPr id="9454" name="Oval 9454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4529" y="7938"/>
                              <a:ext cx="70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55" name="Line 56"/>
                          <wps:cNvCnPr/>
                          <wps:spPr bwMode="auto">
                            <a:xfrm>
                              <a:off x="4154563" y="800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6" name="Line 57"/>
                          <wps:cNvCnPr/>
                          <wps:spPr bwMode="auto">
                            <a:xfrm>
                              <a:off x="4154508" y="8024"/>
                              <a:ext cx="109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57" name="Freeform 58"/>
                          <wps:cNvSpPr>
                            <a:spLocks/>
                          </wps:cNvSpPr>
                          <wps:spPr bwMode="auto">
                            <a:xfrm>
                              <a:off x="4154488" y="8069"/>
                              <a:ext cx="149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459" name="Rectangle 9459"/>
                        <wps:cNvSpPr>
                          <a:spLocks noChangeArrowheads="1"/>
                        </wps:cNvSpPr>
                        <wps:spPr bwMode="auto">
                          <a:xfrm>
                            <a:off x="4262438" y="2055813"/>
                            <a:ext cx="71438" cy="279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0" name="Rectangle 9460"/>
                        <wps:cNvSpPr>
                          <a:spLocks noChangeArrowheads="1"/>
                        </wps:cNvSpPr>
                        <wps:spPr bwMode="auto">
                          <a:xfrm>
                            <a:off x="166688" y="1009650"/>
                            <a:ext cx="71438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1" name="Line 63"/>
                        <wps:cNvCnPr/>
                        <wps:spPr bwMode="auto">
                          <a:xfrm>
                            <a:off x="247650" y="1008063"/>
                            <a:ext cx="10191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2" name="Line 64"/>
                        <wps:cNvCnPr/>
                        <wps:spPr bwMode="auto">
                          <a:xfrm flipH="1">
                            <a:off x="1168400" y="1008063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3" name="Line 65"/>
                        <wps:cNvCnPr/>
                        <wps:spPr bwMode="auto">
                          <a:xfrm flipH="1" flipV="1">
                            <a:off x="1168400" y="96678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4" name="Rectangle 9464"/>
                        <wps:cNvSpPr>
                          <a:spLocks noChangeArrowheads="1"/>
                        </wps:cNvSpPr>
                        <wps:spPr bwMode="auto">
                          <a:xfrm>
                            <a:off x="507994" y="817562"/>
                            <a:ext cx="903750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4347C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5" name="Rectangle 9465"/>
                        <wps:cNvSpPr>
                          <a:spLocks noChangeArrowheads="1"/>
                        </wps:cNvSpPr>
                        <wps:spPr bwMode="auto">
                          <a:xfrm>
                            <a:off x="1271588" y="10096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6" name="Rectangle 9466"/>
                        <wps:cNvSpPr>
                          <a:spLocks noChangeArrowheads="1"/>
                        </wps:cNvSpPr>
                        <wps:spPr bwMode="auto">
                          <a:xfrm>
                            <a:off x="1271588" y="141287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67" name="Line 69"/>
                        <wps:cNvCnPr/>
                        <wps:spPr bwMode="auto">
                          <a:xfrm>
                            <a:off x="1352550" y="1411288"/>
                            <a:ext cx="13811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8" name="Line 70"/>
                        <wps:cNvCnPr/>
                        <wps:spPr bwMode="auto">
                          <a:xfrm flipH="1">
                            <a:off x="2635250" y="141128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9" name="Line 71"/>
                        <wps:cNvCnPr/>
                        <wps:spPr bwMode="auto">
                          <a:xfrm flipH="1" flipV="1">
                            <a:off x="2635250" y="1370013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0" name="Rectangle 9470"/>
                        <wps:cNvSpPr>
                          <a:spLocks noChangeArrowheads="1"/>
                        </wps:cNvSpPr>
                        <wps:spPr bwMode="auto">
                          <a:xfrm>
                            <a:off x="1782743" y="1222375"/>
                            <a:ext cx="995382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E7AF9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 activity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1" name="Rectangle 9471"/>
                        <wps:cNvSpPr>
                          <a:spLocks noChangeArrowheads="1"/>
                        </wps:cNvSpPr>
                        <wps:spPr bwMode="auto">
                          <a:xfrm>
                            <a:off x="2738438" y="1412875"/>
                            <a:ext cx="69850" cy="1193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72" name="Line 74"/>
                        <wps:cNvCnPr/>
                        <wps:spPr bwMode="auto">
                          <a:xfrm>
                            <a:off x="2820988" y="1700213"/>
                            <a:ext cx="412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3" name="Line 75"/>
                        <wps:cNvCnPr/>
                        <wps:spPr bwMode="auto">
                          <a:xfrm>
                            <a:off x="3233738" y="1700213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4" name="Line 76"/>
                        <wps:cNvCnPr/>
                        <wps:spPr bwMode="auto">
                          <a:xfrm flipH="1">
                            <a:off x="2824163" y="1782763"/>
                            <a:ext cx="409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5" name="Line 77"/>
                        <wps:cNvCnPr/>
                        <wps:spPr bwMode="auto">
                          <a:xfrm>
                            <a:off x="2824163" y="1782763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6" name="Line 78"/>
                        <wps:cNvCnPr/>
                        <wps:spPr bwMode="auto">
                          <a:xfrm flipV="1">
                            <a:off x="2824163" y="174148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7" name="Rectangle 9477"/>
                        <wps:cNvSpPr>
                          <a:spLocks noChangeArrowheads="1"/>
                        </wps:cNvSpPr>
                        <wps:spPr bwMode="auto">
                          <a:xfrm>
                            <a:off x="2911442" y="1528763"/>
                            <a:ext cx="1204982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A07B19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getallactivity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8" name="Line 80"/>
                        <wps:cNvCnPr/>
                        <wps:spPr bwMode="auto">
                          <a:xfrm>
                            <a:off x="2819400" y="2057400"/>
                            <a:ext cx="14382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9" name="Line 81"/>
                        <wps:cNvCnPr/>
                        <wps:spPr bwMode="auto">
                          <a:xfrm flipH="1">
                            <a:off x="4159250" y="2057400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0" name="Line 82"/>
                        <wps:cNvCnPr/>
                        <wps:spPr bwMode="auto">
                          <a:xfrm flipH="1" flipV="1">
                            <a:off x="4159250" y="2016125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1" name="Rectangle 9481"/>
                        <wps:cNvSpPr>
                          <a:spLocks noChangeArrowheads="1"/>
                        </wps:cNvSpPr>
                        <wps:spPr bwMode="auto">
                          <a:xfrm>
                            <a:off x="3211477" y="1866900"/>
                            <a:ext cx="1090647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F435B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Query activity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2" name="Rectangle 9482"/>
                        <wps:cNvSpPr>
                          <a:spLocks noChangeArrowheads="1"/>
                        </wps:cNvSpPr>
                        <wps:spPr bwMode="auto">
                          <a:xfrm>
                            <a:off x="4262438" y="2055813"/>
                            <a:ext cx="71438" cy="279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83" name="Line 85"/>
                        <wps:cNvCnPr/>
                        <wps:spPr bwMode="auto">
                          <a:xfrm flipH="1">
                            <a:off x="2820988" y="2344738"/>
                            <a:ext cx="143668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4" name="Line 86"/>
                        <wps:cNvCnPr/>
                        <wps:spPr bwMode="auto">
                          <a:xfrm>
                            <a:off x="2820988" y="2344738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5" name="Line 87"/>
                        <wps:cNvCnPr/>
                        <wps:spPr bwMode="auto">
                          <a:xfrm flipV="1">
                            <a:off x="2820988" y="2303463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6" name="Rectangle 9486"/>
                        <wps:cNvSpPr>
                          <a:spLocks noChangeArrowheads="1"/>
                        </wps:cNvSpPr>
                        <wps:spPr bwMode="auto">
                          <a:xfrm>
                            <a:off x="3282913" y="2155824"/>
                            <a:ext cx="1108112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7A24B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return data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7" name="Line 89"/>
                        <wps:cNvCnPr/>
                        <wps:spPr bwMode="auto">
                          <a:xfrm flipH="1">
                            <a:off x="1354138" y="3017838"/>
                            <a:ext cx="13795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8" name="Line 90"/>
                        <wps:cNvCnPr/>
                        <wps:spPr bwMode="auto">
                          <a:xfrm>
                            <a:off x="1354138" y="3017838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9" name="Line 91"/>
                        <wps:cNvCnPr/>
                        <wps:spPr bwMode="auto">
                          <a:xfrm flipV="1">
                            <a:off x="1354138" y="2976563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0" name="Rectangle 9490"/>
                        <wps:cNvSpPr>
                          <a:spLocks noChangeArrowheads="1"/>
                        </wps:cNvSpPr>
                        <wps:spPr bwMode="auto">
                          <a:xfrm>
                            <a:off x="1557320" y="2792412"/>
                            <a:ext cx="2083861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4A05D8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Activitypage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1" name="Rectangle 9491"/>
                        <wps:cNvSpPr>
                          <a:spLocks noChangeArrowheads="1"/>
                        </wps:cNvSpPr>
                        <wps:spPr bwMode="auto">
                          <a:xfrm>
                            <a:off x="127158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92" name="Rectangle 9492"/>
                        <wps:cNvSpPr>
                          <a:spLocks noChangeArrowheads="1"/>
                        </wps:cNvSpPr>
                        <wps:spPr bwMode="auto">
                          <a:xfrm>
                            <a:off x="2738438" y="3019425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93" name="Rectangle 9493"/>
                        <wps:cNvSpPr>
                          <a:spLocks noChangeArrowheads="1"/>
                        </wps:cNvSpPr>
                        <wps:spPr bwMode="auto">
                          <a:xfrm>
                            <a:off x="273843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94" name="Line 96"/>
                        <wps:cNvCnPr/>
                        <wps:spPr bwMode="auto">
                          <a:xfrm flipH="1">
                            <a:off x="1354138" y="3751263"/>
                            <a:ext cx="13795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5" name="Line 97"/>
                        <wps:cNvCnPr/>
                        <wps:spPr bwMode="auto">
                          <a:xfrm>
                            <a:off x="1354138" y="3751263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6" name="Line 98"/>
                        <wps:cNvCnPr/>
                        <wps:spPr bwMode="auto">
                          <a:xfrm flipV="1">
                            <a:off x="1354138" y="3709988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7" name="Rectangle 9497"/>
                        <wps:cNvSpPr>
                          <a:spLocks noChangeArrowheads="1"/>
                        </wps:cNvSpPr>
                        <wps:spPr bwMode="auto">
                          <a:xfrm>
                            <a:off x="1511282" y="3560762"/>
                            <a:ext cx="1864325" cy="243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EE6D8" w14:textId="77777777" w:rsidR="00070499" w:rsidRDefault="00070499" w:rsidP="0007049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Display data not found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8" name="Rectangle 9498"/>
                        <wps:cNvSpPr>
                          <a:spLocks noChangeArrowheads="1"/>
                        </wps:cNvSpPr>
                        <wps:spPr bwMode="auto">
                          <a:xfrm>
                            <a:off x="1271588" y="3752850"/>
                            <a:ext cx="69850" cy="23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CE933" id="Group 103" o:spid="_x0000_s3390" style="position:absolute;margin-left:197.55pt;margin-top:27.25pt;width:296.75pt;height:263.35pt;z-index:251630592;mso-width-relative:margin;mso-height-relative:margin" coordsize="47836,42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">
                <v:line id="Line 6" o:spid="_x0000_s3391" style="position:absolute;visibility:visible;mso-wrap-style:square" from="2063,7747" to="2063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" strokeweight="1.5pt">
                  <v:stroke dashstyle="3 1"/>
                </v:line>
                <v:group id="Group 9405" o:spid="_x0000_s3392" style="position:absolute;left:575;top:95;width:2381;height:3255" coordorigin="57150,9525" coordsize="150,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">
                  <v:oval id="Oval 9406" o:spid="_x0000_s3393" style="position:absolute;left:57193;top:9525;width:67;height: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" filled="f" strokecolor="#903" strokeweight="1.5pt"/>
                  <v:line id="Line 8" o:spid="_x0000_s3394" style="position:absolute;visibility:visible;mso-wrap-style:square" from="57225,9592" to="57225,9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" strokecolor="#903" strokeweight="1.5pt"/>
                  <v:line id="Line 9" o:spid="_x0000_s3395" style="position:absolute;visibility:visible;mso-wrap-style:square" from="57171,9610" to="57279,9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" strokecolor="#903" strokeweight="1.5pt"/>
                  <v:shape id="Freeform 10" o:spid="_x0000_s3396" style="position:absolute;left:57150;top:9655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" path="m,54l54,r54,54e" filled="f" strokecolor="#903" strokeweight="1.5pt">
                    <v:path arrowok="t" o:connecttype="custom" o:connectlocs="0,75;75,0;150,75" o:connectangles="0,0,0"/>
                  </v:shape>
                </v:group>
                <v:group id="Group 9410" o:spid="_x0000_s3397" style="position:absolute;left:575;top:95;width:2381;height:3255" coordorigin="57150,9525" coordsize="150,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Npo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rB+jsP+8CY8AZn+AQAA//8DAFBLAQItABQABgAIAAAAIQDb4fbL7gAAAIUBAAATAAAAAAAAAAAA&#10;AAAAAAAAAABbQ29udGVudF9UeXBlc10ueG1sUEsBAi0AFAAGAAgAAAAhAFr0LFu/AAAAFQEAAAsA&#10;AAAAAAAAAAAAAAAAHwEAAF9yZWxzLy5yZWxzUEsBAi0AFAAGAAgAAAAhAHYA2mjEAAAA3QAAAA8A&#10;AAAAAAAAAAAAAAAABwIAAGRycy9kb3ducmV2LnhtbFBLBQYAAAAAAwADALcAAAD4AgAAAAA=&#10;">
                  <v:oval id="Oval 9411" o:spid="_x0000_s3398" style="position:absolute;left:57193;top:9525;width:67;height: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" filled="f" strokecolor="#903" strokeweight="1.5pt"/>
                  <v:line id="Line 13" o:spid="_x0000_s3399" style="position:absolute;visibility:visible;mso-wrap-style:square" from="57225,9592" to="57225,9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" strokecolor="#903" strokeweight="1.5pt"/>
                  <v:line id="Line 14" o:spid="_x0000_s3400" style="position:absolute;visibility:visible;mso-wrap-style:square" from="57171,9610" to="57279,9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" strokecolor="#903" strokeweight="1.5pt"/>
                  <v:shape id="Freeform 15" o:spid="_x0000_s3401" style="position:absolute;left:57150;top:9655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" path="m,54l54,r54,54e" filled="f" strokecolor="#903" strokeweight="1.5pt">
                    <v:path arrowok="t" o:connecttype="custom" o:connectlocs="0,75;75,0;150,75" o:connectangles="0,0,0"/>
                  </v:shape>
                </v:group>
                <v:rect id="Rectangle 9415" o:spid="_x0000_s3402" style="position:absolute;top:4857;width:6722;height: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roa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TLxSPc3oQnIDd/AAAA//8DAFBLAQItABQABgAIAAAAIQDb4fbL7gAAAIUBAAATAAAAAAAA&#10;AAAAAAAAAAAAAABbQ29udGVudF9UeXBlc10ueG1sUEsBAi0AFAAGAAgAAAAhAFr0LFu/AAAAFQEA&#10;AAsAAAAAAAAAAAAAAAAAHwEAAF9yZWxzLy5yZWxzUEsBAi0AFAAGAAgAAAAhAKBGuhrHAAAA3QAA&#10;AA8AAAAAAAAAAAAAAAAABwIAAGRycy9kb3ducmV2LnhtbFBLBQYAAAAAAwADALcAAAD7AgAAAAA=&#10;" filled="f" stroked="f">
                  <v:textbox inset="0,0,0,0">
                    <w:txbxContent>
                      <w:p w14:paraId="6CCEE10C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Parent</w:t>
                        </w:r>
                      </w:p>
                    </w:txbxContent>
                  </v:textbox>
                </v:rect>
                <v:rect id="Rectangle 9416" o:spid="_x0000_s3403" style="position:absolute;left:1666;top:10096;width:715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" strokecolor="#903" strokeweight="1.5pt"/>
                <v:line id="Line 20" o:spid="_x0000_s3404" style="position:absolute;visibility:visible;mso-wrap-style:square" from="13112,7826" to="13112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" strokeweight="1.5pt">
                  <v:stroke dashstyle="3 1"/>
                </v:line>
                <v:group id="Group 9419" o:spid="_x0000_s3405" style="position:absolute;left:10144;top:412;width:5953;height:3874" coordorigin="10144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nP1xwAAAN0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DM4wT+3oQnINe/AAAA//8DAFBLAQItABQABgAIAAAAIQDb4fbL7gAAAIUBAAATAAAAAAAA&#10;AAAAAAAAAAAAAABbQ29udGVudF9UeXBlc10ueG1sUEsBAi0AFAAGAAgAAAAhAFr0LFu/AAAAFQEA&#10;AAsAAAAAAAAAAAAAAAAAHwEAAF9yZWxzLy5yZWxzUEsBAi0AFAAGAAgAAAAhAOc6c/XHAAAA3QAA&#10;AA8AAAAAAAAAAAAAAAAABwIAAGRycy9kb3ducmV2LnhtbFBLBQYAAAAAAwADALcAAAD7AgAAAAA=&#10;">
                  <v:oval id="Oval 9420" o:spid="_x0000_s3406" style="position:absolute;left:10145;top:412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" fillcolor="#ffc" strokecolor="#1f1a17" strokeweight="1.5pt"/>
                  <v:line id="Line 22" o:spid="_x0000_s3407" style="position:absolute;visibility:visible;mso-wrap-style:square" from="10144,413" to="10144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" strokecolor="#1f1a17" strokeweight="1.5pt"/>
                  <v:line id="Line 23" o:spid="_x0000_s3408" style="position:absolute;visibility:visible;mso-wrap-style:square" from="10144,413" to="10145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" strokecolor="#1f1a17" strokeweight="1.5pt"/>
                </v:group>
                <v:group id="Group 9423" o:spid="_x0000_s3409" style="position:absolute;left:10144;top:412;width:5953;height:3874" coordorigin="10144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6i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hPxxN4vAlPQK7+AAAA//8DAFBLAQItABQABgAIAAAAIQDb4fbL7gAAAIUBAAATAAAAAAAA&#10;AAAAAAAAAAAAAABbQ29udGVudF9UeXBlc10ueG1sUEsBAi0AFAAGAAgAAAAhAFr0LFu/AAAAFQEA&#10;AAsAAAAAAAAAAAAAAAAAHwEAAF9yZWxzLy5yZWxzUEsBAi0AFAAGAAgAAAAhAEi+jqLHAAAA3QAA&#10;AA8AAAAAAAAAAAAAAAAABwIAAGRycy9kb3ducmV2LnhtbFBLBQYAAAAAAwADALcAAAD7AgAAAAA=&#10;">
                  <v:oval id="Oval 9424" o:spid="_x0000_s3410" style="position:absolute;left:10145;top:412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" fillcolor="#ffc" strokecolor="#1f1a17" strokeweight="1.5pt"/>
                  <v:line id="Line 26" o:spid="_x0000_s3411" style="position:absolute;visibility:visible;mso-wrap-style:square" from="10144,413" to="10144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" strokecolor="#1f1a17" strokeweight="1.5pt"/>
                  <v:line id="Line 27" o:spid="_x0000_s3412" style="position:absolute;visibility:visible;mso-wrap-style:square" from="10144,413" to="10145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" strokecolor="#1f1a17" strokeweight="1.5pt"/>
                </v:group>
                <v:rect id="Rectangle 9427" o:spid="_x0000_s3413" style="position:absolute;left:8524;top:4968;width:14707;height:2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EtL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bzuH/TXgCcvUHAAD//wMAUEsBAi0AFAAGAAgAAAAhANvh9svuAAAAhQEAABMAAAAAAAAA&#10;AAAAAAAAAAAAAFtDb250ZW50X1R5cGVzXS54bWxQSwECLQAUAAYACAAAACEAWvQsW78AAAAVAQAA&#10;CwAAAAAAAAAAAAAAAAAfAQAAX3JlbHMvLnJlbHNQSwECLQAUAAYACAAAACEA8bRLS8YAAADdAAAA&#10;DwAAAAAAAAAAAAAAAAAHAgAAZHJzL2Rvd25yZXYueG1sUEsFBgAAAAADAAMAtwAAAPoCAAAAAA==&#10;" filled="f" stroked="f">
                  <v:textbox inset="0,0,0,0">
                    <w:txbxContent>
                      <w:p w14:paraId="293F831E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ViewActivitypage</w:t>
                        </w:r>
                        <w:proofErr w:type="spellEnd"/>
                      </w:p>
                    </w:txbxContent>
                  </v:textbox>
                </v:rect>
                <v:rect id="Rectangle 9428" o:spid="_x0000_s3414" style="position:absolute;left:12715;top:10096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" strokecolor="#903" strokeweight="1.5pt"/>
                <v:rect id="Rectangle 9429" o:spid="_x0000_s3415" style="position:absolute;left:12715;top:141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" strokecolor="#903" strokeweight="1.5pt"/>
                <v:rect id="Rectangle 9430" o:spid="_x0000_s3416" style="position:absolute;left:12715;top:30194;width:699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" strokecolor="#903" strokeweight="1.5pt"/>
                <v:rect id="Rectangle 9431" o:spid="_x0000_s3417" style="position:absolute;left:12715;top:375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" strokecolor="#903" strokeweight="1.5pt"/>
                <v:rect id="Rectangle 9432" o:spid="_x0000_s3418" style="position:absolute;left:22064;top:4857;width:15326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n4O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H6ZTeH/TXgCcvUHAAD//wMAUEsBAi0AFAAGAAgAAAAhANvh9svuAAAAhQEAABMAAAAAAAAA&#10;AAAAAAAAAAAAAFtDb250ZW50X1R5cGVzXS54bWxQSwECLQAUAAYACAAAACEAWvQsW78AAAAVAQAA&#10;CwAAAAAAAAAAAAAAAAAfAQAAX3JlbHMvLnJlbHNQSwECLQAUAAYACAAAACEAZBp+DsYAAADdAAAA&#10;DwAAAAAAAAAAAAAAAAAHAgAAZHJzL2Rvd25yZXYueG1sUEsFBgAAAAADAAMAtwAAAPoCAAAAAA==&#10;" filled="f" stroked="f">
                  <v:textbox inset="0,0,0,0">
                    <w:txbxContent>
                      <w:p w14:paraId="0495CF26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ViewActivityController</w:t>
                        </w:r>
                        <w:proofErr w:type="spellEnd"/>
                      </w:p>
                    </w:txbxContent>
                  </v:textbox>
                </v:rect>
                <v:line id="Line 35" o:spid="_x0000_s3419" style="position:absolute;visibility:visible;mso-wrap-style:square" from="27781,7747" to="27781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" strokeweight="1.5pt">
                  <v:stroke dashstyle="3 1"/>
                </v:line>
                <v:group id="Group 9434" o:spid="_x0000_s3420" style="position:absolute;left:25796;width:3985;height:4159" coordorigin="2579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">
                  <v:oval id="Oval 9435" o:spid="_x0000_s3421" style="position:absolute;left:2579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" fillcolor="#ffc" strokecolor="#1f1a17" strokeweight="1.5pt"/>
                  <v:line id="Line 37" o:spid="_x0000_s3422" style="position:absolute;flip:x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" strokecolor="#1f1a17" strokeweight="1.5pt"/>
                  <v:line id="Line 38" o:spid="_x0000_s3423" style="position:absolute;flip:x y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" strokecolor="#1f1a17" strokeweight="1.5pt"/>
                </v:group>
                <v:group id="Group 9438" o:spid="_x0000_s3424" style="position:absolute;left:25796;width:3985;height:4159" coordorigin="2579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4oO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Xw8CnPDm/AE5PIFAAD//wMAUEsBAi0AFAAGAAgAAAAhANvh9svuAAAAhQEAABMAAAAAAAAAAAAA&#10;AAAAAAAAAFtDb250ZW50X1R5cGVzXS54bWxQSwECLQAUAAYACAAAACEAWvQsW78AAAAVAQAACwAA&#10;AAAAAAAAAAAAAAAfAQAAX3JlbHMvLnJlbHNQSwECLQAUAAYACAAAACEAw8OKDsMAAADdAAAADwAA&#10;AAAAAAAAAAAAAAAHAgAAZHJzL2Rvd25yZXYueG1sUEsFBgAAAAADAAMAtwAAAPcCAAAAAA==&#10;">
                  <v:oval id="Oval 9439" o:spid="_x0000_s3425" style="position:absolute;left:25796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" fillcolor="#ffc" strokecolor="#1f1a17" strokeweight="1.5pt"/>
                  <v:line id="Line 41" o:spid="_x0000_s3426" style="position:absolute;flip:x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" strokecolor="#1f1a17" strokeweight="1.5pt"/>
                  <v:line id="Line 42" o:spid="_x0000_s3427" style="position:absolute;flip:x y;visibility:visible;mso-wrap-style:square" from="25797,0" to="2579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" strokecolor="#1f1a17" strokeweight="1.5pt"/>
                </v:group>
                <v:rect id="Rectangle 9443" o:spid="_x0000_s3428" style="position:absolute;left:27384;top:14128;width:698;height:1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" strokecolor="#903" strokeweight="1.5pt"/>
                <v:rect id="Rectangle 9444" o:spid="_x0000_s3429" style="position:absolute;left:27384;top:30194;width:698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" strokecolor="#903" strokeweight="1.5pt"/>
                <v:rect id="Rectangle 9445" o:spid="_x0000_s3430" style="position:absolute;left:27384;top:37528;width:698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" strokecolor="#903" strokeweight="1.5pt"/>
                <v:rect id="Rectangle 9446" o:spid="_x0000_s3431" style="position:absolute;left:38358;top:4857;width:947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tw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pL1OobfN+EJyP0PAAAA//8DAFBLAQItABQABgAIAAAAIQDb4fbL7gAAAIUBAAATAAAAAAAA&#10;AAAAAAAAAAAAAABbQ29udGVudF9UeXBlc10ueG1sUEsBAi0AFAAGAAgAAAAhAFr0LFu/AAAAFQEA&#10;AAsAAAAAAAAAAAAAAAAAHwEAAF9yZWxzLy5yZWxzUEsBAi0AFAAGAAgAAAAhAEMnC3DHAAAA3QAA&#10;AA8AAAAAAAAAAAAAAAAABwIAAGRycy9kb3ducmV2LnhtbFBLBQYAAAAAAwADALcAAAD7AgAAAAA=&#10;" filled="f" stroked="f">
                  <v:textbox inset="0,0,0,0">
                    <w:txbxContent>
                      <w:p w14:paraId="4EE962D4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49" o:spid="_x0000_s3432" style="position:absolute;visibility:visible;mso-wrap-style:square" from="43021,7747" to="43021,4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" strokeweight="1.5pt">
                  <v:stroke dashstyle="3 1"/>
                </v:line>
                <v:group id="Group 9448" o:spid="_x0000_s3433" style="position:absolute;left:41544;top:79;width:2366;height:3271" coordorigin="41544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">
                  <v:oval id="Oval 9449" o:spid="_x0000_s3434" style="position:absolute;left:41545;top:79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" filled="f" strokecolor="#903" strokeweight="1.5pt"/>
                  <v:line id="Line 51" o:spid="_x0000_s3435" style="position:absolute;visibility:visible;mso-wrap-style:square" from="41545,80" to="41545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" strokecolor="#903" strokeweight="1.5pt"/>
                  <v:line id="Line 52" o:spid="_x0000_s3436" style="position:absolute;visibility:visible;mso-wrap-style:square" from="41545,80" to="41546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" strokecolor="#903" strokeweight="1.5pt"/>
                  <v:shape id="Freeform 53" o:spid="_x0000_s3437" style="position:absolute;left:41544;top:80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" path="m,54l54,r54,54e" filled="f" strokecolor="#903" strokeweight="1.5pt">
                    <v:path arrowok="t" o:connecttype="custom" o:connectlocs="0,75;75,0;149,75" o:connectangles="0,0,0"/>
                  </v:shape>
                </v:group>
                <v:group id="Group 9453" o:spid="_x0000_s3438" style="position:absolute;left:41544;top:79;width:2366;height:3271" coordorigin="41544,7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P3f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mHyOR/B8E56AnP8BAAD//wMAUEsBAi0AFAAGAAgAAAAhANvh9svuAAAAhQEAABMAAAAAAAAA&#10;AAAAAAAAAAAAAFtDb250ZW50X1R5cGVzXS54bWxQSwECLQAUAAYACAAAACEAWvQsW78AAAAVAQAA&#10;CwAAAAAAAAAAAAAAAAAfAQAAX3JlbHMvLnJlbHNQSwECLQAUAAYACAAAACEAELj938YAAADdAAAA&#10;DwAAAAAAAAAAAAAAAAAHAgAAZHJzL2Rvd25yZXYueG1sUEsFBgAAAAADAAMAtwAAAPoCAAAAAA==&#10;">
                  <v:oval id="Oval 9454" o:spid="_x0000_s3439" style="position:absolute;left:41545;top:79;width:0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" filled="f" strokecolor="#903" strokeweight="1.5pt"/>
                  <v:line id="Line 56" o:spid="_x0000_s3440" style="position:absolute;visibility:visible;mso-wrap-style:square" from="41545,80" to="41545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" strokecolor="#903" strokeweight="1.5pt"/>
                  <v:line id="Line 57" o:spid="_x0000_s3441" style="position:absolute;visibility:visible;mso-wrap-style:square" from="41545,80" to="41546,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" strokecolor="#903" strokeweight="1.5pt"/>
                  <v:shape id="Freeform 58" o:spid="_x0000_s3442" style="position:absolute;left:41544;top:80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" path="m,54l54,r54,54e" filled="f" strokecolor="#903" strokeweight="1.5pt">
                    <v:path arrowok="t" o:connecttype="custom" o:connectlocs="0,75;75,0;149,75" o:connectangles="0,0,0"/>
                  </v:shape>
                </v:group>
                <v:rect id="Rectangle 9459" o:spid="_x0000_s3443" style="position:absolute;left:42624;top:20558;width:714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" strokecolor="#903" strokeweight="1.5pt"/>
                <v:rect id="Rectangle 9460" o:spid="_x0000_s3444" style="position:absolute;left:1666;top:10096;width:715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" strokecolor="#903" strokeweight="1.5pt"/>
                <v:line id="Line 63" o:spid="_x0000_s3445" style="position:absolute;visibility:visible;mso-wrap-style:square" from="2476,10080" to="12668,10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" strokecolor="#903" strokeweight="1.5pt"/>
                <v:line id="Line 64" o:spid="_x0000_s3446" style="position:absolute;flip:x;visibility:visible;mso-wrap-style:square" from="11684,10080" to="12668,1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" strokecolor="#903" strokeweight="1.5pt"/>
                <v:line id="Line 65" o:spid="_x0000_s3447" style="position:absolute;flip:x y;visibility:visible;mso-wrap-style:square" from="11684,9667" to="12668,10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" strokecolor="#903" strokeweight="1.5pt"/>
                <v:rect id="Rectangle 9464" o:spid="_x0000_s3448" style="position:absolute;left:5079;top:8175;width:90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z8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JcMbPzHAAAA3QAA&#10;AA8AAAAAAAAAAAAAAAAABwIAAGRycy9kb3ducmV2LnhtbFBLBQYAAAAAAwADALcAAAD7AgAAAAA=&#10;" filled="f" stroked="f">
                  <v:textbox inset="0,0,0,0">
                    <w:txbxContent>
                      <w:p w14:paraId="7D04347C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open page</w:t>
                        </w:r>
                      </w:p>
                    </w:txbxContent>
                  </v:textbox>
                </v:rect>
                <v:rect id="Rectangle 9465" o:spid="_x0000_s3449" style="position:absolute;left:12715;top:10096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Jyq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P4YDuD+Jj4BnN4AAAD//wMAUEsBAi0AFAAGAAgAAAAhANvh9svuAAAAhQEAABMAAAAAAAAA&#10;AAAAAAAAAAAAAFtDb250ZW50X1R5cGVzXS54bWxQSwECLQAUAAYACAAAACEAWvQsW78AAAAVAQAA&#10;CwAAAAAAAAAAAAAAAAAfAQAAX3JlbHMvLnJlbHNQSwECLQAUAAYACAAAACEABPicqsYAAADdAAAA&#10;DwAAAAAAAAAAAAAAAAAHAgAAZHJzL2Rvd25yZXYueG1sUEsFBgAAAAADAAMAtwAAAPoCAAAAAA==&#10;" strokecolor="#903" strokeweight="1.5pt"/>
                <v:rect id="Rectangle 9466" o:spid="_x0000_s3450" style="position:absolute;left:12715;top:141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" strokecolor="#903" strokeweight="1.5pt"/>
                <v:line id="Line 69" o:spid="_x0000_s3451" style="position:absolute;visibility:visible;mso-wrap-style:square" from="13525,14112" to="27336,14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" strokecolor="#903" strokeweight="1.5pt"/>
                <v:line id="Line 70" o:spid="_x0000_s3452" style="position:absolute;flip:x;visibility:visible;mso-wrap-style:square" from="26352,14112" to="27336,1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" strokecolor="#903" strokeweight="1.5pt"/>
                <v:line id="Line 71" o:spid="_x0000_s3453" style="position:absolute;flip:x y;visibility:visible;mso-wrap-style:square" from="26352,13700" to="27336,14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" strokecolor="#903" strokeweight="1.5pt"/>
                <v:rect id="Rectangle 9470" o:spid="_x0000_s3454" style="position:absolute;left:17827;top:12223;width:9954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vwi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" filled="f" stroked="f">
                  <v:textbox inset="0,0,0,0">
                    <w:txbxContent>
                      <w:p w14:paraId="255E7AF9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 activity</w:t>
                        </w:r>
                      </w:p>
                    </w:txbxContent>
                  </v:textbox>
                </v:rect>
                <v:rect id="Rectangle 9471" o:spid="_x0000_s3455" style="position:absolute;left:27384;top:14128;width:698;height:1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" strokecolor="#903" strokeweight="1.5pt"/>
                <v:line id="Line 74" o:spid="_x0000_s3456" style="position:absolute;visibility:visible;mso-wrap-style:square" from="28209,17002" to="32337,17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lCA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vnLNIW/N/EJyNUvAAAA//8DAFBLAQItABQABgAIAAAAIQDb4fbL7gAAAIUBAAATAAAAAAAA&#10;AAAAAAAAAAAAAABbQ29udGVudF9UeXBlc10ueG1sUEsBAi0AFAAGAAgAAAAhAFr0LFu/AAAAFQEA&#10;AAsAAAAAAAAAAAAAAAAAHwEAAF9yZWxzLy5yZWxzUEsBAi0AFAAGAAgAAAAhAEb6UIDHAAAA3QAA&#10;AA8AAAAAAAAAAAAAAAAABwIAAGRycy9kb3ducmV2LnhtbFBLBQYAAAAAAwADALcAAAD7AgAAAAA=&#10;" strokecolor="#903" strokeweight="1.5pt"/>
                <v:line id="Line 75" o:spid="_x0000_s3457" style="position:absolute;visibility:visible;mso-wrap-style:square" from="32337,17002" to="32337,1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Ub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" strokecolor="#903" strokeweight="1.5pt"/>
                <v:line id="Line 76" o:spid="_x0000_s3458" style="position:absolute;flip:x;visibility:visible;mso-wrap-style:square" from="28241,17827" to="32337,1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" strokecolor="#903" strokeweight="1.5pt"/>
                <v:line id="Line 77" o:spid="_x0000_s3459" style="position:absolute;visibility:visible;mso-wrap-style:square" from="28241,17827" to="29225,18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" strokecolor="#903" strokeweight="1.5pt"/>
                <v:line id="Line 78" o:spid="_x0000_s3460" style="position:absolute;flip:y;visibility:visible;mso-wrap-style:square" from="28241,17414" to="29225,1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R+D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bw+vUzh9iY+Abn8BQAA//8DAFBLAQItABQABgAIAAAAIQDb4fbL7gAAAIUBAAATAAAAAAAA&#10;AAAAAAAAAAAAAABbQ29udGVudF9UeXBlc10ueG1sUEsBAi0AFAAGAAgAAAAhAFr0LFu/AAAAFQEA&#10;AAsAAAAAAAAAAAAAAAAAHwEAAF9yZWxzLy5yZWxzUEsBAi0AFAAGAAgAAAAhAHYdH4PHAAAA3QAA&#10;AA8AAAAAAAAAAAAAAAAABwIAAGRycy9kb3ducmV2LnhtbFBLBQYAAAAAAwADALcAAAD7AgAAAAA=&#10;" strokecolor="#903" strokeweight="1.5pt"/>
                <v:rect id="Rectangle 9477" o:spid="_x0000_s3461" style="position:absolute;left:29114;top:15287;width:12050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2RW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IH6dTuHvTXgCcvELAAD//wMAUEsBAi0AFAAGAAgAAAAhANvh9svuAAAAhQEAABMAAAAAAAAA&#10;AAAAAAAAAAAAAFtDb250ZW50X1R5cGVzXS54bWxQSwECLQAUAAYACAAAACEAWvQsW78AAAAVAQAA&#10;CwAAAAAAAAAAAAAAAAAfAQAAX3JlbHMvLnJlbHNQSwECLQAUAAYACAAAACEA4gdkVsYAAADdAAAA&#10;DwAAAAAAAAAAAAAAAAAHAgAAZHJzL2Rvd25yZXYueG1sUEsFBgAAAAADAAMAtwAAAPoCAAAAAA==&#10;" filled="f" stroked="f">
                  <v:textbox inset="0,0,0,0">
                    <w:txbxContent>
                      <w:p w14:paraId="34A07B19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getallactivity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()</w:t>
                        </w:r>
                      </w:p>
                    </w:txbxContent>
                  </v:textbox>
                </v:rect>
                <v:line id="Line 80" o:spid="_x0000_s3462" style="position:absolute;visibility:visible;mso-wrap-style:square" from="28194,20574" to="42576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" strokecolor="#903" strokeweight="1.5pt"/>
                <v:line id="Line 81" o:spid="_x0000_s3463" style="position:absolute;flip:x;visibility:visible;mso-wrap-style:square" from="41592,20574" to="42576,20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" strokecolor="#903" strokeweight="1.5pt"/>
                <v:line id="Line 82" o:spid="_x0000_s3464" style="position:absolute;flip:x y;visibility:visible;mso-wrap-style:square" from="41592,20161" to="42576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" strokecolor="#903" strokeweight="1.5pt"/>
                <v:rect id="Rectangle 9481" o:spid="_x0000_s3465" style="position:absolute;left:32114;top:18669;width:10907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yme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" filled="f" stroked="f">
                  <v:textbox inset="0,0,0,0">
                    <w:txbxContent>
                      <w:p w14:paraId="0B9F435B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Query activity</w:t>
                        </w:r>
                      </w:p>
                    </w:txbxContent>
                  </v:textbox>
                </v:rect>
                <v:rect id="Rectangle 9482" o:spid="_x0000_s3466" style="position:absolute;left:42624;top:20558;width:714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" strokecolor="#903" strokeweight="1.5pt"/>
                <v:line id="Line 85" o:spid="_x0000_s3467" style="position:absolute;flip:x;visibility:visible;mso-wrap-style:square" from="28209,23447" to="42576,23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" strokecolor="#903" strokeweight="1.5pt">
                  <v:stroke dashstyle="3 1"/>
                </v:line>
                <v:line id="Line 86" o:spid="_x0000_s3468" style="position:absolute;visibility:visible;mso-wrap-style:square" from="28209,23447" to="29210,23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" strokecolor="#903" strokeweight="1.5pt"/>
                <v:line id="Line 87" o:spid="_x0000_s3469" style="position:absolute;flip:y;visibility:visible;mso-wrap-style:square" from="28209,23034" to="29210,23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" strokecolor="#903" strokeweight="1.5pt"/>
                <v:rect id="Rectangle 9486" o:spid="_x0000_s3470" style="position:absolute;left:32829;top:21558;width:11081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rHq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fIeT+HxJjwBOf8HAAD//wMAUEsBAi0AFAAGAAgAAAAhANvh9svuAAAAhQEAABMAAAAAAAAA&#10;AAAAAAAAAAAAAFtDb250ZW50X1R5cGVzXS54bWxQSwECLQAUAAYACAAAACEAWvQsW78AAAAVAQAA&#10;CwAAAAAAAAAAAAAAAAAfAQAAX3JlbHMvLnJlbHNQSwECLQAUAAYACAAAACEAuJ6x6sYAAADdAAAA&#10;DwAAAAAAAAAAAAAAAAAHAgAAZHJzL2Rvd25yZXYueG1sUEsFBgAAAAADAAMAtwAAAPoCAAAAAA==&#10;" filled="f" stroked="f">
                  <v:textbox inset="0,0,0,0">
                    <w:txbxContent>
                      <w:p w14:paraId="77E7A24B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return data</w:t>
                        </w:r>
                      </w:p>
                    </w:txbxContent>
                  </v:textbox>
                </v:rect>
                <v:line id="Line 89" o:spid="_x0000_s3471" style="position:absolute;flip:x;visibility:visible;mso-wrap-style:square" from="13541,30178" to="27336,30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" strokecolor="#903" strokeweight="1.5pt"/>
                <v:line id="Line 90" o:spid="_x0000_s3472" style="position:absolute;visibility:visible;mso-wrap-style:square" from="13541,30178" to="14541,30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" strokecolor="#903" strokeweight="1.5pt"/>
                <v:line id="Line 91" o:spid="_x0000_s3473" style="position:absolute;flip:y;visibility:visible;mso-wrap-style:square" from="13541,29765" to="14541,30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" strokecolor="#903" strokeweight="1.5pt"/>
                <v:rect id="Rectangle 9490" o:spid="_x0000_s3474" style="position:absolute;left:15573;top:27924;width:208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rY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elrGvfHN/EJyNU/AAAA//8DAFBLAQItABQABgAIAAAAIQDb4fbL7gAAAIUBAAATAAAAAAAAAAAA&#10;AAAAAAAAAABbQ29udGVudF9UeXBlc10ueG1sUEsBAi0AFAAGAAgAAAAhAFr0LFu/AAAAFQEAAAsA&#10;AAAAAAAAAAAAAAAAHwEAAF9yZWxzLy5yZWxzUEsBAi0AFAAGAAgAAAAhAN3iGtjEAAAA3QAAAA8A&#10;AAAAAAAAAAAAAAAABwIAAGRycy9kb3ducmV2LnhtbFBLBQYAAAAAAwADALcAAAD4AgAAAAA=&#10;" filled="f" stroked="f">
                  <v:textbox inset="0,0,0,0">
                    <w:txbxContent>
                      <w:p w14:paraId="0C4A05D8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Display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Activitypage</w:t>
                        </w:r>
                        <w:proofErr w:type="spellEnd"/>
                      </w:p>
                    </w:txbxContent>
                  </v:textbox>
                </v:rect>
                <v:rect id="Rectangle 9491" o:spid="_x0000_s3475" style="position:absolute;left:12715;top:30194;width:699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" strokecolor="#903" strokeweight="1.5pt"/>
                <v:rect id="Rectangle 9492" o:spid="_x0000_s3476" style="position:absolute;left:27384;top:30194;width:698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" strokecolor="#903" strokeweight="1.5pt"/>
                <v:rect id="Rectangle 9493" o:spid="_x0000_s3477" style="position:absolute;left:27384;top:37528;width:698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" strokecolor="#903" strokeweight="1.5pt"/>
                <v:line id="Line 96" o:spid="_x0000_s3478" style="position:absolute;flip:x;visibility:visible;mso-wrap-style:square" from="13541,37512" to="27336,37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" strokecolor="#903" strokeweight="1.5pt"/>
                <v:line id="Line 97" o:spid="_x0000_s3479" style="position:absolute;visibility:visible;mso-wrap-style:square" from="13541,37512" to="14541,37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" strokecolor="#903" strokeweight="1.5pt"/>
                <v:line id="Line 98" o:spid="_x0000_s3480" style="position:absolute;flip:y;visibility:visible;mso-wrap-style:square" from="13541,37099" to="14541,37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" strokecolor="#903" strokeweight="1.5pt"/>
                <v:rect id="Rectangle 9497" o:spid="_x0000_s3481" style="position:absolute;left:15112;top:35607;width:18644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4Ks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ckomcDjTXgCcv4HAAD//wMAUEsBAi0AFAAGAAgAAAAhANvh9svuAAAAhQEAABMAAAAAAAAA&#10;AAAAAAAAAAAAAFtDb250ZW50X1R5cGVzXS54bWxQSwECLQAUAAYACAAAACEAWvQsW78AAAAVAQAA&#10;CwAAAAAAAAAAAAAAAAAfAQAAX3JlbHMvLnJlbHNQSwECLQAUAAYACAAAACEAUguCrMYAAADdAAAA&#10;DwAAAAAAAAAAAAAAAAAHAgAAZHJzL2Rvd25yZXYueG1sUEsFBgAAAAADAAMAtwAAAPoCAAAAAA==&#10;" filled="f" stroked="f">
                  <v:textbox inset="0,0,0,0">
                    <w:txbxContent>
                      <w:p w14:paraId="0ECEE6D8" w14:textId="77777777" w:rsidR="00070499" w:rsidRDefault="00070499" w:rsidP="00070499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Display data not found</w:t>
                        </w:r>
                      </w:p>
                    </w:txbxContent>
                  </v:textbox>
                </v:rect>
                <v:rect id="Rectangle 9498" o:spid="_x0000_s3482" style="position:absolute;left:12715;top:37528;width:69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" strokecolor="#903" strokeweight="1.5pt"/>
              </v:group>
            </w:pict>
          </mc:Fallback>
        </mc:AlternateContent>
      </w:r>
      <w:r w:rsidR="00497CB1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497CB1" w:rsidRPr="00A44E66">
        <w:rPr>
          <w:rFonts w:ascii="TH SarabunPSK" w:hAnsi="TH SarabunPSK" w:cs="TH SarabunPSK"/>
          <w:b/>
          <w:bCs/>
          <w:sz w:val="32"/>
          <w:szCs w:val="32"/>
        </w:rPr>
        <w:t>View activity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5386"/>
      </w:tblGrid>
      <w:tr w:rsidR="00497CB1" w14:paraId="6E3C2D75" w14:textId="77777777" w:rsidTr="00070499">
        <w:tc>
          <w:tcPr>
            <w:tcW w:w="3964" w:type="dxa"/>
          </w:tcPr>
          <w:p w14:paraId="57634331" w14:textId="3F000021" w:rsidR="00497CB1" w:rsidRPr="00070499" w:rsidRDefault="00497CB1" w:rsidP="00D606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7049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Basic Flow</w:t>
            </w:r>
          </w:p>
          <w:p w14:paraId="7E11BF89" w14:textId="77777777" w:rsidR="00070499" w:rsidRDefault="00070499" w:rsidP="00D6067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159741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>View activity</w:t>
            </w:r>
          </w:p>
          <w:p w14:paraId="55585408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ระบบรับค่าของเด็กจากผู้ใช้</w:t>
            </w:r>
          </w:p>
          <w:p w14:paraId="389C9252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69A61E57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24E6E58B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.2-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ข้อมูลกิจกรรมของเด็ก</w:t>
            </w:r>
          </w:p>
          <w:p w14:paraId="4900DB97" w14:textId="77777777" w:rsidR="00497CB1" w:rsidRPr="00EE4C3A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E4C3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EE4C3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</w:t>
            </w:r>
            <w:r w:rsidRPr="00EE4C3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กิจกรรมของเด็ก</w:t>
            </w:r>
          </w:p>
          <w:p w14:paraId="40F4FE61" w14:textId="77777777" w:rsidR="00497CB1" w:rsidRPr="00070499" w:rsidRDefault="00497CB1" w:rsidP="00D606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7049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1CFB6DE" w14:textId="77777777" w:rsidR="00497CB1" w:rsidRPr="00A44E66" w:rsidRDefault="00497CB1" w:rsidP="00D606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.1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– กรณีที่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ระบบค้นหาข้อมูลไม่พบที่ค้นหา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แสดงข้อความ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“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ไม่พบข้อมูล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”</w:t>
            </w:r>
          </w:p>
        </w:tc>
        <w:tc>
          <w:tcPr>
            <w:tcW w:w="5386" w:type="dxa"/>
          </w:tcPr>
          <w:p w14:paraId="68A71E24" w14:textId="080F21C7" w:rsidR="00497CB1" w:rsidRDefault="00497CB1" w:rsidP="00D6067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17FC3B8" w14:textId="3D06E81B" w:rsidR="00113D3C" w:rsidRPr="00497CB1" w:rsidRDefault="00113D3C" w:rsidP="00113D3C"/>
    <w:p w14:paraId="7E2E5C15" w14:textId="594D76FC" w:rsidR="00AC4EF1" w:rsidRDefault="00AC4EF1" w:rsidP="00113D3C">
      <w:pPr>
        <w:jc w:val="center"/>
      </w:pPr>
      <w:bookmarkStart w:id="143" w:name="_Toc101790116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/>
          <w:iCs/>
          <w:noProof/>
          <w:sz w:val="32"/>
          <w:szCs w:val="32"/>
          <w:cs/>
        </w:rPr>
        <w:t>41</w:t>
      </w:r>
      <w:r w:rsidR="000B0879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ซีเควนซ์ไดอาแกรมระดับ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ของยูสเคส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View Activity</w:t>
      </w:r>
      <w:bookmarkEnd w:id="143"/>
    </w:p>
    <w:p w14:paraId="4F5E4925" w14:textId="77777777" w:rsidR="00D9173C" w:rsidRDefault="00D9173C" w:rsidP="00113D3C">
      <w:pPr>
        <w:jc w:val="center"/>
        <w:rPr>
          <w:noProof/>
        </w:rPr>
      </w:pPr>
    </w:p>
    <w:p w14:paraId="27FE5FE0" w14:textId="6FD4BCDC" w:rsidR="00497CB1" w:rsidRPr="00497CB1" w:rsidRDefault="00D9173C" w:rsidP="00113D3C">
      <w:pPr>
        <w:jc w:val="center"/>
        <w:rPr>
          <w:cs/>
        </w:rPr>
      </w:pPr>
      <w:r w:rsidRPr="00D9173C">
        <w:rPr>
          <w:rFonts w:hint="cs"/>
          <w:noProof/>
        </w:rPr>
        <w:drawing>
          <wp:inline distT="0" distB="0" distL="0" distR="0" wp14:anchorId="7575E377" wp14:editId="5964170A">
            <wp:extent cx="4541114" cy="1524000"/>
            <wp:effectExtent l="0" t="0" r="0" b="0"/>
            <wp:docPr id="9499" name="Picture 9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96" b="18284"/>
                    <a:stretch/>
                  </pic:blipFill>
                  <pic:spPr bwMode="auto">
                    <a:xfrm>
                      <a:off x="0" y="0"/>
                      <a:ext cx="4541114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7C427" w14:textId="23955CF6" w:rsidR="00AC4EF1" w:rsidRPr="003E79E7" w:rsidRDefault="00AC4EF1" w:rsidP="00113D3C">
      <w:pPr>
        <w:pStyle w:val="Caption"/>
        <w:keepNext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</w:pPr>
      <w:bookmarkStart w:id="144" w:name="_Toc101790117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Activity</w:t>
      </w:r>
      <w:bookmarkEnd w:id="144"/>
    </w:p>
    <w:p w14:paraId="626D076D" w14:textId="77777777" w:rsidR="0077020A" w:rsidRDefault="0077020A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br w:type="page"/>
      </w:r>
    </w:p>
    <w:p w14:paraId="54E02E8F" w14:textId="77777777" w:rsidR="0034368B" w:rsidRDefault="0034368B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1A2EC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0C30280" wp14:editId="60E4355E">
            <wp:extent cx="2614012" cy="5655600"/>
            <wp:effectExtent l="0" t="0" r="0" b="2540"/>
            <wp:docPr id="170" name="Graphic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B04D" w14:textId="0B65904D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45" w:name="_Toc10179011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Apply school bus</w:t>
      </w:r>
      <w:bookmarkEnd w:id="145"/>
    </w:p>
    <w:p w14:paraId="527B817D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728B171" w14:textId="3D92C712" w:rsidR="00810E86" w:rsidRPr="009F1F59" w:rsidRDefault="00D65AAE" w:rsidP="00D65AA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Apply school bus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955"/>
      </w:tblGrid>
      <w:tr w:rsidR="00810E86" w14:paraId="374F88E6" w14:textId="77777777" w:rsidTr="001A2EC7">
        <w:tc>
          <w:tcPr>
            <w:tcW w:w="4395" w:type="dxa"/>
          </w:tcPr>
          <w:p w14:paraId="46AB7159" w14:textId="77777777" w:rsidR="001A2EC7" w:rsidRDefault="001A2EC7" w:rsidP="00810E8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A02D49A" w14:textId="7DF8A3A8" w:rsidR="00810E86" w:rsidRPr="009F1F59" w:rsidRDefault="00810E86" w:rsidP="00810E8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9A2D28A" w14:textId="77777777" w:rsidR="00810E86" w:rsidRPr="009F1F59" w:rsidRDefault="00810E86" w:rsidP="00810E86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6673D39E" w14:textId="77777777" w:rsidR="00810E86" w:rsidRPr="001A2EC7" w:rsidRDefault="00810E86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1 -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 xml:space="preserve">ยูสเคสเริ่มต้นเมื่อผู้ใช้เลือกฟังก์ชัน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Apply </w:t>
            </w:r>
          </w:p>
          <w:p w14:paraId="048A4C4A" w14:textId="77777777" w:rsidR="00810E86" w:rsidRPr="001A2EC7" w:rsidRDefault="00810E86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>school bus</w:t>
            </w:r>
          </w:p>
          <w:p w14:paraId="489D57F9" w14:textId="1E22670E" w:rsidR="00810E86" w:rsidRDefault="00810E86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2 </w:t>
            </w:r>
            <w:r w:rsidR="001A2EC7"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>ผู้ใช้กรอกข้อมูลการร้องขอขึ้นรถในแบบฟอร์มสัญญา</w:t>
            </w:r>
          </w:p>
          <w:p w14:paraId="43375A16" w14:textId="77777777" w:rsidR="001A2EC7" w:rsidRPr="001A2EC7" w:rsidRDefault="001A2EC7" w:rsidP="00810E86">
            <w:pPr>
              <w:spacing w:after="60"/>
              <w:jc w:val="thaiDistribute"/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5744C1EC" w14:textId="100EE00D" w:rsidR="00810E86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3 </w:t>
            </w:r>
            <w:r w:rsidR="001A2EC7"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ระบบตรวจสอบความครบถ้วนของข้อมูลจากสคริปต์</w:t>
            </w:r>
          </w:p>
          <w:p w14:paraId="0C6D833E" w14:textId="77777777" w:rsidR="001A2EC7" w:rsidRPr="001A2EC7" w:rsidRDefault="001A2EC7" w:rsidP="00810E86">
            <w:pPr>
              <w:jc w:val="thaiDistribute"/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03D06C1B" w14:textId="77777777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4 -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ระบบรับค่าข้อมูลการสมัครจากผู้ใช้</w:t>
            </w:r>
          </w:p>
          <w:p w14:paraId="6DCFF477" w14:textId="77777777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5 -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ระบบตรวจสอบสถานะการบันทึกข้อมูลโดย</w:t>
            </w:r>
          </w:p>
          <w:p w14:paraId="5DE25CF5" w14:textId="77777777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1A2EC7">
              <w:rPr>
                <w:rFonts w:ascii="TH SarabunPSK" w:eastAsia="Times New Roman" w:hAnsi="TH SarabunPSK" w:cs="TH SarabunPSK"/>
                <w:sz w:val="28"/>
              </w:rPr>
              <w:t xml:space="preserve">5.1 - </w:t>
            </w:r>
            <w:r w:rsidRPr="001A2EC7">
              <w:rPr>
                <w:rFonts w:ascii="TH SarabunPSK" w:eastAsia="Times New Roman" w:hAnsi="TH SarabunPSK" w:cs="TH SarabunPSK"/>
                <w:sz w:val="28"/>
                <w:cs/>
              </w:rPr>
              <w:t>ระบบบันทึกข้อมูลการร้องขอลงในฐานข้อมูล</w:t>
            </w:r>
          </w:p>
          <w:p w14:paraId="50151A37" w14:textId="34E78888" w:rsidR="00810E86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 xml:space="preserve">    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5.2 </w:t>
            </w:r>
            <w:r w:rsidR="001A2EC7">
              <w:rPr>
                <w:rFonts w:ascii="TH SarabunPSK" w:eastAsia="Times New Roman" w:hAnsi="TH SarabunPSK" w:cs="TH SarabunPSK"/>
                <w:sz w:val="30"/>
                <w:szCs w:val="30"/>
              </w:rPr>
              <w:t>–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ระบบคืนค่าสถานะการบันทึกข้อมูลนักเรียน</w:t>
            </w:r>
          </w:p>
          <w:p w14:paraId="561541CC" w14:textId="77777777" w:rsidR="001A2EC7" w:rsidRPr="001A2EC7" w:rsidRDefault="001A2EC7" w:rsidP="00810E86">
            <w:pPr>
              <w:jc w:val="thaiDistribute"/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549B8972" w14:textId="1FEF9700" w:rsidR="00810E86" w:rsidRPr="001A2EC7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0"/>
                <w:szCs w:val="30"/>
              </w:rPr>
            </w:pPr>
            <w:r w:rsidRPr="001A2EC7">
              <w:rPr>
                <w:rFonts w:ascii="TH SarabunPSK" w:eastAsia="Times New Roman" w:hAnsi="TH SarabunPSK" w:cs="TH SarabunPSK"/>
                <w:sz w:val="30"/>
                <w:szCs w:val="30"/>
              </w:rPr>
              <w:t xml:space="preserve">6 – 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ระบบแสดงข้อมูลการบันทึกข้อมูล</w:t>
            </w:r>
            <w:r w:rsidRPr="001A2EC7">
              <w:rPr>
                <w:rFonts w:ascii="TH SarabunPSK" w:hAnsi="TH SarabunPSK" w:cs="TH SarabunPSK"/>
                <w:sz w:val="30"/>
                <w:szCs w:val="30"/>
                <w:cs/>
              </w:rPr>
              <w:t>ร้องขอขึ้นรถ</w:t>
            </w:r>
            <w:r w:rsidRPr="001A2EC7">
              <w:rPr>
                <w:rFonts w:ascii="TH SarabunPSK" w:eastAsia="Times New Roman" w:hAnsi="TH SarabunPSK" w:cs="TH SarabunPSK"/>
                <w:sz w:val="30"/>
                <w:szCs w:val="30"/>
                <w:cs/>
              </w:rPr>
              <w:t>นักเรียนที่สมบูรณ์</w:t>
            </w:r>
          </w:p>
          <w:p w14:paraId="42F97536" w14:textId="2AA1EE77" w:rsidR="00810E86" w:rsidRPr="009F1F59" w:rsidRDefault="00810E86" w:rsidP="00810E8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6DF4AF9B" w14:textId="77777777" w:rsidR="00810E86" w:rsidRPr="009F1F59" w:rsidRDefault="00810E86" w:rsidP="00810E8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0B049335" w14:textId="7493BCA5" w:rsidR="00810E86" w:rsidRDefault="00810E86" w:rsidP="00810E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28"/>
                <w:cs/>
              </w:rPr>
              <w:t>3.1 – ในกรณีที่ผู้กรอกข้อมูลผิดพลาดระบบจะแสดงข้อความ“กรุณากรอกข้อมูลให้ถูกต้อง”</w:t>
            </w:r>
          </w:p>
        </w:tc>
        <w:tc>
          <w:tcPr>
            <w:tcW w:w="4955" w:type="dxa"/>
          </w:tcPr>
          <w:p w14:paraId="499013AC" w14:textId="0AB0917C" w:rsidR="00810E86" w:rsidRDefault="00B24D50" w:rsidP="00D65AA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10E86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45440" behindDoc="0" locked="0" layoutInCell="1" allowOverlap="1" wp14:anchorId="6D7E77C0" wp14:editId="2CDEF51C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1905</wp:posOffset>
                      </wp:positionV>
                      <wp:extent cx="3452497" cy="4497705"/>
                      <wp:effectExtent l="0" t="0" r="14605" b="36195"/>
                      <wp:wrapNone/>
                      <wp:docPr id="2858" name="Group 6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52497" cy="4497705"/>
                                <a:chOff x="0" y="0"/>
                                <a:chExt cx="4588925" cy="5978525"/>
                              </a:xfrm>
                            </wpg:grpSpPr>
                            <wps:wsp>
                              <wps:cNvPr id="2859" name="Rectangle 28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45984"/>
                                  <a:ext cx="38317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0CA1C0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60" name="Line 6"/>
                              <wps:cNvCnPr/>
                              <wps:spPr bwMode="auto">
                                <a:xfrm>
                                  <a:off x="180975" y="800100"/>
                                  <a:ext cx="0" cy="51784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861" name="Group 28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110" y="111125"/>
                                  <a:ext cx="260351" cy="360363"/>
                                  <a:chOff x="50800" y="111125"/>
                                  <a:chExt cx="164" cy="227"/>
                                </a:xfrm>
                              </wpg:grpSpPr>
                              <wps:wsp>
                                <wps:cNvPr id="2862" name="Oval 28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845" y="111125"/>
                                    <a:ext cx="77" cy="7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63" name="Line 8"/>
                                <wps:cNvCnPr/>
                                <wps:spPr bwMode="auto">
                                  <a:xfrm>
                                    <a:off x="50882" y="111199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64" name="Line 9"/>
                                <wps:cNvCnPr/>
                                <wps:spPr bwMode="auto">
                                  <a:xfrm>
                                    <a:off x="50822" y="111219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65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0800" y="111269"/>
                                    <a:ext cx="164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866" name="Group 28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110" y="111125"/>
                                  <a:ext cx="260351" cy="360363"/>
                                  <a:chOff x="50800" y="111125"/>
                                  <a:chExt cx="164" cy="227"/>
                                </a:xfrm>
                              </wpg:grpSpPr>
                              <wps:wsp>
                                <wps:cNvPr id="2867" name="Oval 28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845" y="111125"/>
                                    <a:ext cx="77" cy="7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68" name="Line 13"/>
                                <wps:cNvCnPr/>
                                <wps:spPr bwMode="auto">
                                  <a:xfrm>
                                    <a:off x="50882" y="111199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69" name="Line 14"/>
                                <wps:cNvCnPr/>
                                <wps:spPr bwMode="auto">
                                  <a:xfrm>
                                    <a:off x="50822" y="111219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70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0800" y="111269"/>
                                    <a:ext cx="164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871" name="Rectangle 28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45984"/>
                                  <a:ext cx="38317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D787B5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72" name="Rectangle 28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3" name="Rectangle 28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639887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4" name="Rectangle 28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5" name="Rectangle 28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462" y="1639887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76" name="Rectangle 28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4099" y="563441"/>
                                  <a:ext cx="105922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0C8427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ApplySchoolBusPage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77" name="Line 23"/>
                              <wps:cNvCnPr/>
                              <wps:spPr bwMode="auto">
                                <a:xfrm>
                                  <a:off x="987425" y="814387"/>
                                  <a:ext cx="0" cy="51641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878" name="Group 28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5487" y="146050"/>
                                  <a:ext cx="525463" cy="341313"/>
                                  <a:chOff x="725487" y="146050"/>
                                  <a:chExt cx="331" cy="215"/>
                                </a:xfrm>
                              </wpg:grpSpPr>
                              <wps:wsp>
                                <wps:cNvPr id="2879" name="Oval 28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5598" y="146050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80" name="Line 25"/>
                                <wps:cNvCnPr/>
                                <wps:spPr bwMode="auto">
                                  <a:xfrm flipH="1">
                                    <a:off x="725487" y="146101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81" name="Line 26"/>
                                <wps:cNvCnPr/>
                                <wps:spPr bwMode="auto">
                                  <a:xfrm>
                                    <a:off x="725488" y="146158"/>
                                    <a:ext cx="10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882" name="Group 28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5487" y="146050"/>
                                  <a:ext cx="525463" cy="341313"/>
                                  <a:chOff x="725487" y="146050"/>
                                  <a:chExt cx="331" cy="215"/>
                                </a:xfrm>
                              </wpg:grpSpPr>
                              <wps:wsp>
                                <wps:cNvPr id="2883" name="Oval 28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5598" y="146050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84" name="Line 29"/>
                                <wps:cNvCnPr/>
                                <wps:spPr bwMode="auto">
                                  <a:xfrm flipH="1">
                                    <a:off x="725487" y="146101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85" name="Line 30"/>
                                <wps:cNvCnPr/>
                                <wps:spPr bwMode="auto">
                                  <a:xfrm>
                                    <a:off x="725488" y="146158"/>
                                    <a:ext cx="10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886" name="Rectangle 2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4099" y="563441"/>
                                  <a:ext cx="105922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68C272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ApplySchoolBusPage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87" name="Rectangle 2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88" name="Rectangle 28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1639887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1" name="Rectangle 28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5483225"/>
                                  <a:ext cx="65088" cy="271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2" name="Rectangle 28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952500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3" name="Rectangle 28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03" y="1639771"/>
                                  <a:ext cx="79232" cy="59436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6" name="Rectangle 28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0912" y="5483225"/>
                                  <a:ext cx="65088" cy="2714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97" name="Rectangle 28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4164" y="441234"/>
                                  <a:ext cx="56548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8A2941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98" name="Rectangle 28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07845" y="563441"/>
                                  <a:ext cx="1177390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FB3CA7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ApplySchoolBusController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899" name="Line 45"/>
                              <wps:cNvCnPr/>
                              <wps:spPr bwMode="auto">
                                <a:xfrm>
                                  <a:off x="2160587" y="696912"/>
                                  <a:ext cx="0" cy="52816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00" name="Group 290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85962" y="0"/>
                                  <a:ext cx="350838" cy="366713"/>
                                  <a:chOff x="1985962" y="0"/>
                                  <a:chExt cx="221" cy="231"/>
                                </a:xfrm>
                              </wpg:grpSpPr>
                              <wps:wsp>
                                <wps:cNvPr id="2901" name="Oval 290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5962" y="18"/>
                                    <a:ext cx="221" cy="2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02" name="Line 47"/>
                                <wps:cNvCnPr/>
                                <wps:spPr bwMode="auto">
                                  <a:xfrm flipH="1">
                                    <a:off x="1986050" y="0"/>
                                    <a:ext cx="47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03" name="Line 48"/>
                                <wps:cNvCnPr/>
                                <wps:spPr bwMode="auto">
                                  <a:xfrm flipH="1" flipV="1">
                                    <a:off x="1986050" y="20"/>
                                    <a:ext cx="48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904" name="Group 29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85962" y="0"/>
                                  <a:ext cx="350838" cy="366713"/>
                                  <a:chOff x="1985962" y="0"/>
                                  <a:chExt cx="221" cy="231"/>
                                </a:xfrm>
                              </wpg:grpSpPr>
                              <wps:wsp>
                                <wps:cNvPr id="2905" name="Oval 29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5962" y="18"/>
                                    <a:ext cx="221" cy="21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06" name="Line 51"/>
                                <wps:cNvCnPr/>
                                <wps:spPr bwMode="auto">
                                  <a:xfrm flipH="1">
                                    <a:off x="1986050" y="0"/>
                                    <a:ext cx="47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07" name="Line 52"/>
                                <wps:cNvCnPr/>
                                <wps:spPr bwMode="auto">
                                  <a:xfrm flipH="1" flipV="1">
                                    <a:off x="1986050" y="20"/>
                                    <a:ext cx="48" cy="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908" name="Rectangle 29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4164" y="441234"/>
                                  <a:ext cx="56548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5D6CA6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09" name="Rectangle 29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07845" y="563441"/>
                                  <a:ext cx="1177390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111442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ApplySchoolBusController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10" name="Rectangle 29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2533650"/>
                                  <a:ext cx="65088" cy="1225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1" name="Rectangle 29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2" name="Rectangle 29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2533650"/>
                                  <a:ext cx="65088" cy="1225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3" name="Rectangle 29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15" name="Line 61"/>
                              <wps:cNvCnPr/>
                              <wps:spPr bwMode="auto">
                                <a:xfrm>
                                  <a:off x="4148137" y="784225"/>
                                  <a:ext cx="0" cy="5194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16" name="Group 29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86200" y="115887"/>
                                  <a:ext cx="525463" cy="341313"/>
                                  <a:chOff x="3886200" y="115887"/>
                                  <a:chExt cx="331" cy="215"/>
                                </a:xfrm>
                              </wpg:grpSpPr>
                              <wps:wsp>
                                <wps:cNvPr id="2917" name="Oval 29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86311" y="115887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18" name="Line 63"/>
                                <wps:cNvCnPr/>
                                <wps:spPr bwMode="auto">
                                  <a:xfrm flipH="1">
                                    <a:off x="3886200" y="115937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19" name="Line 64"/>
                                <wps:cNvCnPr/>
                                <wps:spPr bwMode="auto">
                                  <a:xfrm>
                                    <a:off x="3886201" y="115994"/>
                                    <a:ext cx="10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920" name="Group 29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86200" y="115887"/>
                                  <a:ext cx="525463" cy="341313"/>
                                  <a:chOff x="3886200" y="115887"/>
                                  <a:chExt cx="331" cy="215"/>
                                </a:xfrm>
                              </wpg:grpSpPr>
                              <wps:wsp>
                                <wps:cNvPr id="2921" name="Oval 2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86311" y="115887"/>
                                    <a:ext cx="220" cy="2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22" name="Line 67"/>
                                <wps:cNvCnPr/>
                                <wps:spPr bwMode="auto">
                                  <a:xfrm flipH="1">
                                    <a:off x="3886200" y="115937"/>
                                    <a:ext cx="1" cy="1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23" name="Line 68"/>
                                <wps:cNvCnPr/>
                                <wps:spPr bwMode="auto">
                                  <a:xfrm>
                                    <a:off x="3886201" y="115994"/>
                                    <a:ext cx="10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924" name="Rectangle 29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07739" y="531701"/>
                                  <a:ext cx="1081186" cy="5216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D87C13" w14:textId="4DA8D2DC" w:rsidR="00B24D50" w:rsidRDefault="00810E86" w:rsidP="00B24D50">
                                    <w:pPr>
                                      <w:kinsoku w:val="0"/>
                                      <w:overflowPunct w:val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ViewApplicationDetails</w:t>
                                    </w:r>
                                    <w:proofErr w:type="spellEnd"/>
                                  </w:p>
                                  <w:p w14:paraId="7FBD8EF3" w14:textId="1E4BDFE1" w:rsidR="00810E86" w:rsidRDefault="00810E86" w:rsidP="00B24D50">
                                    <w:pPr>
                                      <w:kinsoku w:val="0"/>
                                      <w:overflowPunct w:val="0"/>
                                      <w:jc w:val="center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25" name="Rectangle 29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1162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26" name="Rectangle 29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11625" y="4386262"/>
                                  <a:ext cx="65088" cy="2111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27" name="Rectangle 29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8479" y="531701"/>
                                  <a:ext cx="630474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A79561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28" name="Line 74"/>
                              <wps:cNvCnPr/>
                              <wps:spPr bwMode="auto">
                                <a:xfrm>
                                  <a:off x="3124200" y="785812"/>
                                  <a:ext cx="0" cy="51927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929" name="Group 29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92437" y="97263"/>
                                  <a:ext cx="261938" cy="360364"/>
                                  <a:chOff x="2992437" y="96837"/>
                                  <a:chExt cx="165" cy="227"/>
                                </a:xfrm>
                              </wpg:grpSpPr>
                              <wps:wsp>
                                <wps:cNvPr id="2930" name="Oval 29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92484" y="96837"/>
                                    <a:ext cx="74" cy="7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31" name="Line 76"/>
                                <wps:cNvCnPr/>
                                <wps:spPr bwMode="auto">
                                  <a:xfrm>
                                    <a:off x="2992520" y="96911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2" name="Line 77"/>
                                <wps:cNvCnPr/>
                                <wps:spPr bwMode="auto">
                                  <a:xfrm>
                                    <a:off x="2992460" y="96931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3" name="Freeform 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992437" y="96981"/>
                                    <a:ext cx="165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934" name="Group 29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92437" y="97263"/>
                                  <a:ext cx="261938" cy="360364"/>
                                  <a:chOff x="2992437" y="96837"/>
                                  <a:chExt cx="165" cy="227"/>
                                </a:xfrm>
                              </wpg:grpSpPr>
                              <wps:wsp>
                                <wps:cNvPr id="2935" name="Oval 29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92484" y="96837"/>
                                    <a:ext cx="74" cy="7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36" name="Line 81"/>
                                <wps:cNvCnPr/>
                                <wps:spPr bwMode="auto">
                                  <a:xfrm>
                                    <a:off x="2992520" y="96911"/>
                                    <a:ext cx="0" cy="7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7" name="Line 82"/>
                                <wps:cNvCnPr/>
                                <wps:spPr bwMode="auto">
                                  <a:xfrm>
                                    <a:off x="2992460" y="96931"/>
                                    <a:ext cx="11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38" name="Freeform 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992437" y="96981"/>
                                    <a:ext cx="165" cy="8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2939" name="Rectangle 29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8479" y="531701"/>
                                  <a:ext cx="630474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93FF0C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40" name="Rectangle 29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87687" y="3270250"/>
                                  <a:ext cx="65088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41" name="Rectangle 29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87687" y="3270250"/>
                                  <a:ext cx="65088" cy="2460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942" name="Line 88"/>
                              <wps:cNvCnPr/>
                              <wps:spPr bwMode="auto">
                                <a:xfrm>
                                  <a:off x="217487" y="952500"/>
                                  <a:ext cx="7318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3" name="Line 89"/>
                              <wps:cNvCnPr/>
                              <wps:spPr bwMode="auto">
                                <a:xfrm flipH="1">
                                  <a:off x="862012" y="95250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4" name="Line 90"/>
                              <wps:cNvCnPr/>
                              <wps:spPr bwMode="auto">
                                <a:xfrm flipH="1" flipV="1">
                                  <a:off x="862012" y="91598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5" name="Rectangle 2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370" y="785645"/>
                                  <a:ext cx="501340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B53B66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46" name="Line 92"/>
                              <wps:cNvCnPr/>
                              <wps:spPr bwMode="auto">
                                <a:xfrm>
                                  <a:off x="217487" y="1639887"/>
                                  <a:ext cx="7318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7" name="Line 93"/>
                              <wps:cNvCnPr/>
                              <wps:spPr bwMode="auto">
                                <a:xfrm flipH="1">
                                  <a:off x="862012" y="163988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8" name="Line 94"/>
                              <wps:cNvCnPr/>
                              <wps:spPr bwMode="auto">
                                <a:xfrm flipH="1" flipV="1">
                                  <a:off x="862012" y="1604962"/>
                                  <a:ext cx="87313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9" name="Rectangle 29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802" y="1472889"/>
                                  <a:ext cx="771423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897F1B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Input Form Apply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50" name="Line 96"/>
                              <wps:cNvCnPr/>
                              <wps:spPr bwMode="auto">
                                <a:xfrm>
                                  <a:off x="1025525" y="2058987"/>
                                  <a:ext cx="363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1" name="Line 97"/>
                              <wps:cNvCnPr/>
                              <wps:spPr bwMode="auto">
                                <a:xfrm>
                                  <a:off x="1389062" y="2058987"/>
                                  <a:ext cx="0" cy="73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2" name="Line 98"/>
                              <wps:cNvCnPr/>
                              <wps:spPr bwMode="auto">
                                <a:xfrm flipH="1">
                                  <a:off x="1028700" y="2132012"/>
                                  <a:ext cx="360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3" name="Line 99"/>
                              <wps:cNvCnPr/>
                              <wps:spPr bwMode="auto">
                                <a:xfrm>
                                  <a:off x="1028700" y="2132012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4" name="Line 100"/>
                              <wps:cNvCnPr/>
                              <wps:spPr bwMode="auto">
                                <a:xfrm flipV="1">
                                  <a:off x="1028700" y="209550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5" name="Rectangle 2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5198" y="1906185"/>
                                  <a:ext cx="574769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D01984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56" name="Line 102"/>
                              <wps:cNvCnPr/>
                              <wps:spPr bwMode="auto">
                                <a:xfrm>
                                  <a:off x="1023937" y="2533650"/>
                                  <a:ext cx="10969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7" name="Line 103"/>
                              <wps:cNvCnPr/>
                              <wps:spPr bwMode="auto">
                                <a:xfrm flipH="1">
                                  <a:off x="2033587" y="25336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8" name="Line 104"/>
                              <wps:cNvCnPr/>
                              <wps:spPr bwMode="auto">
                                <a:xfrm flipH="1" flipV="1">
                                  <a:off x="2033587" y="249713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59" name="Rectangle 29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87258" y="2390273"/>
                                  <a:ext cx="602621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E9B9BD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doApplyForm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60" name="Line 106"/>
                              <wps:cNvCnPr/>
                              <wps:spPr bwMode="auto">
                                <a:xfrm>
                                  <a:off x="2198687" y="2887662"/>
                                  <a:ext cx="363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1" name="Line 107"/>
                              <wps:cNvCnPr/>
                              <wps:spPr bwMode="auto">
                                <a:xfrm>
                                  <a:off x="2562225" y="2887662"/>
                                  <a:ext cx="0" cy="73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2" name="Line 108"/>
                              <wps:cNvCnPr/>
                              <wps:spPr bwMode="auto">
                                <a:xfrm flipH="1">
                                  <a:off x="2200275" y="2960687"/>
                                  <a:ext cx="361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3" name="Line 109"/>
                              <wps:cNvCnPr/>
                              <wps:spPr bwMode="auto">
                                <a:xfrm>
                                  <a:off x="2200275" y="2960687"/>
                                  <a:ext cx="87313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4" name="Line 110"/>
                              <wps:cNvCnPr/>
                              <wps:spPr bwMode="auto">
                                <a:xfrm flipV="1">
                                  <a:off x="2200275" y="2924175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5" name="Rectangle 29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6591" y="2739446"/>
                                  <a:ext cx="968921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5B7834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addFormApplication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66" name="Line 112"/>
                              <wps:cNvCnPr/>
                              <wps:spPr bwMode="auto">
                                <a:xfrm>
                                  <a:off x="2195512" y="3270250"/>
                                  <a:ext cx="889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7" name="Line 113"/>
                              <wps:cNvCnPr/>
                              <wps:spPr bwMode="auto">
                                <a:xfrm flipH="1">
                                  <a:off x="2997200" y="32702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8" name="Line 114"/>
                              <wps:cNvCnPr/>
                              <wps:spPr bwMode="auto">
                                <a:xfrm flipH="1" flipV="1">
                                  <a:off x="2997200" y="323373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9" name="Rectangle 29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09445" y="3102908"/>
                                  <a:ext cx="703902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338898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insertApplyform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70" name="Line 116"/>
                              <wps:cNvCnPr/>
                              <wps:spPr bwMode="auto">
                                <a:xfrm flipH="1">
                                  <a:off x="2198687" y="3524250"/>
                                  <a:ext cx="8858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1" name="Line 117"/>
                              <wps:cNvCnPr/>
                              <wps:spPr bwMode="auto">
                                <a:xfrm>
                                  <a:off x="2198687" y="35242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2" name="Line 118"/>
                              <wps:cNvCnPr/>
                              <wps:spPr bwMode="auto">
                                <a:xfrm flipV="1">
                                  <a:off x="2198687" y="3487737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3" name="Rectangle 29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271" y="3342569"/>
                                  <a:ext cx="444792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21AE943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74" name="Line 120"/>
                              <wps:cNvCnPr/>
                              <wps:spPr bwMode="auto">
                                <a:xfrm>
                                  <a:off x="1025525" y="5483225"/>
                                  <a:ext cx="3635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5" name="Line 121"/>
                              <wps:cNvCnPr/>
                              <wps:spPr bwMode="auto">
                                <a:xfrm>
                                  <a:off x="1389062" y="5483225"/>
                                  <a:ext cx="0" cy="714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6" name="Line 122"/>
                              <wps:cNvCnPr/>
                              <wps:spPr bwMode="auto">
                                <a:xfrm flipH="1">
                                  <a:off x="1028700" y="5554662"/>
                                  <a:ext cx="360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7" name="Line 123"/>
                              <wps:cNvCnPr/>
                              <wps:spPr bwMode="auto">
                                <a:xfrm>
                                  <a:off x="1028700" y="5554662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8" name="Line 124"/>
                              <wps:cNvCnPr/>
                              <wps:spPr bwMode="auto">
                                <a:xfrm flipV="1">
                                  <a:off x="1028700" y="5519737"/>
                                  <a:ext cx="87313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9" name="Rectangle 29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7742" y="5299546"/>
                                  <a:ext cx="1199335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BBC2E3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 xml:space="preserve">Show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mrssage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 xml:space="preserve"> Script 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980" name="Line 126"/>
                              <wps:cNvCnPr/>
                              <wps:spPr bwMode="auto">
                                <a:xfrm>
                                  <a:off x="2195512" y="4386262"/>
                                  <a:ext cx="1914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1" name="Line 127"/>
                              <wps:cNvCnPr/>
                              <wps:spPr bwMode="auto">
                                <a:xfrm flipH="1">
                                  <a:off x="4022725" y="4386262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2" name="Line 128"/>
                              <wps:cNvCnPr/>
                              <wps:spPr bwMode="auto">
                                <a:xfrm flipH="1" flipV="1">
                                  <a:off x="4022725" y="4349750"/>
                                  <a:ext cx="87313" cy="365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3" name="Rectangle 29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5637" y="4247253"/>
                                  <a:ext cx="1165574" cy="2607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3AADBD" w14:textId="77777777" w:rsidR="00810E86" w:rsidRDefault="00810E86" w:rsidP="00810E86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application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D7E77C0" id="Group 686" o:spid="_x0000_s3483" style="position:absolute;margin-left:-.15pt;margin-top:.15pt;width:271.85pt;height:354.15pt;z-index:251645440;mso-width-relative:margin" coordsize="45889,59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">
                      <v:rect id="Rectangle 2859" o:spid="_x0000_s3484" style="position:absolute;top:5459;width:3831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550CA1C0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485" style="position:absolute;visibility:visible;mso-wrap-style:square" from="1809,8001" to="1809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" strokeweight="1.5pt">
                        <v:stroke dashstyle="3 1"/>
                      </v:line>
                      <v:group id="Group 2861" o:spid="_x0000_s3486" style="position:absolute;left:511;top:1111;width:2603;height:3603" coordorigin="50800,111125" coordsize="164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">
                        <v:oval id="Oval 2862" o:spid="_x0000_s3487" style="position:absolute;left:50845;top:111125;width:77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" filled="f" strokecolor="#903" strokeweight="1.5pt"/>
                        <v:line id="Line 8" o:spid="_x0000_s3488" style="position:absolute;visibility:visible;mso-wrap-style:square" from="50882,111199" to="50882,111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" strokecolor="#903" strokeweight="1.5pt"/>
                        <v:line id="Line 9" o:spid="_x0000_s3489" style="position:absolute;visibility:visible;mso-wrap-style:square" from="50822,111219" to="50941,111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" strokecolor="#903" strokeweight="1.5pt"/>
                        <v:shape id="Freeform 10" o:spid="_x0000_s3490" style="position:absolute;left:50800;top:111269;width:164;height:8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" path="m,54l54,r54,54e" filled="f" strokecolor="#903" strokeweight="1.5pt">
                          <v:path arrowok="t" o:connecttype="custom" o:connectlocs="0,83;82,0;164,83" o:connectangles="0,0,0"/>
                        </v:shape>
                      </v:group>
                      <v:group id="Group 2866" o:spid="_x0000_s3491" style="position:absolute;left:511;top:1111;width:2603;height:3603" coordorigin="50800,111125" coordsize="164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">
                        <v:oval id="Oval 2867" o:spid="_x0000_s3492" style="position:absolute;left:50845;top:111125;width:77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" filled="f" strokecolor="#903" strokeweight="1.5pt"/>
                        <v:line id="Line 13" o:spid="_x0000_s3493" style="position:absolute;visibility:visible;mso-wrap-style:square" from="50882,111199" to="50882,111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" strokecolor="#903" strokeweight="1.5pt"/>
                        <v:line id="Line 14" o:spid="_x0000_s3494" style="position:absolute;visibility:visible;mso-wrap-style:square" from="50822,111219" to="50941,111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" strokecolor="#903" strokeweight="1.5pt"/>
                        <v:shape id="Freeform 15" o:spid="_x0000_s3495" style="position:absolute;left:50800;top:111269;width:164;height:8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" path="m,54l54,r54,54e" filled="f" strokecolor="#903" strokeweight="1.5pt">
                          <v:path arrowok="t" o:connecttype="custom" o:connectlocs="0,83;82,0;164,83" o:connectangles="0,0,0"/>
                        </v:shape>
                      </v:group>
                      <v:rect id="Rectangle 2871" o:spid="_x0000_s3496" style="position:absolute;top:5459;width:3831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ED787B5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2872" o:spid="_x0000_s3497" style="position:absolute;left:1444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" strokecolor="#903" strokeweight="1.5pt"/>
                      <v:rect id="Rectangle 2873" o:spid="_x0000_s3498" style="position:absolute;left:1444;top:16398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" strokecolor="#903" strokeweight="1.5pt"/>
                      <v:rect id="Rectangle 2874" o:spid="_x0000_s3499" style="position:absolute;left:1444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" strokecolor="#903" strokeweight="1.5pt"/>
                      <v:rect id="Rectangle 2875" o:spid="_x0000_s3500" style="position:absolute;left:1444;top:16398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" strokecolor="#903" strokeweight="1.5pt"/>
                      <v:rect id="Rectangle 2876" o:spid="_x0000_s3501" style="position:absolute;left:4840;top:5634;width:10593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A0C8427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ApplySchoolBusPage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3" o:spid="_x0000_s3502" style="position:absolute;visibility:visible;mso-wrap-style:square" from="9874,8143" to="9874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" strokeweight="1.5pt">
                        <v:stroke dashstyle="3 1"/>
                      </v:line>
                      <v:group id="Group 2878" o:spid="_x0000_s3503" style="position:absolute;left:7254;top:1460;width:5255;height:3413" coordorigin="7254,1460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jI6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M1mFueBOegNz+AgAA//8DAFBLAQItABQABgAIAAAAIQDb4fbL7gAAAIUBAAATAAAAAAAAAAAA&#10;AAAAAAAAAABbQ29udGVudF9UeXBlc10ueG1sUEsBAi0AFAAGAAgAAAAhAFr0LFu/AAAAFQEAAAsA&#10;AAAAAAAAAAAAAAAAHwEAAF9yZWxzLy5yZWxzUEsBAi0AFAAGAAgAAAAhAIaeMjrEAAAA3QAAAA8A&#10;AAAAAAAAAAAAAAAABwIAAGRycy9kb3ducmV2LnhtbFBLBQYAAAAAAwADALcAAAD4AgAAAAA=&#10;">
                        <v:oval id="Oval 2879" o:spid="_x0000_s3504" style="position:absolute;left:7255;top:146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" fillcolor="#ffc" strokecolor="#1f1a17" strokeweight="1.5pt"/>
                        <v:line id="Line 25" o:spid="_x0000_s3505" style="position:absolute;flip:x;visibility:visible;mso-wrap-style:square" from="7254,1461" to="7254,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" strokecolor="#1f1a17" strokeweight="1.5pt"/>
                        <v:line id="Line 26" o:spid="_x0000_s3506" style="position:absolute;visibility:visible;mso-wrap-style:square" from="7254,1461" to="7255,1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" strokecolor="#1f1a17" strokeweight="1.5pt"/>
                      </v:group>
                      <v:group id="Group 2882" o:spid="_x0000_s3507" style="position:absolute;left:7254;top:1460;width:5255;height:3413" coordorigin="7254,1460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">
                        <v:oval id="Oval 2883" o:spid="_x0000_s3508" style="position:absolute;left:7255;top:1460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" fillcolor="#ffc" strokecolor="#1f1a17" strokeweight="1.5pt"/>
                        <v:line id="Line 29" o:spid="_x0000_s3509" style="position:absolute;flip:x;visibility:visible;mso-wrap-style:square" from="7254,1461" to="7254,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" strokecolor="#1f1a17" strokeweight="1.5pt"/>
                        <v:line id="Line 30" o:spid="_x0000_s3510" style="position:absolute;visibility:visible;mso-wrap-style:square" from="7254,1461" to="7255,1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" strokecolor="#1f1a17" strokeweight="1.5pt"/>
                      </v:group>
                      <v:rect id="Rectangle 2886" o:spid="_x0000_s3511" style="position:absolute;left:4840;top:5634;width:10593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KZWwgAAAN0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8qJYw+tNegJy+wQAAP//AwBQSwECLQAUAAYACAAAACEA2+H2y+4AAACFAQAAEwAAAAAAAAAAAAAA&#10;AAAAAAAAW0NvbnRlbnRfVHlwZXNdLnhtbFBLAQItABQABgAIAAAAIQBa9CxbvwAAABUBAAALAAAA&#10;AAAAAAAAAAAAAB8BAABfcmVscy8ucmVsc1BLAQItABQABgAIAAAAIQAAzKZW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568C272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ApplySchoolBusPage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887" o:spid="_x0000_s3512" style="position:absolute;left:9509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" strokecolor="#903" strokeweight="1.5pt"/>
                      <v:rect id="Rectangle 2888" o:spid="_x0000_s3513" style="position:absolute;left:9509;top:16398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" strokecolor="#903" strokeweight="1.5pt"/>
                      <v:rect id="Rectangle 2891" o:spid="_x0000_s3514" style="position:absolute;left:9509;top:54832;width:651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" strokecolor="#903" strokeweight="1.5pt"/>
                      <v:rect id="Rectangle 2892" o:spid="_x0000_s3515" style="position:absolute;left:9509;top:9525;width:651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" strokecolor="#903" strokeweight="1.5pt"/>
                      <v:rect id="Rectangle 2893" o:spid="_x0000_s3516" style="position:absolute;left:9509;top:16397;width:792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" strokecolor="#903" strokeweight="1.5pt"/>
                      <v:rect id="Rectangle 2896" o:spid="_x0000_s3517" style="position:absolute;left:9509;top:54832;width:651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" strokecolor="#903" strokeweight="1.5pt"/>
                      <v:rect id="Rectangle 2897" o:spid="_x0000_s3518" style="position:absolute;left:21141;top:4412;width:56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38A2941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898" o:spid="_x0000_s3519" style="position:absolute;left:16078;top:5634;width:1177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8FB3CA7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ApplySchoolBusController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5" o:spid="_x0000_s3520" style="position:absolute;visibility:visible;mso-wrap-style:square" from="21605,6969" to="21605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" strokeweight="1.5pt">
                        <v:stroke dashstyle="3 1"/>
                      </v:line>
                      <v:group id="Group 2900" o:spid="_x0000_s3521" style="position:absolute;left:19859;width:3509;height:3667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0Lc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0iWUdgf3oQnIDe/AAAA//8DAFBLAQItABQABgAIAAAAIQDb4fbL7gAAAIUBAAATAAAAAAAAAAAA&#10;AAAAAAAAAABbQ29udGVudF9UeXBlc10ueG1sUEsBAi0AFAAGAAgAAAAhAFr0LFu/AAAAFQEAAAsA&#10;AAAAAAAAAAAAAAAAHwEAAF9yZWxzLy5yZWxzUEsBAi0AFAAGAAgAAAAhAFYPQtzEAAAA3QAAAA8A&#10;AAAAAAAAAAAAAAAABwIAAGRycy9kb3ducmV2LnhtbFBLBQYAAAAAAwADALcAAAD4AgAAAAA=&#10;">
                        <v:oval id="Oval 2901" o:spid="_x0000_s3522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" fillcolor="#ffc" strokecolor="#1f1a17" strokeweight="1.5pt"/>
                        <v:line id="Line 47" o:spid="_x0000_s3523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" strokecolor="#1f1a17" strokeweight="1.5pt"/>
                        <v:line id="Line 48" o:spid="_x0000_s3524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" strokecolor="#1f1a17" strokeweight="1.5pt"/>
                      </v:group>
                      <v:group id="Group 2904" o:spid="_x0000_s3525" style="position:absolute;left:19859;width:3509;height:3667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ETf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eTeH5JjwBuf4DAAD//wMAUEsBAi0AFAAGAAgAAAAhANvh9svuAAAAhQEAABMAAAAAAAAA&#10;AAAAAAAAAAAAAFtDb250ZW50X1R5cGVzXS54bWxQSwECLQAUAAYACAAAACEAWvQsW78AAAAVAQAA&#10;CwAAAAAAAAAAAAAAAAAfAQAAX3JlbHMvLnJlbHNQSwECLQAUAAYACAAAACEAKTRE38YAAADdAAAA&#10;DwAAAAAAAAAAAAAAAAAHAgAAZHJzL2Rvd25yZXYueG1sUEsFBgAAAAADAAMAtwAAAPoCAAAAAA==&#10;">
                        <v:oval id="Oval 2905" o:spid="_x0000_s3526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" fillcolor="#ffc" strokecolor="#1f1a17" strokeweight="1.5pt"/>
                        <v:line id="Line 51" o:spid="_x0000_s3527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" strokecolor="#1f1a17" strokeweight="1.5pt"/>
                        <v:line id="Line 52" o:spid="_x0000_s3528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" strokecolor="#1f1a17" strokeweight="1.5pt"/>
                      </v:group>
                      <v:rect id="Rectangle 2908" o:spid="_x0000_s3529" style="position:absolute;left:21141;top:4412;width:56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335D6CA6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2909" o:spid="_x0000_s3530" style="position:absolute;left:16078;top:5634;width:1177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3111442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ApplySchoolBusController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910" o:spid="_x0000_s3531" style="position:absolute;left:21240;top:25336;width:651;height:1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" strokecolor="#903" strokeweight="1.5pt"/>
                      <v:rect id="Rectangle 2911" o:spid="_x0000_s3532" style="position:absolute;left:21240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" strokecolor="#903" strokeweight="1.5pt"/>
                      <v:rect id="Rectangle 2912" o:spid="_x0000_s3533" style="position:absolute;left:21240;top:25336;width:651;height:1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" strokecolor="#903" strokeweight="1.5pt"/>
                      <v:rect id="Rectangle 2913" o:spid="_x0000_s3534" style="position:absolute;left:21240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" strokecolor="#903" strokeweight="1.5pt"/>
                      <v:line id="Line 61" o:spid="_x0000_s3535" style="position:absolute;visibility:visible;mso-wrap-style:square" from="41481,7842" to="41481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" strokeweight="1.5pt">
                        <v:stroke dashstyle="3 1"/>
                      </v:line>
                      <v:group id="Group 2916" o:spid="_x0000_s3536" style="position:absolute;left:38862;top:1158;width:5254;height:3414" coordorigin="38862,115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+nu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Jin8vglPQK5/AAAA//8DAFBLAQItABQABgAIAAAAIQDb4fbL7gAAAIUBAAATAAAAAAAA&#10;AAAAAAAAAAAAAABbQ29udGVudF9UeXBlc10ueG1sUEsBAi0AFAAGAAgAAAAhAFr0LFu/AAAAFQEA&#10;AAsAAAAAAAAAAAAAAAAAHwEAAF9yZWxzLy5yZWxzUEsBAi0AFAAGAAgAAAAhADNz6e7HAAAA3QAA&#10;AA8AAAAAAAAAAAAAAAAABwIAAGRycy9kb3ducmV2LnhtbFBLBQYAAAAAAwADALcAAAD7AgAAAAA=&#10;">
                        <v:oval id="Oval 2917" o:spid="_x0000_s3537" style="position:absolute;left:38863;top:1158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" fillcolor="#ffc" strokecolor="#1f1a17" strokeweight="1.5pt"/>
                        <v:line id="Line 63" o:spid="_x0000_s3538" style="position:absolute;flip:x;visibility:visible;mso-wrap-style:square" from="38862,1159" to="38862,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" strokecolor="#1f1a17" strokeweight="1.5pt"/>
                        <v:line id="Line 64" o:spid="_x0000_s3539" style="position:absolute;visibility:visible;mso-wrap-style:square" from="38862,1159" to="38863,1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" strokecolor="#1f1a17" strokeweight="1.5pt"/>
                      </v:group>
                      <v:group id="Group 2920" o:spid="_x0000_s3540" style="position:absolute;left:38862;top:1158;width:5254;height:3414" coordorigin="38862,115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">
                        <v:oval id="Oval 2921" o:spid="_x0000_s3541" style="position:absolute;left:38863;top:1158;width:2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" fillcolor="#ffc" strokecolor="#1f1a17" strokeweight="1.5pt"/>
                        <v:line id="Line 67" o:spid="_x0000_s3542" style="position:absolute;flip:x;visibility:visible;mso-wrap-style:square" from="38862,1159" to="38862,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" strokecolor="#1f1a17" strokeweight="1.5pt"/>
                        <v:line id="Line 68" o:spid="_x0000_s3543" style="position:absolute;visibility:visible;mso-wrap-style:square" from="38862,1159" to="38863,1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" strokecolor="#1f1a17" strokeweight="1.5pt"/>
                      </v:group>
                      <v:rect id="Rectangle 2924" o:spid="_x0000_s3544" style="position:absolute;left:35077;top:5317;width:10812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FD87C13" w14:textId="4DA8D2DC" w:rsidR="00B24D50" w:rsidRDefault="00810E86" w:rsidP="00B24D50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ViewApplicationDetails</w:t>
                              </w:r>
                              <w:proofErr w:type="spellEnd"/>
                            </w:p>
                            <w:p w14:paraId="7FBD8EF3" w14:textId="1E4BDFE1" w:rsidR="00810E86" w:rsidRDefault="00810E86" w:rsidP="00B24D50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v:textbox>
                      </v:rect>
                      <v:rect id="Rectangle 2925" o:spid="_x0000_s3545" style="position:absolute;left:41116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" strokecolor="#903" strokeweight="1.5pt"/>
                      <v:rect id="Rectangle 2926" o:spid="_x0000_s3546" style="position:absolute;left:41116;top:43862;width:651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" strokecolor="#903" strokeweight="1.5pt"/>
                      <v:rect id="Rectangle 2927" o:spid="_x0000_s3547" style="position:absolute;left:28284;top:5317;width:6305;height:26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FA79561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4" o:spid="_x0000_s3548" style="position:absolute;visibility:visible;mso-wrap-style:square" from="31242,7858" to="31242,59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" strokeweight="1.5pt">
                        <v:stroke dashstyle="3 1"/>
                      </v:line>
                      <v:group id="Group 2929" o:spid="_x0000_s3549" style="position:absolute;left:29924;top:972;width:2619;height:3604" coordorigin="29924,96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">
                        <v:oval id="Oval 2930" o:spid="_x0000_s3550" style="position:absolute;left:29924;top:96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" filled="f" strokecolor="#903" strokeweight="1.5pt"/>
                        <v:line id="Line 76" o:spid="_x0000_s3551" style="position:absolute;visibility:visible;mso-wrap-style:square" from="29925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" strokecolor="#903" strokeweight="1.5pt"/>
                        <v:line id="Line 77" o:spid="_x0000_s3552" style="position:absolute;visibility:visible;mso-wrap-style:square" from="29924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" strokecolor="#903" strokeweight="1.5pt"/>
                        <v:shape id="Freeform 78" o:spid="_x0000_s3553" style="position:absolute;left:29924;top:96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" path="m,54l54,r54,54e" filled="f" strokecolor="#903" strokeweight="1.5pt">
                          <v:path arrowok="t" o:connecttype="custom" o:connectlocs="0,83;83,0;165,83" o:connectangles="0,0,0"/>
                        </v:shape>
                      </v:group>
                      <v:group id="Group 2934" o:spid="_x0000_s3554" style="position:absolute;left:29924;top:972;width:2619;height:3604" coordorigin="29924,968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I5i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xjPJ1N4vAlPQK7+AAAA//8DAFBLAQItABQABgAIAAAAIQDb4fbL7gAAAIUBAAATAAAAAAAA&#10;AAAAAAAAAAAAAABbQ29udGVudF9UeXBlc10ueG1sUEsBAi0AFAAGAAgAAAAhAFr0LFu/AAAAFQEA&#10;AAsAAAAAAAAAAAAAAAAAHwEAAF9yZWxzLy5yZWxzUEsBAi0AFAAGAAgAAAAhAOdYjmLHAAAA3QAA&#10;AA8AAAAAAAAAAAAAAAAABwIAAGRycy9kb3ducmV2LnhtbFBLBQYAAAAAAwADALcAAAD7AgAAAAA=&#10;">
                        <v:oval id="Oval 2935" o:spid="_x0000_s3555" style="position:absolute;left:29924;top:96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" filled="f" strokecolor="#903" strokeweight="1.5pt"/>
                        <v:line id="Line 81" o:spid="_x0000_s3556" style="position:absolute;visibility:visible;mso-wrap-style:square" from="29925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" strokecolor="#903" strokeweight="1.5pt"/>
                        <v:line id="Line 82" o:spid="_x0000_s3557" style="position:absolute;visibility:visible;mso-wrap-style:square" from="29924,969" to="29925,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" strokecolor="#903" strokeweight="1.5pt"/>
                        <v:shape id="Freeform 83" o:spid="_x0000_s3558" style="position:absolute;left:29924;top:96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" path="m,54l54,r54,54e" filled="f" strokecolor="#903" strokeweight="1.5pt">
                          <v:path arrowok="t" o:connecttype="custom" o:connectlocs="0,83;83,0;165,83" o:connectangles="0,0,0"/>
                        </v:shape>
                      </v:group>
                      <v:rect id="Rectangle 2939" o:spid="_x0000_s3559" style="position:absolute;left:28284;top:5317;width:6305;height:26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693FF0C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940" o:spid="_x0000_s3560" style="position:absolute;left:30876;top:32702;width:651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" strokecolor="#903" strokeweight="1.5pt"/>
                      <v:rect id="Rectangle 2941" o:spid="_x0000_s3561" style="position:absolute;left:30876;top:32702;width:651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Mig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" strokecolor="#903" strokeweight="1.5pt"/>
                      <v:line id="Line 88" o:spid="_x0000_s3562" style="position:absolute;visibility:visible;mso-wrap-style:square" from="2174,9525" to="9493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" strokecolor="#903" strokeweight="1.5pt"/>
                      <v:line id="Line 89" o:spid="_x0000_s3563" style="position:absolute;flip:x;visibility:visible;mso-wrap-style:square" from="8620,9525" to="9493,9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" strokecolor="#903" strokeweight="1.5pt"/>
                      <v:line id="Line 90" o:spid="_x0000_s3564" style="position:absolute;flip:x y;visibility:visible;mso-wrap-style:square" from="8620,9159" to="9493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" strokecolor="#903" strokeweight="1.5pt"/>
                      <v:rect id="Rectangle 2945" o:spid="_x0000_s3565" style="position:absolute;left:3523;top:7856;width:501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o0m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Qf62XMHvm/QE5P4HAAD//wMAUEsBAi0AFAAGAAgAAAAhANvh9svuAAAAhQEAABMAAAAAAAAAAAAA&#10;AAAAAAAAAFtDb250ZW50X1R5cGVzXS54bWxQSwECLQAUAAYACAAAACEAWvQsW78AAAAVAQAACwAA&#10;AAAAAAAAAAAAAAAfAQAAX3JlbHMvLnJlbHNQSwECLQAUAAYACAAAACEAfUaNJ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7B53B66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2" o:spid="_x0000_s3566" style="position:absolute;visibility:visible;mso-wrap-style:square" from="2174,16398" to="9493,16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" strokecolor="#903" strokeweight="1.5pt"/>
                      <v:line id="Line 93" o:spid="_x0000_s3567" style="position:absolute;flip:x;visibility:visible;mso-wrap-style:square" from="8620,16398" to="9493,16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" strokecolor="#903" strokeweight="1.5pt"/>
                      <v:line id="Line 94" o:spid="_x0000_s3568" style="position:absolute;flip:x y;visibility:visible;mso-wrap-style:square" from="8620,16049" to="9493,16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" strokecolor="#903" strokeweight="1.5pt"/>
                      <v:rect id="Rectangle 2949" o:spid="_x0000_s3569" style="position:absolute;left:2238;top:14728;width:7714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4897F1B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Input Form Apply</w:t>
                              </w:r>
                            </w:p>
                          </w:txbxContent>
                        </v:textbox>
                      </v:rect>
                      <v:line id="Line 96" o:spid="_x0000_s3570" style="position:absolute;visibility:visible;mso-wrap-style:square" from="10255,20589" to="13890,20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" strokecolor="#903" strokeweight="1.5pt"/>
                      <v:line id="Line 97" o:spid="_x0000_s3571" style="position:absolute;visibility:visible;mso-wrap-style:square" from="13890,20589" to="13890,2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5z+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enH+xieb+ITkPMHAAAA//8DAFBLAQItABQABgAIAAAAIQDb4fbL7gAAAIUBAAATAAAAAAAA&#10;AAAAAAAAAAAAAABbQ29udGVudF9UeXBlc10ueG1sUEsBAi0AFAAGAAgAAAAhAFr0LFu/AAAAFQEA&#10;AAsAAAAAAAAAAAAAAAAAHwEAAF9yZWxzLy5yZWxzUEsBAi0AFAAGAAgAAAAhAFhLnP7HAAAA3QAA&#10;AA8AAAAAAAAAAAAAAAAABwIAAGRycy9kb3ducmV2LnhtbFBLBQYAAAAAAwADALcAAAD7AgAAAAA=&#10;" strokecolor="#903" strokeweight="1.5pt"/>
                      <v:line id="Line 98" o:spid="_x0000_s3572" style="position:absolute;flip:x;visibility:visible;mso-wrap-style:square" from="10287,21320" to="13890,2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" strokecolor="#903" strokeweight="1.5pt"/>
                      <v:line id="Line 99" o:spid="_x0000_s3573" style="position:absolute;visibility:visible;mso-wrap-style:square" from="10287,21320" to="11160,21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" strokecolor="#903" strokeweight="1.5pt"/>
                      <v:line id="Line 100" o:spid="_x0000_s3574" style="position:absolute;flip:y;visibility:visible;mso-wrap-style:square" from="10287,20955" to="11160,2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" strokecolor="#903" strokeweight="1.5pt"/>
                      <v:rect id="Rectangle 2955" o:spid="_x0000_s3575" style="position:absolute;left:11951;top:19061;width:5748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8D01984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102" o:spid="_x0000_s3576" style="position:absolute;visibility:visible;mso-wrap-style:square" from="10239,25336" to="21209,25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gSK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aRvL3P4exOfgMxvAAAA//8DAFBLAQItABQABgAIAAAAIQDb4fbL7gAAAIUBAAATAAAAAAAA&#10;AAAAAAAAAAAAAABbQ29udGVudF9UeXBlc10ueG1sUEsBAi0AFAAGAAgAAAAhAFr0LFu/AAAAFQEA&#10;AAsAAAAAAAAAAAAAAAAAHwEAAF9yZWxzLy5yZWxzUEsBAi0AFAAGAAgAAAAhANeiBIrHAAAA3QAA&#10;AA8AAAAAAAAAAAAAAAAABwIAAGRycy9kb3ducmV2LnhtbFBLBQYAAAAAAwADALcAAAD7AgAAAAA=&#10;" strokecolor="#903" strokeweight="1.5pt"/>
                      <v:line id="Line 103" o:spid="_x0000_s3577" style="position:absolute;flip:x;visibility:visible;mso-wrap-style:square" from="20335,25336" to="21209,25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" strokecolor="#903" strokeweight="1.5pt"/>
                      <v:line id="Line 104" o:spid="_x0000_s3578" style="position:absolute;flip:x y;visibility:visible;mso-wrap-style:square" from="20335,24971" to="21209,25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" strokecolor="#903" strokeweight="1.5pt"/>
                      <v:rect id="Rectangle 2959" o:spid="_x0000_s3579" style="position:absolute;left:12872;top:23902;width:602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2E9B9BD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doApplyForm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06" o:spid="_x0000_s3580" style="position:absolute;visibility:visible;mso-wrap-style:square" from="21986,28876" to="25622,28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" strokecolor="#903" strokeweight="1.5pt"/>
                      <v:line id="Line 107" o:spid="_x0000_s3581" style="position:absolute;visibility:visible;mso-wrap-style:square" from="25622,28876" to="25622,29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" strokecolor="#903" strokeweight="1.5pt"/>
                      <v:line id="Line 108" o:spid="_x0000_s3582" style="position:absolute;flip:x;visibility:visible;mso-wrap-style:square" from="22002,29606" to="25622,29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" strokecolor="#903" strokeweight="1.5pt"/>
                      <v:line id="Line 109" o:spid="_x0000_s3583" style="position:absolute;visibility:visible;mso-wrap-style:square" from="22002,29606" to="22875,29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" strokecolor="#903" strokeweight="1.5pt"/>
                      <v:line id="Line 110" o:spid="_x0000_s3584" style="position:absolute;flip:y;visibility:visible;mso-wrap-style:square" from="22002,29241" to="22875,29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" strokecolor="#903" strokeweight="1.5pt"/>
                      <v:rect id="Rectangle 2965" o:spid="_x0000_s3585" style="position:absolute;left:22665;top:27394;width:9690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15B7834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addFormApplication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12" o:spid="_x0000_s3586" style="position:absolute;visibility:visible;mso-wrap-style:square" from="21955,32702" to="30845,3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" strokecolor="#903" strokeweight="1.5pt"/>
                      <v:line id="Line 113" o:spid="_x0000_s3587" style="position:absolute;flip:x;visibility:visible;mso-wrap-style:square" from="29972,32702" to="30845,3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" strokecolor="#903" strokeweight="1.5pt"/>
                      <v:line id="Line 114" o:spid="_x0000_s3588" style="position:absolute;flip:x y;visibility:visible;mso-wrap-style:square" from="29972,32337" to="30845,3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" strokecolor="#903" strokeweight="1.5pt"/>
                      <v:rect id="Rectangle 2969" o:spid="_x0000_s3589" style="position:absolute;left:23094;top:31029;width:7039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F338898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insertApplyform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16" o:spid="_x0000_s3590" style="position:absolute;flip:x;visibility:visible;mso-wrap-style:square" from="21986,35242" to="30845,35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" strokecolor="#903" strokeweight="1.5pt">
                        <v:stroke dashstyle="3 1"/>
                      </v:line>
                      <v:line id="Line 117" o:spid="_x0000_s3591" style="position:absolute;visibility:visible;mso-wrap-style:square" from="21986,35242" to="22860,35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" strokecolor="#903" strokeweight="1.5pt"/>
                      <v:line id="Line 118" o:spid="_x0000_s3592" style="position:absolute;flip:y;visibility:visible;mso-wrap-style:square" from="21986,34877" to="22860,35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" strokecolor="#903" strokeweight="1.5pt"/>
                      <v:rect id="Rectangle 2973" o:spid="_x0000_s3593" style="position:absolute;left:24062;top:33425;width:4448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21AE943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20" o:spid="_x0000_s3594" style="position:absolute;visibility:visible;mso-wrap-style:square" from="10255,54832" to="13890,5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WMG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nQ+fYG/N/EJyNUvAAAA//8DAFBLAQItABQABgAIAAAAIQDb4fbL7gAAAIUBAAATAAAAAAAA&#10;AAAAAAAAAAAAAABbQ29udGVudF9UeXBlc10ueG1sUEsBAi0AFAAGAAgAAAAhAFr0LFu/AAAAFQEA&#10;AAsAAAAAAAAAAAAAAAAAHwEAAF9yZWxzLy5yZWxzUEsBAi0AFAAGAAgAAAAhAAOJYwbHAAAA3QAA&#10;AA8AAAAAAAAAAAAAAAAABwIAAGRycy9kb3ducmV2LnhtbFBLBQYAAAAAAwADALcAAAD7AgAAAAA=&#10;" strokecolor="#903" strokeweight="1.5pt"/>
                      <v:line id="Line 121" o:spid="_x0000_s3595" style="position:absolute;visibility:visible;mso-wrap-style:square" from="13890,54832" to="13890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cad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nQ+fYG/N/EJyNUvAAAA//8DAFBLAQItABQABgAIAAAAIQDb4fbL7gAAAIUBAAATAAAAAAAA&#10;AAAAAAAAAAAAAABbQ29udGVudF9UeXBlc10ueG1sUEsBAi0AFAAGAAgAAAAhAFr0LFu/AAAAFQEA&#10;AAsAAAAAAAAAAAAAAAAAHwEAAF9yZWxzLy5yZWxzUEsBAi0AFAAGAAgAAAAhAGzFxp3HAAAA3QAA&#10;AA8AAAAAAAAAAAAAAAAABwIAAGRycy9kb3ducmV2LnhtbFBLBQYAAAAAAwADALcAAAD7AgAAAAA=&#10;" strokecolor="#903" strokeweight="1.5pt"/>
                      <v:line id="Line 122" o:spid="_x0000_s3596" style="position:absolute;flip:x;visibility:visible;mso-wrap-style:square" from="10287,55546" to="13890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" strokecolor="#903" strokeweight="1.5pt"/>
                      <v:line id="Line 123" o:spid="_x0000_s3597" style="position:absolute;visibility:visible;mso-wrap-style:square" from="10287,55546" to="11160,55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" strokecolor="#903" strokeweight="1.5pt"/>
                      <v:line id="Line 124" o:spid="_x0000_s3598" style="position:absolute;flip:y;visibility:visible;mso-wrap-style:square" from="10287,55197" to="11160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" strokecolor="#903" strokeweight="1.5pt"/>
                      <v:rect id="Rectangle 2979" o:spid="_x0000_s3599" style="position:absolute;left:10777;top:52995;width:11993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3BBC2E3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 xml:space="preserve">Show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mrssage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 xml:space="preserve"> Script false</w:t>
                              </w:r>
                            </w:p>
                          </w:txbxContent>
                        </v:textbox>
                      </v:rect>
                      <v:line id="Line 126" o:spid="_x0000_s3600" style="position:absolute;visibility:visible;mso-wrap-style:square" from="21955,43862" to="41100,4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" strokecolor="#903" strokeweight="1.5pt"/>
                      <v:line id="Line 127" o:spid="_x0000_s3601" style="position:absolute;flip:x;visibility:visible;mso-wrap-style:square" from="40227,43862" to="41100,44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" strokecolor="#903" strokeweight="1.5pt"/>
                      <v:line id="Line 128" o:spid="_x0000_s3602" style="position:absolute;flip:x y;visibility:visible;mso-wrap-style:square" from="40227,43497" to="41100,4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" strokecolor="#903" strokeweight="1.5pt"/>
                      <v:rect id="Rectangle 2983" o:spid="_x0000_s3603" style="position:absolute;left:22856;top:42472;width:11656;height:26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63AADBD" w14:textId="77777777" w:rsidR="00810E86" w:rsidRDefault="00810E86" w:rsidP="00810E8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application details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150EB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199C25BF" wp14:editId="006DF2B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-452755</wp:posOffset>
                      </wp:positionV>
                      <wp:extent cx="3651885" cy="457200"/>
                      <wp:effectExtent l="0" t="0" r="5715" b="0"/>
                      <wp:wrapNone/>
                      <wp:docPr id="81" name="Text Box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51885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9B32B1E" w14:textId="37621751" w:rsidR="00150EB8" w:rsidRPr="00266063" w:rsidRDefault="00150EB8" w:rsidP="00150EB8">
                                  <w:pPr>
                                    <w:pStyle w:val="Caption"/>
                                    <w:rPr>
                                      <w:rFonts w:ascii="TH SarabunPSK" w:hAnsi="TH SarabunPSK" w:cs="TH SarabunPSK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99C25BF" id="Text Box 81" o:spid="_x0000_s3604" type="#_x0000_t202" style="position:absolute;margin-left:0;margin-top:-35.65pt;width:287.55pt;height:36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" stroked="f">
                      <v:textbox inset="0,0,0,0">
                        <w:txbxContent>
                          <w:p w14:paraId="29B32B1E" w14:textId="37621751" w:rsidR="00150EB8" w:rsidRPr="00266063" w:rsidRDefault="00150EB8" w:rsidP="00150EB8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531D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168" behindDoc="0" locked="0" layoutInCell="1" allowOverlap="1" wp14:anchorId="0B9F9954" wp14:editId="20CF7B0E">
                      <wp:simplePos x="0" y="0"/>
                      <wp:positionH relativeFrom="column">
                        <wp:posOffset>726477</wp:posOffset>
                      </wp:positionH>
                      <wp:positionV relativeFrom="paragraph">
                        <wp:posOffset>1842359</wp:posOffset>
                      </wp:positionV>
                      <wp:extent cx="48970" cy="158841"/>
                      <wp:effectExtent l="0" t="0" r="27305" b="12700"/>
                      <wp:wrapNone/>
                      <wp:docPr id="1020" name="Rectangle 10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970" cy="1588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404572" id="Rectangle 1020" o:spid="_x0000_s1026" style="position:absolute;margin-left:57.2pt;margin-top:145.05pt;width:3.85pt;height:12.5pt;z-index:25165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" strokecolor="#903" strokeweight="1.5pt"/>
                  </w:pict>
                </mc:Fallback>
              </mc:AlternateContent>
            </w:r>
          </w:p>
        </w:tc>
      </w:tr>
    </w:tbl>
    <w:p w14:paraId="5B8FA663" w14:textId="7C613B51" w:rsidR="00D65AAE" w:rsidRPr="009F1F59" w:rsidRDefault="0034368B" w:rsidP="00D65AA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84" behindDoc="0" locked="0" layoutInCell="1" allowOverlap="1" wp14:anchorId="703C4D88" wp14:editId="659E3EF4">
                <wp:simplePos x="0" y="0"/>
                <wp:positionH relativeFrom="column">
                  <wp:posOffset>1023257</wp:posOffset>
                </wp:positionH>
                <wp:positionV relativeFrom="paragraph">
                  <wp:posOffset>73297</wp:posOffset>
                </wp:positionV>
                <wp:extent cx="4478755" cy="457200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875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FD2BF" w14:textId="6471CC82" w:rsidR="00AC4EF1" w:rsidRPr="003E79E7" w:rsidRDefault="00AC4EF1" w:rsidP="0034368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46" w:name="_Toc101790119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1 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Apply school bus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3C4D88" id="Text Box 216" o:spid="_x0000_s3605" type="#_x0000_t202" style="position:absolute;margin-left:80.55pt;margin-top:5.75pt;width:352.65pt;height:36pt;z-index:251653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" stroked="f">
                <v:textbox inset="0,0,0,0">
                  <w:txbxContent>
                    <w:p w14:paraId="745FD2BF" w14:textId="6471CC82" w:rsidR="00AC4EF1" w:rsidRPr="003E79E7" w:rsidRDefault="00AC4EF1" w:rsidP="0034368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47" w:name="_Toc101790119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44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1 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Apply school bus</w:t>
                      </w:r>
                      <w:bookmarkEnd w:id="147"/>
                    </w:p>
                  </w:txbxContent>
                </v:textbox>
              </v:shape>
            </w:pict>
          </mc:Fallback>
        </mc:AlternateContent>
      </w:r>
      <w:r w:rsidR="001A2EC7">
        <w:rPr>
          <w:noProof/>
        </w:rPr>
        <mc:AlternateContent>
          <mc:Choice Requires="wps">
            <w:drawing>
              <wp:anchor distT="0" distB="0" distL="114300" distR="114300" simplePos="0" relativeHeight="251653146" behindDoc="0" locked="0" layoutInCell="1" allowOverlap="1" wp14:anchorId="0D5FEA2C" wp14:editId="4D317890">
                <wp:simplePos x="0" y="0"/>
                <wp:positionH relativeFrom="margin">
                  <wp:align>center</wp:align>
                </wp:positionH>
                <wp:positionV relativeFrom="paragraph">
                  <wp:posOffset>73297</wp:posOffset>
                </wp:positionV>
                <wp:extent cx="4201886" cy="457200"/>
                <wp:effectExtent l="0" t="0" r="8255" b="0"/>
                <wp:wrapNone/>
                <wp:docPr id="4603" name="Text Box 4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886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4C7AA" w14:textId="3E60C71C" w:rsidR="001A2EC7" w:rsidRPr="005037C5" w:rsidRDefault="001A2EC7" w:rsidP="005037C5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48" w:name="_Toc98702758"/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ซีเควนซ์ไดอาแกรมระดับ </w:t>
                            </w:r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5037C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Apply school bus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5FEA2C" id="Text Box 4603" o:spid="_x0000_s3606" type="#_x0000_t202" style="position:absolute;margin-left:0;margin-top:5.75pt;width:330.85pt;height:36pt;z-index:25165314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" stroked="f">
                <v:textbox inset="0,0,0,0">
                  <w:txbxContent>
                    <w:p w14:paraId="33C4C7AA" w14:textId="3E60C71C" w:rsidR="001A2EC7" w:rsidRPr="005037C5" w:rsidRDefault="001A2EC7" w:rsidP="005037C5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bookmarkStart w:id="149" w:name="_Toc98702758"/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รูปที่ ซีเควนซ์ไดอาแกรมระดับ </w:t>
                      </w:r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1 </w:t>
                      </w:r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5037C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Apply school bus</w:t>
                      </w:r>
                      <w:bookmarkEnd w:id="14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F5DF23" w14:textId="2D8A3A1F" w:rsidR="00150EB8" w:rsidRDefault="00150EB8" w:rsidP="00D225FA">
      <w:pPr>
        <w:pStyle w:val="Caption"/>
        <w:keepNext/>
      </w:pPr>
    </w:p>
    <w:p w14:paraId="19F833F9" w14:textId="77777777" w:rsidR="007A2B99" w:rsidRDefault="007A2B99" w:rsidP="0034368B">
      <w:pPr>
        <w:pStyle w:val="Caption"/>
        <w:jc w:val="center"/>
        <w:rPr>
          <w:rFonts w:ascii="TH SarabunPSK" w:hAnsi="TH SarabunPSK" w:cs="TH SarabunPSK"/>
          <w:b/>
          <w:bCs/>
          <w:noProof/>
          <w:sz w:val="28"/>
        </w:rPr>
      </w:pPr>
    </w:p>
    <w:p w14:paraId="52DC52FE" w14:textId="77777777" w:rsidR="007A2B99" w:rsidRDefault="007A2B99" w:rsidP="0034368B">
      <w:pPr>
        <w:pStyle w:val="Caption"/>
        <w:jc w:val="center"/>
        <w:rPr>
          <w:rFonts w:ascii="TH SarabunPSK" w:hAnsi="TH SarabunPSK" w:cs="TH SarabunPSK"/>
          <w:b/>
          <w:bCs/>
          <w:noProof/>
          <w:sz w:val="28"/>
        </w:rPr>
      </w:pPr>
    </w:p>
    <w:p w14:paraId="77DF629B" w14:textId="553E51FE" w:rsidR="0034368B" w:rsidRDefault="007A2B99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7A2B99">
        <w:rPr>
          <w:rFonts w:ascii="TH SarabunPSK" w:hAnsi="TH SarabunPSK" w:cs="TH SarabunPSK"/>
          <w:b/>
          <w:bCs/>
          <w:noProof/>
          <w:sz w:val="28"/>
        </w:rPr>
        <w:lastRenderedPageBreak/>
        <w:drawing>
          <wp:inline distT="0" distB="0" distL="0" distR="0" wp14:anchorId="3936932D" wp14:editId="5C53A645">
            <wp:extent cx="5499143" cy="421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" t="2404" r="22711" b="22070"/>
                    <a:stretch/>
                  </pic:blipFill>
                  <pic:spPr bwMode="auto">
                    <a:xfrm>
                      <a:off x="0" y="0"/>
                      <a:ext cx="5499143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1E5B" w14:textId="6A5BCA38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0" w:name="_Toc10179012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Apply school bus</w:t>
      </w:r>
      <w:bookmarkEnd w:id="150"/>
    </w:p>
    <w:p w14:paraId="21E37938" w14:textId="649F01D1" w:rsidR="001A2EC7" w:rsidRDefault="001A2EC7" w:rsidP="001A2EC7">
      <w:pPr>
        <w:spacing w:after="0"/>
        <w:jc w:val="center"/>
      </w:pPr>
    </w:p>
    <w:p w14:paraId="7D2FF7FD" w14:textId="77777777" w:rsidR="0034368B" w:rsidRDefault="0034368B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8B75EB8" wp14:editId="101E8F18">
            <wp:extent cx="2614012" cy="5655600"/>
            <wp:effectExtent l="0" t="0" r="0" b="2540"/>
            <wp:docPr id="191" name="Graphic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4544" w14:textId="40DCB02B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1" w:name="_Toc101790121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46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application details</w:t>
      </w:r>
      <w:bookmarkEnd w:id="151"/>
    </w:p>
    <w:p w14:paraId="3F252F8D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0FBFE22" w14:textId="6C002CAF" w:rsidR="007B2E69" w:rsidRPr="009F1F59" w:rsidRDefault="00D65AAE" w:rsidP="00D65AA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9F1F59">
        <w:rPr>
          <w:rFonts w:ascii="TH SarabunPSK" w:hAnsi="TH SarabunPSK" w:cs="TH SarabunPSK"/>
          <w:b/>
          <w:bCs/>
          <w:sz w:val="32"/>
          <w:szCs w:val="32"/>
        </w:rPr>
        <w:t>View application details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B2E69" w14:paraId="33E39238" w14:textId="77777777" w:rsidTr="007B2E69">
        <w:tc>
          <w:tcPr>
            <w:tcW w:w="4675" w:type="dxa"/>
          </w:tcPr>
          <w:p w14:paraId="4FE26093" w14:textId="77777777" w:rsidR="00171A8B" w:rsidRDefault="00171A8B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F7FE548" w14:textId="77777777" w:rsidR="00171A8B" w:rsidRDefault="00171A8B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52510D8" w14:textId="3A9FCCC8" w:rsidR="007B2E69" w:rsidRPr="009F1F59" w:rsidRDefault="007B2E69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A042130" w14:textId="77777777" w:rsidR="007B2E69" w:rsidRPr="009F1F59" w:rsidRDefault="007B2E69" w:rsidP="007B2E69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B79E56F" w14:textId="088BBFB8" w:rsidR="007B2E6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View application details</w:t>
            </w:r>
          </w:p>
          <w:p w14:paraId="7446B109" w14:textId="77777777" w:rsidR="00171A8B" w:rsidRPr="00171A8B" w:rsidRDefault="00171A8B" w:rsidP="007B2E69">
            <w:pPr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6E63B999" w14:textId="77777777" w:rsidR="007B2E69" w:rsidRPr="009F1F5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ระบบรับค่าจากผู้ใช้</w:t>
            </w:r>
          </w:p>
          <w:p w14:paraId="02D42077" w14:textId="77777777" w:rsidR="007B2E69" w:rsidRPr="009F1F5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ระบบทำการค้นหาข้อมูลการร้องขอที่เลือก</w:t>
            </w:r>
          </w:p>
          <w:p w14:paraId="1EEE2EB4" w14:textId="77777777" w:rsidR="007B2E69" w:rsidRPr="009F1F59" w:rsidRDefault="007B2E69" w:rsidP="007B2E69">
            <w:pPr>
              <w:rPr>
                <w:rFonts w:ascii="TH SarabunPSK" w:hAnsi="TH SarabunPSK" w:cs="TH SarabunPSK"/>
                <w:sz w:val="4"/>
                <w:szCs w:val="4"/>
              </w:rPr>
            </w:pPr>
          </w:p>
          <w:p w14:paraId="32826F15" w14:textId="77777777" w:rsidR="007B2E69" w:rsidRPr="009F1F59" w:rsidRDefault="007B2E69" w:rsidP="007B2E69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28"/>
              </w:rPr>
              <w:t xml:space="preserve">.1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ระบบทำการค้นหาข้อมูลการร้องขอจากฐานข้อมูล</w:t>
            </w:r>
          </w:p>
          <w:p w14:paraId="50EC523E" w14:textId="57029324" w:rsidR="007B2E6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ระบบคืนค่าข้อมูลการร้องขอ</w:t>
            </w:r>
          </w:p>
          <w:p w14:paraId="18D3A313" w14:textId="77777777" w:rsidR="00171A8B" w:rsidRPr="00171A8B" w:rsidRDefault="00171A8B" w:rsidP="007B2E69">
            <w:pPr>
              <w:rPr>
                <w:rFonts w:ascii="TH SarabunPSK" w:hAnsi="TH SarabunPSK" w:cs="TH SarabunPSK"/>
                <w:sz w:val="28"/>
              </w:rPr>
            </w:pPr>
          </w:p>
          <w:p w14:paraId="151BF7A8" w14:textId="77777777" w:rsidR="007B2E69" w:rsidRPr="009F1F59" w:rsidRDefault="007B2E69" w:rsidP="007B2E69">
            <w:pPr>
              <w:rPr>
                <w:rFonts w:ascii="TH SarabunPSK" w:hAnsi="TH SarabunPSK" w:cs="TH SarabunPSK"/>
                <w:sz w:val="8"/>
                <w:szCs w:val="8"/>
              </w:rPr>
            </w:pPr>
          </w:p>
          <w:p w14:paraId="6CF8A76B" w14:textId="0A23BEF6" w:rsidR="007B2E6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ระบบแสดงผลการค้นหาที่สมบูรณ์</w:t>
            </w:r>
          </w:p>
          <w:p w14:paraId="1861998B" w14:textId="77777777" w:rsidR="00171A8B" w:rsidRPr="009F1F59" w:rsidRDefault="00171A8B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3BA757" w14:textId="77777777" w:rsidR="007B2E69" w:rsidRPr="009F1F59" w:rsidRDefault="007B2E69" w:rsidP="007B2E6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7D8F64A2" w14:textId="1C0EB599" w:rsidR="007B2E69" w:rsidRPr="009F1F59" w:rsidRDefault="007B2E69" w:rsidP="007B2E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3.1</w:t>
            </w:r>
            <w:r w:rsidR="00F248BF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ในกรณีที่ทำการค้นหาไม่พบข้อมูลการร้องขอระบบจะแสดงข้อความ “ไม่พบข้อมูลการร้องขอที่เลือก”</w:t>
            </w:r>
          </w:p>
          <w:p w14:paraId="2A3D2420" w14:textId="77777777" w:rsidR="007B2E69" w:rsidRDefault="007B2E69" w:rsidP="00D65AA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069F99FF" w14:textId="0A08DC74" w:rsidR="007B2E69" w:rsidRDefault="007B2E69" w:rsidP="00D65AA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B2E69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3132" behindDoc="0" locked="0" layoutInCell="1" allowOverlap="1" wp14:anchorId="3ED68247" wp14:editId="1A06C0D8">
                      <wp:simplePos x="0" y="0"/>
                      <wp:positionH relativeFrom="column">
                        <wp:posOffset>-268481</wp:posOffset>
                      </wp:positionH>
                      <wp:positionV relativeFrom="paragraph">
                        <wp:posOffset>-635</wp:posOffset>
                      </wp:positionV>
                      <wp:extent cx="3457451" cy="4243387"/>
                      <wp:effectExtent l="0" t="0" r="10160" b="43180"/>
                      <wp:wrapNone/>
                      <wp:docPr id="3083" name="Group 5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57451" cy="4243387"/>
                                <a:chOff x="0" y="0"/>
                                <a:chExt cx="4856430" cy="5913438"/>
                              </a:xfrm>
                            </wpg:grpSpPr>
                            <wps:wsp>
                              <wps:cNvPr id="3084" name="Rectangle 30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07866"/>
                                  <a:ext cx="469004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E491EA" w14:textId="100A753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5" name="Line 6"/>
                              <wps:cNvCnPr/>
                              <wps:spPr bwMode="auto">
                                <a:xfrm>
                                  <a:off x="225425" y="1023937"/>
                                  <a:ext cx="0" cy="4889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86" name="Group 30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168872"/>
                                  <a:ext cx="325438" cy="447676"/>
                                  <a:chOff x="63500" y="168275"/>
                                  <a:chExt cx="205" cy="282"/>
                                </a:xfrm>
                              </wpg:grpSpPr>
                              <wps:wsp>
                                <wps:cNvPr id="3087" name="Oval 30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8" y="168275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88" name="Line 8"/>
                                <wps:cNvCnPr/>
                                <wps:spPr bwMode="auto">
                                  <a:xfrm>
                                    <a:off x="63602" y="16836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89" name="Line 9"/>
                                <wps:cNvCnPr/>
                                <wps:spPr bwMode="auto">
                                  <a:xfrm>
                                    <a:off x="63529" y="168392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9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168454"/>
                                    <a:ext cx="205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091" name="Group 30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168872"/>
                                  <a:ext cx="325438" cy="447676"/>
                                  <a:chOff x="63500" y="168275"/>
                                  <a:chExt cx="205" cy="282"/>
                                </a:xfrm>
                              </wpg:grpSpPr>
                              <wps:wsp>
                                <wps:cNvPr id="3092" name="Oval 30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8" y="168275"/>
                                    <a:ext cx="93" cy="9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93" name="Line 13"/>
                                <wps:cNvCnPr/>
                                <wps:spPr bwMode="auto">
                                  <a:xfrm>
                                    <a:off x="63602" y="16836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94" name="Line 14"/>
                                <wps:cNvCnPr/>
                                <wps:spPr bwMode="auto">
                                  <a:xfrm>
                                    <a:off x="63529" y="168392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9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168454"/>
                                    <a:ext cx="205" cy="10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096" name="Rectangle 30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07866"/>
                                  <a:ext cx="469004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8BE9E38" w14:textId="7C3ED614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97" name="Rectangle 30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562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98" name="Rectangle 30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562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099" name="Rectangle 30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0038" y="699928"/>
                                  <a:ext cx="1645940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C88682" w14:textId="11A7B215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ViewApplicationDetailsPage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00" name="Line 21"/>
                              <wps:cNvCnPr/>
                              <wps:spPr bwMode="auto">
                                <a:xfrm>
                                  <a:off x="1323975" y="1011237"/>
                                  <a:ext cx="0" cy="4902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01" name="Group 31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98537" y="182562"/>
                                  <a:ext cx="652463" cy="423863"/>
                                  <a:chOff x="998537" y="182562"/>
                                  <a:chExt cx="411" cy="267"/>
                                </a:xfrm>
                              </wpg:grpSpPr>
                              <wps:wsp>
                                <wps:cNvPr id="3102" name="Oval 31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98674" y="182562"/>
                                    <a:ext cx="274" cy="26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03" name="Line 23"/>
                                <wps:cNvCnPr/>
                                <wps:spPr bwMode="auto">
                                  <a:xfrm flipH="1">
                                    <a:off x="998537" y="182625"/>
                                    <a:ext cx="1" cy="1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04" name="Line 24"/>
                                <wps:cNvCnPr/>
                                <wps:spPr bwMode="auto">
                                  <a:xfrm>
                                    <a:off x="998538" y="182696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05" name="Group 31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98537" y="182562"/>
                                  <a:ext cx="652463" cy="423863"/>
                                  <a:chOff x="998537" y="182562"/>
                                  <a:chExt cx="411" cy="267"/>
                                </a:xfrm>
                              </wpg:grpSpPr>
                              <wps:wsp>
                                <wps:cNvPr id="3106" name="Oval 31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98674" y="182562"/>
                                    <a:ext cx="274" cy="26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07" name="Line 27"/>
                                <wps:cNvCnPr/>
                                <wps:spPr bwMode="auto">
                                  <a:xfrm flipH="1">
                                    <a:off x="998537" y="182625"/>
                                    <a:ext cx="1" cy="1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08" name="Line 28"/>
                                <wps:cNvCnPr/>
                                <wps:spPr bwMode="auto">
                                  <a:xfrm>
                                    <a:off x="998538" y="182696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09" name="Rectangle 31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0038" y="699928"/>
                                  <a:ext cx="1645940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DD23F6" w14:textId="696789FF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ViewApplicationDetailsPage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0" name="Rectangle 31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1" name="Rectangle 31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2179637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2" name="Rectangle 3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3" name="Rectangle 31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4" name="Rectangle 3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11461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5" name="Rectangle 31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2179637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6" name="Rectangle 3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7" name="Rectangle 3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525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18" name="Rectangle 3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4859" y="549154"/>
                                  <a:ext cx="69023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B95C13" w14:textId="4425E895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9" name="Rectangle 3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1389" y="699928"/>
                                  <a:ext cx="1791066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0E1838" w14:textId="7D587A0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ViewApplicationDetailsController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0" name="Line 41"/>
                              <wps:cNvCnPr/>
                              <wps:spPr bwMode="auto">
                                <a:xfrm>
                                  <a:off x="3113087" y="865187"/>
                                  <a:ext cx="0" cy="5048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21" name="Group 3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97187" y="0"/>
                                  <a:ext cx="433388" cy="455613"/>
                                  <a:chOff x="2897187" y="0"/>
                                  <a:chExt cx="273" cy="287"/>
                                </a:xfrm>
                              </wpg:grpSpPr>
                              <wps:wsp>
                                <wps:cNvPr id="3122" name="Oval 31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97187" y="22"/>
                                    <a:ext cx="273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23" name="Line 43"/>
                                <wps:cNvCnPr/>
                                <wps:spPr bwMode="auto">
                                  <a:xfrm flipH="1">
                                    <a:off x="2897295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24" name="Line 44"/>
                                <wps:cNvCnPr/>
                                <wps:spPr bwMode="auto">
                                  <a:xfrm flipH="1" flipV="1">
                                    <a:off x="2897296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25" name="Group 31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97187" y="0"/>
                                  <a:ext cx="433388" cy="455613"/>
                                  <a:chOff x="2897187" y="0"/>
                                  <a:chExt cx="273" cy="287"/>
                                </a:xfrm>
                              </wpg:grpSpPr>
                              <wps:wsp>
                                <wps:cNvPr id="3126" name="Oval 3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97187" y="22"/>
                                    <a:ext cx="273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27" name="Line 47"/>
                                <wps:cNvCnPr/>
                                <wps:spPr bwMode="auto">
                                  <a:xfrm flipH="1">
                                    <a:off x="2897295" y="0"/>
                                    <a:ext cx="60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28" name="Line 48"/>
                                <wps:cNvCnPr/>
                                <wps:spPr bwMode="auto">
                                  <a:xfrm flipH="1" flipV="1">
                                    <a:off x="2897296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29" name="Rectangle 3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4859" y="549154"/>
                                  <a:ext cx="69023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C41BF3" w14:textId="464DB5C8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0" name="Rectangle 3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1389" y="699928"/>
                                  <a:ext cx="1791066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70F9A5" w14:textId="2E439AB1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ViewApplicationDetailsController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1" name="Rectangle 3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2179637"/>
                                  <a:ext cx="77788" cy="1450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2" name="Rectangle 3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3" name="Rectangle 3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4" name="Rectangle 31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2179637"/>
                                  <a:ext cx="77788" cy="1450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5" name="Rectangle 31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4229100"/>
                                  <a:ext cx="77788" cy="258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6" name="Rectangle 31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8637" y="537527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37" name="Rectangle 31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4785" y="726912"/>
                                  <a:ext cx="771645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25E38A" w14:textId="72923464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8" name="Line 59"/>
                              <wps:cNvCnPr/>
                              <wps:spPr bwMode="auto">
                                <a:xfrm>
                                  <a:off x="4452937" y="1041400"/>
                                  <a:ext cx="0" cy="4872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39" name="Group 31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1943" y="187325"/>
                                  <a:ext cx="325439" cy="446088"/>
                                  <a:chOff x="4291012" y="187325"/>
                                  <a:chExt cx="205" cy="281"/>
                                </a:xfrm>
                              </wpg:grpSpPr>
                              <wps:wsp>
                                <wps:cNvPr id="3140" name="Oval 31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1070" y="187325"/>
                                    <a:ext cx="93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41" name="Line 61"/>
                                <wps:cNvCnPr/>
                                <wps:spPr bwMode="auto">
                                  <a:xfrm>
                                    <a:off x="4291114" y="18741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2" name="Line 62"/>
                                <wps:cNvCnPr/>
                                <wps:spPr bwMode="auto">
                                  <a:xfrm>
                                    <a:off x="4291040" y="187441"/>
                                    <a:ext cx="14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3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91012" y="187504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144" name="Group 31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1943" y="187325"/>
                                  <a:ext cx="325439" cy="446088"/>
                                  <a:chOff x="4291012" y="187325"/>
                                  <a:chExt cx="205" cy="281"/>
                                </a:xfrm>
                              </wpg:grpSpPr>
                              <wps:wsp>
                                <wps:cNvPr id="3145" name="Oval 31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1070" y="187325"/>
                                    <a:ext cx="93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46" name="Line 66"/>
                                <wps:cNvCnPr/>
                                <wps:spPr bwMode="auto">
                                  <a:xfrm>
                                    <a:off x="4291114" y="187417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7" name="Line 67"/>
                                <wps:cNvCnPr/>
                                <wps:spPr bwMode="auto">
                                  <a:xfrm>
                                    <a:off x="4291040" y="187441"/>
                                    <a:ext cx="14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48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291012" y="187504"/>
                                    <a:ext cx="205" cy="10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3149" name="Rectangle 31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4784" y="726912"/>
                                  <a:ext cx="771645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97129A" w14:textId="6DF0D417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50" name="Rectangle 3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10075" y="3027362"/>
                                  <a:ext cx="77788" cy="303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51" name="Rectangle 3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10075" y="3027362"/>
                                  <a:ext cx="77788" cy="3032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52" name="Line 73"/>
                              <wps:cNvCnPr/>
                              <wps:spPr bwMode="auto">
                                <a:xfrm>
                                  <a:off x="271462" y="1144587"/>
                                  <a:ext cx="10033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3" name="Line 74"/>
                              <wps:cNvCnPr/>
                              <wps:spPr bwMode="auto">
                                <a:xfrm flipH="1">
                                  <a:off x="1166812" y="11445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4" name="Line 75"/>
                              <wps:cNvCnPr/>
                              <wps:spPr bwMode="auto">
                                <a:xfrm flipH="1" flipV="1">
                                  <a:off x="1166812" y="1098550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5" name="Rectangle 31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7266" y="936416"/>
                                  <a:ext cx="613246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B18640" w14:textId="4B05689F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56" name="Line 77"/>
                              <wps:cNvCnPr/>
                              <wps:spPr bwMode="auto">
                                <a:xfrm>
                                  <a:off x="1368425" y="2178050"/>
                                  <a:ext cx="1695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7" name="Line 78"/>
                              <wps:cNvCnPr/>
                              <wps:spPr bwMode="auto">
                                <a:xfrm flipH="1">
                                  <a:off x="2955925" y="21780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8" name="Line 79"/>
                              <wps:cNvCnPr/>
                              <wps:spPr bwMode="auto">
                                <a:xfrm flipH="1" flipV="1">
                                  <a:off x="2955925" y="213360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9" name="Rectangle 31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8422" y="1969348"/>
                                  <a:ext cx="744213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77F2BB" w14:textId="1EA8E8AC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doApplication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0" name="Line 81"/>
                              <wps:cNvCnPr/>
                              <wps:spPr bwMode="auto">
                                <a:xfrm>
                                  <a:off x="3160712" y="2493962"/>
                                  <a:ext cx="450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1" name="Line 82"/>
                              <wps:cNvCnPr/>
                              <wps:spPr bwMode="auto">
                                <a:xfrm>
                                  <a:off x="3611562" y="2493962"/>
                                  <a:ext cx="0" cy="904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2" name="Line 83"/>
                              <wps:cNvCnPr/>
                              <wps:spPr bwMode="auto">
                                <a:xfrm flipH="1">
                                  <a:off x="3163887" y="2584450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3" name="Line 84"/>
                              <wps:cNvCnPr/>
                              <wps:spPr bwMode="auto">
                                <a:xfrm>
                                  <a:off x="3163887" y="25844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4" name="Line 85"/>
                              <wps:cNvCnPr/>
                              <wps:spPr bwMode="auto">
                                <a:xfrm flipV="1">
                                  <a:off x="3163887" y="2538412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5" name="Rectangle 31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8968" y="2248981"/>
                                  <a:ext cx="861022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7A7D396" w14:textId="298B75C1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getApplication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6" name="Line 87"/>
                              <wps:cNvCnPr/>
                              <wps:spPr bwMode="auto">
                                <a:xfrm>
                                  <a:off x="3157537" y="3025775"/>
                                  <a:ext cx="1247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7" name="Line 88"/>
                              <wps:cNvCnPr/>
                              <wps:spPr bwMode="auto">
                                <a:xfrm flipH="1">
                                  <a:off x="4297362" y="3025775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8" name="Line 89"/>
                              <wps:cNvCnPr/>
                              <wps:spPr bwMode="auto">
                                <a:xfrm flipH="1" flipV="1">
                                  <a:off x="4297362" y="2981325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69" name="Rectangle 31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2619" y="2817179"/>
                                  <a:ext cx="1295514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6D11A8" w14:textId="6631265B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queryApplicationDetails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0" name="Line 91"/>
                              <wps:cNvCnPr/>
                              <wps:spPr bwMode="auto">
                                <a:xfrm flipH="1">
                                  <a:off x="3160712" y="3341687"/>
                                  <a:ext cx="1244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1" name="Line 92"/>
                              <wps:cNvCnPr/>
                              <wps:spPr bwMode="auto">
                                <a:xfrm>
                                  <a:off x="3160712" y="33416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2" name="Line 93"/>
                              <wps:cNvCnPr/>
                              <wps:spPr bwMode="auto">
                                <a:xfrm flipV="1">
                                  <a:off x="3160712" y="3295650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3" name="Rectangle 3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959" y="3096518"/>
                                  <a:ext cx="599972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4B5715" w14:textId="0699689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4" name="Line 95"/>
                              <wps:cNvCnPr/>
                              <wps:spPr bwMode="auto">
                                <a:xfrm flipH="1">
                                  <a:off x="1371600" y="4227512"/>
                                  <a:ext cx="169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5" name="Line 96"/>
                              <wps:cNvCnPr/>
                              <wps:spPr bwMode="auto">
                                <a:xfrm>
                                  <a:off x="1371600" y="4227512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6" name="Line 97"/>
                              <wps:cNvCnPr/>
                              <wps:spPr bwMode="auto">
                                <a:xfrm flipV="1">
                                  <a:off x="1371600" y="4183062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7" name="Rectangle 3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9574" y="4020235"/>
                                  <a:ext cx="1425597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58C6FB" w14:textId="464D7803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application details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8" name="Line 99"/>
                              <wps:cNvCnPr/>
                              <wps:spPr bwMode="auto">
                                <a:xfrm flipH="1">
                                  <a:off x="1371600" y="5373687"/>
                                  <a:ext cx="1692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9" name="Line 100"/>
                              <wps:cNvCnPr/>
                              <wps:spPr bwMode="auto">
                                <a:xfrm>
                                  <a:off x="1371600" y="53736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0" name="Line 101"/>
                              <wps:cNvCnPr/>
                              <wps:spPr bwMode="auto">
                                <a:xfrm flipV="1">
                                  <a:off x="1371600" y="5327650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1" name="Rectangle 31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36390" y="5164567"/>
                                  <a:ext cx="1233570" cy="2955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D63285" w14:textId="2501F62A" w:rsidR="007B2E69" w:rsidRDefault="007B2E69" w:rsidP="007B2E69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not found data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ED68247" id="Group 587" o:spid="_x0000_s3607" style="position:absolute;margin-left:-21.15pt;margin-top:-.05pt;width:272.25pt;height:334.1pt;z-index:251653132;mso-width-relative:margin" coordsize="48564,5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">
                      <v:rect id="Rectangle 3084" o:spid="_x0000_s3608" style="position:absolute;top:7078;width:4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      <v:textbox inset="0,0,0,0">
                          <w:txbxContent>
                            <w:p w14:paraId="61E491EA" w14:textId="100A753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609" style="position:absolute;visibility:visible;mso-wrap-style:square" from="2254,10239" to="2254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" strokeweight="1.5pt">
                        <v:stroke dashstyle="3 1"/>
                      </v:line>
                      <v:group id="Group 3086" o:spid="_x0000_s3610" style="position:absolute;left:635;top:1688;width:3254;height:4477" coordorigin="63500,168275" coordsize="205,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">
                        <v:oval id="Oval 3087" o:spid="_x0000_s3611" style="position:absolute;left:63558;top:16827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" filled="f" strokecolor="#903" strokeweight="1.5pt"/>
                        <v:line id="Line 8" o:spid="_x0000_s3612" style="position:absolute;visibility:visible;mso-wrap-style:square" from="63602,168367" to="63602,16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" strokecolor="#903" strokeweight="1.5pt"/>
                        <v:line id="Line 9" o:spid="_x0000_s3613" style="position:absolute;visibility:visible;mso-wrap-style:square" from="63529,168392" to="63676,168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" strokecolor="#903" strokeweight="1.5pt"/>
                        <v:shape id="Freeform 10" o:spid="_x0000_s3614" style="position:absolute;left:63500;top:168454;width:205;height:10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" path="m,54l54,r54,54e" filled="f" strokecolor="#903" strokeweight="1.5pt">
                          <v:path arrowok="t" o:connecttype="custom" o:connectlocs="0,103;103,0;205,103" o:connectangles="0,0,0"/>
                        </v:shape>
                      </v:group>
                      <v:group id="Group 3091" o:spid="_x0000_s3615" style="position:absolute;left:635;top:1688;width:3254;height:4477" coordorigin="63500,168275" coordsize="205,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/XxwAAAN0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EavyVwexOegFxeAQAA//8DAFBLAQItABQABgAIAAAAIQDb4fbL7gAAAIUBAAATAAAAAAAA&#10;AAAAAAAAAAAAAABbQ29udGVudF9UeXBlc10ueG1sUEsBAi0AFAAGAAgAAAAhAFr0LFu/AAAAFQEA&#10;AAsAAAAAAAAAAAAAAAAAHwEAAF9yZWxzLy5yZWxzUEsBAi0AFAAGAAgAAAAhAHlt39fHAAAA3QAA&#10;AA8AAAAAAAAAAAAAAAAABwIAAGRycy9kb3ducmV2LnhtbFBLBQYAAAAAAwADALcAAAD7AgAAAAA=&#10;">
                        <v:oval id="Oval 3092" o:spid="_x0000_s3616" style="position:absolute;left:63558;top:16827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" filled="f" strokecolor="#903" strokeweight="1.5pt"/>
                        <v:line id="Line 13" o:spid="_x0000_s3617" style="position:absolute;visibility:visible;mso-wrap-style:square" from="63602,168367" to="63602,168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" strokecolor="#903" strokeweight="1.5pt"/>
                        <v:line id="Line 14" o:spid="_x0000_s3618" style="position:absolute;visibility:visible;mso-wrap-style:square" from="63529,168392" to="63676,168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" strokecolor="#903" strokeweight="1.5pt"/>
                        <v:shape id="Freeform 15" o:spid="_x0000_s3619" style="position:absolute;left:63500;top:168454;width:205;height:10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" path="m,54l54,r54,54e" filled="f" strokecolor="#903" strokeweight="1.5pt">
                          <v:path arrowok="t" o:connecttype="custom" o:connectlocs="0,103;103,0;205,103" o:connectangles="0,0,0"/>
                        </v:shape>
                      </v:group>
                      <v:rect id="Rectangle 3096" o:spid="_x0000_s3620" style="position:absolute;top:7078;width:4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      <v:textbox inset="0,0,0,0">
                          <w:txbxContent>
                            <w:p w14:paraId="18BE9E38" w14:textId="7C3ED614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3097" o:spid="_x0000_s3621" style="position:absolute;left:182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" strokecolor="#903" strokeweight="1.5pt"/>
                      <v:rect id="Rectangle 3098" o:spid="_x0000_s3622" style="position:absolute;left:182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" strokecolor="#903" strokeweight="1.5pt"/>
                      <v:rect id="Rectangle 3099" o:spid="_x0000_s3623" style="position:absolute;left:5300;top:6999;width:1645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      <v:textbox inset="0,0,0,0">
                          <w:txbxContent>
                            <w:p w14:paraId="63C88682" w14:textId="11A7B215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ViewApplicationDetailsPage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1" o:spid="_x0000_s3624" style="position:absolute;visibility:visible;mso-wrap-style:square" from="13239,10112" to="13239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" strokeweight="1.5pt">
                        <v:stroke dashstyle="3 1"/>
                      </v:line>
                      <v:group id="Group 3101" o:spid="_x0000_s3625" style="position:absolute;left:9985;top:1825;width:6525;height:4239" coordorigin="9985,1825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kXNxQAAAN0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">
                        <v:oval id="Oval 3102" o:spid="_x0000_s3626" style="position:absolute;left:9986;top:182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" fillcolor="#ffc" strokecolor="#1f1a17" strokeweight="1.5pt"/>
                        <v:line id="Line 23" o:spid="_x0000_s3627" style="position:absolute;flip:x;visibility:visible;mso-wrap-style:square" from="9985,1826" to="9985,1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" strokecolor="#1f1a17" strokeweight="1.5pt"/>
                        <v:line id="Line 24" o:spid="_x0000_s3628" style="position:absolute;visibility:visible;mso-wrap-style:square" from="9985,1826" to="9986,1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" strokecolor="#1f1a17" strokeweight="1.5pt"/>
                      </v:group>
                      <v:group id="Group 3105" o:spid="_x0000_s3629" style="position:absolute;left:9985;top:1825;width:6525;height:4239" coordorigin="9985,1825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">
                        <v:oval id="Oval 3106" o:spid="_x0000_s3630" style="position:absolute;left:9986;top:182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" fillcolor="#ffc" strokecolor="#1f1a17" strokeweight="1.5pt"/>
                        <v:line id="Line 27" o:spid="_x0000_s3631" style="position:absolute;flip:x;visibility:visible;mso-wrap-style:square" from="9985,1826" to="9985,1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" strokecolor="#1f1a17" strokeweight="1.5pt"/>
                        <v:line id="Line 28" o:spid="_x0000_s3632" style="position:absolute;visibility:visible;mso-wrap-style:square" from="9985,1826" to="9986,1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" strokecolor="#1f1a17" strokeweight="1.5pt"/>
                      </v:group>
                      <v:rect id="Rectangle 3109" o:spid="_x0000_s3633" style="position:absolute;left:5300;top:6999;width:16459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      <v:textbox inset="0,0,0,0">
                          <w:txbxContent>
                            <w:p w14:paraId="1EDD23F6" w14:textId="696789FF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ViewApplicationDetailsPage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3110" o:spid="_x0000_s3634" style="position:absolute;left:1279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" strokecolor="#903" strokeweight="1.5pt"/>
                      <v:rect id="Rectangle 3111" o:spid="_x0000_s3635" style="position:absolute;left:12795;top:21796;width:778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" strokecolor="#903" strokeweight="1.5pt"/>
                      <v:rect id="Rectangle 3112" o:spid="_x0000_s3636" style="position:absolute;left:12795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" strokecolor="#903" strokeweight="1.5pt"/>
                      <v:rect id="Rectangle 3113" o:spid="_x0000_s3637" style="position:absolute;left:12795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" strokecolor="#903" strokeweight="1.5pt"/>
                      <v:rect id="Rectangle 3114" o:spid="_x0000_s3638" style="position:absolute;left:12795;top:11461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" strokecolor="#903" strokeweight="1.5pt"/>
                      <v:rect id="Rectangle 3115" o:spid="_x0000_s3639" style="position:absolute;left:12795;top:21796;width:778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UM0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ME7TN7i/iU8AZ38AAAD//wMAUEsBAi0AFAAGAAgAAAAhANvh9svuAAAAhQEAABMAAAAAAAAA&#10;AAAAAAAAAAAAAFtDb250ZW50X1R5cGVzXS54bWxQSwECLQAUAAYACAAAACEAWvQsW78AAAAVAQAA&#10;CwAAAAAAAAAAAAAAAAAfAQAAX3JlbHMvLnJlbHNQSwECLQAUAAYACAAAACEAJ+1DNMYAAADdAAAA&#10;DwAAAAAAAAAAAAAAAAAHAgAAZHJzL2Rvd25yZXYueG1sUEsFBgAAAAADAAMAtwAAAPoCAAAAAA==&#10;" strokecolor="#903" strokeweight="1.5pt"/>
                      <v:rect id="Rectangle 3116" o:spid="_x0000_s3640" style="position:absolute;left:12795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" strokecolor="#903" strokeweight="1.5pt"/>
                      <v:rect id="Rectangle 3117" o:spid="_x0000_s3641" style="position:absolute;left:12795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" strokecolor="#903" strokeweight="1.5pt"/>
                      <v:rect id="Rectangle 3118" o:spid="_x0000_s3642" style="position:absolute;left:30548;top:5491;width: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      <v:textbox inset="0,0,0,0">
                          <w:txbxContent>
                            <w:p w14:paraId="24B95C13" w14:textId="4425E895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3119" o:spid="_x0000_s3643" style="position:absolute;left:22613;top:6999;width:1791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      <v:textbox inset="0,0,0,0">
                          <w:txbxContent>
                            <w:p w14:paraId="760E1838" w14:textId="7D587A0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ViewApplicationDetailsController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1" o:spid="_x0000_s3644" style="position:absolute;visibility:visible;mso-wrap-style:square" from="31130,8651" to="31130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" strokeweight="1.5pt">
                        <v:stroke dashstyle="3 1"/>
                      </v:line>
                      <v:group id="Group 3121" o:spid="_x0000_s3645" style="position:absolute;left:28971;width:4334;height:4556" coordorigin="2897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mtxgAAAN0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SSwX3N/EJyOwXAAD//wMAUEsBAi0AFAAGAAgAAAAhANvh9svuAAAAhQEAABMAAAAAAAAA&#10;AAAAAAAAAAAAAFtDb250ZW50X1R5cGVzXS54bWxQSwECLQAUAAYACAAAACEAWvQsW78AAAAVAQAA&#10;CwAAAAAAAAAAAAAAAAAfAQAAX3JlbHMvLnJlbHNQSwECLQAUAAYACAAAACEArDMZrcYAAADdAAAA&#10;DwAAAAAAAAAAAAAAAAAHAgAAZHJzL2Rvd25yZXYueG1sUEsFBgAAAAADAAMAtwAAAPoCAAAAAA==&#10;">
                        <v:oval id="Oval 3122" o:spid="_x0000_s3646" style="position:absolute;left:2897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" fillcolor="#ffc" strokecolor="#1f1a17" strokeweight="1.5pt"/>
                        <v:line id="Line 43" o:spid="_x0000_s3647" style="position:absolute;flip:x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" strokecolor="#1f1a17" strokeweight="1.5pt"/>
                        <v:line id="Line 44" o:spid="_x0000_s3648" style="position:absolute;flip:x y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" strokecolor="#1f1a17" strokeweight="1.5pt"/>
                      </v:group>
                      <v:group id="Group 3125" o:spid="_x0000_s3649" style="position:absolute;left:28971;width:4334;height:4556" coordorigin="2897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">
                        <v:oval id="Oval 3126" o:spid="_x0000_s3650" style="position:absolute;left:28971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" fillcolor="#ffc" strokecolor="#1f1a17" strokeweight="1.5pt"/>
                        <v:line id="Line 47" o:spid="_x0000_s3651" style="position:absolute;flip:x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" strokecolor="#1f1a17" strokeweight="1.5pt"/>
                        <v:line id="Line 48" o:spid="_x0000_s3652" style="position:absolute;flip:x y;visibility:visible;mso-wrap-style:square" from="28972,0" to="289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" strokecolor="#1f1a17" strokeweight="1.5pt"/>
                      </v:group>
                      <v:rect id="Rectangle 3129" o:spid="_x0000_s3653" style="position:absolute;left:30548;top:5491;width:6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      <v:textbox inset="0,0,0,0">
                          <w:txbxContent>
                            <w:p w14:paraId="15C41BF3" w14:textId="464DB5C8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3130" o:spid="_x0000_s3654" style="position:absolute;left:22613;top:6999;width:1791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      <v:textbox inset="0,0,0,0">
                          <w:txbxContent>
                            <w:p w14:paraId="1F70F9A5" w14:textId="2E439AB1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ViewApplicationDetailsController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3131" o:spid="_x0000_s3655" style="position:absolute;left:30686;top:21796;width:778;height:14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" strokecolor="#903" strokeweight="1.5pt"/>
                      <v:rect id="Rectangle 3132" o:spid="_x0000_s3656" style="position:absolute;left:30686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" strokecolor="#903" strokeweight="1.5pt"/>
                      <v:rect id="Rectangle 3133" o:spid="_x0000_s3657" style="position:absolute;left:30686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" strokecolor="#903" strokeweight="1.5pt"/>
                      <v:rect id="Rectangle 3134" o:spid="_x0000_s3658" style="position:absolute;left:30686;top:21796;width:778;height:14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" strokecolor="#903" strokeweight="1.5pt"/>
                      <v:rect id="Rectangle 3135" o:spid="_x0000_s3659" style="position:absolute;left:30686;top:42291;width:778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" strokecolor="#903" strokeweight="1.5pt"/>
                      <v:rect id="Rectangle 3136" o:spid="_x0000_s3660" style="position:absolute;left:30686;top:53752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" strokecolor="#903" strokeweight="1.5pt"/>
                      <v:rect id="Rectangle 3137" o:spid="_x0000_s3661" style="position:absolute;left:40847;top:7269;width:7717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      <v:textbox inset="0,0,0,0">
                          <w:txbxContent>
                            <w:p w14:paraId="4C25E38A" w14:textId="72923464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59" o:spid="_x0000_s3662" style="position:absolute;visibility:visible;mso-wrap-style:square" from="44529,10414" to="44529,59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" strokeweight="1.5pt">
                        <v:stroke dashstyle="3 1"/>
                      </v:line>
                      <v:group id="Group 3139" o:spid="_x0000_s3663" style="position:absolute;left:43119;top:1873;width:3254;height:4461" coordorigin="42910,187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N2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ROpvD3JjwBufgFAAD//wMAUEsBAi0AFAAGAAgAAAAhANvh9svuAAAAhQEAABMAAAAAAAAA&#10;AAAAAAAAAAAAAFtDb250ZW50X1R5cGVzXS54bWxQSwECLQAUAAYACAAAACEAWvQsW78AAAAVAQAA&#10;CwAAAAAAAAAAAAAAAAAfAQAAX3JlbHMvLnJlbHNQSwECLQAUAAYACAAAACEA15yDdsYAAADdAAAA&#10;DwAAAAAAAAAAAAAAAAAHAgAAZHJzL2Rvd25yZXYueG1sUEsFBgAAAAADAAMAtwAAAPoCAAAAAA==&#10;">
                        <v:oval id="Oval 3140" o:spid="_x0000_s3664" style="position:absolute;left:42910;top:187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" filled="f" strokecolor="#903" strokeweight="1.5pt"/>
                        <v:line id="Line 61" o:spid="_x0000_s3665" style="position:absolute;visibility:visible;mso-wrap-style:square" from="42911,1874" to="42911,1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" strokecolor="#903" strokeweight="1.5pt"/>
                        <v:line id="Line 62" o:spid="_x0000_s3666" style="position:absolute;visibility:visible;mso-wrap-style:square" from="42910,1874" to="42911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" strokecolor="#903" strokeweight="1.5pt"/>
                        <v:shape id="Freeform 63" o:spid="_x0000_s3667" style="position:absolute;left:42910;top:187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" path="m,54l54,r54,54e" filled="f" strokecolor="#903" strokeweight="1.5pt">
                          <v:path arrowok="t" o:connecttype="custom" o:connectlocs="0,102;103,0;205,102" o:connectangles="0,0,0"/>
                        </v:shape>
                      </v:group>
                      <v:group id="Group 3144" o:spid="_x0000_s3668" style="position:absolute;left:43119;top:1873;width:3254;height:4461" coordorigin="42910,1873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1+V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Cn8vglPQK5/AAAA//8DAFBLAQItABQABgAIAAAAIQDb4fbL7gAAAIUBAAATAAAAAAAA&#10;AAAAAAAAAAAAAABbQ29udGVudF9UeXBlc10ueG1sUEsBAi0AFAAGAAgAAAAhAFr0LFu/AAAAFQEA&#10;AAsAAAAAAAAAAAAAAAAAHwEAAF9yZWxzLy5yZWxzUEsBAi0AFAAGAAgAAAAhAGGbX5XHAAAA3QAA&#10;AA8AAAAAAAAAAAAAAAAABwIAAGRycy9kb3ducmV2LnhtbFBLBQYAAAAAAwADALcAAAD7AgAAAAA=&#10;">
                        <v:oval id="Oval 3145" o:spid="_x0000_s3669" style="position:absolute;left:42910;top:1873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" filled="f" strokecolor="#903" strokeweight="1.5pt"/>
                        <v:line id="Line 66" o:spid="_x0000_s3670" style="position:absolute;visibility:visible;mso-wrap-style:square" from="42911,1874" to="42911,1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" strokecolor="#903" strokeweight="1.5pt"/>
                        <v:line id="Line 67" o:spid="_x0000_s3671" style="position:absolute;visibility:visible;mso-wrap-style:square" from="42910,1874" to="42911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" strokecolor="#903" strokeweight="1.5pt"/>
                        <v:shape id="Freeform 68" o:spid="_x0000_s3672" style="position:absolute;left:42910;top:1875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" path="m,54l54,r54,54e" filled="f" strokecolor="#903" strokeweight="1.5pt">
                          <v:path arrowok="t" o:connecttype="custom" o:connectlocs="0,102;103,0;205,102" o:connectangles="0,0,0"/>
                        </v:shape>
                      </v:group>
                      <v:rect id="Rectangle 3149" o:spid="_x0000_s3673" style="position:absolute;left:40847;top:7269;width:7717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      <v:textbox inset="0,0,0,0">
                          <w:txbxContent>
                            <w:p w14:paraId="6497129A" w14:textId="6DF0D417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3150" o:spid="_x0000_s3674" style="position:absolute;left:44100;top:30273;width:778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" strokecolor="#903" strokeweight="1.5pt"/>
                      <v:rect id="Rectangle 3151" o:spid="_x0000_s3675" style="position:absolute;left:44100;top:30273;width:778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" strokecolor="#903" strokeweight="1.5pt"/>
                      <v:line id="Line 73" o:spid="_x0000_s3676" style="position:absolute;visibility:visible;mso-wrap-style:square" from="2714,11445" to="12747,1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" strokecolor="#903" strokeweight="1.5pt"/>
                      <v:line id="Line 74" o:spid="_x0000_s3677" style="position:absolute;flip:x;visibility:visible;mso-wrap-style:square" from="11668,11445" to="12747,11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" strokecolor="#903" strokeweight="1.5pt"/>
                      <v:line id="Line 75" o:spid="_x0000_s3678" style="position:absolute;flip:x y;visibility:visible;mso-wrap-style:square" from="11668,10985" to="12747,11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" strokecolor="#903" strokeweight="1.5pt"/>
                      <v:rect id="Rectangle 3155" o:spid="_x0000_s3679" style="position:absolute;left:4872;top:9364;width:6133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      <v:textbox inset="0,0,0,0">
                          <w:txbxContent>
                            <w:p w14:paraId="12B18640" w14:textId="4B05689F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7" o:spid="_x0000_s3680" style="position:absolute;visibility:visible;mso-wrap-style:square" from="13684,21780" to="30638,21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" strokecolor="#903" strokeweight="1.5pt"/>
                      <v:line id="Line 78" o:spid="_x0000_s3681" style="position:absolute;flip:x;visibility:visible;mso-wrap-style:square" from="29559,21780" to="30638,22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" strokecolor="#903" strokeweight="1.5pt"/>
                      <v:line id="Line 79" o:spid="_x0000_s3682" style="position:absolute;flip:x y;visibility:visible;mso-wrap-style:square" from="29559,21336" to="30638,21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" strokecolor="#903" strokeweight="1.5pt"/>
                      <v:rect id="Rectangle 3159" o:spid="_x0000_s3683" style="position:absolute;left:18284;top:19693;width:7442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      <v:textbox inset="0,0,0,0">
                          <w:txbxContent>
                            <w:p w14:paraId="3F77F2BB" w14:textId="1EA8E8AC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doApplication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81" o:spid="_x0000_s3684" style="position:absolute;visibility:visible;mso-wrap-style:square" from="31607,24939" to="36115,24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" strokecolor="#903" strokeweight="1.5pt"/>
                      <v:line id="Line 82" o:spid="_x0000_s3685" style="position:absolute;visibility:visible;mso-wrap-style:square" from="36115,24939" to="36115,2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" strokecolor="#903" strokeweight="1.5pt"/>
                      <v:line id="Line 83" o:spid="_x0000_s3686" style="position:absolute;flip:x;visibility:visible;mso-wrap-style:square" from="31638,25844" to="36115,2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" strokecolor="#903" strokeweight="1.5pt"/>
                      <v:line id="Line 84" o:spid="_x0000_s3687" style="position:absolute;visibility:visible;mso-wrap-style:square" from="31638,25844" to="32718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" strokecolor="#903" strokeweight="1.5pt"/>
                      <v:line id="Line 85" o:spid="_x0000_s3688" style="position:absolute;flip:y;visibility:visible;mso-wrap-style:square" from="31638,25384" to="32718,2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" strokecolor="#903" strokeweight="1.5pt"/>
                      <v:rect id="Rectangle 3165" o:spid="_x0000_s3689" style="position:absolute;left:33489;top:22489;width:861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      <v:textbox inset="0,0,0,0">
                          <w:txbxContent>
                            <w:p w14:paraId="77A7D396" w14:textId="298B75C1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getApplication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87" o:spid="_x0000_s3690" style="position:absolute;visibility:visible;mso-wrap-style:square" from="31575,30257" to="44053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" strokecolor="#903" strokeweight="1.5pt"/>
                      <v:line id="Line 88" o:spid="_x0000_s3691" style="position:absolute;flip:x;visibility:visible;mso-wrap-style:square" from="42973,30257" to="44053,30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" strokecolor="#903" strokeweight="1.5pt"/>
                      <v:line id="Line 89" o:spid="_x0000_s3692" style="position:absolute;flip:x y;visibility:visible;mso-wrap-style:square" from="42973,29813" to="44053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" strokecolor="#903" strokeweight="1.5pt"/>
                      <v:rect id="Rectangle 3169" o:spid="_x0000_s3693" style="position:absolute;left:33426;top:28171;width:12955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      <v:textbox inset="0,0,0,0">
                          <w:txbxContent>
                            <w:p w14:paraId="7C6D11A8" w14:textId="6631265B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queryApplicationDetails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91" o:spid="_x0000_s3694" style="position:absolute;flip:x;visibility:visible;mso-wrap-style:square" from="31607,33416" to="44053,3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" strokecolor="#903" strokeweight="1.5pt">
                        <v:stroke dashstyle="3 1"/>
                      </v:line>
                      <v:line id="Line 92" o:spid="_x0000_s3695" style="position:absolute;visibility:visible;mso-wrap-style:square" from="31607,33416" to="32686,3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" strokecolor="#903" strokeweight="1.5pt"/>
                      <v:line id="Line 93" o:spid="_x0000_s3696" style="position:absolute;flip:y;visibility:visible;mso-wrap-style:square" from="31607,32956" to="32686,33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" strokecolor="#903" strokeweight="1.5pt"/>
                      <v:rect id="Rectangle 3173" o:spid="_x0000_s3697" style="position:absolute;left:34489;top:30965;width:6000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      <v:textbox inset="0,0,0,0">
                          <w:txbxContent>
                            <w:p w14:paraId="7F4B5715" w14:textId="0699689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95" o:spid="_x0000_s3698" style="position:absolute;flip:x;visibility:visible;mso-wrap-style:square" from="13716,42275" to="30638,4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" strokecolor="#903" strokeweight="1.5pt"/>
                      <v:line id="Line 96" o:spid="_x0000_s3699" style="position:absolute;visibility:visible;mso-wrap-style:square" from="13716,42275" to="14795,42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" strokecolor="#903" strokeweight="1.5pt"/>
                      <v:line id="Line 97" o:spid="_x0000_s3700" style="position:absolute;flip:y;visibility:visible;mso-wrap-style:square" from="13716,41830" to="14795,4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" strokecolor="#903" strokeweight="1.5pt"/>
                      <v:rect id="Rectangle 3177" o:spid="_x0000_s3701" style="position:absolute;left:15395;top:40202;width:14256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      <v:textbox inset="0,0,0,0">
                          <w:txbxContent>
                            <w:p w14:paraId="0858C6FB" w14:textId="464D7803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application details</w:t>
                              </w:r>
                            </w:p>
                          </w:txbxContent>
                        </v:textbox>
                      </v:rect>
                      <v:line id="Line 99" o:spid="_x0000_s3702" style="position:absolute;flip:x;visibility:visible;mso-wrap-style:square" from="13716,53736" to="30638,53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" strokecolor="#903" strokeweight="1.5pt"/>
                      <v:line id="Line 100" o:spid="_x0000_s3703" style="position:absolute;visibility:visible;mso-wrap-style:square" from="13716,53736" to="14795,54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" strokecolor="#903" strokeweight="1.5pt"/>
                      <v:line id="Line 101" o:spid="_x0000_s3704" style="position:absolute;flip:y;visibility:visible;mso-wrap-style:square" from="13716,53276" to="14795,53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" strokecolor="#903" strokeweight="1.5pt"/>
                      <v:rect id="Rectangle 3181" o:spid="_x0000_s3705" style="position:absolute;left:16363;top:51645;width:12336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IV9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TGSFfcYAAADdAAAA&#10;DwAAAAAAAAAAAAAAAAAHAgAAZHJzL2Rvd25yZXYueG1sUEsFBgAAAAADAAMAtwAAAPoCAAAAAA==&#10;" filled="f" stroked="f">
                        <v:textbox inset="0,0,0,0">
                          <w:txbxContent>
                            <w:p w14:paraId="50D63285" w14:textId="2501F62A" w:rsidR="007B2E69" w:rsidRDefault="007B2E69" w:rsidP="007B2E69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not found data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71127861" w14:textId="10FE0D29" w:rsidR="00D65AAE" w:rsidRPr="00171A8B" w:rsidRDefault="0034368B" w:rsidP="00171A8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85" behindDoc="0" locked="0" layoutInCell="1" allowOverlap="1" wp14:anchorId="121149EF" wp14:editId="02E1F2CE">
                <wp:simplePos x="0" y="0"/>
                <wp:positionH relativeFrom="margin">
                  <wp:align>center</wp:align>
                </wp:positionH>
                <wp:positionV relativeFrom="paragraph">
                  <wp:posOffset>203744</wp:posOffset>
                </wp:positionV>
                <wp:extent cx="4800600" cy="457200"/>
                <wp:effectExtent l="0" t="0" r="0" b="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0077CC" w14:textId="573BE352" w:rsidR="00AC4EF1" w:rsidRPr="003E79E7" w:rsidRDefault="00AC4EF1" w:rsidP="00DF297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52" w:name="_Toc10179012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View application details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1149EF" id="Text Box 217" o:spid="_x0000_s3706" type="#_x0000_t202" style="position:absolute;margin-left:0;margin-top:16.05pt;width:378pt;height:36pt;z-index:251653185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" stroked="f">
                <v:textbox inset="0,0,0,0">
                  <w:txbxContent>
                    <w:p w14:paraId="6B0077CC" w14:textId="573BE352" w:rsidR="00AC4EF1" w:rsidRPr="003E79E7" w:rsidRDefault="00AC4EF1" w:rsidP="00DF297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53" w:name="_Toc101790122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47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View application details</w:t>
                      </w:r>
                      <w:bookmarkEnd w:id="153"/>
                    </w:p>
                  </w:txbxContent>
                </v:textbox>
                <w10:wrap anchorx="margin"/>
              </v:shape>
            </w:pict>
          </mc:Fallback>
        </mc:AlternateContent>
      </w:r>
      <w:r w:rsidR="00171A8B">
        <w:rPr>
          <w:noProof/>
        </w:rPr>
        <mc:AlternateContent>
          <mc:Choice Requires="wps">
            <w:drawing>
              <wp:anchor distT="0" distB="0" distL="114300" distR="114300" simplePos="0" relativeHeight="251653147" behindDoc="0" locked="0" layoutInCell="1" allowOverlap="1" wp14:anchorId="4B09DEF0" wp14:editId="7DEB0D91">
                <wp:simplePos x="0" y="0"/>
                <wp:positionH relativeFrom="margin">
                  <wp:posOffset>657225</wp:posOffset>
                </wp:positionH>
                <wp:positionV relativeFrom="paragraph">
                  <wp:posOffset>212634</wp:posOffset>
                </wp:positionV>
                <wp:extent cx="4627880" cy="457200"/>
                <wp:effectExtent l="0" t="0" r="1270" b="0"/>
                <wp:wrapNone/>
                <wp:docPr id="4604" name="Text Box 4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88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EDFC0E" w14:textId="290F5D35" w:rsidR="00171A8B" w:rsidRPr="00171A8B" w:rsidRDefault="00171A8B" w:rsidP="00171A8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54" w:name="_Toc98702761"/>
                            <w:r w:rsidRPr="00171A8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D225FA" w:rsidRPr="00D225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1 ของยูสเคส </w:t>
                            </w:r>
                            <w:r w:rsidR="00D225FA" w:rsidRPr="00D225FA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View application details</w:t>
                            </w:r>
                            <w:r w:rsidRPr="00171A8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09DEF0" id="Text Box 4604" o:spid="_x0000_s3707" type="#_x0000_t202" style="position:absolute;margin-left:51.75pt;margin-top:16.75pt;width:364.4pt;height:36pt;z-index:251653147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" stroked="f">
                <v:textbox inset="0,0,0,0">
                  <w:txbxContent>
                    <w:p w14:paraId="07EDFC0E" w14:textId="290F5D35" w:rsidR="00171A8B" w:rsidRPr="00171A8B" w:rsidRDefault="00171A8B" w:rsidP="00171A8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55" w:name="_Toc98702761"/>
                      <w:r w:rsidRPr="00171A8B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D225FA" w:rsidRPr="00D225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1 ของยูสเคส </w:t>
                      </w:r>
                      <w:r w:rsidR="00D225FA" w:rsidRPr="00D225FA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View application details</w:t>
                      </w:r>
                      <w:r w:rsidRPr="00171A8B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bookmarkEnd w:id="155"/>
                    </w:p>
                  </w:txbxContent>
                </v:textbox>
                <w10:wrap anchorx="margin"/>
              </v:shape>
            </w:pict>
          </mc:Fallback>
        </mc:AlternateContent>
      </w:r>
      <w:r w:rsidR="00D65AAE" w:rsidRPr="009F1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1D0E55E7" w14:textId="77777777" w:rsidR="00171A8B" w:rsidRDefault="00171A8B" w:rsidP="00D65AA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0012F7A9" w14:textId="5D3B5A2C" w:rsidR="0034368B" w:rsidRDefault="00954CF8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54CF8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lastRenderedPageBreak/>
        <w:drawing>
          <wp:inline distT="0" distB="0" distL="0" distR="0" wp14:anchorId="5272F5C3" wp14:editId="3701D9AE">
            <wp:extent cx="5538509" cy="421200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2886" r="23260" b="23040"/>
                    <a:stretch/>
                  </pic:blipFill>
                  <pic:spPr bwMode="auto">
                    <a:xfrm>
                      <a:off x="0" y="0"/>
                      <a:ext cx="5538509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EFE7C" w14:textId="0AEF77BC" w:rsidR="00AC4EF1" w:rsidRPr="003E79E7" w:rsidRDefault="00AC4EF1" w:rsidP="0034368B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6" w:name="_Toc101790123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View application details</w:t>
      </w:r>
      <w:bookmarkEnd w:id="156"/>
    </w:p>
    <w:p w14:paraId="1ABBF816" w14:textId="6479CCE2" w:rsidR="00171A8B" w:rsidRPr="00171A8B" w:rsidRDefault="00171A8B" w:rsidP="00171A8B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4C7E2209" w14:textId="704F1360" w:rsidR="00EB486E" w:rsidRPr="009F1F59" w:rsidRDefault="00AF497C" w:rsidP="00AF497C">
      <w:pPr>
        <w:jc w:val="center"/>
        <w:rPr>
          <w:rFonts w:ascii="TH SarabunPSK" w:hAnsi="TH SarabunPSK" w:cs="TH SarabunPSK"/>
          <w:b/>
          <w:bCs/>
          <w:sz w:val="28"/>
          <w:cs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4A72DD5" wp14:editId="5D08AF77">
            <wp:extent cx="2614012" cy="5655600"/>
            <wp:effectExtent l="0" t="0" r="0" b="2540"/>
            <wp:docPr id="207" name="Graphic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E581" w14:textId="46622AFF" w:rsidR="00AC4EF1" w:rsidRPr="003E79E7" w:rsidRDefault="00AC4EF1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57" w:name="_Toc101790124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49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Cancel service</w:t>
      </w:r>
      <w:bookmarkEnd w:id="157"/>
    </w:p>
    <w:p w14:paraId="5CE9928E" w14:textId="04064213" w:rsidR="00D225FA" w:rsidRDefault="00D225F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21851A" w14:textId="43FC2B1C" w:rsidR="00AF497C" w:rsidRDefault="00AF497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C0EA3F8" w14:textId="18B52FEC" w:rsidR="00AF497C" w:rsidRDefault="00AF497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FC2781" w14:textId="77777777" w:rsidR="00AF497C" w:rsidRPr="009F1F59" w:rsidRDefault="00AF497C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B0FF34C" w14:textId="6612299D" w:rsidR="00F47A08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197DF1" w:rsidRPr="008053FE">
        <w:rPr>
          <w:rFonts w:ascii="TH SarabunPSK" w:hAnsi="TH SarabunPSK" w:cs="TH SarabunPSK"/>
          <w:b/>
          <w:bCs/>
          <w:sz w:val="32"/>
          <w:szCs w:val="32"/>
        </w:rPr>
        <w:t>Cancel service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47A08" w14:paraId="5329BA11" w14:textId="77777777" w:rsidTr="00F47A08">
        <w:tc>
          <w:tcPr>
            <w:tcW w:w="4675" w:type="dxa"/>
          </w:tcPr>
          <w:p w14:paraId="73054A60" w14:textId="77777777" w:rsidR="00F248BF" w:rsidRDefault="00F248BF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52FB00" w14:textId="77777777" w:rsidR="00F248BF" w:rsidRDefault="00F248BF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1A3D430" w14:textId="2D033D4A" w:rsidR="00F47A08" w:rsidRPr="009F1F59" w:rsidRDefault="00F47A08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50FF905" w14:textId="77777777" w:rsidR="00F47A08" w:rsidRPr="009F1F59" w:rsidRDefault="00F47A08" w:rsidP="00F47A08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00D12EE1" w14:textId="3A7414E7" w:rsidR="00F47A08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1 -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>Cancel school bus</w:t>
            </w:r>
          </w:p>
          <w:p w14:paraId="1252BCF5" w14:textId="77777777" w:rsidR="00F248BF" w:rsidRPr="00F248BF" w:rsidRDefault="00F248BF" w:rsidP="00F47A08">
            <w:pPr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74001D2A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ผู้ใช้กรอกข้อมูลขอยกการใช้บริการ</w:t>
            </w:r>
          </w:p>
          <w:p w14:paraId="436BD3A3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1AA2F181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ระบบรับข้อมูลขอยกการใช้บริการ</w:t>
            </w:r>
          </w:p>
          <w:p w14:paraId="78179ACE" w14:textId="77777777" w:rsidR="00F47A08" w:rsidRPr="009F1F59" w:rsidRDefault="00F47A08" w:rsidP="00F47A08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ระบบตรวจสอบสถานะการบันทึกข้อมูลโดย</w:t>
            </w:r>
          </w:p>
          <w:p w14:paraId="3C9AD2D6" w14:textId="77777777" w:rsidR="00F47A08" w:rsidRPr="009F1F59" w:rsidRDefault="00F47A08" w:rsidP="00F47A08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5.1 -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ระบบบันทึกข้อมูลการขอยกเลิกสัญญาในฐานข้อมูล</w:t>
            </w:r>
          </w:p>
          <w:p w14:paraId="1A973B47" w14:textId="52B81BFC" w:rsidR="00F47A08" w:rsidRDefault="00F47A08" w:rsidP="00F47A08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5.2 </w:t>
            </w:r>
            <w:r w:rsidR="00F248BF">
              <w:rPr>
                <w:rFonts w:ascii="TH SarabunPSK" w:eastAsia="Times New Roman" w:hAnsi="TH SarabunPSK" w:cs="TH SarabunPSK"/>
                <w:sz w:val="24"/>
                <w:szCs w:val="24"/>
              </w:rPr>
              <w:t>–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ระบบคืนค่าสถานะการบันทึกข้อมูลขอยกเลิก</w:t>
            </w:r>
            <w:r w:rsidRPr="009F1F59">
              <w:rPr>
                <w:rFonts w:ascii="TH SarabunPSK" w:hAnsi="TH SarabunPSK" w:cs="TH SarabunPSK"/>
                <w:sz w:val="24"/>
                <w:szCs w:val="24"/>
                <w:cs/>
              </w:rPr>
              <w:t>การใช้บริการ</w:t>
            </w:r>
          </w:p>
          <w:p w14:paraId="118CD073" w14:textId="77777777" w:rsidR="00F248BF" w:rsidRPr="00F248BF" w:rsidRDefault="00F248BF" w:rsidP="00F47A08">
            <w:pPr>
              <w:rPr>
                <w:rFonts w:ascii="TH SarabunPSK" w:eastAsia="Times New Roman" w:hAnsi="TH SarabunPSK" w:cs="TH SarabunPSK"/>
                <w:szCs w:val="22"/>
              </w:rPr>
            </w:pPr>
          </w:p>
          <w:p w14:paraId="36C9DCF9" w14:textId="3CB25F89" w:rsidR="00F47A08" w:rsidRDefault="00F47A08" w:rsidP="00F47A08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28"/>
              </w:rPr>
              <w:t xml:space="preserve">6 – </w:t>
            </w:r>
            <w:r w:rsidRPr="009F1F59">
              <w:rPr>
                <w:rFonts w:ascii="TH SarabunPSK" w:hAnsi="TH SarabunPSK" w:cs="TH SarabunPSK"/>
                <w:sz w:val="28"/>
                <w:cs/>
              </w:rPr>
              <w:t>ระบบแสดงข้อมูลขอยกเลิกสัญญาที่สมบูรณ์แล้ว</w:t>
            </w:r>
          </w:p>
          <w:p w14:paraId="2207E3C9" w14:textId="77777777" w:rsidR="00F47A08" w:rsidRPr="009F1F59" w:rsidRDefault="00F47A08" w:rsidP="00F47A08">
            <w:pPr>
              <w:rPr>
                <w:rFonts w:ascii="TH SarabunPSK" w:hAnsi="TH SarabunPSK" w:cs="TH SarabunPSK"/>
                <w:sz w:val="28"/>
                <w:cs/>
              </w:rPr>
            </w:pPr>
          </w:p>
          <w:p w14:paraId="792F0F8D" w14:textId="5134AC35" w:rsidR="00F47A08" w:rsidRPr="009F1F59" w:rsidRDefault="00F47A08" w:rsidP="00F47A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D747EEC" w14:textId="1B3E4898" w:rsidR="00F47A08" w:rsidRPr="009F1F59" w:rsidRDefault="00F47A08" w:rsidP="00F47A08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3.1 – กรณีที่ผู้ใช้กรอกข้อมูลไม่ครบถ้วนระบบแสดงข้อความ“กรุณากรอกข้อมูลให้ครบถ้วน”</w:t>
            </w:r>
          </w:p>
          <w:p w14:paraId="669DB477" w14:textId="77777777" w:rsidR="00F47A08" w:rsidRDefault="00F47A08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4B212F8B" w14:textId="78A929E5" w:rsidR="00F47A08" w:rsidRDefault="00F47A08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47A0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3133" behindDoc="0" locked="0" layoutInCell="1" allowOverlap="1" wp14:anchorId="45BF036A" wp14:editId="1020CCC7">
                      <wp:simplePos x="0" y="0"/>
                      <wp:positionH relativeFrom="column">
                        <wp:posOffset>-205105</wp:posOffset>
                      </wp:positionH>
                      <wp:positionV relativeFrom="paragraph">
                        <wp:posOffset>-635</wp:posOffset>
                      </wp:positionV>
                      <wp:extent cx="3468221" cy="4109851"/>
                      <wp:effectExtent l="0" t="0" r="18415" b="24130"/>
                      <wp:wrapNone/>
                      <wp:docPr id="4277" name="Group 8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68221" cy="4109851"/>
                                <a:chOff x="0" y="0"/>
                                <a:chExt cx="5122502" cy="5918200"/>
                              </a:xfrm>
                            </wpg:grpSpPr>
                            <wps:wsp>
                              <wps:cNvPr id="4278" name="Rectangle 42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620650"/>
                                  <a:ext cx="48463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F98FA0" w14:textId="4B4C2391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9" name="Line 6"/>
                              <wps:cNvCnPr/>
                              <wps:spPr bwMode="auto">
                                <a:xfrm>
                                  <a:off x="223838" y="933450"/>
                                  <a:ext cx="0" cy="4984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80" name="Group 42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82845"/>
                                  <a:ext cx="322263" cy="444501"/>
                                  <a:chOff x="63500" y="82550"/>
                                  <a:chExt cx="203" cy="280"/>
                                </a:xfrm>
                              </wpg:grpSpPr>
                              <wps:wsp>
                                <wps:cNvPr id="4281" name="Oval 42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6" y="825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82" name="Line 8"/>
                                <wps:cNvCnPr/>
                                <wps:spPr bwMode="auto">
                                  <a:xfrm>
                                    <a:off x="63601" y="82642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3" name="Line 9"/>
                                <wps:cNvCnPr/>
                                <wps:spPr bwMode="auto">
                                  <a:xfrm>
                                    <a:off x="63528" y="82667"/>
                                    <a:ext cx="14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4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82729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85" name="Group 42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500" y="82845"/>
                                  <a:ext cx="322263" cy="444501"/>
                                  <a:chOff x="63500" y="82550"/>
                                  <a:chExt cx="203" cy="280"/>
                                </a:xfrm>
                              </wpg:grpSpPr>
                              <wps:wsp>
                                <wps:cNvPr id="4286" name="Oval 42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556" y="82550"/>
                                    <a:ext cx="94" cy="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87" name="Line 13"/>
                                <wps:cNvCnPr/>
                                <wps:spPr bwMode="auto">
                                  <a:xfrm>
                                    <a:off x="63601" y="82642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8" name="Line 14"/>
                                <wps:cNvCnPr/>
                                <wps:spPr bwMode="auto">
                                  <a:xfrm>
                                    <a:off x="63528" y="82667"/>
                                    <a:ext cx="14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9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500" y="82729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290" name="Rectangle 42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620650"/>
                                  <a:ext cx="48463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079883" w14:textId="42FD448C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Parent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1" name="Rectangle 4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2" name="Rectangle 4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7732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3" name="Rectangle 42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4" name="Rectangle 42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975" y="17732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95" name="Rectangle 42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6791" y="547636"/>
                                  <a:ext cx="1800458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729396" w14:textId="093B84A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CancelSeviceSchoolBusPage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6" name="Line 23"/>
                              <wps:cNvCnPr/>
                              <wps:spPr bwMode="auto">
                                <a:xfrm>
                                  <a:off x="1423988" y="858837"/>
                                  <a:ext cx="0" cy="50593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97" name="Group 42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1725" y="34925"/>
                                  <a:ext cx="646113" cy="420688"/>
                                  <a:chOff x="1101725" y="34925"/>
                                  <a:chExt cx="407" cy="265"/>
                                </a:xfrm>
                              </wpg:grpSpPr>
                              <wps:wsp>
                                <wps:cNvPr id="4298" name="Oval 42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1860" y="34925"/>
                                    <a:ext cx="272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99" name="Line 25"/>
                                <wps:cNvCnPr/>
                                <wps:spPr bwMode="auto">
                                  <a:xfrm>
                                    <a:off x="1101725" y="34988"/>
                                    <a:ext cx="0" cy="1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00" name="Line 26"/>
                                <wps:cNvCnPr/>
                                <wps:spPr bwMode="auto">
                                  <a:xfrm>
                                    <a:off x="1101726" y="35058"/>
                                    <a:ext cx="13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301" name="Group 43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1725" y="34925"/>
                                  <a:ext cx="646113" cy="420688"/>
                                  <a:chOff x="1101725" y="34925"/>
                                  <a:chExt cx="407" cy="265"/>
                                </a:xfrm>
                              </wpg:grpSpPr>
                              <wps:wsp>
                                <wps:cNvPr id="4302" name="Oval 43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01860" y="34925"/>
                                    <a:ext cx="272" cy="2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03" name="Line 29"/>
                                <wps:cNvCnPr/>
                                <wps:spPr bwMode="auto">
                                  <a:xfrm>
                                    <a:off x="1101725" y="34988"/>
                                    <a:ext cx="0" cy="1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04" name="Line 30"/>
                                <wps:cNvCnPr/>
                                <wps:spPr bwMode="auto">
                                  <a:xfrm>
                                    <a:off x="1101726" y="35058"/>
                                    <a:ext cx="13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305" name="Rectangle 4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6601" y="547602"/>
                                  <a:ext cx="1800458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94AB98" w14:textId="4B5CD3AF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CancelSeviceSchoolBusPage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06" name="Rectangle 4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07" name="Rectangle 4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773237"/>
                                  <a:ext cx="77788" cy="644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08" name="Rectangle 43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27130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09" name="Rectangle 4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4197350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0" name="Rectangle 4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5307012"/>
                                  <a:ext cx="77788" cy="331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1" name="Rectangle 43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241425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2" name="Rectangle 43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1773237"/>
                                  <a:ext cx="77788" cy="6445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3" name="Rectangle 43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2713037"/>
                                  <a:ext cx="77788" cy="2555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4" name="Rectangle 43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4197350"/>
                                  <a:ext cx="77788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5" name="Rectangle 43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9538" y="5307012"/>
                                  <a:ext cx="77788" cy="331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16" name="Rectangle 43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90281" y="546048"/>
                                  <a:ext cx="7132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87D8B5" w14:textId="4331B252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17" name="Rectangle 43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1759" y="695260"/>
                                  <a:ext cx="1950420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918694" w14:textId="6492D425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CancelSeviceSchoolBusController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18" name="Line 45"/>
                              <wps:cNvCnPr/>
                              <wps:spPr bwMode="auto">
                                <a:xfrm>
                                  <a:off x="3348038" y="858837"/>
                                  <a:ext cx="0" cy="50593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19" name="Group 43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3725" y="0"/>
                                  <a:ext cx="431800" cy="452438"/>
                                  <a:chOff x="3133725" y="0"/>
                                  <a:chExt cx="272" cy="285"/>
                                </a:xfrm>
                              </wpg:grpSpPr>
                              <wps:wsp>
                                <wps:cNvPr id="4320" name="Oval 43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3725" y="22"/>
                                    <a:ext cx="272" cy="26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21" name="Line 47"/>
                                <wps:cNvCnPr/>
                                <wps:spPr bwMode="auto">
                                  <a:xfrm flipH="1">
                                    <a:off x="3133833" y="0"/>
                                    <a:ext cx="59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22" name="Line 48"/>
                                <wps:cNvCnPr/>
                                <wps:spPr bwMode="auto">
                                  <a:xfrm flipH="1" flipV="1">
                                    <a:off x="3133833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323" name="Group 432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3725" y="0"/>
                                  <a:ext cx="431800" cy="452438"/>
                                  <a:chOff x="3133725" y="0"/>
                                  <a:chExt cx="272" cy="285"/>
                                </a:xfrm>
                              </wpg:grpSpPr>
                              <wps:wsp>
                                <wps:cNvPr id="4324" name="Oval 43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3725" y="22"/>
                                    <a:ext cx="272" cy="26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25" name="Line 51"/>
                                <wps:cNvCnPr/>
                                <wps:spPr bwMode="auto">
                                  <a:xfrm flipH="1">
                                    <a:off x="3133833" y="0"/>
                                    <a:ext cx="59" cy="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26" name="Line 52"/>
                                <wps:cNvCnPr/>
                                <wps:spPr bwMode="auto">
                                  <a:xfrm flipH="1" flipV="1">
                                    <a:off x="3133833" y="25"/>
                                    <a:ext cx="59" cy="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327" name="Rectangle 4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90281" y="546048"/>
                                  <a:ext cx="7132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E481C2" w14:textId="6FE17FE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28" name="Rectangle 43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1759" y="695260"/>
                                  <a:ext cx="1950420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52A679" w14:textId="38F4D9C6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CancelSeviceSchoolBusController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29" name="Rectangle 43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2713037"/>
                                  <a:ext cx="76200" cy="1300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0" name="Rectangle 43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4197350"/>
                                  <a:ext cx="76200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1" name="Rectangle 43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2713037"/>
                                  <a:ext cx="76200" cy="13001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2" name="Rectangle 4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5175" y="4197350"/>
                                  <a:ext cx="76200" cy="2571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33" name="Rectangle 4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5143" y="703193"/>
                                  <a:ext cx="797359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2C9563C" w14:textId="24534963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34" name="Line 61"/>
                              <wps:cNvCnPr/>
                              <wps:spPr bwMode="auto">
                                <a:xfrm>
                                  <a:off x="4691063" y="1016000"/>
                                  <a:ext cx="0" cy="4902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35" name="Group 43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29138" y="168275"/>
                                  <a:ext cx="322263" cy="442913"/>
                                  <a:chOff x="4529138" y="168275"/>
                                  <a:chExt cx="203" cy="279"/>
                                </a:xfrm>
                              </wpg:grpSpPr>
                              <wps:wsp>
                                <wps:cNvPr id="4336" name="Oval 43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29195" y="168275"/>
                                    <a:ext cx="92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37" name="Line 63"/>
                                <wps:cNvCnPr/>
                                <wps:spPr bwMode="auto">
                                  <a:xfrm>
                                    <a:off x="4529240" y="168366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38" name="Line 64"/>
                                <wps:cNvCnPr/>
                                <wps:spPr bwMode="auto">
                                  <a:xfrm>
                                    <a:off x="4529166" y="168390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39" name="Freeform 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529138" y="168453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340" name="Group 43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29138" y="168275"/>
                                  <a:ext cx="322263" cy="442913"/>
                                  <a:chOff x="4529138" y="168275"/>
                                  <a:chExt cx="203" cy="279"/>
                                </a:xfrm>
                              </wpg:grpSpPr>
                              <wps:wsp>
                                <wps:cNvPr id="4341" name="Oval 43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29195" y="168275"/>
                                    <a:ext cx="92" cy="9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42" name="Line 68"/>
                                <wps:cNvCnPr/>
                                <wps:spPr bwMode="auto">
                                  <a:xfrm>
                                    <a:off x="4529240" y="168366"/>
                                    <a:ext cx="0" cy="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43" name="Line 69"/>
                                <wps:cNvCnPr/>
                                <wps:spPr bwMode="auto">
                                  <a:xfrm>
                                    <a:off x="4529166" y="168390"/>
                                    <a:ext cx="14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44" name="Freeform 7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529138" y="168453"/>
                                    <a:ext cx="203" cy="10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4345" name="Rectangle 43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5126" y="703193"/>
                                  <a:ext cx="797359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E1EC8" w14:textId="2A33273E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 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46" name="Rectangle 43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613" y="3413125"/>
                                  <a:ext cx="77788" cy="301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47" name="Rectangle 4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613" y="3413125"/>
                                  <a:ext cx="77788" cy="301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48" name="Line 75"/>
                              <wps:cNvCnPr/>
                              <wps:spPr bwMode="auto">
                                <a:xfrm>
                                  <a:off x="268288" y="1239837"/>
                                  <a:ext cx="11080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9" name="Line 76"/>
                              <wps:cNvCnPr/>
                              <wps:spPr bwMode="auto">
                                <a:xfrm flipH="1">
                                  <a:off x="1268413" y="1239837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0" name="Line 77"/>
                              <wps:cNvCnPr/>
                              <wps:spPr bwMode="auto">
                                <a:xfrm flipH="1" flipV="1">
                                  <a:off x="1268413" y="1195387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1" name="Rectangle 43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2347" y="1034951"/>
                                  <a:ext cx="605334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EF901B" w14:textId="07754BEB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2" name="Line 79"/>
                              <wps:cNvCnPr/>
                              <wps:spPr bwMode="auto">
                                <a:xfrm>
                                  <a:off x="268288" y="1771650"/>
                                  <a:ext cx="11080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3" name="Line 80"/>
                              <wps:cNvCnPr/>
                              <wps:spPr bwMode="auto">
                                <a:xfrm flipH="1">
                                  <a:off x="1268413" y="17716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4" name="Line 81"/>
                              <wps:cNvCnPr/>
                              <wps:spPr bwMode="auto">
                                <a:xfrm flipH="1" flipV="1">
                                  <a:off x="1268413" y="172720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5" name="Rectangle 4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856" y="1554016"/>
                                  <a:ext cx="1175007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785784" w14:textId="39EE3A6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input request Cancel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6" name="Line 83"/>
                              <wps:cNvCnPr/>
                              <wps:spPr bwMode="auto">
                                <a:xfrm>
                                  <a:off x="1471613" y="2084387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7" name="Line 84"/>
                              <wps:cNvCnPr/>
                              <wps:spPr bwMode="auto">
                                <a:xfrm>
                                  <a:off x="1919288" y="2084387"/>
                                  <a:ext cx="0" cy="904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8" name="Line 85"/>
                              <wps:cNvCnPr/>
                              <wps:spPr bwMode="auto">
                                <a:xfrm flipH="1">
                                  <a:off x="1474788" y="2174875"/>
                                  <a:ext cx="444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9" name="Line 86"/>
                              <wps:cNvCnPr/>
                              <wps:spPr bwMode="auto">
                                <a:xfrm>
                                  <a:off x="1474788" y="2174875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0" name="Line 87"/>
                              <wps:cNvCnPr/>
                              <wps:spPr bwMode="auto">
                                <a:xfrm flipV="1">
                                  <a:off x="1474788" y="2128837"/>
                                  <a:ext cx="106363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1" name="Rectangle 43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5608" y="1917519"/>
                                  <a:ext cx="705004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C23899" w14:textId="03437EED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Check script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62" name="Line 89"/>
                              <wps:cNvCnPr/>
                              <wps:spPr bwMode="auto">
                                <a:xfrm>
                                  <a:off x="1468438" y="2711450"/>
                                  <a:ext cx="18319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3" name="Line 90"/>
                              <wps:cNvCnPr/>
                              <wps:spPr bwMode="auto">
                                <a:xfrm flipH="1">
                                  <a:off x="3192463" y="271145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4" name="Line 91"/>
                              <wps:cNvCnPr/>
                              <wps:spPr bwMode="auto">
                                <a:xfrm flipH="1" flipV="1">
                                  <a:off x="3192463" y="2667000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5" name="Rectangle 4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31620" y="2480865"/>
                                  <a:ext cx="1246330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0210A9" w14:textId="5FBE2DD2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doAddRequestCancel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66" name="Line 93"/>
                              <wps:cNvCnPr/>
                              <wps:spPr bwMode="auto">
                                <a:xfrm>
                                  <a:off x="3395663" y="3024187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7" name="Line 94"/>
                              <wps:cNvCnPr/>
                              <wps:spPr bwMode="auto">
                                <a:xfrm>
                                  <a:off x="3843338" y="3024187"/>
                                  <a:ext cx="0" cy="889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8" name="Line 95"/>
                              <wps:cNvCnPr/>
                              <wps:spPr bwMode="auto">
                                <a:xfrm flipH="1">
                                  <a:off x="3398838" y="3113087"/>
                                  <a:ext cx="444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9" name="Line 96"/>
                              <wps:cNvCnPr/>
                              <wps:spPr bwMode="auto">
                                <a:xfrm>
                                  <a:off x="3398838" y="3113087"/>
                                  <a:ext cx="106363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0" name="Line 97"/>
                              <wps:cNvCnPr/>
                              <wps:spPr bwMode="auto">
                                <a:xfrm flipV="1">
                                  <a:off x="3398838" y="3068637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1" name="Rectangle 43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3588" y="2844528"/>
                                  <a:ext cx="1175007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45FD62" w14:textId="4F690717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addRequestCancel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72" name="Line 99"/>
                              <wps:cNvCnPr/>
                              <wps:spPr bwMode="auto">
                                <a:xfrm>
                                  <a:off x="3392488" y="3411537"/>
                                  <a:ext cx="1249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3" name="Line 100"/>
                              <wps:cNvCnPr/>
                              <wps:spPr bwMode="auto">
                                <a:xfrm flipH="1">
                                  <a:off x="4535488" y="3411537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4" name="Line 101"/>
                              <wps:cNvCnPr/>
                              <wps:spPr bwMode="auto">
                                <a:xfrm flipH="1" flipV="1">
                                  <a:off x="4535488" y="3367087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5" name="Rectangle 4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0413" y="3206443"/>
                                  <a:ext cx="1174093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167837" w14:textId="0B41D1A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insert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requestCancel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76" name="Line 103"/>
                              <wps:cNvCnPr/>
                              <wps:spPr bwMode="auto">
                                <a:xfrm flipH="1">
                                  <a:off x="3395663" y="3725862"/>
                                  <a:ext cx="12461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7" name="Line 104"/>
                              <wps:cNvCnPr/>
                              <wps:spPr bwMode="auto">
                                <a:xfrm>
                                  <a:off x="3395663" y="3725862"/>
                                  <a:ext cx="107950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8" name="Line 105"/>
                              <wps:cNvCnPr/>
                              <wps:spPr bwMode="auto">
                                <a:xfrm flipV="1">
                                  <a:off x="3395663" y="3679825"/>
                                  <a:ext cx="107950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9" name="Rectangle 43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12471" y="3530264"/>
                                  <a:ext cx="562357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0E80C3" w14:textId="7714CB68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T/F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80" name="Line 107"/>
                              <wps:cNvCnPr/>
                              <wps:spPr bwMode="auto">
                                <a:xfrm>
                                  <a:off x="1471613" y="5305425"/>
                                  <a:ext cx="447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1" name="Line 108"/>
                              <wps:cNvCnPr/>
                              <wps:spPr bwMode="auto">
                                <a:xfrm>
                                  <a:off x="1919288" y="5305425"/>
                                  <a:ext cx="0" cy="904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2" name="Line 109"/>
                              <wps:cNvCnPr/>
                              <wps:spPr bwMode="auto">
                                <a:xfrm flipH="1">
                                  <a:off x="1474788" y="5395912"/>
                                  <a:ext cx="444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3" name="Line 110"/>
                              <wps:cNvCnPr/>
                              <wps:spPr bwMode="auto">
                                <a:xfrm>
                                  <a:off x="1474788" y="5395912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4" name="Line 111"/>
                              <wps:cNvCnPr/>
                              <wps:spPr bwMode="auto">
                                <a:xfrm flipV="1">
                                  <a:off x="1474788" y="5351462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5" name="Rectangle 4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0221" y="5082687"/>
                                  <a:ext cx="1501449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6EAE2E" w14:textId="73CC4984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show false script message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86" name="Line 113"/>
                              <wps:cNvCnPr/>
                              <wps:spPr bwMode="auto">
                                <a:xfrm flipH="1">
                                  <a:off x="1471613" y="4195762"/>
                                  <a:ext cx="1828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7" name="Line 114"/>
                              <wps:cNvCnPr/>
                              <wps:spPr bwMode="auto">
                                <a:xfrm>
                                  <a:off x="1471613" y="4195762"/>
                                  <a:ext cx="106363" cy="46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8" name="Line 115"/>
                              <wps:cNvCnPr/>
                              <wps:spPr bwMode="auto">
                                <a:xfrm flipV="1">
                                  <a:off x="1471613" y="4151312"/>
                                  <a:ext cx="106363" cy="444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89" name="Rectangle 4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4187" y="3990595"/>
                                  <a:ext cx="1687072" cy="305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1CDF6B" w14:textId="7F2D4D27" w:rsidR="00F47A08" w:rsidRDefault="00F47A08" w:rsidP="00F47A08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requestCancel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 details</w:t>
                                    </w:r>
                                  </w:p>
                                </w:txbxContent>
                              </wps:txbx>
                              <wps:bodyPr vert="horz" wrap="squar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45BF036A" id="Group 856" o:spid="_x0000_s3708" style="position:absolute;margin-left:-16.15pt;margin-top:-.05pt;width:273.1pt;height:323.6pt;z-index:251653133;mso-width-relative:margin" coordsize="51225,59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">
                      <v:rect id="Rectangle 4278" o:spid="_x0000_s3709" style="position:absolute;top:6206;width:4846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Twg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KaE8IMMAAADdAAAADwAA&#10;AAAAAAAAAAAAAAAHAgAAZHJzL2Rvd25yZXYueG1sUEsFBgAAAAADAAMAtwAAAPcCAAAAAA==&#10;" filled="f" stroked="f">
                        <v:textbox inset="0,0,0,0">
                          <w:txbxContent>
                            <w:p w14:paraId="0EF98FA0" w14:textId="4B4C2391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line id="Line 6" o:spid="_x0000_s3710" style="position:absolute;visibility:visible;mso-wrap-style:square" from="2238,9334" to="2238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" strokeweight="1.5pt">
                        <v:stroke dashstyle="3 1"/>
                      </v:line>
                      <v:group id="Group 4280" o:spid="_x0000_s3711" style="position:absolute;left:635;top:828;width:3222;height:4445" coordorigin="63500,82550" coordsize="203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">
                        <v:oval id="Oval 4281" o:spid="_x0000_s3712" style="position:absolute;left:63556;top:825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" filled="f" strokecolor="#903" strokeweight="1.5pt"/>
                        <v:line id="Line 8" o:spid="_x0000_s3713" style="position:absolute;visibility:visible;mso-wrap-style:square" from="63601,82642" to="63601,82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" strokecolor="#903" strokeweight="1.5pt"/>
                        <v:line id="Line 9" o:spid="_x0000_s3714" style="position:absolute;visibility:visible;mso-wrap-style:square" from="63528,82667" to="63674,8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" strokecolor="#903" strokeweight="1.5pt"/>
                        <v:shape id="Freeform 10" o:spid="_x0000_s3715" style="position:absolute;left:63500;top:82729;width:203;height:10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group id="Group 4285" o:spid="_x0000_s3716" style="position:absolute;left:635;top:828;width:3222;height:4445" coordorigin="63500,82550" coordsize="203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">
                        <v:oval id="Oval 4286" o:spid="_x0000_s3717" style="position:absolute;left:63556;top:82550;width:94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" filled="f" strokecolor="#903" strokeweight="1.5pt"/>
                        <v:line id="Line 13" o:spid="_x0000_s3718" style="position:absolute;visibility:visible;mso-wrap-style:square" from="63601,82642" to="63601,82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" strokecolor="#903" strokeweight="1.5pt"/>
                        <v:line id="Line 14" o:spid="_x0000_s3719" style="position:absolute;visibility:visible;mso-wrap-style:square" from="63528,82667" to="63674,8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" strokecolor="#903" strokeweight="1.5pt"/>
                        <v:shape id="Freeform 15" o:spid="_x0000_s3720" style="position:absolute;left:63500;top:82729;width:203;height:10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rect id="Rectangle 4290" o:spid="_x0000_s3721" style="position:absolute;top:6206;width:4846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9bc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n29bcwgAAAN0AAAAPAAAA&#10;AAAAAAAAAAAAAAcCAABkcnMvZG93bnJldi54bWxQSwUGAAAAAAMAAwC3AAAA9gIAAAAA&#10;" filled="f" stroked="f">
                        <v:textbox inset="0,0,0,0">
                          <w:txbxContent>
                            <w:p w14:paraId="17079883" w14:textId="42FD448C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Parent</w:t>
                              </w:r>
                            </w:p>
                          </w:txbxContent>
                        </v:textbox>
                      </v:rect>
                      <v:rect id="Rectangle 4291" o:spid="_x0000_s3722" style="position:absolute;left:1809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" strokecolor="#903" strokeweight="1.5pt"/>
                      <v:rect id="Rectangle 4292" o:spid="_x0000_s3723" style="position:absolute;left:1809;top:17732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" strokecolor="#903" strokeweight="1.5pt"/>
                      <v:rect id="Rectangle 4293" o:spid="_x0000_s3724" style="position:absolute;left:1809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" strokecolor="#903" strokeweight="1.5pt"/>
                      <v:rect id="Rectangle 4294" o:spid="_x0000_s3725" style="position:absolute;left:1809;top:17732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" strokecolor="#903" strokeweight="1.5pt"/>
                      <v:rect id="Rectangle 4295" o:spid="_x0000_s3726" style="position:absolute;left:5967;top:5476;width:18005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HV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d6x1RMYAAADdAAAA&#10;DwAAAAAAAAAAAAAAAAAHAgAAZHJzL2Rvd25yZXYueG1sUEsFBgAAAAADAAMAtwAAAPoCAAAAAA==&#10;" filled="f" stroked="f">
                        <v:textbox inset="0,0,0,0">
                          <w:txbxContent>
                            <w:p w14:paraId="19729396" w14:textId="093B84A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CancelSeviceSchoolBusPage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3" o:spid="_x0000_s3727" style="position:absolute;visibility:visible;mso-wrap-style:square" from="14239,8588" to="14239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" strokeweight="1.5pt">
                        <v:stroke dashstyle="3 1"/>
                      </v:line>
                      <v:group id="Group 4297" o:spid="_x0000_s3728" style="position:absolute;left:11017;top:349;width:6461;height:4207" coordorigin="11017,349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41C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rfR7AMeb8ITkMs7AAAA//8DAFBLAQItABQABgAIAAAAIQDb4fbL7gAAAIUBAAATAAAAAAAA&#10;AAAAAAAAAAAAAABbQ29udGVudF9UeXBlc10ueG1sUEsBAi0AFAAGAAgAAAAhAFr0LFu/AAAAFQEA&#10;AAsAAAAAAAAAAAAAAAAAHwEAAF9yZWxzLy5yZWxzUEsBAi0AFAAGAAgAAAAhAC4DjULHAAAA3QAA&#10;AA8AAAAAAAAAAAAAAAAABwIAAGRycy9kb3ducmV2LnhtbFBLBQYAAAAAAwADALcAAAD7AgAAAAA=&#10;">
                        <v:oval id="Oval 4298" o:spid="_x0000_s3729" style="position:absolute;left:11018;top:349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" fillcolor="#ffc" strokecolor="#1f1a17" strokeweight="1.5pt"/>
                        <v:line id="Line 25" o:spid="_x0000_s3730" style="position:absolute;visibility:visible;mso-wrap-style:square" from="11017,349" to="11017,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" strokecolor="#1f1a17" strokeweight="1.5pt"/>
                        <v:line id="Line 26" o:spid="_x0000_s3731" style="position:absolute;visibility:visible;mso-wrap-style:square" from="11017,350" to="11018,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" strokecolor="#1f1a17" strokeweight="1.5pt"/>
                      </v:group>
                      <v:group id="Group 4301" o:spid="_x0000_s3732" style="position:absolute;left:11017;top:349;width:6461;height:4207" coordorigin="11017,349" coordsize="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Sq3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GidwexOegFxeAQAA//8DAFBLAQItABQABgAIAAAAIQDb4fbL7gAAAIUBAAATAAAAAAAA&#10;AAAAAAAAAAAAAABbQ29udGVudF9UeXBlc10ueG1sUEsBAi0AFAAGAAgAAAAhAFr0LFu/AAAAFQEA&#10;AAsAAAAAAAAAAAAAAAAAHwEAAF9yZWxzLy5yZWxzUEsBAi0AFAAGAAgAAAAhAFBNKrfHAAAA3QAA&#10;AA8AAAAAAAAAAAAAAAAABwIAAGRycy9kb3ducmV2LnhtbFBLBQYAAAAAAwADALcAAAD7AgAAAAA=&#10;">
                        <v:oval id="Oval 4302" o:spid="_x0000_s3733" style="position:absolute;left:11018;top:349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" fillcolor="#ffc" strokecolor="#1f1a17" strokeweight="1.5pt"/>
                        <v:line id="Line 29" o:spid="_x0000_s3734" style="position:absolute;visibility:visible;mso-wrap-style:square" from="11017,349" to="11017,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" strokecolor="#1f1a17" strokeweight="1.5pt"/>
                        <v:line id="Line 30" o:spid="_x0000_s3735" style="position:absolute;visibility:visible;mso-wrap-style:square" from="11017,350" to="11018,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" strokecolor="#1f1a17" strokeweight="1.5pt"/>
                      </v:group>
                      <v:rect id="Rectangle 4305" o:spid="_x0000_s3736" style="position:absolute;left:5966;top:5476;width:1800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+9e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Ek3h/014AnLxBwAA//8DAFBLAQItABQABgAIAAAAIQDb4fbL7gAAAIUBAAATAAAAAAAA&#10;AAAAAAAAAAAAAABbQ29udGVudF9UeXBlc10ueG1sUEsBAi0AFAAGAAgAAAAhAFr0LFu/AAAAFQEA&#10;AAsAAAAAAAAAAAAAAAAAHwEAAF9yZWxzLy5yZWxzUEsBAi0AFAAGAAgAAAAhAOlH717HAAAA3QAA&#10;AA8AAAAAAAAAAAAAAAAABwIAAGRycy9kb3ducmV2LnhtbFBLBQYAAAAAAwADALcAAAD7AgAAAAA=&#10;" filled="f" stroked="f">
                        <v:textbox inset="0,0,0,0">
                          <w:txbxContent>
                            <w:p w14:paraId="5B94AB98" w14:textId="4B5CD3AF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CancelSeviceSchoolBusPage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4306" o:spid="_x0000_s3737" style="position:absolute;left:13795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" strokecolor="#903" strokeweight="1.5pt"/>
                      <v:rect id="Rectangle 4307" o:spid="_x0000_s3738" style="position:absolute;left:13795;top:17732;width:778;height:6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F/xgAAAN0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A2TMfy9iU8A578AAAD//wMAUEsBAi0AFAAGAAgAAAAhANvh9svuAAAAhQEAABMAAAAAAAAA&#10;AAAAAAAAAAAAAFtDb250ZW50X1R5cGVzXS54bWxQSwECLQAUAAYACAAAACEAWvQsW78AAAAVAQAA&#10;CwAAAAAAAAAAAAAAAAAfAQAAX3JlbHMvLnJlbHNQSwECLQAUAAYACAAAACEAimGBf8YAAADdAAAA&#10;DwAAAAAAAAAAAAAAAAAHAgAAZHJzL2Rvd25yZXYueG1sUEsFBgAAAAADAAMAtwAAAPoCAAAAAA==&#10;" strokecolor="#903" strokeweight="1.5pt"/>
                      <v:rect id="Rectangle 4308" o:spid="_x0000_s3739" style="position:absolute;left:13795;top:27130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" strokecolor="#903" strokeweight="1.5pt"/>
                      <v:rect id="Rectangle 4309" o:spid="_x0000_s3740" style="position:absolute;left:13795;top:41973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" strokecolor="#903" strokeweight="1.5pt"/>
                      <v:rect id="Rectangle 4310" o:spid="_x0000_s3741" style="position:absolute;left:13795;top:53070;width:778;height:3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" strokecolor="#903" strokeweight="1.5pt"/>
                      <v:rect id="Rectangle 4311" o:spid="_x0000_s3742" style="position:absolute;left:13795;top:12414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" strokecolor="#903" strokeweight="1.5pt"/>
                      <v:rect id="Rectangle 4312" o:spid="_x0000_s3743" style="position:absolute;left:13795;top:17732;width:778;height:6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" strokecolor="#903" strokeweight="1.5pt"/>
                      <v:rect id="Rectangle 4313" o:spid="_x0000_s3744" style="position:absolute;left:13795;top:27130;width:778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" strokecolor="#903" strokeweight="1.5pt"/>
                      <v:rect id="Rectangle 4314" o:spid="_x0000_s3745" style="position:absolute;left:13795;top:41973;width:7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" strokecolor="#903" strokeweight="1.5pt"/>
                      <v:rect id="Rectangle 4315" o:spid="_x0000_s3746" style="position:absolute;left:13795;top:53070;width:778;height:3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" strokecolor="#903" strokeweight="1.5pt"/>
                      <v:rect id="Rectangle 4316" o:spid="_x0000_s3747" style="position:absolute;left:32902;top:5460;width:71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Of0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JzO4vQlPQK6uAAAA//8DAFBLAQItABQABgAIAAAAIQDb4fbL7gAAAIUBAAATAAAAAAAA&#10;AAAAAAAAAAAAAABbQ29udGVudF9UeXBlc10ueG1sUEsBAi0AFAAGAAgAAAAhAFr0LFu/AAAAFQEA&#10;AAsAAAAAAAAAAAAAAAAAHwEAAF9yZWxzLy5yZWxzUEsBAi0AFAAGAAgAAAAhAJxM5/THAAAA3QAA&#10;AA8AAAAAAAAAAAAAAAAABwIAAGRycy9kb3ducmV2LnhtbFBLBQYAAAAAAwADALcAAAD7AgAAAAA=&#10;" filled="f" stroked="f">
                        <v:textbox inset="0,0,0,0">
                          <w:txbxContent>
                            <w:p w14:paraId="7187D8B5" w14:textId="4331B252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4317" o:spid="_x0000_s3748" style="position:absolute;left:24617;top:6952;width:1950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EJv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eDD3i+CU9Azh4AAAD//wMAUEsBAi0AFAAGAAgAAAAhANvh9svuAAAAhQEAABMAAAAAAAAA&#10;AAAAAAAAAAAAAFtDb250ZW50X1R5cGVzXS54bWxQSwECLQAUAAYACAAAACEAWvQsW78AAAAVAQAA&#10;CwAAAAAAAAAAAAAAAAAfAQAAX3JlbHMvLnJlbHNQSwECLQAUAAYACAAAACEA8wBCb8YAAADdAAAA&#10;DwAAAAAAAAAAAAAAAAAHAgAAZHJzL2Rvd25yZXYueG1sUEsFBgAAAAADAAMAtwAAAPoCAAAAAA==&#10;" filled="f" stroked="f">
                        <v:textbox inset="0,0,0,0">
                          <w:txbxContent>
                            <w:p w14:paraId="03918694" w14:textId="6492D425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CancelSeviceSchoolBusController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5" o:spid="_x0000_s3749" style="position:absolute;visibility:visible;mso-wrap-style:square" from="33480,8588" to="33480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" strokeweight="1.5pt">
                        <v:stroke dashstyle="3 1"/>
                      </v:line>
                      <v:group id="Group 4319" o:spid="_x0000_s3750" style="position:absolute;left:31337;width:4318;height:4524" coordorigin="313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rBs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7iD/h7E56AXD0BAAD//wMAUEsBAi0AFAAGAAgAAAAhANvh9svuAAAAhQEAABMAAAAAAAAA&#10;AAAAAAAAAAAAAFtDb250ZW50X1R5cGVzXS54bWxQSwECLQAUAAYACAAAACEAWvQsW78AAAAVAQAA&#10;CwAAAAAAAAAAAAAAAAAfAQAAX3JlbHMvLnJlbHNQSwECLQAUAAYACAAAACEAK+KwbMYAAADdAAAA&#10;DwAAAAAAAAAAAAAAAAAHAgAAZHJzL2Rvd25yZXYueG1sUEsFBgAAAAADAAMAtwAAAPoCAAAAAA==&#10;">
                        <v:oval id="Oval 4320" o:spid="_x0000_s3751" style="position:absolute;left:3133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" fillcolor="#ffc" strokecolor="#1f1a17" strokeweight="1.5pt"/>
                        <v:line id="Line 47" o:spid="_x0000_s3752" style="position:absolute;flip:x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" strokecolor="#1f1a17" strokeweight="1.5pt"/>
                        <v:line id="Line 48" o:spid="_x0000_s3753" style="position:absolute;flip:x y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" strokecolor="#1f1a17" strokeweight="1.5pt"/>
                      </v:group>
                      <v:group id="Group 4323" o:spid="_x0000_s3754" style="position:absolute;left:31337;width:4318;height:4524" coordorigin="3133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">
                        <v:oval id="Oval 4324" o:spid="_x0000_s3755" style="position:absolute;left:31337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" fillcolor="#ffc" strokecolor="#1f1a17" strokeweight="1.5pt"/>
                        <v:line id="Line 51" o:spid="_x0000_s3756" style="position:absolute;flip:x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" strokecolor="#1f1a17" strokeweight="1.5pt"/>
                        <v:line id="Line 52" o:spid="_x0000_s3757" style="position:absolute;flip:x y;visibility:visible;mso-wrap-style:square" from="31338,0" to="31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" strokecolor="#1f1a17" strokeweight="1.5pt"/>
                      </v:group>
                      <v:rect id="Rectangle 4327" o:spid="_x0000_s3758" style="position:absolute;left:32902;top:5460;width:71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IjS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hu9wfROegJxfAAAA//8DAFBLAQItABQABgAIAAAAIQDb4fbL7gAAAIUBAAATAAAAAAAA&#10;AAAAAAAAAAAAAABbQ29udGVudF9UeXBlc10ueG1sUEsBAi0AFAAGAAgAAAAhAFr0LFu/AAAAFQEA&#10;AAsAAAAAAAAAAAAAAAAAHwEAAF9yZWxzLy5yZWxzUEsBAi0AFAAGAAgAAAAhAD1siNLHAAAA3QAA&#10;AA8AAAAAAAAAAAAAAAAABwIAAGRycy9kb3ducmV2LnhtbFBLBQYAAAAAAwADALcAAAD7AgAAAAA=&#10;" filled="f" stroked="f">
                        <v:textbox inset="0,0,0,0">
                          <w:txbxContent>
                            <w:p w14:paraId="00E481C2" w14:textId="6FE17FE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4328" o:spid="_x0000_s3759" style="position:absolute;left:24617;top:6952;width:1950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xy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fcgzA1vwhOQ8ycAAAD//wMAUEsBAi0AFAAGAAgAAAAhANvh9svuAAAAhQEAABMAAAAAAAAAAAAA&#10;AAAAAAAAAFtDb250ZW50X1R5cGVzXS54bWxQSwECLQAUAAYACAAAACEAWvQsW78AAAAVAQAACwAA&#10;AAAAAAAAAAAAAAAfAQAAX3JlbHMvLnJlbHNQSwECLQAUAAYACAAAACEATPMcoMMAAADdAAAADwAA&#10;AAAAAAAAAAAAAAAHAgAAZHJzL2Rvd25yZXYueG1sUEsFBgAAAAADAAMAtwAAAPcCAAAAAA==&#10;" filled="f" stroked="f">
                        <v:textbox inset="0,0,0,0">
                          <w:txbxContent>
                            <w:p w14:paraId="5952A679" w14:textId="38F4D9C6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CancelSeviceSchoolBusController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4329" o:spid="_x0000_s3760" style="position:absolute;left:33051;top:27130;width:762;height:13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" strokecolor="#903" strokeweight="1.5pt"/>
                      <v:rect id="Rectangle 4330" o:spid="_x0000_s3761" style="position:absolute;left:33051;top:41973;width:76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" strokecolor="#903" strokeweight="1.5pt"/>
                      <v:rect id="Rectangle 4331" o:spid="_x0000_s3762" style="position:absolute;left:33051;top:27130;width:762;height:13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" strokecolor="#903" strokeweight="1.5pt"/>
                      <v:rect id="Rectangle 4332" o:spid="_x0000_s3763" style="position:absolute;left:33051;top:41973;width:76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" strokecolor="#903" strokeweight="1.5pt"/>
                      <v:rect id="Rectangle 4333" o:spid="_x0000_s3764" style="position:absolute;left:43251;top:7031;width:7974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hgM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3hJkgR+34QnIBd3AAAA//8DAFBLAQItABQABgAIAAAAIQDb4fbL7gAAAIUBAAATAAAAAAAA&#10;AAAAAAAAAAAAAABbQ29udGVudF9UeXBlc10ueG1sUEsBAi0AFAAGAAgAAAAhAFr0LFu/AAAAFQEA&#10;AAsAAAAAAAAAAAAAAAAAHwEAAF9yZWxzLy5yZWxzUEsBAi0AFAAGAAgAAAAhAMeOGAzHAAAA3QAA&#10;AA8AAAAAAAAAAAAAAAAABwIAAGRycy9kb3ducmV2LnhtbFBLBQYAAAAAAwADALcAAAD7AgAAAAA=&#10;" filled="f" stroked="f">
                        <v:textbox inset="0,0,0,0">
                          <w:txbxContent>
                            <w:p w14:paraId="52C9563C" w14:textId="24534963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61" o:spid="_x0000_s3765" style="position:absolute;visibility:visible;mso-wrap-style:square" from="46910,10160" to="46910,59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" strokeweight="1.5pt">
                        <v:stroke dashstyle="3 1"/>
                      </v:line>
                      <v:group id="Group 4335" o:spid="_x0000_s3766" style="position:absolute;left:45291;top:1682;width:3223;height:4429" coordorigin="45291,168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uYJ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o8kmcLzTXgCcvUHAAD//wMAUEsBAi0AFAAGAAgAAAAhANvh9svuAAAAhQEAABMAAAAAAAAA&#10;AAAAAAAAAAAAAFtDb250ZW50X1R5cGVzXS54bWxQSwECLQAUAAYACAAAACEAWvQsW78AAAAVAQAA&#10;CwAAAAAAAAAAAAAAAAAfAQAAX3JlbHMvLnJlbHNQSwECLQAUAAYACAAAACEA4RrmCcYAAADdAAAA&#10;DwAAAAAAAAAAAAAAAAAHAgAAZHJzL2Rvd25yZXYueG1sUEsFBgAAAAADAAMAtwAAAPoCAAAAAA==&#10;">
                        <v:oval id="Oval 4336" o:spid="_x0000_s3767" style="position:absolute;left:45291;top:168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" filled="f" strokecolor="#903" strokeweight="1.5pt"/>
                        <v:line id="Line 63" o:spid="_x0000_s3768" style="position:absolute;visibility:visible;mso-wrap-style:square" from="45292,1683" to="45292,1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" strokecolor="#903" strokeweight="1.5pt"/>
                        <v:line id="Line 64" o:spid="_x0000_s3769" style="position:absolute;visibility:visible;mso-wrap-style:square" from="45291,1683" to="45293,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" strokecolor="#903" strokeweight="1.5pt"/>
                        <v:shape id="Freeform 65" o:spid="_x0000_s3770" style="position:absolute;left:45291;top:168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group id="Group 4340" o:spid="_x0000_s3771" style="position:absolute;left:45291;top:1682;width:3223;height:4429" coordorigin="45291,168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zbs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">
                        <v:oval id="Oval 4341" o:spid="_x0000_s3772" style="position:absolute;left:45291;top:168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" filled="f" strokecolor="#903" strokeweight="1.5pt"/>
                        <v:line id="Line 68" o:spid="_x0000_s3773" style="position:absolute;visibility:visible;mso-wrap-style:square" from="45292,1683" to="45292,1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" strokecolor="#903" strokeweight="1.5pt"/>
                        <v:line id="Line 69" o:spid="_x0000_s3774" style="position:absolute;visibility:visible;mso-wrap-style:square" from="45291,1683" to="45293,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" strokecolor="#903" strokeweight="1.5pt"/>
                        <v:shape id="Freeform 70" o:spid="_x0000_s3775" style="position:absolute;left:45291;top:1684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" path="m,54l54,r54,54e" filled="f" strokecolor="#903" strokeweight="1.5pt">
                          <v:path arrowok="t" o:connecttype="custom" o:connectlocs="0,101;102,0;203,101" o:connectangles="0,0,0"/>
                        </v:shape>
                      </v:group>
                      <v:rect id="Rectangle 4345" o:spid="_x0000_s3776" style="position:absolute;left:43251;top:7031;width:7973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Vae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BlPpvD3JjwBufwFAAD//wMAUEsBAi0AFAAGAAgAAAAhANvh9svuAAAAhQEAABMAAAAAAAAA&#10;AAAAAAAAAAAAAFtDb250ZW50X1R5cGVzXS54bWxQSwECLQAUAAYACAAAACEAWvQsW78AAAAVAQAA&#10;CwAAAAAAAAAAAAAAAAAfAQAAX3JlbHMvLnJlbHNQSwECLQAUAAYACAAAACEAfy1WnsYAAADdAAAA&#10;DwAAAAAAAAAAAAAAAAAHAgAAZHJzL2Rvd25yZXYueG1sUEsFBgAAAAADAAMAtwAAAPoCAAAAAA==&#10;" filled="f" stroked="f">
                        <v:textbox inset="0,0,0,0">
                          <w:txbxContent>
                            <w:p w14:paraId="10FE1EC8" w14:textId="2A33273E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 xml:space="preserve"> 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4346" o:spid="_x0000_s3777" style="position:absolute;left:46466;top:34131;width:77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" strokecolor="#903" strokeweight="1.5pt"/>
                      <v:rect id="Rectangle 4347" o:spid="_x0000_s3778" style="position:absolute;left:46466;top:34131;width:77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" strokecolor="#903" strokeweight="1.5pt"/>
                      <v:line id="Line 75" o:spid="_x0000_s3779" style="position:absolute;visibility:visible;mso-wrap-style:square" from="2682,12398" to="13763,12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" strokecolor="#903" strokeweight="1.5pt"/>
                      <v:line id="Line 76" o:spid="_x0000_s3780" style="position:absolute;flip:x;visibility:visible;mso-wrap-style:square" from="12684,12398" to="13763,12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" strokecolor="#903" strokeweight="1.5pt"/>
                      <v:line id="Line 77" o:spid="_x0000_s3781" style="position:absolute;flip:x y;visibility:visible;mso-wrap-style:square" from="12684,11953" to="13763,12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" strokecolor="#903" strokeweight="1.5pt"/>
                      <v:rect id="Rectangle 4351" o:spid="_x0000_s3782" style="position:absolute;left:5523;top:10349;width:6053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8ZA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9HA3i+CU9Azh4AAAD//wMAUEsBAi0AFAAGAAgAAAAhANvh9svuAAAAhQEAABMAAAAAAAAA&#10;AAAAAAAAAAAAAFtDb250ZW50X1R5cGVzXS54bWxQSwECLQAUAAYACAAAACEAWvQsW78AAAAVAQAA&#10;CwAAAAAAAAAAAAAAAAAfAQAAX3JlbHMvLnJlbHNQSwECLQAUAAYACAAAACEAhc/GQMYAAADdAAAA&#10;DwAAAAAAAAAAAAAAAAAHAgAAZHJzL2Rvd25yZXYueG1sUEsFBgAAAAADAAMAtwAAAPoCAAAAAA==&#10;" filled="f" stroked="f">
                        <v:textbox inset="0,0,0,0">
                          <w:txbxContent>
                            <w:p w14:paraId="7FEF901B" w14:textId="07754BEB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9" o:spid="_x0000_s3783" style="position:absolute;visibility:visible;mso-wrap-style:square" from="2682,17716" to="13763,17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" strokecolor="#903" strokeweight="1.5pt"/>
                      <v:line id="Line 80" o:spid="_x0000_s3784" style="position:absolute;flip:x;visibility:visible;mso-wrap-style:square" from="12684,17716" to="13763,18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" strokecolor="#903" strokeweight="1.5pt"/>
                      <v:line id="Line 81" o:spid="_x0000_s3785" style="position:absolute;flip:x y;visibility:visible;mso-wrap-style:square" from="12684,17272" to="13763,17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" strokecolor="#903" strokeweight="1.5pt"/>
                      <v:rect id="Rectangle 4355" o:spid="_x0000_s3786" style="position:absolute;left:2658;top:15540;width:11750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MBD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BtmCTw/yY8ATm9AQAA//8DAFBLAQItABQABgAIAAAAIQDb4fbL7gAAAIUBAAATAAAAAAAA&#10;AAAAAAAAAAAAAABbQ29udGVudF9UeXBlc10ueG1sUEsBAi0AFAAGAAgAAAAhAFr0LFu/AAAAFQEA&#10;AAsAAAAAAAAAAAAAAAAAHwEAAF9yZWxzLy5yZWxzUEsBAi0AFAAGAAgAAAAhAPr0wEPHAAAA3QAA&#10;AA8AAAAAAAAAAAAAAAAABwIAAGRycy9kb3ducmV2LnhtbFBLBQYAAAAAAwADALcAAAD7AgAAAAA=&#10;" filled="f" stroked="f">
                        <v:textbox inset="0,0,0,0">
                          <w:txbxContent>
                            <w:p w14:paraId="24785784" w14:textId="39EE3A6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request Cancel</w:t>
                              </w:r>
                            </w:p>
                          </w:txbxContent>
                        </v:textbox>
                      </v:rect>
                      <v:line id="Line 83" o:spid="_x0000_s3787" style="position:absolute;visibility:visible;mso-wrap-style:square" from="14716,20843" to="19192,2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" strokecolor="#903" strokeweight="1.5pt"/>
                      <v:line id="Line 84" o:spid="_x0000_s3788" style="position:absolute;visibility:visible;mso-wrap-style:square" from="19192,20843" to="19192,2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" strokecolor="#903" strokeweight="1.5pt"/>
                      <v:line id="Line 85" o:spid="_x0000_s3789" style="position:absolute;flip:x;visibility:visible;mso-wrap-style:square" from="14747,21748" to="19192,2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" strokecolor="#903" strokeweight="1.5pt"/>
                      <v:line id="Line 86" o:spid="_x0000_s3790" style="position:absolute;visibility:visible;mso-wrap-style:square" from="14747,21748" to="15811,22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" strokecolor="#903" strokeweight="1.5pt"/>
                      <v:line id="Line 87" o:spid="_x0000_s3791" style="position:absolute;flip:y;visibility:visible;mso-wrap-style:square" from="14747,21288" to="15811,2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" strokecolor="#903" strokeweight="1.5pt"/>
                      <v:rect id="Rectangle 4361" o:spid="_x0000_s3792" style="position:absolute;left:16856;top:19175;width:7050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z9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EujDP3HAAAA3QAA&#10;AA8AAAAAAAAAAAAAAAAABwIAAGRycy9kb3ducmV2LnhtbFBLBQYAAAAAAwADALcAAAD7AgAAAAA=&#10;" filled="f" stroked="f">
                        <v:textbox inset="0,0,0,0">
                          <w:txbxContent>
                            <w:p w14:paraId="37C23899" w14:textId="03437EED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script</w:t>
                              </w:r>
                            </w:p>
                          </w:txbxContent>
                        </v:textbox>
                      </v:rect>
                      <v:line id="Line 89" o:spid="_x0000_s3793" style="position:absolute;visibility:visible;mso-wrap-style:square" from="14684,27114" to="33004,2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" strokecolor="#903" strokeweight="1.5pt"/>
                      <v:line id="Line 90" o:spid="_x0000_s3794" style="position:absolute;flip:x;visibility:visible;mso-wrap-style:square" from="31924,27114" to="33004,27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" strokecolor="#903" strokeweight="1.5pt"/>
                      <v:line id="Line 91" o:spid="_x0000_s3795" style="position:absolute;flip:x y;visibility:visible;mso-wrap-style:square" from="31924,26670" to="33004,2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" strokecolor="#903" strokeweight="1.5pt"/>
                      <v:rect id="Rectangle 4365" o:spid="_x0000_s3796" style="position:absolute;left:18316;top:24808;width:12463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Ar+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u9wfxOegEx/AQAA//8DAFBLAQItABQABgAIAAAAIQDb4fbL7gAAAIUBAAATAAAAAAAA&#10;AAAAAAAAAAAAAABbQ29udGVudF9UeXBlc10ueG1sUEsBAi0AFAAGAAgAAAAhAFr0LFu/AAAAFQEA&#10;AAsAAAAAAAAAAAAAAAAAHwEAAF9yZWxzLy5yZWxzUEsBAi0AFAAGAAgAAAAhADSYCv7HAAAA3QAA&#10;AA8AAAAAAAAAAAAAAAAABwIAAGRycy9kb3ducmV2LnhtbFBLBQYAAAAAAwADALcAAAD7AgAAAAA=&#10;" filled="f" stroked="f">
                        <v:textbox inset="0,0,0,0">
                          <w:txbxContent>
                            <w:p w14:paraId="310210A9" w14:textId="5FBE2DD2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doAddRequestCancel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93" o:spid="_x0000_s3797" style="position:absolute;visibility:visible;mso-wrap-style:square" from="33956,30241" to="38433,30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" strokecolor="#903" strokeweight="1.5pt"/>
                      <v:line id="Line 94" o:spid="_x0000_s3798" style="position:absolute;visibility:visible;mso-wrap-style:square" from="38433,30241" to="38433,3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" strokecolor="#903" strokeweight="1.5pt"/>
                      <v:line id="Line 95" o:spid="_x0000_s3799" style="position:absolute;flip:x;visibility:visible;mso-wrap-style:square" from="33988,31130" to="38433,3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" strokecolor="#903" strokeweight="1.5pt"/>
                      <v:line id="Line 96" o:spid="_x0000_s3800" style="position:absolute;visibility:visible;mso-wrap-style:square" from="33988,31130" to="35052,31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5e1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XQye4fnm/gE5PIBAAD//wMAUEsBAi0AFAAGAAgAAAAhANvh9svuAAAAhQEAABMAAAAAAAAA&#10;AAAAAAAAAAAAAFtDb250ZW50X1R5cGVzXS54bWxQSwECLQAUAAYACAAAACEAWvQsW78AAAAVAQAA&#10;CwAAAAAAAAAAAAAAAAAfAQAAX3JlbHMvLnJlbHNQSwECLQAUAAYACAAAACEAAV+XtcYAAADdAAAA&#10;DwAAAAAAAAAAAAAAAAAHAgAAZHJzL2Rvd25yZXYueG1sUEsFBgAAAAADAAMAtwAAAPoCAAAAAA==&#10;" strokecolor="#903" strokeweight="1.5pt"/>
                      <v:line id="Line 97" o:spid="_x0000_s3801" style="position:absolute;flip:y;visibility:visible;mso-wrap-style:square" from="33988,30686" to="35052,3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" strokecolor="#903" strokeweight="1.5pt"/>
                      <v:rect id="Rectangle 4371" o:spid="_x0000_s3802" style="position:absolute;left:35235;top:28445;width:11750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pog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znqaIMYAAADdAAAA&#10;DwAAAAAAAAAAAAAAAAAHAgAAZHJzL2Rvd25yZXYueG1sUEsFBgAAAAADAAMAtwAAAPoCAAAAAA==&#10;" filled="f" stroked="f">
                        <v:textbox inset="0,0,0,0">
                          <w:txbxContent>
                            <w:p w14:paraId="3745FD62" w14:textId="4F690717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addRequestCancel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99" o:spid="_x0000_s3803" style="position:absolute;visibility:visible;mso-wrap-style:square" from="33924,34115" to="46418,34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" strokecolor="#903" strokeweight="1.5pt"/>
                      <v:line id="Line 100" o:spid="_x0000_s3804" style="position:absolute;flip:x;visibility:visible;mso-wrap-style:square" from="45354,34115" to="46418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" strokecolor="#903" strokeweight="1.5pt"/>
                      <v:line id="Line 101" o:spid="_x0000_s3805" style="position:absolute;flip:x y;visibility:visible;mso-wrap-style:square" from="45354,33670" to="46418,34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" strokecolor="#903" strokeweight="1.5pt"/>
                      <v:rect id="Rectangle 4375" o:spid="_x0000_s3806" style="position:absolute;left:35204;top:32064;width:11741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Zw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PIS/N+EJyPkDAAD//wMAUEsBAi0AFAAGAAgAAAAhANvh9svuAAAAhQEAABMAAAAAAAAA&#10;AAAAAAAAAAAAAFtDb250ZW50X1R5cGVzXS54bWxQSwECLQAUAAYACAAAACEAWvQsW78AAAAVAQAA&#10;CwAAAAAAAAAAAAAAAAAfAQAAX3JlbHMvLnJlbHNQSwECLQAUAAYACAAAACEAsUGcI8YAAADdAAAA&#10;DwAAAAAAAAAAAAAAAAAHAgAAZHJzL2Rvd25yZXYueG1sUEsFBgAAAAADAAMAtwAAAPoCAAAAAA==&#10;" filled="f" stroked="f">
                        <v:textbox inset="0,0,0,0">
                          <w:txbxContent>
                            <w:p w14:paraId="13167837" w14:textId="0B41D1A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insert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requestCancel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03" o:spid="_x0000_s3807" style="position:absolute;flip:x;visibility:visible;mso-wrap-style:square" from="33956,37258" to="46418,37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" strokecolor="#903" strokeweight="1.5pt">
                        <v:stroke dashstyle="3 1"/>
                      </v:line>
                      <v:line id="Line 104" o:spid="_x0000_s3808" style="position:absolute;visibility:visible;mso-wrap-style:square" from="33956,37258" to="35036,37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" strokecolor="#903" strokeweight="1.5pt"/>
                      <v:line id="Line 105" o:spid="_x0000_s3809" style="position:absolute;flip:y;visibility:visible;mso-wrap-style:square" from="33956,36798" to="35036,37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" strokecolor="#903" strokeweight="1.5pt"/>
                      <v:rect id="Rectangle 4379" o:spid="_x0000_s3810" style="position:absolute;left:36124;top:35302;width:562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JYm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5G4xieb8ITkPMHAAAA//8DAFBLAQItABQABgAIAAAAIQDb4fbL7gAAAIUBAAATAAAAAAAA&#10;AAAAAAAAAAAAAABbQ29udGVudF9UeXBlc10ueG1sUEsBAi0AFAAGAAgAAAAhAFr0LFu/AAAAFQEA&#10;AAsAAAAAAAAAAAAAAAAAHwEAAF9yZWxzLy5yZWxzUEsBAi0AFAAGAAgAAAAhADAMlibHAAAA3QAA&#10;AA8AAAAAAAAAAAAAAAAABwIAAGRycy9kb3ducmV2LnhtbFBLBQYAAAAAAwADALcAAAD7AgAAAAA=&#10;" filled="f" stroked="f">
                        <v:textbox inset="0,0,0,0">
                          <w:txbxContent>
                            <w:p w14:paraId="600E80C3" w14:textId="7714CB68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T/F</w:t>
                              </w:r>
                            </w:p>
                          </w:txbxContent>
                        </v:textbox>
                      </v:rect>
                      <v:line id="Line 107" o:spid="_x0000_s3811" style="position:absolute;visibility:visible;mso-wrap-style:square" from="14716,53054" to="19192,53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" strokecolor="#903" strokeweight="1.5pt"/>
                      <v:line id="Line 108" o:spid="_x0000_s3812" style="position:absolute;visibility:visible;mso-wrap-style:square" from="19192,53054" to="19192,5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" strokecolor="#903" strokeweight="1.5pt"/>
                      <v:line id="Line 109" o:spid="_x0000_s3813" style="position:absolute;flip:x;visibility:visible;mso-wrap-style:square" from="14747,53959" to="19192,5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" strokecolor="#903" strokeweight="1.5pt"/>
                      <v:line id="Line 110" o:spid="_x0000_s3814" style="position:absolute;visibility:visible;mso-wrap-style:square" from="14747,53959" to="15811,54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" strokecolor="#903" strokeweight="1.5pt"/>
                      <v:line id="Line 111" o:spid="_x0000_s3815" style="position:absolute;flip:y;visibility:visible;mso-wrap-style:square" from="14747,53514" to="15811,5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" strokecolor="#903" strokeweight="1.5pt"/>
                      <v:rect id="Rectangle 4385" o:spid="_x0000_s3816" style="position:absolute;left:15602;top:50826;width:1501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wE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+j+B2eb8ITkPMHAAAA//8DAFBLAQItABQABgAIAAAAIQDb4fbL7gAAAIUBAAATAAAAAAAA&#10;AAAAAAAAAAAAAABbQ29udGVudF9UeXBlc10ueG1sUEsBAi0AFAAGAAgAAAAhAFr0LFu/AAAAFQEA&#10;AAsAAAAAAAAAAAAAAAAAHwEAAF9yZWxzLy5yZWxzUEsBAi0AFAAGAAgAAAAhAISU7ATHAAAA3QAA&#10;AA8AAAAAAAAAAAAAAAAABwIAAGRycy9kb3ducmV2LnhtbFBLBQYAAAAAAwADALcAAAD7AgAAAAA=&#10;" filled="f" stroked="f">
                        <v:textbox inset="0,0,0,0">
                          <w:txbxContent>
                            <w:p w14:paraId="276EAE2E" w14:textId="73CC4984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show false script message</w:t>
                              </w:r>
                            </w:p>
                          </w:txbxContent>
                        </v:textbox>
                      </v:rect>
                      <v:line id="Line 113" o:spid="_x0000_s3817" style="position:absolute;flip:x;visibility:visible;mso-wrap-style:square" from="14716,41957" to="33004,41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" strokecolor="#903" strokeweight="1.5pt"/>
                      <v:line id="Line 114" o:spid="_x0000_s3818" style="position:absolute;visibility:visible;mso-wrap-style:square" from="14716,41957" to="15779,42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" strokecolor="#903" strokeweight="1.5pt"/>
                      <v:line id="Line 115" o:spid="_x0000_s3819" style="position:absolute;flip:y;visibility:visible;mso-wrap-style:square" from="14716,41513" to="15779,41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" strokecolor="#903" strokeweight="1.5pt"/>
                      <v:rect id="Rectangle 4389" o:spid="_x0000_s3820" style="position:absolute;left:16141;top:39905;width:16871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eYB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ajOIHHm/AE5OwOAAD//wMAUEsBAi0AFAAGAAgAAAAhANvh9svuAAAAhQEAABMAAAAAAAAA&#10;AAAAAAAAAAAAAFtDb250ZW50X1R5cGVzXS54bWxQSwECLQAUAAYACAAAACEAWvQsW78AAAAVAQAA&#10;CwAAAAAAAAAAAAAAAAAfAQAAX3JlbHMvLnJlbHNQSwECLQAUAAYACAAAACEABdnmAcYAAADdAAAA&#10;DwAAAAAAAAAAAAAAAAAHAgAAZHJzL2Rvd25yZXYueG1sUEsFBgAAAAADAAMAtwAAAPoCAAAAAA==&#10;" filled="f" stroked="f">
                        <v:textbox inset="0,0,0,0">
                          <w:txbxContent>
                            <w:p w14:paraId="5C1CDF6B" w14:textId="7F2D4D27" w:rsidR="00F47A08" w:rsidRDefault="00F47A08" w:rsidP="00F47A08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requestCancel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details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34D7EF5F" w14:textId="0CB9308E" w:rsidR="00EB486E" w:rsidRPr="009F1F59" w:rsidRDefault="00AF497C" w:rsidP="00EB486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86" behindDoc="0" locked="0" layoutInCell="1" allowOverlap="1" wp14:anchorId="03B67ED6" wp14:editId="312C8C59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212877" cy="457200"/>
                <wp:effectExtent l="0" t="0" r="0" b="0"/>
                <wp:wrapNone/>
                <wp:docPr id="7672" name="Text Box 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877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E1456" w14:textId="5E3B3908" w:rsidR="00AC4EF1" w:rsidRPr="003E79E7" w:rsidRDefault="00AC4EF1" w:rsidP="00AF497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58" w:name="_Toc10179012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50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Cancel service</w:t>
                            </w:r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67ED6" id="Text Box 7672" o:spid="_x0000_s3821" type="#_x0000_t202" style="position:absolute;margin-left:0;margin-top:.9pt;width:331.7pt;height:36pt;z-index:25165318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" stroked="f">
                <v:textbox inset="0,0,0,0">
                  <w:txbxContent>
                    <w:p w14:paraId="641E1456" w14:textId="5E3B3908" w:rsidR="00AC4EF1" w:rsidRPr="003E79E7" w:rsidRDefault="00AC4EF1" w:rsidP="00AF497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59" w:name="_Toc101790125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50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Cancel service</w:t>
                      </w:r>
                      <w:bookmarkEnd w:id="15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06E6A7" w14:textId="4522E9C1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60994E92" w14:textId="7DD70B93" w:rsidR="00C54A52" w:rsidRPr="009F1F59" w:rsidRDefault="00C54A52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43B912FF" w14:textId="5F5B85A0" w:rsidR="00E93F68" w:rsidRDefault="005F32CA" w:rsidP="00EB486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F32CA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96D8A53" wp14:editId="59BC7B91">
            <wp:extent cx="5876427" cy="4452257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61" b="22559"/>
                    <a:stretch/>
                  </pic:blipFill>
                  <pic:spPr bwMode="auto">
                    <a:xfrm>
                      <a:off x="0" y="0"/>
                      <a:ext cx="5888902" cy="446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09A2" w14:textId="1B21277A" w:rsidR="00C54A52" w:rsidRPr="009F1F59" w:rsidRDefault="00C54A52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543B6BB7" w14:textId="1DAA0216" w:rsidR="00AC4EF1" w:rsidRPr="003E79E7" w:rsidRDefault="00AC4EF1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0" w:name="_Toc10179012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Cancel service</w:t>
      </w:r>
      <w:bookmarkEnd w:id="160"/>
    </w:p>
    <w:p w14:paraId="569AF1F1" w14:textId="61448631" w:rsidR="00C54A52" w:rsidRDefault="00C54A52" w:rsidP="008053F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61C77A3B" w14:textId="77777777" w:rsidR="008053FE" w:rsidRPr="009F1F59" w:rsidRDefault="008053FE" w:rsidP="008053F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7894000A" w14:textId="77777777" w:rsidR="00AF497C" w:rsidRDefault="00AF497C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CEB3263" wp14:editId="2EDD52CD">
            <wp:extent cx="2614012" cy="5655600"/>
            <wp:effectExtent l="0" t="0" r="0" b="2540"/>
            <wp:docPr id="218" name="Graphic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1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C272" w14:textId="47ED609F" w:rsidR="00AC4EF1" w:rsidRPr="003E79E7" w:rsidRDefault="00AC4EF1" w:rsidP="00AF497C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1" w:name="_Toc101790127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52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Driver</w:t>
      </w:r>
      <w:bookmarkEnd w:id="161"/>
    </w:p>
    <w:p w14:paraId="0B734B56" w14:textId="025AC20B" w:rsidR="006B05E7" w:rsidRPr="009F1F59" w:rsidRDefault="006B05E7" w:rsidP="00AF497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ED14B40" w14:textId="72C2B730" w:rsidR="00D14EF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Login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14EFE" w14:paraId="1F7A4631" w14:textId="77777777" w:rsidTr="00D14EFE">
        <w:tc>
          <w:tcPr>
            <w:tcW w:w="4675" w:type="dxa"/>
          </w:tcPr>
          <w:p w14:paraId="15EDCD1B" w14:textId="77777777" w:rsidR="003B46CB" w:rsidRDefault="003B46CB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6AD44AB" w14:textId="77777777" w:rsidR="003B46CB" w:rsidRDefault="003B46CB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BDE7945" w14:textId="5EE23237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30DF1D24" w14:textId="77777777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7A6DB615" w14:textId="6030220B" w:rsidR="00D14EFE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hAnsi="TH SarabunPSK" w:cs="TH SarabunPSK"/>
                <w:sz w:val="28"/>
              </w:rPr>
              <w:t>Login Parent</w:t>
            </w:r>
          </w:p>
          <w:p w14:paraId="3196FC9A" w14:textId="77777777" w:rsidR="003B46CB" w:rsidRPr="003B46CB" w:rsidRDefault="003B46CB" w:rsidP="00D14EFE">
            <w:pPr>
              <w:jc w:val="thaiDistribute"/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5DEF32D2" w14:textId="1F4F4269" w:rsidR="00D14EFE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ผู้ใช้กรอกชื่อผู้ใช้ และรหัสผ่าน</w:t>
            </w:r>
          </w:p>
          <w:p w14:paraId="3EB369EC" w14:textId="77777777" w:rsidR="003B46CB" w:rsidRPr="00C84715" w:rsidRDefault="003B46CB" w:rsidP="00D14EFE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3C7D9169" w14:textId="7AE55AE4" w:rsidR="00D14EFE" w:rsidRPr="0082264E" w:rsidRDefault="0082264E" w:rsidP="0082264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3. </w:t>
            </w:r>
            <w:r w:rsidR="00D14EFE" w:rsidRPr="0082264E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="00D14EFE" w:rsidRPr="0082264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ระบบตรวจสอบความถูกต้องของข้อมูลจากสคริปต์</w:t>
            </w:r>
          </w:p>
          <w:p w14:paraId="76F86DAA" w14:textId="77777777" w:rsidR="0082264E" w:rsidRPr="0082264E" w:rsidRDefault="0082264E" w:rsidP="0082264E">
            <w:pPr>
              <w:jc w:val="thaiDistribute"/>
              <w:rPr>
                <w:rFonts w:ascii="TH SarabunPSK" w:eastAsia="Times New Roman" w:hAnsi="TH SarabunPSK" w:cs="TH SarabunPSK"/>
                <w:sz w:val="14"/>
                <w:szCs w:val="14"/>
              </w:rPr>
            </w:pPr>
          </w:p>
          <w:p w14:paraId="38402AEF" w14:textId="42AE955F" w:rsidR="00D14EFE" w:rsidRDefault="00D14EFE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ระบบรับค่าชื่อผู้ใช้และรหัสผ่าน</w:t>
            </w:r>
          </w:p>
          <w:p w14:paraId="3EA5418B" w14:textId="77777777" w:rsidR="003B46CB" w:rsidRPr="003B46CB" w:rsidRDefault="003B46CB" w:rsidP="00D14EFE">
            <w:pPr>
              <w:jc w:val="thaiDistribute"/>
              <w:rPr>
                <w:rFonts w:ascii="TH SarabunPSK" w:eastAsia="Times New Roman" w:hAnsi="TH SarabunPSK" w:cs="TH SarabunPSK"/>
                <w:sz w:val="4"/>
                <w:szCs w:val="4"/>
              </w:rPr>
            </w:pPr>
          </w:p>
          <w:p w14:paraId="10BBD8BC" w14:textId="057F627E" w:rsidR="00D14EFE" w:rsidRPr="00C94765" w:rsidRDefault="00C94765" w:rsidP="00C94765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C94765">
              <w:rPr>
                <w:rFonts w:ascii="TH SarabunPSK" w:eastAsia="Times New Roman" w:hAnsi="TH SarabunPSK" w:cs="TH SarabunPSK"/>
                <w:sz w:val="28"/>
              </w:rPr>
              <w:t>5.</w:t>
            </w:r>
            <w:r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="00D14EFE" w:rsidRPr="00C94765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="00D14EFE" w:rsidRPr="00C94765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ระบบตรวจสอบสถานะการเข้าสู่ระบบของผู้ใช้โดย</w:t>
            </w:r>
          </w:p>
          <w:p w14:paraId="6C570FD6" w14:textId="77777777" w:rsidR="00C94765" w:rsidRPr="00C94765" w:rsidRDefault="00C94765" w:rsidP="00C94765">
            <w:pPr>
              <w:rPr>
                <w:sz w:val="14"/>
                <w:szCs w:val="18"/>
              </w:rPr>
            </w:pPr>
          </w:p>
          <w:p w14:paraId="117669D5" w14:textId="77777777" w:rsidR="00D14EFE" w:rsidRPr="009F1F59" w:rsidRDefault="00D14EFE" w:rsidP="00D14EFE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ค้นหาข้อมูลผู้ใช้จากฐานข้อมูล</w:t>
            </w:r>
          </w:p>
          <w:p w14:paraId="06C6D970" w14:textId="3A3FF267" w:rsidR="00D14EFE" w:rsidRDefault="00D14EFE" w:rsidP="00D14EFE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ระบบคืนค่าข้อมูลผู้ใช้จากฐานข้อมูล</w:t>
            </w:r>
          </w:p>
          <w:p w14:paraId="42432818" w14:textId="3527E283" w:rsidR="00C94765" w:rsidRDefault="00C94765" w:rsidP="00C94765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6. </w:t>
            </w:r>
            <w:r w:rsidR="000A47C6">
              <w:rPr>
                <w:rFonts w:ascii="TH SarabunPSK" w:eastAsia="Times New Roman" w:hAnsi="TH SarabunPSK" w:cs="TH SarabunPSK"/>
                <w:sz w:val="28"/>
              </w:rPr>
              <w:t>–</w:t>
            </w:r>
            <w:r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ระบบคเนหาข้อมูล</w:t>
            </w:r>
            <w:r w:rsidR="000A47C6">
              <w:rPr>
                <w:rFonts w:ascii="TH SarabunPSK" w:eastAsia="Times New Roman" w:hAnsi="TH SarabunPSK" w:cs="TH SarabunPSK" w:hint="cs"/>
                <w:sz w:val="28"/>
                <w:cs/>
              </w:rPr>
              <w:t>คนขับรถ</w:t>
            </w:r>
          </w:p>
          <w:p w14:paraId="7E8EDAC2" w14:textId="5A2B5BDD" w:rsidR="000A47C6" w:rsidRDefault="000A47C6" w:rsidP="00C94765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6.1. </w:t>
            </w:r>
            <w:r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ค้นหาข้อมูลคนขับรถ</w:t>
            </w:r>
          </w:p>
          <w:p w14:paraId="22F8B5AC" w14:textId="6E9581E1" w:rsidR="003B46CB" w:rsidRPr="00AB6699" w:rsidRDefault="000A47C6" w:rsidP="00AB6699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  6.2. - </w:t>
            </w:r>
            <w:r w:rsidR="00AB6699">
              <w:rPr>
                <w:rFonts w:ascii="TH SarabunPSK" w:eastAsia="Times New Roman" w:hAnsi="TH SarabunPSK" w:cs="TH SarabunPSK" w:hint="cs"/>
                <w:sz w:val="28"/>
                <w:cs/>
              </w:rPr>
              <w:t>ระบบคืนค่าข้อมูลขากฐานข้อมูล</w:t>
            </w:r>
          </w:p>
          <w:p w14:paraId="4C2E1F5B" w14:textId="5A45704D" w:rsidR="003B46CB" w:rsidRPr="00AB6699" w:rsidRDefault="009D0040" w:rsidP="00AB6699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>7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</w:rPr>
              <w:t xml:space="preserve">. – 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ระบบให้ผู้ใช้เข้าสู่หน้าจอหลักเพื่อทำงานในขั้นตอนต่อไป</w:t>
            </w:r>
          </w:p>
          <w:p w14:paraId="5D192355" w14:textId="7BC3029F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86D6147" w14:textId="679125AB" w:rsidR="00D14EFE" w:rsidRPr="009F1F59" w:rsidRDefault="00F248BF" w:rsidP="00D14EFE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3.1</w:t>
            </w:r>
            <w:r w:rsidR="00D14EFE" w:rsidRPr="009F1F59">
              <w:rPr>
                <w:rFonts w:ascii="TH SarabunPSK" w:eastAsia="Times New Roman" w:hAnsi="TH SarabunPSK" w:cs="TH SarabunPSK"/>
                <w:sz w:val="28"/>
                <w:cs/>
              </w:rPr>
              <w:t>. - ในกรณีที่การตรวจสอบชื่อผู้ใช้และรหัสผ่านไม่ถูกต้องระบบจะแสดงข้อความ “กรุณากรอกชื่อผู้ใช้หรือรหัสผ่านให้ถูกต้อง”</w:t>
            </w:r>
          </w:p>
          <w:p w14:paraId="07399BC4" w14:textId="2A46BA6D" w:rsidR="00D14EFE" w:rsidRPr="009F1F59" w:rsidRDefault="00D14EFE" w:rsidP="00D14EFE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</w:t>
            </w:r>
            <w:r w:rsidR="00F248BF"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</w:t>
            </w:r>
            <w:r w:rsidR="00F248BF">
              <w:rPr>
                <w:rFonts w:ascii="TH SarabunPSK" w:eastAsia="Times New Roman" w:hAnsi="TH SarabunPSK" w:cs="TH SarabunPSK" w:hint="cs"/>
                <w:sz w:val="28"/>
                <w:cs/>
              </w:rPr>
              <w:t>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. - ในกรณีที่การตรวจสอบไม่พบชื่อผู้ใช้งานในระบบ</w:t>
            </w:r>
          </w:p>
          <w:p w14:paraId="48195FCE" w14:textId="47F88B5A" w:rsidR="00D14EFE" w:rsidRPr="009F1F59" w:rsidRDefault="00D14EFE" w:rsidP="00D14EFE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จะแสดงข้อความ “ไม่พบชื่อผู้ใช้งานในระบบกรุณากรอกอีกครั้ง”</w:t>
            </w:r>
          </w:p>
          <w:p w14:paraId="21023EB1" w14:textId="297402C2" w:rsidR="00D14EFE" w:rsidRDefault="00D14EFE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6E2BC039" w14:textId="629AA1D1" w:rsidR="00D14EFE" w:rsidRDefault="00317EAF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4096" behindDoc="0" locked="0" layoutInCell="1" allowOverlap="1" wp14:anchorId="3001D2DE" wp14:editId="1F24F5B5">
                      <wp:simplePos x="0" y="0"/>
                      <wp:positionH relativeFrom="column">
                        <wp:posOffset>-3018155</wp:posOffset>
                      </wp:positionH>
                      <wp:positionV relativeFrom="paragraph">
                        <wp:posOffset>5396865</wp:posOffset>
                      </wp:positionV>
                      <wp:extent cx="6362518" cy="247650"/>
                      <wp:effectExtent l="0" t="0" r="635" b="0"/>
                      <wp:wrapNone/>
                      <wp:docPr id="7673" name="Text Box 76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62518" cy="24765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711B4A" w14:textId="776E15D6" w:rsidR="00AC4EF1" w:rsidRPr="003E79E7" w:rsidRDefault="00AC4EF1" w:rsidP="00AF497C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62" w:name="_Toc101790128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53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Login Driver</w:t>
                                  </w:r>
                                  <w:bookmarkEnd w:id="16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01D2DE" id="Text Box 7673" o:spid="_x0000_s3822" type="#_x0000_t202" style="position:absolute;margin-left:-237.65pt;margin-top:424.95pt;width:501pt;height:19.5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" stroked="f">
                      <v:textbox inset="0,0,0,0">
                        <w:txbxContent>
                          <w:p w14:paraId="14711B4A" w14:textId="776E15D6" w:rsidR="00AC4EF1" w:rsidRPr="003E79E7" w:rsidRDefault="00AC4EF1" w:rsidP="00AF497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63" w:name="_Toc101790128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 Driver</w:t>
                            </w:r>
                            <w:bookmarkEnd w:id="163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B6699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56BAD5F1" wp14:editId="49F71365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6985</wp:posOffset>
                      </wp:positionV>
                      <wp:extent cx="3382940" cy="5293360"/>
                      <wp:effectExtent l="0" t="0" r="27305" b="21590"/>
                      <wp:wrapNone/>
                      <wp:docPr id="2588" name="Group 25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2940" cy="5293360"/>
                                <a:chOff x="0" y="0"/>
                                <a:chExt cx="3382940" cy="5293360"/>
                              </a:xfrm>
                            </wpg:grpSpPr>
                            <wps:wsp>
                              <wps:cNvPr id="2584" name="Straight Connector 2584"/>
                              <wps:cNvCnPr/>
                              <wps:spPr>
                                <a:xfrm>
                                  <a:off x="878840" y="472948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630" name="Group 148"/>
                              <wpg:cNvGrpSpPr/>
                              <wpg:grpSpPr>
                                <a:xfrm>
                                  <a:off x="0" y="0"/>
                                  <a:ext cx="3382940" cy="5040105"/>
                                  <a:chOff x="0" y="0"/>
                                  <a:chExt cx="3382940" cy="5040105"/>
                                </a:xfrm>
                              </wpg:grpSpPr>
                              <wps:wsp>
                                <wps:cNvPr id="6631" name="Rectangle 66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55600"/>
                                    <a:ext cx="202565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9A3C789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32" name="Line 6"/>
                                <wps:cNvCnPr/>
                                <wps:spPr bwMode="auto">
                                  <a:xfrm>
                                    <a:off x="114300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33" name="Group 663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9615" y="4796"/>
                                    <a:ext cx="168276" cy="231776"/>
                                    <a:chOff x="9525" y="4763"/>
                                    <a:chExt cx="106" cy="146"/>
                                  </a:xfrm>
                                </wpg:grpSpPr>
                                <wps:wsp>
                                  <wps:cNvPr id="6634" name="Oval 66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555" y="4763"/>
                                      <a:ext cx="49" cy="49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35" name="Line 8"/>
                                  <wps:cNvCnPr/>
                                  <wps:spPr bwMode="auto">
                                    <a:xfrm>
                                      <a:off x="9578" y="4811"/>
                                      <a:ext cx="0" cy="45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36" name="Line 9"/>
                                  <wps:cNvCnPr/>
                                  <wps:spPr bwMode="auto">
                                    <a:xfrm>
                                      <a:off x="9540" y="4824"/>
                                      <a:ext cx="77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37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525" y="4856"/>
                                      <a:ext cx="106" cy="53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</wpg:grpSp>
                              <wpg:grpSp>
                                <wpg:cNvPr id="6638" name="Group 663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9615" y="4796"/>
                                    <a:ext cx="168276" cy="231776"/>
                                    <a:chOff x="9525" y="4763"/>
                                    <a:chExt cx="106" cy="146"/>
                                  </a:xfrm>
                                </wpg:grpSpPr>
                                <wps:wsp>
                                  <wps:cNvPr id="6639" name="Oval 663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555" y="4763"/>
                                      <a:ext cx="49" cy="49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40" name="Line 13"/>
                                  <wps:cNvCnPr/>
                                  <wps:spPr bwMode="auto">
                                    <a:xfrm>
                                      <a:off x="9578" y="4811"/>
                                      <a:ext cx="0" cy="45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41" name="Line 14"/>
                                  <wps:cNvCnPr/>
                                  <wps:spPr bwMode="auto">
                                    <a:xfrm>
                                      <a:off x="9540" y="4824"/>
                                      <a:ext cx="77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42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525" y="4856"/>
                                      <a:ext cx="106" cy="53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905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</wpg:grpSp>
                              <wps:wsp>
                                <wps:cNvPr id="6643" name="Rectangle 66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55600"/>
                                    <a:ext cx="202565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B2A99BB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44" name="Rectangle 66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5" name="Rectangle 66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6" name="Rectangle 66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7" name="Rectangle 66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48" name="Rectangle 66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63575" y="357188"/>
                                    <a:ext cx="40640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C584EEE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: 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LoginPage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49" name="Line 23"/>
                                <wps:cNvCnPr/>
                                <wps:spPr bwMode="auto">
                                  <a:xfrm>
                                    <a:off x="876300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50" name="Group 665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65163" y="22225"/>
                                    <a:ext cx="423863" cy="274638"/>
                                    <a:chOff x="665163" y="22225"/>
                                    <a:chExt cx="267" cy="173"/>
                                  </a:xfrm>
                                </wpg:grpSpPr>
                                <wps:wsp>
                                  <wps:cNvPr id="6651" name="Oval 665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665252" y="22225"/>
                                      <a:ext cx="178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52" name="Line 25"/>
                                  <wps:cNvCnPr/>
                                  <wps:spPr bwMode="auto">
                                    <a:xfrm>
                                      <a:off x="665163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53" name="Line 26"/>
                                  <wps:cNvCnPr/>
                                  <wps:spPr bwMode="auto">
                                    <a:xfrm>
                                      <a:off x="665164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654" name="Group 665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65163" y="22225"/>
                                    <a:ext cx="423863" cy="274638"/>
                                    <a:chOff x="665163" y="22225"/>
                                    <a:chExt cx="267" cy="173"/>
                                  </a:xfrm>
                                </wpg:grpSpPr>
                                <wps:wsp>
                                  <wps:cNvPr id="6655" name="Oval 665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665252" y="22225"/>
                                      <a:ext cx="178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56" name="Line 29"/>
                                  <wps:cNvCnPr/>
                                  <wps:spPr bwMode="auto">
                                    <a:xfrm>
                                      <a:off x="665163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57" name="Line 30"/>
                                  <wps:cNvCnPr/>
                                  <wps:spPr bwMode="auto">
                                    <a:xfrm>
                                      <a:off x="665164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658" name="Rectangle 66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63575" y="357188"/>
                                    <a:ext cx="40640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2D902E9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: 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LoginPage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59" name="Rectangle 66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0" name="Rectangle 66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1" name="Rectangle 66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562100"/>
                                    <a:ext cx="52388" cy="222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2" name="Rectangle 66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947863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3" name="Rectangle 66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577" y="4730541"/>
                                    <a:ext cx="61982" cy="30956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4" name="Rectangle 66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819150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5" name="Rectangle 66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23507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6" name="Rectangle 66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562100"/>
                                    <a:ext cx="52388" cy="222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7" name="Rectangle 66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725" y="1947863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8" name="Rectangle 66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47651" y="4129088"/>
                                    <a:ext cx="61908" cy="25241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69" name="Line 45"/>
                                <wps:cNvCnPr/>
                                <wps:spPr bwMode="auto">
                                  <a:xfrm>
                                    <a:off x="1677988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70" name="Group 667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538288" y="0"/>
                                    <a:ext cx="282575" cy="295275"/>
                                    <a:chOff x="1538288" y="0"/>
                                    <a:chExt cx="178" cy="186"/>
                                  </a:xfrm>
                                </wpg:grpSpPr>
                                <wps:wsp>
                                  <wps:cNvPr id="6671" name="Oval 667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538288" y="14"/>
                                      <a:ext cx="178" cy="17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72" name="Line 47"/>
                                  <wps:cNvCnPr/>
                                  <wps:spPr bwMode="auto">
                                    <a:xfrm flipH="1">
                                      <a:off x="1538359" y="0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73" name="Line 48"/>
                                  <wps:cNvCnPr/>
                                  <wps:spPr bwMode="auto">
                                    <a:xfrm flipH="1" flipV="1">
                                      <a:off x="1538359" y="16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674" name="Group 667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538288" y="0"/>
                                    <a:ext cx="282575" cy="295275"/>
                                    <a:chOff x="1538288" y="0"/>
                                    <a:chExt cx="178" cy="186"/>
                                  </a:xfrm>
                                </wpg:grpSpPr>
                                <wps:wsp>
                                  <wps:cNvPr id="6675" name="Oval 667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538288" y="14"/>
                                      <a:ext cx="178" cy="17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76" name="Line 51"/>
                                  <wps:cNvCnPr/>
                                  <wps:spPr bwMode="auto">
                                    <a:xfrm flipH="1">
                                      <a:off x="1538359" y="0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677" name="Line 52"/>
                                  <wps:cNvCnPr/>
                                  <wps:spPr bwMode="auto">
                                    <a:xfrm flipH="1" flipV="1">
                                      <a:off x="1538359" y="16"/>
                                      <a:ext cx="38" cy="16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678" name="Rectangle 66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344173" y="344918"/>
                                    <a:ext cx="643890" cy="1949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A5187A0" w14:textId="77777777" w:rsidR="00C84715" w:rsidRDefault="00C84715" w:rsidP="00AB6699">
                                      <w:pPr>
                                        <w:kinsoku w:val="0"/>
                                        <w:overflowPunct w:val="0"/>
                                        <w:spacing w:after="0"/>
                                        <w:jc w:val="center"/>
                                        <w:textAlignment w:val="baseline"/>
                                        <w:rPr>
                                          <w:rFonts w:hAnsi="Calibri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 xml:space="preserve">: 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SearchSchoolBus</w:t>
                                      </w:r>
                                      <w:proofErr w:type="spellEnd"/>
                                    </w:p>
                                    <w:p w14:paraId="64CCDCF0" w14:textId="77777777" w:rsidR="00C84715" w:rsidRDefault="00C84715" w:rsidP="00AB6699">
                                      <w:pPr>
                                        <w:kinsoku w:val="0"/>
                                        <w:overflowPunct w:val="0"/>
                                        <w:spacing w:after="0"/>
                                        <w:jc w:val="center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Controller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79" name="Rectangle 66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1947863"/>
                                    <a:ext cx="52388" cy="19653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0" name="Rectangle 668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4129088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1" name="Rectangle 66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1947863"/>
                                    <a:ext cx="52388" cy="19653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2" name="Rectangle 66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49413" y="4129088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83" name="Rectangle 66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81263" y="357188"/>
                                    <a:ext cx="3086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244DEE5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: 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UserDB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84" name="Line 61"/>
                                <wps:cNvCnPr/>
                                <wps:spPr bwMode="auto">
                                  <a:xfrm>
                                    <a:off x="2651125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85" name="Group 668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513013" y="22225"/>
                                    <a:ext cx="276225" cy="274638"/>
                                    <a:chOff x="2513013" y="22225"/>
                                    <a:chExt cx="174" cy="173"/>
                                  </a:xfrm>
                                </wpg:grpSpPr>
                                <wps:wsp>
                                  <wps:cNvPr id="6686" name="Oval 668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513013" y="22225"/>
                                      <a:ext cx="174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87" name="Line 63"/>
                                  <wps:cNvCnPr/>
                                  <wps:spPr bwMode="auto">
                                    <a:xfrm>
                                      <a:off x="2513013" y="22398"/>
                                      <a:ext cx="174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688" name="Group 668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513013" y="22225"/>
                                    <a:ext cx="276225" cy="274638"/>
                                    <a:chOff x="2513013" y="22225"/>
                                    <a:chExt cx="174" cy="173"/>
                                  </a:xfrm>
                                </wpg:grpSpPr>
                                <wps:wsp>
                                  <wps:cNvPr id="6689" name="Oval 668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513013" y="22225"/>
                                      <a:ext cx="174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90" name="Line 66"/>
                                  <wps:cNvCnPr/>
                                  <wps:spPr bwMode="auto">
                                    <a:xfrm>
                                      <a:off x="2513013" y="22398"/>
                                      <a:ext cx="174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242728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691" name="Rectangle 669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81263" y="357188"/>
                                    <a:ext cx="3086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727CCC2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: 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UserDB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92" name="Rectangle 66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2562225"/>
                                    <a:ext cx="52388" cy="4111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93" name="Rectangle 66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3263900"/>
                                    <a:ext cx="52388" cy="20161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94" name="Rectangle 66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2562225"/>
                                    <a:ext cx="52388" cy="4111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95" name="Rectangle 66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49575" y="357188"/>
                                    <a:ext cx="3975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CE718F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Main 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6696" name="Line 73"/>
                                <wps:cNvCnPr/>
                                <wps:spPr bwMode="auto">
                                  <a:xfrm>
                                    <a:off x="3160713" y="560388"/>
                                    <a:ext cx="0" cy="421798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697" name="Group 6697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960664" y="22225"/>
                                    <a:ext cx="422276" cy="274638"/>
                                    <a:chOff x="2949575" y="22225"/>
                                    <a:chExt cx="266" cy="173"/>
                                  </a:xfrm>
                                </wpg:grpSpPr>
                                <wps:wsp>
                                  <wps:cNvPr id="6698" name="Oval 669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49664" y="22225"/>
                                      <a:ext cx="177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699" name="Line 75"/>
                                  <wps:cNvCnPr/>
                                  <wps:spPr bwMode="auto">
                                    <a:xfrm>
                                      <a:off x="2949575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700" name="Line 76"/>
                                  <wps:cNvCnPr/>
                                  <wps:spPr bwMode="auto">
                                    <a:xfrm>
                                      <a:off x="2949575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2512" name="Group 251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960664" y="22225"/>
                                    <a:ext cx="422276" cy="274638"/>
                                    <a:chOff x="2949575" y="22225"/>
                                    <a:chExt cx="266" cy="173"/>
                                  </a:xfrm>
                                </wpg:grpSpPr>
                                <wps:wsp>
                                  <wps:cNvPr id="2516" name="Oval 251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49664" y="22225"/>
                                      <a:ext cx="177" cy="17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2517" name="Line 79"/>
                                  <wps:cNvCnPr/>
                                  <wps:spPr bwMode="auto">
                                    <a:xfrm>
                                      <a:off x="2949575" y="22266"/>
                                      <a:ext cx="0" cy="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518" name="Line 80"/>
                                  <wps:cNvCnPr/>
                                  <wps:spPr bwMode="auto">
                                    <a:xfrm>
                                      <a:off x="2949575" y="22312"/>
                                      <a:ext cx="8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2519" name="Rectangle 25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49575" y="357188"/>
                                    <a:ext cx="397510" cy="218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8B50064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  <w:u w:val="single"/>
                                        </w:rPr>
                                        <w:t>Main 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20" name="Rectangle 25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0550" y="374332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21" name="Rectangle 25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30550" y="3743325"/>
                                    <a:ext cx="52388" cy="16986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22" name="Line 85"/>
                                <wps:cNvCnPr/>
                                <wps:spPr bwMode="auto">
                                  <a:xfrm>
                                    <a:off x="144463" y="822325"/>
                                    <a:ext cx="7000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3" name="Line 86"/>
                                <wps:cNvCnPr/>
                                <wps:spPr bwMode="auto">
                                  <a:xfrm flipH="1">
                                    <a:off x="774700" y="82232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4" name="Line 87"/>
                                <wps:cNvCnPr/>
                                <wps:spPr bwMode="auto">
                                  <a:xfrm flipH="1" flipV="1">
                                    <a:off x="774700" y="792163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5" name="Rectangle 25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948" y="687388"/>
                                    <a:ext cx="3771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2DCB53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Open page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26" name="Line 89"/>
                                <wps:cNvCnPr/>
                                <wps:spPr bwMode="auto">
                                  <a:xfrm>
                                    <a:off x="144463" y="1235075"/>
                                    <a:ext cx="7000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7" name="Line 90"/>
                                <wps:cNvCnPr/>
                                <wps:spPr bwMode="auto">
                                  <a:xfrm flipH="1">
                                    <a:off x="774700" y="123507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8" name="Line 91"/>
                                <wps:cNvCnPr/>
                                <wps:spPr bwMode="auto">
                                  <a:xfrm flipH="1" flipV="1">
                                    <a:off x="774700" y="1204913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29" name="Rectangle 25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3822" y="1101725"/>
                                    <a:ext cx="3517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8203A3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Input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30" name="Line 93"/>
                                <wps:cNvCnPr/>
                                <wps:spPr bwMode="auto">
                                  <a:xfrm>
                                    <a:off x="908050" y="1563688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1" name="Line 94"/>
                                <wps:cNvCnPr/>
                                <wps:spPr bwMode="auto">
                                  <a:xfrm>
                                    <a:off x="1200150" y="1563688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2" name="Line 95"/>
                                <wps:cNvCnPr/>
                                <wps:spPr bwMode="auto">
                                  <a:xfrm flipH="1">
                                    <a:off x="909638" y="1622425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3" name="Line 96"/>
                                <wps:cNvCnPr/>
                                <wps:spPr bwMode="auto">
                                  <a:xfrm>
                                    <a:off x="909638" y="162242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4" name="Line 97"/>
                                <wps:cNvCnPr/>
                                <wps:spPr bwMode="auto">
                                  <a:xfrm flipV="1">
                                    <a:off x="909638" y="1593850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5" name="Rectangle 25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79403" y="1419225"/>
                                    <a:ext cx="57658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76573BE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 xml:space="preserve">Check login 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scipt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36" name="Line 99"/>
                                <wps:cNvCnPr/>
                                <wps:spPr bwMode="auto">
                                  <a:xfrm>
                                    <a:off x="904875" y="1947863"/>
                                    <a:ext cx="7429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7" name="Line 100"/>
                                <wps:cNvCnPr/>
                                <wps:spPr bwMode="auto">
                                  <a:xfrm flipH="1">
                                    <a:off x="1576388" y="1947863"/>
                                    <a:ext cx="71438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8" name="Line 101"/>
                                <wps:cNvCnPr/>
                                <wps:spPr bwMode="auto">
                                  <a:xfrm flipH="1" flipV="1">
                                    <a:off x="1576388" y="1919288"/>
                                    <a:ext cx="71438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39" name="Rectangle 25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46075" y="1814513"/>
                                    <a:ext cx="2673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A16293A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do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40" name="Line 103"/>
                                <wps:cNvCnPr/>
                                <wps:spPr bwMode="auto">
                                  <a:xfrm>
                                    <a:off x="1709738" y="2239963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1" name="Line 104"/>
                                <wps:cNvCnPr/>
                                <wps:spPr bwMode="auto">
                                  <a:xfrm>
                                    <a:off x="2001838" y="2239963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2" name="Line 105"/>
                                <wps:cNvCnPr/>
                                <wps:spPr bwMode="auto">
                                  <a:xfrm flipH="1">
                                    <a:off x="1711325" y="2298700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3" name="Line 106"/>
                                <wps:cNvCnPr/>
                                <wps:spPr bwMode="auto">
                                  <a:xfrm>
                                    <a:off x="1711325" y="2298700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4" name="Line 107"/>
                                <wps:cNvCnPr/>
                                <wps:spPr bwMode="auto">
                                  <a:xfrm flipV="1">
                                    <a:off x="1711325" y="227012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5" name="Rectangle 25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57213" y="2108200"/>
                                    <a:ext cx="41084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384A73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veriflylogin</w:t>
                                      </w:r>
                                      <w:proofErr w:type="spellEnd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()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46" name="Line 109"/>
                                <wps:cNvCnPr/>
                                <wps:spPr bwMode="auto">
                                  <a:xfrm>
                                    <a:off x="1708150" y="2563813"/>
                                    <a:ext cx="911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7" name="Line 110"/>
                                <wps:cNvCnPr/>
                                <wps:spPr bwMode="auto">
                                  <a:xfrm flipH="1">
                                    <a:off x="2549525" y="2563813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8" name="Line 111"/>
                                <wps:cNvCnPr/>
                                <wps:spPr bwMode="auto">
                                  <a:xfrm flipH="1" flipV="1">
                                    <a:off x="2549525" y="2535238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49" name="Rectangle 25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66741" y="2430462"/>
                                    <a:ext cx="3898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D8CCFFA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Query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50" name="Line 113"/>
                                <wps:cNvCnPr/>
                                <wps:spPr bwMode="auto">
                                  <a:xfrm flipH="1">
                                    <a:off x="1709738" y="2808288"/>
                                    <a:ext cx="9096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1" name="Line 114"/>
                                <wps:cNvCnPr/>
                                <wps:spPr bwMode="auto">
                                  <a:xfrm>
                                    <a:off x="1709738" y="2808288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2" name="Line 115"/>
                                <wps:cNvCnPr/>
                                <wps:spPr bwMode="auto">
                                  <a:xfrm flipV="1">
                                    <a:off x="1709738" y="277812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3" name="Rectangle 25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22295" y="2662237"/>
                                    <a:ext cx="5340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E139E7C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return true/false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54" name="Line 117"/>
                                <wps:cNvCnPr/>
                                <wps:spPr bwMode="auto">
                                  <a:xfrm>
                                    <a:off x="1708150" y="3743325"/>
                                    <a:ext cx="14208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5" name="Line 118"/>
                                <wps:cNvCnPr/>
                                <wps:spPr bwMode="auto">
                                  <a:xfrm flipH="1">
                                    <a:off x="3059113" y="374332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6" name="Line 119"/>
                                <wps:cNvCnPr/>
                                <wps:spPr bwMode="auto">
                                  <a:xfrm flipH="1" flipV="1">
                                    <a:off x="3059113" y="3714750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7" name="Rectangle 25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33399" y="3598862"/>
                                    <a:ext cx="61468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1B3CDD7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 xml:space="preserve">Display 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mainPage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58" name="Line 121"/>
                                <wps:cNvCnPr/>
                                <wps:spPr bwMode="auto">
                                  <a:xfrm>
                                    <a:off x="906369" y="4787227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59" name="Line 122"/>
                                <wps:cNvCnPr/>
                                <wps:spPr bwMode="auto">
                                  <a:xfrm>
                                    <a:off x="1198469" y="4787227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0" name="Line 123"/>
                                <wps:cNvCnPr/>
                                <wps:spPr bwMode="auto">
                                  <a:xfrm flipH="1">
                                    <a:off x="907957" y="4845965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1" name="Line 124"/>
                                <wps:cNvCnPr/>
                                <wps:spPr bwMode="auto">
                                  <a:xfrm>
                                    <a:off x="907957" y="4845965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2" name="Line 125"/>
                                <wps:cNvCnPr/>
                                <wps:spPr bwMode="auto">
                                  <a:xfrm flipV="1">
                                    <a:off x="907957" y="4815802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3" name="Rectangle 25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7997" y="4682044"/>
                                    <a:ext cx="6991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9ECA64C" w14:textId="713BE0B9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Login error message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64" name="Line 127"/>
                                <wps:cNvCnPr/>
                                <wps:spPr bwMode="auto">
                                  <a:xfrm flipH="1">
                                    <a:off x="908050" y="4129088"/>
                                    <a:ext cx="73977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5" name="Line 128"/>
                                <wps:cNvCnPr/>
                                <wps:spPr bwMode="auto">
                                  <a:xfrm>
                                    <a:off x="908050" y="4129088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6" name="Line 129"/>
                                <wps:cNvCnPr/>
                                <wps:spPr bwMode="auto">
                                  <a:xfrm flipV="1">
                                    <a:off x="908050" y="4100513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7" name="Rectangle 25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61945" y="3995737"/>
                                    <a:ext cx="4324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6B46862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Display login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68" name="Line 131"/>
                                <wps:cNvCnPr/>
                                <wps:spPr bwMode="auto">
                                  <a:xfrm>
                                    <a:off x="1709738" y="3013075"/>
                                    <a:ext cx="2921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69" name="Line 132"/>
                                <wps:cNvCnPr/>
                                <wps:spPr bwMode="auto">
                                  <a:xfrm>
                                    <a:off x="2001838" y="3013075"/>
                                    <a:ext cx="0" cy="5873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0" name="Line 133"/>
                                <wps:cNvCnPr/>
                                <wps:spPr bwMode="auto">
                                  <a:xfrm flipH="1">
                                    <a:off x="1711325" y="3071813"/>
                                    <a:ext cx="290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1" name="Line 134"/>
                                <wps:cNvCnPr/>
                                <wps:spPr bwMode="auto">
                                  <a:xfrm>
                                    <a:off x="1711325" y="3071813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2" name="Line 135"/>
                                <wps:cNvCnPr/>
                                <wps:spPr bwMode="auto">
                                  <a:xfrm flipV="1">
                                    <a:off x="1711325" y="3041650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3" name="Rectangle 25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27049" y="2879724"/>
                                    <a:ext cx="4959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21548F9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getdriverdata</w:t>
                                      </w:r>
                                      <w:proofErr w:type="spellEnd"/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()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74" name="Line 137"/>
                                <wps:cNvCnPr/>
                                <wps:spPr bwMode="auto">
                                  <a:xfrm>
                                    <a:off x="1708150" y="3265488"/>
                                    <a:ext cx="911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5" name="Line 138"/>
                                <wps:cNvCnPr/>
                                <wps:spPr bwMode="auto">
                                  <a:xfrm flipH="1">
                                    <a:off x="2549525" y="3265488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6" name="Line 139"/>
                                <wps:cNvCnPr/>
                                <wps:spPr bwMode="auto">
                                  <a:xfrm flipH="1" flipV="1">
                                    <a:off x="2549525" y="3236913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77" name="Rectangle 25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3091" y="3132137"/>
                                    <a:ext cx="377190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59D5C56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Query data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  <wps:wsp>
                                <wps:cNvPr id="2578" name="Rectangle 25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0963" y="3263900"/>
                                    <a:ext cx="52388" cy="20161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79" name="Line 142"/>
                                <wps:cNvCnPr/>
                                <wps:spPr bwMode="auto">
                                  <a:xfrm flipH="1">
                                    <a:off x="1709738" y="3470275"/>
                                    <a:ext cx="9096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0" name="Line 143"/>
                                <wps:cNvCnPr/>
                                <wps:spPr bwMode="auto">
                                  <a:xfrm>
                                    <a:off x="1709738" y="3470275"/>
                                    <a:ext cx="69850" cy="30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1" name="Line 144"/>
                                <wps:cNvCnPr/>
                                <wps:spPr bwMode="auto">
                                  <a:xfrm flipV="1">
                                    <a:off x="1709738" y="3441700"/>
                                    <a:ext cx="69850" cy="285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82" name="Rectangle 25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1027" y="3336924"/>
                                    <a:ext cx="368935" cy="196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0EC2E06" w14:textId="77777777" w:rsidR="00C84715" w:rsidRDefault="00C84715" w:rsidP="00C84715">
                                      <w:pPr>
                                        <w:kinsoku w:val="0"/>
                                        <w:overflowPunct w:val="0"/>
                                        <w:textAlignment w:val="baseline"/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Arial" w:hAnsi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w:t>return data</w:t>
                                      </w:r>
                                    </w:p>
                                  </w:txbxContent>
                                </wps:txbx>
                                <wps:bodyPr vert="horz" wrap="none" lIns="0" tIns="0" rIns="0" bIns="0" numCol="1" anchor="t" anchorCtr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</wpg:grpSp>
                            <wps:wsp>
                              <wps:cNvPr id="2583" name="Straight Connector 2583"/>
                              <wps:cNvCnPr/>
                              <wps:spPr>
                                <a:xfrm>
                                  <a:off x="111760" y="476504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85" name="Straight Connector 2585"/>
                              <wps:cNvCnPr/>
                              <wps:spPr>
                                <a:xfrm>
                                  <a:off x="1676400" y="473964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86" name="Straight Connector 2586"/>
                              <wps:cNvCnPr/>
                              <wps:spPr>
                                <a:xfrm>
                                  <a:off x="2656840" y="475488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87" name="Straight Connector 2587"/>
                              <wps:cNvCnPr/>
                              <wps:spPr>
                                <a:xfrm>
                                  <a:off x="3159760" y="4754880"/>
                                  <a:ext cx="2530" cy="52832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BAD5F1" id="Group 2588" o:spid="_x0000_s3823" style="position:absolute;margin-left:.05pt;margin-top:.55pt;width:266.35pt;height:416.8pt;z-index:251677184" coordsize="33829,529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">
                      <v:line id="Straight Connector 2584" o:spid="_x0000_s3824" style="position:absolute;visibility:visible;mso-wrap-style:square" from="8788,47294" to="8813,52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" strokecolor="black [3200]" strokeweight="1.5pt">
                        <v:stroke dashstyle="3 1" joinstyle="miter"/>
                      </v:line>
                      <v:group id="Group 148" o:spid="_x0000_s3825" style="position:absolute;width:33829;height:50401" coordsize="33829,50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">
                        <v:rect id="Rectangle 6631" o:spid="_x0000_s3826" style="position:absolute;top:3556;width:202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29A3C789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</w:t>
                                </w:r>
                              </w:p>
                            </w:txbxContent>
                          </v:textbox>
                        </v:rect>
                        <v:line id="Line 6" o:spid="_x0000_s3827" style="position:absolute;visibility:visible;mso-wrap-style:square" from="1143,5603" to="1143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" strokeweight="1.5pt">
                          <v:stroke dashstyle="3 1"/>
                        </v:line>
                        <v:group id="Group 6633" o:spid="_x0000_s3828" style="position:absolute;left:96;top:47;width:1682;height:2318" coordorigin="9525,4763" coordsize="106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">
                          <v:oval id="Oval 6634" o:spid="_x0000_s3829" style="position:absolute;left:9555;top:4763;width:49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" filled="f" strokecolor="#903" strokeweight="1.5pt"/>
                          <v:line id="Line 8" o:spid="_x0000_s3830" style="position:absolute;visibility:visible;mso-wrap-style:square" from="9578,4811" to="9578,4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" strokecolor="#903" strokeweight="1.5pt"/>
                          <v:line id="Line 9" o:spid="_x0000_s3831" style="position:absolute;visibility:visible;mso-wrap-style:square" from="9540,4824" to="9617,4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" strokecolor="#903" strokeweight="1.5pt"/>
                          <v:shape id="Freeform 10" o:spid="_x0000_s3832" style="position:absolute;left:9525;top:4856;width:106;height:5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" path="m,54l54,r54,54e" filled="f" strokecolor="#903" strokeweight="1.5pt">
                            <v:path arrowok="t" o:connecttype="custom" o:connectlocs="0,53;53,0;106,53" o:connectangles="0,0,0"/>
                          </v:shape>
                        </v:group>
                        <v:group id="Group 6638" o:spid="_x0000_s3833" style="position:absolute;left:96;top:47;width:1682;height:2318" coordorigin="9525,4763" coordsize="106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">
                          <v:oval id="Oval 6639" o:spid="_x0000_s3834" style="position:absolute;left:9555;top:4763;width:49;height: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" filled="f" strokecolor="#903" strokeweight="1.5pt"/>
                          <v:line id="Line 13" o:spid="_x0000_s3835" style="position:absolute;visibility:visible;mso-wrap-style:square" from="9578,4811" to="9578,4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" strokecolor="#903" strokeweight="1.5pt"/>
                          <v:line id="Line 14" o:spid="_x0000_s3836" style="position:absolute;visibility:visible;mso-wrap-style:square" from="9540,4824" to="9617,4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" strokecolor="#903" strokeweight="1.5pt"/>
                          <v:shape id="Freeform 15" o:spid="_x0000_s3837" style="position:absolute;left:9525;top:4856;width:106;height:5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" path="m,54l54,r54,54e" filled="f" strokecolor="#903" strokeweight="1.5pt">
                            <v:path arrowok="t" o:connecttype="custom" o:connectlocs="0,53;53,0;106,53" o:connectangles="0,0,0"/>
                          </v:shape>
                        </v:group>
                        <v:rect id="Rectangle 6643" o:spid="_x0000_s3838" style="position:absolute;top:3556;width:202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0B2A99BB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</w:t>
                                </w:r>
                              </w:p>
                            </w:txbxContent>
                          </v:textbox>
                        </v:rect>
                        <v:rect id="Rectangle 6644" o:spid="_x0000_s3839" style="position:absolute;left:85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" strokecolor="#903" strokeweight="1.5pt"/>
                        <v:rect id="Rectangle 6645" o:spid="_x0000_s3840" style="position:absolute;left:85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" strokecolor="#903" strokeweight="1.5pt"/>
                        <v:rect id="Rectangle 6646" o:spid="_x0000_s3841" style="position:absolute;left:85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" strokecolor="#903" strokeweight="1.5pt"/>
                        <v:rect id="Rectangle 6647" o:spid="_x0000_s3842" style="position:absolute;left:85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" strokecolor="#903" strokeweight="1.5pt"/>
                        <v:rect id="Rectangle 6648" o:spid="_x0000_s3843" style="position:absolute;left:6635;top:3571;width:4064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7C584EEE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: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LoginPage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line id="Line 23" o:spid="_x0000_s3844" style="position:absolute;visibility:visible;mso-wrap-style:square" from="8763,5603" to="8763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" strokeweight="1.5pt">
                          <v:stroke dashstyle="3 1"/>
                        </v:line>
                        <v:group id="Group 6650" o:spid="_x0000_s3845" style="position:absolute;left:6651;top:222;width:4239;height:2746" coordorigin="6651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">
                          <v:oval id="Oval 6651" o:spid="_x0000_s3846" style="position:absolute;left:6652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" fillcolor="#ffc" strokecolor="#1f1a17" strokeweight="1.5pt"/>
                          <v:line id="Line 25" o:spid="_x0000_s3847" style="position:absolute;visibility:visible;mso-wrap-style:square" from="6651,222" to="665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" strokecolor="#1f1a17" strokeweight="1.5pt"/>
                          <v:line id="Line 26" o:spid="_x0000_s3848" style="position:absolute;visibility:visible;mso-wrap-style:square" from="6651,223" to="6652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" strokecolor="#1f1a17" strokeweight="1.5pt"/>
                        </v:group>
                        <v:group id="Group 6654" o:spid="_x0000_s3849" style="position:absolute;left:6651;top:222;width:4239;height:2746" coordorigin="6651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">
                          <v:oval id="Oval 6655" o:spid="_x0000_s3850" style="position:absolute;left:6652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" fillcolor="#ffc" strokecolor="#1f1a17" strokeweight="1.5pt"/>
                          <v:line id="Line 29" o:spid="_x0000_s3851" style="position:absolute;visibility:visible;mso-wrap-style:square" from="6651,222" to="665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" strokecolor="#1f1a17" strokeweight="1.5pt"/>
                          <v:line id="Line 30" o:spid="_x0000_s3852" style="position:absolute;visibility:visible;mso-wrap-style:square" from="6651,223" to="6652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" strokecolor="#1f1a17" strokeweight="1.5pt"/>
                        </v:group>
                        <v:rect id="Rectangle 6658" o:spid="_x0000_s3853" style="position:absolute;left:6635;top:3571;width:4064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62D902E9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: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LoginPage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rect id="Rectangle 6659" o:spid="_x0000_s3854" style="position:absolute;left:847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" strokecolor="#903" strokeweight="1.5pt"/>
                        <v:rect id="Rectangle 6660" o:spid="_x0000_s3855" style="position:absolute;left:847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" strokecolor="#903" strokeweight="1.5pt"/>
                        <v:rect id="Rectangle 6661" o:spid="_x0000_s3856" style="position:absolute;left:8477;top:15621;width:524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" strokecolor="#903" strokeweight="1.5pt"/>
                        <v:rect id="Rectangle 6662" o:spid="_x0000_s3857" style="position:absolute;left:8477;top:19478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" strokecolor="#903" strokeweight="1.5pt"/>
                        <v:rect id="Rectangle 6663" o:spid="_x0000_s3858" style="position:absolute;left:8475;top:47305;width:62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" strokecolor="#903" strokeweight="1.5pt"/>
                        <v:rect id="Rectangle 6664" o:spid="_x0000_s3859" style="position:absolute;left:8477;top:8191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" strokecolor="#903" strokeweight="1.5pt"/>
                        <v:rect id="Rectangle 6665" o:spid="_x0000_s3860" style="position:absolute;left:8477;top:1235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" strokecolor="#903" strokeweight="1.5pt"/>
                        <v:rect id="Rectangle 6666" o:spid="_x0000_s3861" style="position:absolute;left:8477;top:15621;width:524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" strokecolor="#903" strokeweight="1.5pt"/>
                        <v:rect id="Rectangle 6667" o:spid="_x0000_s3862" style="position:absolute;left:8477;top:19478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" strokecolor="#903" strokeweight="1.5pt"/>
                        <v:rect id="Rectangle 6668" o:spid="_x0000_s3863" style="position:absolute;left:8476;top:41290;width:619;height:2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" strokecolor="#903" strokeweight="1.5pt"/>
                        <v:line id="Line 45" o:spid="_x0000_s3864" style="position:absolute;visibility:visible;mso-wrap-style:square" from="16779,5603" to="16779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" strokeweight="1.5pt">
                          <v:stroke dashstyle="3 1"/>
                        </v:line>
                        <v:group id="Group 6670" o:spid="_x0000_s3865" style="position:absolute;left:15382;width:2826;height:2952" coordorigin="1538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">
                          <v:oval id="Oval 6671" o:spid="_x0000_s3866" style="position:absolute;left:1538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" fillcolor="#ffc" strokecolor="#1f1a17" strokeweight="1.5pt"/>
                          <v:line id="Line 47" o:spid="_x0000_s3867" style="position:absolute;flip:x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" strokecolor="#1f1a17" strokeweight="1.5pt"/>
                          <v:line id="Line 48" o:spid="_x0000_s3868" style="position:absolute;flip:x y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" strokecolor="#1f1a17" strokeweight="1.5pt"/>
                        </v:group>
                        <v:group id="Group 6674" o:spid="_x0000_s3869" style="position:absolute;left:15382;width:2826;height:2952" coordorigin="1538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">
                          <v:oval id="Oval 6675" o:spid="_x0000_s3870" style="position:absolute;left:1538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" fillcolor="#ffc" strokecolor="#1f1a17" strokeweight="1.5pt"/>
                          <v:line id="Line 51" o:spid="_x0000_s3871" style="position:absolute;flip:x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" strokecolor="#1f1a17" strokeweight="1.5pt"/>
                          <v:line id="Line 52" o:spid="_x0000_s3872" style="position:absolute;flip:x y;visibility:visible;mso-wrap-style:square" from="15383,0" to="153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" strokecolor="#1f1a17" strokeweight="1.5pt"/>
                        </v:group>
                        <v:rect id="Rectangle 6678" o:spid="_x0000_s3873" style="position:absolute;left:13441;top:3449;width:6439;height:19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" filled="f" stroked="f">
                          <v:textbox style="mso-fit-shape-to-text:t" inset="0,0,0,0">
                            <w:txbxContent>
                              <w:p w14:paraId="3A5187A0" w14:textId="77777777" w:rsidR="00C84715" w:rsidRDefault="00C84715" w:rsidP="00AB6699">
                                <w:pPr>
                                  <w:kinsoku w:val="0"/>
                                  <w:overflowPunct w:val="0"/>
                                  <w:spacing w:after="0"/>
                                  <w:jc w:val="center"/>
                                  <w:textAlignment w:val="baseline"/>
                                  <w:rPr>
                                    <w:rFonts w:hAnsi="Calibri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 xml:space="preserve">: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SearchSchoolBus</w:t>
                                </w:r>
                                <w:proofErr w:type="spellEnd"/>
                              </w:p>
                              <w:p w14:paraId="64CCDCF0" w14:textId="77777777" w:rsidR="00C84715" w:rsidRDefault="00C84715" w:rsidP="00AB6699">
                                <w:pPr>
                                  <w:kinsoku w:val="0"/>
                                  <w:overflowPunct w:val="0"/>
                                  <w:spacing w:after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v:textbox>
                        </v:rect>
                        <v:rect id="Rectangle 6679" o:spid="_x0000_s3874" style="position:absolute;left:16494;top:19478;width:524;height:19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" strokecolor="#903" strokeweight="1.5pt"/>
                        <v:rect id="Rectangle 6680" o:spid="_x0000_s3875" style="position:absolute;left:16494;top:4129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" strokecolor="#903" strokeweight="1.5pt"/>
                        <v:rect id="Rectangle 6681" o:spid="_x0000_s3876" style="position:absolute;left:16494;top:19478;width:524;height:19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" strokecolor="#903" strokeweight="1.5pt"/>
                        <v:rect id="Rectangle 6682" o:spid="_x0000_s3877" style="position:absolute;left:16494;top:41290;width:524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" strokecolor="#903" strokeweight="1.5pt"/>
                        <v:rect id="Rectangle 6683" o:spid="_x0000_s3878" style="position:absolute;left:24812;top:3571;width:30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244DEE5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: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UserDB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line id="Line 61" o:spid="_x0000_s3879" style="position:absolute;visibility:visible;mso-wrap-style:square" from="26511,5603" to="26511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" strokeweight="1.5pt">
                          <v:stroke dashstyle="3 1"/>
                        </v:line>
                        <v:group id="Group 6685" o:spid="_x0000_s3880" style="position:absolute;left:25130;top:222;width:2762;height:2746" coordorigin="25130,22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">
                          <v:oval id="Oval 6686" o:spid="_x0000_s3881" style="position:absolute;left:25130;top:22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" fillcolor="#ffc" strokecolor="#242728" strokeweight="1.5pt"/>
                          <v:line id="Line 63" o:spid="_x0000_s3882" style="position:absolute;visibility:visible;mso-wrap-style:square" from="25130,223" to="2513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" strokecolor="#242728" strokeweight="1.5pt"/>
                        </v:group>
                        <v:group id="Group 6688" o:spid="_x0000_s3883" style="position:absolute;left:25130;top:222;width:2762;height:2746" coordorigin="25130,22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">
                          <v:oval id="Oval 6689" o:spid="_x0000_s3884" style="position:absolute;left:25130;top:222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" fillcolor="#ffc" strokecolor="#242728" strokeweight="1.5pt"/>
                          <v:line id="Line 66" o:spid="_x0000_s3885" style="position:absolute;visibility:visible;mso-wrap-style:square" from="25130,223" to="25131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" strokecolor="#242728" strokeweight="1.5pt"/>
                        </v:group>
                        <v:rect id="Rectangle 6691" o:spid="_x0000_s3886" style="position:absolute;left:24812;top:3571;width:308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4727CCC2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: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UserDB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rect id="Rectangle 6692" o:spid="_x0000_s3887" style="position:absolute;left:26209;top:25622;width:524;height:4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" strokecolor="#903" strokeweight="1.5pt"/>
                        <v:rect id="Rectangle 6693" o:spid="_x0000_s3888" style="position:absolute;left:26209;top:32639;width:524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" strokecolor="#903" strokeweight="1.5pt"/>
                        <v:rect id="Rectangle 6694" o:spid="_x0000_s3889" style="position:absolute;left:26209;top:25622;width:524;height:4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" strokecolor="#903" strokeweight="1.5pt"/>
                        <v:rect id="Rectangle 6695" o:spid="_x0000_s3890" style="position:absolute;left:29495;top:3571;width:397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5CE718F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Main page</w:t>
                                </w:r>
                              </w:p>
                            </w:txbxContent>
                          </v:textbox>
                        </v:rect>
                        <v:line id="Line 73" o:spid="_x0000_s3891" style="position:absolute;visibility:visible;mso-wrap-style:square" from="31607,5603" to="31607,4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" strokeweight="1.5pt">
                          <v:stroke dashstyle="3 1"/>
                        </v:line>
                        <v:group id="Group 6697" o:spid="_x0000_s3892" style="position:absolute;left:29606;top:222;width:4223;height:2746" coordorigin="29495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">
                          <v:oval id="Oval 6698" o:spid="_x0000_s3893" style="position:absolute;left:29496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" fillcolor="#ffc" strokecolor="#1f1a17" strokeweight="1.5pt"/>
                          <v:line id="Line 75" o:spid="_x0000_s3894" style="position:absolute;visibility:visible;mso-wrap-style:square" from="29495,222" to="29495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" strokecolor="#1f1a17" strokeweight="1.5pt"/>
                          <v:line id="Line 76" o:spid="_x0000_s3895" style="position:absolute;visibility:visible;mso-wrap-style:square" from="29495,223" to="29496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" strokecolor="#1f1a17" strokeweight="1.5pt"/>
                        </v:group>
                        <v:group id="Group 2512" o:spid="_x0000_s3896" style="position:absolute;left:29606;top:222;width:4223;height:2746" coordorigin="29495,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RrHxQAAAN0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">
                          <v:oval id="Oval 2516" o:spid="_x0000_s3897" style="position:absolute;left:29496;top:222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" fillcolor="#ffc" strokecolor="#1f1a17" strokeweight="1.5pt"/>
                          <v:line id="Line 79" o:spid="_x0000_s3898" style="position:absolute;visibility:visible;mso-wrap-style:square" from="29495,222" to="29495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" strokecolor="#1f1a17" strokeweight="1.5pt"/>
                          <v:line id="Line 80" o:spid="_x0000_s3899" style="position:absolute;visibility:visible;mso-wrap-style:square" from="29495,223" to="29496,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" strokecolor="#1f1a17" strokeweight="1.5pt"/>
                        </v:group>
                        <v:rect id="Rectangle 2519" o:spid="_x0000_s3900" style="position:absolute;left:29495;top:3571;width:397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8B50064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  <w:u w:val="single"/>
                                  </w:rPr>
                                  <w:t>Main page</w:t>
                                </w:r>
                              </w:p>
                            </w:txbxContent>
                          </v:textbox>
                        </v:rect>
                        <v:rect id="Rectangle 2520" o:spid="_x0000_s3901" style="position:absolute;left:31305;top:37433;width:52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" strokecolor="#903" strokeweight="1.5pt"/>
                        <v:rect id="Rectangle 2521" o:spid="_x0000_s3902" style="position:absolute;left:31305;top:37433;width:52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" strokecolor="#903" strokeweight="1.5pt"/>
                        <v:line id="Line 85" o:spid="_x0000_s3903" style="position:absolute;visibility:visible;mso-wrap-style:square" from="1444,8223" to="8445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" strokecolor="#903" strokeweight="1.5pt"/>
                        <v:line id="Line 86" o:spid="_x0000_s3904" style="position:absolute;flip:x;visibility:visible;mso-wrap-style:square" from="7747,8223" to="8445,8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" strokecolor="#903" strokeweight="1.5pt"/>
                        <v:line id="Line 87" o:spid="_x0000_s3905" style="position:absolute;flip:x y;visibility:visible;mso-wrap-style:square" from="7747,7921" to="8445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" strokecolor="#903" strokeweight="1.5pt"/>
                        <v:rect id="Rectangle 2525" o:spid="_x0000_s3906" style="position:absolute;left:3079;top:6873;width:3772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42DCB53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Open page</w:t>
                                </w:r>
                              </w:p>
                            </w:txbxContent>
                          </v:textbox>
                        </v:rect>
                        <v:line id="Line 89" o:spid="_x0000_s3907" style="position:absolute;visibility:visible;mso-wrap-style:square" from="1444,12350" to="8445,12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" strokecolor="#903" strokeweight="1.5pt"/>
                        <v:line id="Line 90" o:spid="_x0000_s3908" style="position:absolute;flip:x;visibility:visible;mso-wrap-style:square" from="7747,12350" to="8445,12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" strokecolor="#903" strokeweight="1.5pt"/>
                        <v:line id="Line 91" o:spid="_x0000_s3909" style="position:absolute;flip:x y;visibility:visible;mso-wrap-style:square" from="7747,12049" to="8445,12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" strokecolor="#903" strokeweight="1.5pt"/>
                        <v:rect id="Rectangle 2529" o:spid="_x0000_s3910" style="position:absolute;left:3238;top:11017;width:351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8203A3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Input login</w:t>
                                </w:r>
                              </w:p>
                            </w:txbxContent>
                          </v:textbox>
                        </v:rect>
                        <v:line id="Line 93" o:spid="_x0000_s3911" style="position:absolute;visibility:visible;mso-wrap-style:square" from="9080,15636" to="12001,15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" strokecolor="#903" strokeweight="1.5pt"/>
                        <v:line id="Line 94" o:spid="_x0000_s3912" style="position:absolute;visibility:visible;mso-wrap-style:square" from="12001,15636" to="12001,1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" strokecolor="#903" strokeweight="1.5pt"/>
                        <v:line id="Line 95" o:spid="_x0000_s3913" style="position:absolute;flip:x;visibility:visible;mso-wrap-style:square" from="9096,16224" to="12001,1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" strokecolor="#903" strokeweight="1.5pt"/>
                        <v:line id="Line 96" o:spid="_x0000_s3914" style="position:absolute;visibility:visible;mso-wrap-style:square" from="9096,16224" to="9794,16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" strokecolor="#903" strokeweight="1.5pt"/>
                        <v:line id="Line 97" o:spid="_x0000_s3915" style="position:absolute;flip:y;visibility:visible;mso-wrap-style:square" from="9096,15938" to="9794,16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" strokecolor="#903" strokeweight="1.5pt"/>
                        <v:rect id="Rectangle 2535" o:spid="_x0000_s3916" style="position:absolute;left:9794;top:14192;width:576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76573BE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 xml:space="preserve">Check login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scipt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line id="Line 99" o:spid="_x0000_s3917" style="position:absolute;visibility:visible;mso-wrap-style:square" from="9048,19478" to="16478,1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" strokecolor="#903" strokeweight="1.5pt"/>
                        <v:line id="Line 100" o:spid="_x0000_s3918" style="position:absolute;flip:x;visibility:visible;mso-wrap-style:square" from="15763,19478" to="16478,19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" strokecolor="#903" strokeweight="1.5pt"/>
                        <v:line id="Line 101" o:spid="_x0000_s3919" style="position:absolute;flip:x y;visibility:visible;mso-wrap-style:square" from="15763,19192" to="16478,19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" strokecolor="#903" strokeweight="1.5pt"/>
                        <v:rect id="Rectangle 2539" o:spid="_x0000_s3920" style="position:absolute;left:11460;top:18145;width:267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0A16293A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do login</w:t>
                                </w:r>
                              </w:p>
                            </w:txbxContent>
                          </v:textbox>
                        </v:rect>
                        <v:line id="Line 103" o:spid="_x0000_s3921" style="position:absolute;visibility:visible;mso-wrap-style:square" from="17097,22399" to="20018,22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" strokecolor="#903" strokeweight="1.5pt"/>
                        <v:line id="Line 104" o:spid="_x0000_s3922" style="position:absolute;visibility:visible;mso-wrap-style:square" from="20018,22399" to="20018,2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" strokecolor="#903" strokeweight="1.5pt"/>
                        <v:line id="Line 105" o:spid="_x0000_s3923" style="position:absolute;flip:x;visibility:visible;mso-wrap-style:square" from="17113,22987" to="20018,2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" strokecolor="#903" strokeweight="1.5pt"/>
                        <v:line id="Line 106" o:spid="_x0000_s3924" style="position:absolute;visibility:visible;mso-wrap-style:square" from="17113,22987" to="17811,2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" strokecolor="#903" strokeweight="1.5pt"/>
                        <v:line id="Line 107" o:spid="_x0000_s3925" style="position:absolute;flip:y;visibility:visible;mso-wrap-style:square" from="17113,22701" to="17811,22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" strokecolor="#903" strokeweight="1.5pt"/>
                        <v:rect id="Rectangle 2545" o:spid="_x0000_s3926" style="position:absolute;left:18572;top:21082;width:410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0F384A73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veriflylogin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()</w:t>
                                </w:r>
                              </w:p>
                            </w:txbxContent>
                          </v:textbox>
                        </v:rect>
                        <v:line id="Line 109" o:spid="_x0000_s3927" style="position:absolute;visibility:visible;mso-wrap-style:square" from="17081,25638" to="26193,2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" strokecolor="#903" strokeweight="1.5pt"/>
                        <v:line id="Line 110" o:spid="_x0000_s3928" style="position:absolute;flip:x;visibility:visible;mso-wrap-style:square" from="25495,25638" to="26193,25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" strokecolor="#903" strokeweight="1.5pt"/>
                        <v:line id="Line 111" o:spid="_x0000_s3929" style="position:absolute;flip:x y;visibility:visible;mso-wrap-style:square" from="25495,25352" to="26193,2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" strokecolor="#903" strokeweight="1.5pt"/>
                        <v:rect id="Rectangle 2549" o:spid="_x0000_s3930" style="position:absolute;left:19667;top:24304;width:389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nIJ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Qb5avsHvm/QE5P4HAAD//wMAUEsBAi0AFAAGAAgAAAAhANvh9svuAAAAhQEAABMAAAAAAAAAAAAA&#10;AAAAAAAAAFtDb250ZW50X1R5cGVzXS54bWxQSwECLQAUAAYACAAAACEAWvQsW78AAAAVAQAACwAA&#10;AAAAAAAAAAAAAAAfAQAAX3JlbHMvLnJlbHNQSwECLQAUAAYACAAAACEA0ZpyC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D8CCFFA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Query login</w:t>
                                </w:r>
                              </w:p>
                            </w:txbxContent>
                          </v:textbox>
                        </v:rect>
                        <v:line id="Line 113" o:spid="_x0000_s3931" style="position:absolute;flip:x;visibility:visible;mso-wrap-style:square" from="17097,28082" to="26193,28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" strokecolor="#903" strokeweight="1.5pt">
                          <v:stroke dashstyle="3 1"/>
                        </v:line>
                        <v:line id="Line 114" o:spid="_x0000_s3932" style="position:absolute;visibility:visible;mso-wrap-style:square" from="17097,28082" to="17795,28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" strokecolor="#903" strokeweight="1.5pt"/>
                        <v:line id="Line 115" o:spid="_x0000_s3933" style="position:absolute;flip:y;visibility:visible;mso-wrap-style:square" from="17097,27781" to="17795,28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" strokecolor="#903" strokeweight="1.5pt"/>
                        <v:rect id="Rectangle 2553" o:spid="_x0000_s3934" style="position:absolute;left:19222;top:26622;width:5341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1E139E7C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return true/false</w:t>
                                </w:r>
                              </w:p>
                            </w:txbxContent>
                          </v:textbox>
                        </v:rect>
                        <v:line id="Line 117" o:spid="_x0000_s3935" style="position:absolute;visibility:visible;mso-wrap-style:square" from="17081,37433" to="31289,37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" strokecolor="#903" strokeweight="1.5pt"/>
                        <v:line id="Line 118" o:spid="_x0000_s3936" style="position:absolute;flip:x;visibility:visible;mso-wrap-style:square" from="30591,37433" to="31289,37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" strokecolor="#903" strokeweight="1.5pt"/>
                        <v:line id="Line 119" o:spid="_x0000_s3937" style="position:absolute;flip:x y;visibility:visible;mso-wrap-style:square" from="30591,37147" to="31289,37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" strokecolor="#903" strokeweight="1.5pt"/>
                        <v:rect id="Rectangle 2557" o:spid="_x0000_s3938" style="position:absolute;left:17333;top:35988;width:614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1B3CDD7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 xml:space="preserve">Display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mainPage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line id="Line 121" o:spid="_x0000_s3939" style="position:absolute;visibility:visible;mso-wrap-style:square" from="9063,47872" to="11984,4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" strokecolor="#903" strokeweight="1.5pt"/>
                        <v:line id="Line 122" o:spid="_x0000_s3940" style="position:absolute;visibility:visible;mso-wrap-style:square" from="11984,47872" to="11984,4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" strokecolor="#903" strokeweight="1.5pt"/>
                        <v:line id="Line 123" o:spid="_x0000_s3941" style="position:absolute;flip:x;visibility:visible;mso-wrap-style:square" from="9079,48459" to="11984,4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" strokecolor="#903" strokeweight="1.5pt"/>
                        <v:line id="Line 124" o:spid="_x0000_s3942" style="position:absolute;visibility:visible;mso-wrap-style:square" from="9079,48459" to="9778,48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qNp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Qfo2n8Hfm/gEZPELAAD//wMAUEsBAi0AFAAGAAgAAAAhANvh9svuAAAAhQEAABMAAAAAAAAA&#10;AAAAAAAAAAAAAFtDb250ZW50X1R5cGVzXS54bWxQSwECLQAUAAYACAAAACEAWvQsW78AAAAVAQAA&#10;CwAAAAAAAAAAAAAAAAAfAQAAX3JlbHMvLnJlbHNQSwECLQAUAAYACAAAACEAu7ajacYAAADdAAAA&#10;DwAAAAAAAAAAAAAAAAAHAgAAZHJzL2Rvd25yZXYueG1sUEsFBgAAAAADAAMAtwAAAPoCAAAAAA==&#10;" strokecolor="#903" strokeweight="1.5pt"/>
                        <v:line id="Line 125" o:spid="_x0000_s3943" style="position:absolute;flip:y;visibility:visible;mso-wrap-style:square" from="9079,48158" to="9778,4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" strokecolor="#903" strokeweight="1.5pt"/>
                        <v:rect id="Rectangle 2563" o:spid="_x0000_s3944" style="position:absolute;left:9379;top:46820;width:699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19ECA64C" w14:textId="713BE0B9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Login error message</w:t>
                                </w:r>
                              </w:p>
                            </w:txbxContent>
                          </v:textbox>
                        </v:rect>
                        <v:line id="Line 127" o:spid="_x0000_s3945" style="position:absolute;flip:x;visibility:visible;mso-wrap-style:square" from="9080,41290" to="16478,4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" strokecolor="#903" strokeweight="1.5pt"/>
                        <v:line id="Line 128" o:spid="_x0000_s3946" style="position:absolute;visibility:visible;mso-wrap-style:square" from="9080,41290" to="9779,41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" strokecolor="#903" strokeweight="1.5pt"/>
                        <v:line id="Line 129" o:spid="_x0000_s3947" style="position:absolute;flip:y;visibility:visible;mso-wrap-style:square" from="9080,41005" to="9779,4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" strokecolor="#903" strokeweight="1.5pt"/>
                        <v:rect id="Rectangle 2567" o:spid="_x0000_s3948" style="position:absolute;left:10619;top:39957;width:432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6B46862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Display login</w:t>
                                </w:r>
                              </w:p>
                            </w:txbxContent>
                          </v:textbox>
                        </v:rect>
                        <v:line id="Line 131" o:spid="_x0000_s3949" style="position:absolute;visibility:visible;mso-wrap-style:square" from="17097,30130" to="20018,30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Ar0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aSvqzg3volPQO5+AQAA//8DAFBLAQItABQABgAIAAAAIQDb4fbL7gAAAIUBAAATAAAAAAAAAAAA&#10;AAAAAAAAAABbQ29udGVudF9UeXBlc10ueG1sUEsBAi0AFAAGAAgAAAAhAFr0LFu/AAAAFQEAAAsA&#10;AAAAAAAAAAAAAAAAHwEAAF9yZWxzLy5yZWxzUEsBAi0AFAAGAAgAAAAhACqMCvTEAAAA3QAAAA8A&#10;AAAAAAAAAAAAAAAABwIAAGRycy9kb3ducmV2LnhtbFBLBQYAAAAAAwADALcAAAD4AgAAAAA=&#10;" strokecolor="#903" strokeweight="1.5pt"/>
                        <v:line id="Line 132" o:spid="_x0000_s3950" style="position:absolute;visibility:visible;mso-wrap-style:square" from="20018,30130" to="20018,30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9v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aQv8zf4exOfgMxvAAAA//8DAFBLAQItABQABgAIAAAAIQDb4fbL7gAAAIUBAAATAAAAAAAA&#10;AAAAAAAAAAAAAABbQ29udGVudF9UeXBlc10ueG1sUEsBAi0AFAAGAAgAAAAhAFr0LFu/AAAAFQEA&#10;AAsAAAAAAAAAAAAAAAAAHwEAAF9yZWxzLy5yZWxzUEsBAi0AFAAGAAgAAAAhAEXAr2/HAAAA3QAA&#10;AA8AAAAAAAAAAAAAAAAABwIAAGRycy9kb3ducmV2LnhtbFBLBQYAAAAAAwADALcAAAD7AgAAAAA=&#10;" strokecolor="#903" strokeweight="1.5pt"/>
                        <v:line id="Line 133" o:spid="_x0000_s3951" style="position:absolute;flip:x;visibility:visible;mso-wrap-style:square" from="17113,30718" to="20018,30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" strokecolor="#903" strokeweight="1.5pt"/>
                        <v:line id="Line 134" o:spid="_x0000_s3952" style="position:absolute;visibility:visible;mso-wrap-style:square" from="17113,30718" to="17811,31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" strokecolor="#903" strokeweight="1.5pt"/>
                        <v:line id="Line 135" o:spid="_x0000_s3953" style="position:absolute;flip:y;visibility:visible;mso-wrap-style:square" from="17113,30416" to="17811,30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" strokecolor="#903" strokeweight="1.5pt"/>
                        <v:rect id="Rectangle 2573" o:spid="_x0000_s3954" style="position:absolute;left:17270;top:28797;width:495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o9e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Qb56W8Lvm/QE5P4HAAD//wMAUEsBAi0AFAAGAAgAAAAhANvh9svuAAAAhQEAABMAAAAAAAAAAAAA&#10;AAAAAAAAAFtDb250ZW50X1R5cGVzXS54bWxQSwECLQAUAAYACAAAACEAWvQsW78AAAAVAQAACwAA&#10;AAAAAAAAAAAAAAAfAQAAX3JlbHMvLnJlbHNQSwECLQAUAAYACAAAACEAfh6PX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21548F9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getdriverdata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()</w:t>
                                </w:r>
                              </w:p>
                            </w:txbxContent>
                          </v:textbox>
                        </v:rect>
                        <v:line id="Line 137" o:spid="_x0000_s3955" style="position:absolute;visibility:visible;mso-wrap-style:square" from="17081,32654" to="26193,32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JYs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Qfo6e4G/N/EJyNUvAAAA//8DAFBLAQItABQABgAIAAAAIQDb4fbL7gAAAIUBAAATAAAAAAAA&#10;AAAAAAAAAAAAAABbQ29udGVudF9UeXBlc10ueG1sUEsBAi0AFAAGAAgAAAAhAFr0LFu/AAAAFQEA&#10;AAsAAAAAAAAAAAAAAAAAHwEAAF9yZWxzLy5yZWxzUEsBAi0AFAAGAAgAAAAhAC4YlizHAAAA3QAA&#10;AA8AAAAAAAAAAAAAAAAABwIAAGRycy9kb3ducmV2LnhtbFBLBQYAAAAAAwADALcAAAD7AgAAAAA=&#10;" strokecolor="#903" strokeweight="1.5pt"/>
                        <v:line id="Line 138" o:spid="_x0000_s3956" style="position:absolute;flip:x;visibility:visible;mso-wrap-style:square" from="25495,32654" to="26193,32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" strokecolor="#903" strokeweight=".04411mm"/>
                        <v:line id="Line 139" o:spid="_x0000_s3957" style="position:absolute;flip:x y;visibility:visible;mso-wrap-style:square" from="25495,32369" to="26193,32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" strokecolor="#903" strokeweight="1.5pt"/>
                        <v:rect id="Rectangle 2577" o:spid="_x0000_s3958" style="position:absolute;left:19730;top:31321;width:377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Yld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IF9tNvD3Jj0Buf8FAAD//wMAUEsBAi0AFAAGAAgAAAAhANvh9svuAAAAhQEAABMAAAAAAAAAAAAA&#10;AAAAAAAAAFtDb250ZW50X1R5cGVzXS54bWxQSwECLQAUAAYACAAAACEAWvQsW78AAAAVAQAACwAA&#10;AAAAAAAAAAAAAAAfAQAAX3JlbHMvLnJlbHNQSwECLQAUAAYACAAAACEAASWJX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359D5C56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Query data</w:t>
                                </w:r>
                              </w:p>
                            </w:txbxContent>
                          </v:textbox>
                        </v:rect>
                        <v:rect id="Rectangle 2578" o:spid="_x0000_s3959" style="position:absolute;left:26209;top:32639;width:524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" strokecolor="#903" strokeweight="1.5pt"/>
                        <v:line id="Line 142" o:spid="_x0000_s3960" style="position:absolute;flip:x;visibility:visible;mso-wrap-style:square" from="17097,34702" to="26193,34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" strokecolor="#903" strokeweight="1.5pt">
                          <v:stroke dashstyle="3 1"/>
                        </v:line>
                        <v:line id="Line 143" o:spid="_x0000_s3961" style="position:absolute;visibility:visible;mso-wrap-style:square" from="17097,34702" to="17795,35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" strokecolor="#903" strokeweight="1.5pt"/>
                        <v:line id="Line 144" o:spid="_x0000_s3962" style="position:absolute;flip:y;visibility:visible;mso-wrap-style:square" from="17097,34417" to="17795,34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" strokecolor="#903" strokeweight="1.5pt"/>
                        <v:rect id="Rectangle 2582" o:spid="_x0000_s3963" style="position:absolute;left:19810;top:33369;width:368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0EC2E06" w14:textId="77777777" w:rsidR="00C84715" w:rsidRDefault="00C84715" w:rsidP="00C84715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return data</w:t>
                                </w:r>
                              </w:p>
                            </w:txbxContent>
                          </v:textbox>
                        </v:rect>
                      </v:group>
                      <v:line id="Straight Connector 2583" o:spid="_x0000_s3964" style="position:absolute;visibility:visible;mso-wrap-style:square" from="1117,47650" to="1142,52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" strokecolor="black [3200]" strokeweight="1.5pt">
                        <v:stroke dashstyle="3 1" joinstyle="miter"/>
                      </v:line>
                      <v:line id="Straight Connector 2585" o:spid="_x0000_s3965" style="position:absolute;visibility:visible;mso-wrap-style:square" from="16764,47396" to="16789,52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" strokecolor="black [3200]" strokeweight="1.5pt">
                        <v:stroke dashstyle="3 1" joinstyle="miter"/>
                      </v:line>
                      <v:line id="Straight Connector 2586" o:spid="_x0000_s3966" style="position:absolute;visibility:visible;mso-wrap-style:square" from="26568,47548" to="26593,52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" strokecolor="black [3200]" strokeweight="1.5pt">
                        <v:stroke dashstyle="3 1" joinstyle="miter"/>
                      </v:line>
                      <v:line id="Straight Connector 2587" o:spid="_x0000_s3967" style="position:absolute;visibility:visible;mso-wrap-style:square" from="31597,47548" to="31622,52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" strokecolor="black [3200]" strokeweight="1.5pt">
                        <v:stroke dashstyle="3 1" joinstyle="miter"/>
                      </v:line>
                    </v:group>
                  </w:pict>
                </mc:Fallback>
              </mc:AlternateContent>
            </w:r>
          </w:p>
        </w:tc>
      </w:tr>
    </w:tbl>
    <w:p w14:paraId="5F6DF332" w14:textId="77777777" w:rsidR="00AF497C" w:rsidRDefault="00AF497C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B8010E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365B8E4E" wp14:editId="1BCBF46F">
            <wp:extent cx="1359535" cy="11214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0D30" w14:textId="22D6DE49" w:rsidR="00AC4EF1" w:rsidRPr="003E79E7" w:rsidRDefault="00AC4EF1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4" w:name="_Toc10179012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Login Driver</w:t>
      </w:r>
      <w:bookmarkEnd w:id="164"/>
    </w:p>
    <w:p w14:paraId="5E99C5CA" w14:textId="77777777" w:rsidR="00854DAA" w:rsidRPr="009F1F59" w:rsidRDefault="00854DAA" w:rsidP="00AF497C">
      <w:pPr>
        <w:spacing w:after="0"/>
        <w:rPr>
          <w:rFonts w:ascii="TH SarabunPSK" w:hAnsi="TH SarabunPSK" w:cs="TH SarabunPSK"/>
          <w:b/>
          <w:bCs/>
          <w:sz w:val="28"/>
          <w:cs/>
        </w:rPr>
      </w:pPr>
    </w:p>
    <w:p w14:paraId="5B96652C" w14:textId="77777777" w:rsidR="00854DAA" w:rsidRPr="009F1F59" w:rsidRDefault="00854DAA" w:rsidP="00E270CD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35CC20D5" w14:textId="77777777" w:rsidR="00C843E7" w:rsidRDefault="00C843E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66C93980" wp14:editId="43D1089C">
            <wp:extent cx="2613600" cy="6094541"/>
            <wp:effectExtent l="0" t="0" r="0" b="1905"/>
            <wp:docPr id="222" name="Graphic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60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9D3E" w14:textId="7FEA9BDD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65" w:name="_Toc10179013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Register Driver</w:t>
      </w:r>
      <w:bookmarkEnd w:id="165"/>
    </w:p>
    <w:p w14:paraId="0D8B3C6B" w14:textId="348E3F02" w:rsidR="006B05E7" w:rsidRDefault="006B05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140A3D" w14:textId="2BD9B02F" w:rsidR="00C843E7" w:rsidRDefault="00C843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48D5BC" w14:textId="77777777" w:rsidR="00C843E7" w:rsidRPr="009F1F59" w:rsidRDefault="00C843E7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32549B5" w14:textId="2D6F4B9D" w:rsidR="00321B76" w:rsidRPr="009F1F59" w:rsidRDefault="00B24D50" w:rsidP="00EB486E">
      <w:pPr>
        <w:rPr>
          <w:rFonts w:ascii="TH SarabunPSK" w:hAnsi="TH SarabunPSK" w:cs="TH SarabunPSK"/>
          <w:sz w:val="32"/>
          <w:szCs w:val="32"/>
        </w:rPr>
      </w:pPr>
      <w:r w:rsidRPr="00321B76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491328" behindDoc="0" locked="0" layoutInCell="1" allowOverlap="1" wp14:anchorId="59D6DF42" wp14:editId="1CCFD9BB">
                <wp:simplePos x="0" y="0"/>
                <wp:positionH relativeFrom="column">
                  <wp:posOffset>2480763</wp:posOffset>
                </wp:positionH>
                <wp:positionV relativeFrom="paragraph">
                  <wp:posOffset>393700</wp:posOffset>
                </wp:positionV>
                <wp:extent cx="3698010" cy="4960528"/>
                <wp:effectExtent l="0" t="0" r="17145" b="31115"/>
                <wp:wrapNone/>
                <wp:docPr id="553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8010" cy="4960528"/>
                          <a:chOff x="0" y="0"/>
                          <a:chExt cx="4600081" cy="6156325"/>
                        </a:xfrm>
                      </wpg:grpSpPr>
                      <wps:wsp>
                        <wps:cNvPr id="5536" name="Rectangle 5536"/>
                        <wps:cNvSpPr>
                          <a:spLocks noChangeArrowheads="1"/>
                        </wps:cNvSpPr>
                        <wps:spPr bwMode="auto">
                          <a:xfrm>
                            <a:off x="0" y="496723"/>
                            <a:ext cx="355454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0FD23" w14:textId="1AC85A11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37" name="Line 6"/>
                        <wps:cNvCnPr/>
                        <wps:spPr bwMode="auto">
                          <a:xfrm>
                            <a:off x="185737" y="785812"/>
                            <a:ext cx="0" cy="5370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38" name="Group 5538"/>
                        <wpg:cNvGrpSpPr>
                          <a:grpSpLocks/>
                        </wpg:cNvGrpSpPr>
                        <wpg:grpSpPr bwMode="auto">
                          <a:xfrm>
                            <a:off x="36756" y="0"/>
                            <a:ext cx="238126" cy="328614"/>
                            <a:chOff x="36512" y="0"/>
                            <a:chExt cx="150" cy="207"/>
                          </a:xfrm>
                        </wpg:grpSpPr>
                        <wps:wsp>
                          <wps:cNvPr id="5539" name="Oval 553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54" y="0"/>
                              <a:ext cx="69" cy="69"/>
                            </a:xfrm>
                            <a:prstGeom prst="ellips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40" name="Line 8"/>
                          <wps:cNvCnPr/>
                          <wps:spPr bwMode="auto">
                            <a:xfrm>
                              <a:off x="36587" y="68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41" name="Line 9"/>
                          <wps:cNvCnPr/>
                          <wps:spPr bwMode="auto">
                            <a:xfrm>
                              <a:off x="36533" y="86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42" name="Freeform 10"/>
                          <wps:cNvSpPr>
                            <a:spLocks/>
                          </wps:cNvSpPr>
                          <wps:spPr bwMode="auto">
                            <a:xfrm>
                              <a:off x="36512" y="132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543" name="Group 5543"/>
                        <wpg:cNvGrpSpPr>
                          <a:grpSpLocks/>
                        </wpg:cNvGrpSpPr>
                        <wpg:grpSpPr bwMode="auto">
                          <a:xfrm>
                            <a:off x="36756" y="0"/>
                            <a:ext cx="238126" cy="328614"/>
                            <a:chOff x="36512" y="0"/>
                            <a:chExt cx="150" cy="207"/>
                          </a:xfrm>
                        </wpg:grpSpPr>
                        <wps:wsp>
                          <wps:cNvPr id="5544" name="Oval 5544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54" y="0"/>
                              <a:ext cx="69" cy="6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45" name="Line 13"/>
                          <wps:cNvCnPr/>
                          <wps:spPr bwMode="auto">
                            <a:xfrm>
                              <a:off x="36587" y="68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46" name="Line 14"/>
                          <wps:cNvCnPr/>
                          <wps:spPr bwMode="auto">
                            <a:xfrm>
                              <a:off x="36533" y="86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47" name="Freeform 15"/>
                          <wps:cNvSpPr>
                            <a:spLocks/>
                          </wps:cNvSpPr>
                          <wps:spPr bwMode="auto">
                            <a:xfrm>
                              <a:off x="36512" y="132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548" name="Rectangle 5548"/>
                        <wps:cNvSpPr>
                          <a:spLocks noChangeArrowheads="1"/>
                        </wps:cNvSpPr>
                        <wps:spPr bwMode="auto">
                          <a:xfrm>
                            <a:off x="0" y="496723"/>
                            <a:ext cx="355454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BFCFC" w14:textId="133401D7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49" name="Rectangle 5549"/>
                        <wps:cNvSpPr>
                          <a:spLocks noChangeArrowheads="1"/>
                        </wps:cNvSpPr>
                        <wps:spPr bwMode="auto">
                          <a:xfrm>
                            <a:off x="144462" y="1058862"/>
                            <a:ext cx="730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50" name="Rectangle 5550"/>
                        <wps:cNvSpPr>
                          <a:spLocks noChangeArrowheads="1"/>
                        </wps:cNvSpPr>
                        <wps:spPr bwMode="auto">
                          <a:xfrm>
                            <a:off x="144462" y="1520825"/>
                            <a:ext cx="730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51" name="Rectangle 5551"/>
                        <wps:cNvSpPr>
                          <a:spLocks noChangeArrowheads="1"/>
                        </wps:cNvSpPr>
                        <wps:spPr bwMode="auto">
                          <a:xfrm>
                            <a:off x="144462" y="1058862"/>
                            <a:ext cx="730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52" name="Rectangle 5552"/>
                        <wps:cNvSpPr>
                          <a:spLocks noChangeArrowheads="1"/>
                        </wps:cNvSpPr>
                        <wps:spPr bwMode="auto">
                          <a:xfrm>
                            <a:off x="144462" y="1520825"/>
                            <a:ext cx="730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53" name="Rectangle 5553"/>
                        <wps:cNvSpPr>
                          <a:spLocks noChangeArrowheads="1"/>
                        </wps:cNvSpPr>
                        <wps:spPr bwMode="auto">
                          <a:xfrm>
                            <a:off x="598289" y="531636"/>
                            <a:ext cx="1026078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B51E26" w14:textId="4D374968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54" name="Line 23"/>
                        <wps:cNvCnPr/>
                        <wps:spPr bwMode="auto">
                          <a:xfrm>
                            <a:off x="1104900" y="819150"/>
                            <a:ext cx="0" cy="5337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55" name="Group 5555"/>
                        <wpg:cNvGrpSpPr>
                          <a:grpSpLocks/>
                        </wpg:cNvGrpSpPr>
                        <wpg:grpSpPr bwMode="auto">
                          <a:xfrm>
                            <a:off x="810186" y="58737"/>
                            <a:ext cx="596901" cy="387350"/>
                            <a:chOff x="808037" y="58737"/>
                            <a:chExt cx="376" cy="244"/>
                          </a:xfrm>
                        </wpg:grpSpPr>
                        <wps:wsp>
                          <wps:cNvPr id="5556" name="Oval 555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162" y="58737"/>
                              <a:ext cx="251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57" name="Line 25"/>
                          <wps:cNvCnPr/>
                          <wps:spPr bwMode="auto">
                            <a:xfrm>
                              <a:off x="808037" y="58794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58" name="Line 26"/>
                          <wps:cNvCnPr/>
                          <wps:spPr bwMode="auto">
                            <a:xfrm>
                              <a:off x="808038" y="58859"/>
                              <a:ext cx="124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559" name="Group 5559"/>
                        <wpg:cNvGrpSpPr>
                          <a:grpSpLocks/>
                        </wpg:cNvGrpSpPr>
                        <wpg:grpSpPr bwMode="auto">
                          <a:xfrm>
                            <a:off x="810186" y="58737"/>
                            <a:ext cx="596901" cy="387350"/>
                            <a:chOff x="808037" y="58737"/>
                            <a:chExt cx="376" cy="244"/>
                          </a:xfrm>
                        </wpg:grpSpPr>
                        <wps:wsp>
                          <wps:cNvPr id="5560" name="Oval 556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162" y="58737"/>
                              <a:ext cx="251" cy="24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61" name="Line 29"/>
                          <wps:cNvCnPr/>
                          <wps:spPr bwMode="auto">
                            <a:xfrm>
                              <a:off x="808037" y="58794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62" name="Line 30"/>
                          <wps:cNvCnPr/>
                          <wps:spPr bwMode="auto">
                            <a:xfrm>
                              <a:off x="808038" y="58859"/>
                              <a:ext cx="124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563" name="Rectangle 5563"/>
                        <wps:cNvSpPr>
                          <a:spLocks noChangeArrowheads="1"/>
                        </wps:cNvSpPr>
                        <wps:spPr bwMode="auto">
                          <a:xfrm>
                            <a:off x="598289" y="531636"/>
                            <a:ext cx="1026078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526009" w14:textId="5D07EC60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64" name="Rectangle 5564"/>
                        <wps:cNvSpPr>
                          <a:spLocks noChangeArrowheads="1"/>
                        </wps:cNvSpPr>
                        <wps:spPr bwMode="auto">
                          <a:xfrm>
                            <a:off x="1063625" y="105886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5" name="Rectangle 5565"/>
                        <wps:cNvSpPr>
                          <a:spLocks noChangeArrowheads="1"/>
                        </wps:cNvSpPr>
                        <wps:spPr bwMode="auto">
                          <a:xfrm>
                            <a:off x="1063625" y="1520825"/>
                            <a:ext cx="74613" cy="598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6" name="Rectangle 5566"/>
                        <wps:cNvSpPr>
                          <a:spLocks noChangeArrowheads="1"/>
                        </wps:cNvSpPr>
                        <wps:spPr bwMode="auto">
                          <a:xfrm>
                            <a:off x="1063625" y="234791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7" name="Rectangle 5567"/>
                        <wps:cNvSpPr>
                          <a:spLocks noChangeArrowheads="1"/>
                        </wps:cNvSpPr>
                        <wps:spPr bwMode="auto">
                          <a:xfrm>
                            <a:off x="1063625" y="4864100"/>
                            <a:ext cx="74613" cy="307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8" name="Rectangle 5568"/>
                        <wps:cNvSpPr>
                          <a:spLocks noChangeArrowheads="1"/>
                        </wps:cNvSpPr>
                        <wps:spPr bwMode="auto">
                          <a:xfrm>
                            <a:off x="1063625" y="5661025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69" name="Rectangle 5569"/>
                        <wps:cNvSpPr>
                          <a:spLocks noChangeArrowheads="1"/>
                        </wps:cNvSpPr>
                        <wps:spPr bwMode="auto">
                          <a:xfrm>
                            <a:off x="1063625" y="105886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0" name="Rectangle 5570"/>
                        <wps:cNvSpPr>
                          <a:spLocks noChangeArrowheads="1"/>
                        </wps:cNvSpPr>
                        <wps:spPr bwMode="auto">
                          <a:xfrm>
                            <a:off x="1063625" y="1520825"/>
                            <a:ext cx="74613" cy="598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1" name="Rectangle 5571"/>
                        <wps:cNvSpPr>
                          <a:spLocks noChangeArrowheads="1"/>
                        </wps:cNvSpPr>
                        <wps:spPr bwMode="auto">
                          <a:xfrm>
                            <a:off x="1063625" y="234791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2" name="Rectangle 5572"/>
                        <wps:cNvSpPr>
                          <a:spLocks noChangeArrowheads="1"/>
                        </wps:cNvSpPr>
                        <wps:spPr bwMode="auto">
                          <a:xfrm>
                            <a:off x="1063625" y="4864100"/>
                            <a:ext cx="74613" cy="307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3" name="Rectangle 5573"/>
                        <wps:cNvSpPr>
                          <a:spLocks noChangeArrowheads="1"/>
                        </wps:cNvSpPr>
                        <wps:spPr bwMode="auto">
                          <a:xfrm>
                            <a:off x="1063625" y="5661025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74" name="Rectangle 5574"/>
                        <wps:cNvSpPr>
                          <a:spLocks noChangeArrowheads="1"/>
                        </wps:cNvSpPr>
                        <wps:spPr bwMode="auto">
                          <a:xfrm>
                            <a:off x="1744088" y="512595"/>
                            <a:ext cx="1247249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3B1700" w14:textId="140417AA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75" name="Line 44"/>
                        <wps:cNvCnPr/>
                        <wps:spPr bwMode="auto">
                          <a:xfrm>
                            <a:off x="2355850" y="801687"/>
                            <a:ext cx="0" cy="53546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76" name="Group 5576"/>
                        <wpg:cNvGrpSpPr>
                          <a:grpSpLocks/>
                        </wpg:cNvGrpSpPr>
                        <wpg:grpSpPr bwMode="auto">
                          <a:xfrm>
                            <a:off x="2157412" y="9525"/>
                            <a:ext cx="398463" cy="417513"/>
                            <a:chOff x="2157412" y="9525"/>
                            <a:chExt cx="251" cy="263"/>
                          </a:xfrm>
                        </wpg:grpSpPr>
                        <wps:wsp>
                          <wps:cNvPr id="5577" name="Oval 5577"/>
                          <wps:cNvSpPr>
                            <a:spLocks noChangeArrowheads="1"/>
                          </wps:cNvSpPr>
                          <wps:spPr bwMode="auto">
                            <a:xfrm>
                              <a:off x="2157412" y="9545"/>
                              <a:ext cx="251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78" name="Line 46"/>
                          <wps:cNvCnPr/>
                          <wps:spPr bwMode="auto">
                            <a:xfrm flipH="1">
                              <a:off x="2157512" y="9525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79" name="Line 47"/>
                          <wps:cNvCnPr/>
                          <wps:spPr bwMode="auto">
                            <a:xfrm flipH="1" flipV="1">
                              <a:off x="2157512" y="9548"/>
                              <a:ext cx="55" cy="2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580" name="Group 5580"/>
                        <wpg:cNvGrpSpPr>
                          <a:grpSpLocks/>
                        </wpg:cNvGrpSpPr>
                        <wpg:grpSpPr bwMode="auto">
                          <a:xfrm>
                            <a:off x="2157412" y="9525"/>
                            <a:ext cx="398463" cy="417513"/>
                            <a:chOff x="2157412" y="9525"/>
                            <a:chExt cx="251" cy="263"/>
                          </a:xfrm>
                        </wpg:grpSpPr>
                        <wps:wsp>
                          <wps:cNvPr id="5581" name="Oval 55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157412" y="9545"/>
                              <a:ext cx="251" cy="24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82" name="Line 50"/>
                          <wps:cNvCnPr/>
                          <wps:spPr bwMode="auto">
                            <a:xfrm flipH="1">
                              <a:off x="2157512" y="9525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83" name="Line 51"/>
                          <wps:cNvCnPr/>
                          <wps:spPr bwMode="auto">
                            <a:xfrm flipH="1" flipV="1">
                              <a:off x="2157512" y="9548"/>
                              <a:ext cx="55" cy="2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584" name="Rectangle 5584"/>
                        <wps:cNvSpPr>
                          <a:spLocks noChangeArrowheads="1"/>
                        </wps:cNvSpPr>
                        <wps:spPr bwMode="auto">
                          <a:xfrm>
                            <a:off x="1744088" y="512595"/>
                            <a:ext cx="1247249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EE641F" w14:textId="7C0C80BD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RegisterDriverController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85" name="Rectangle 5585"/>
                        <wps:cNvSpPr>
                          <a:spLocks noChangeArrowheads="1"/>
                        </wps:cNvSpPr>
                        <wps:spPr bwMode="auto">
                          <a:xfrm>
                            <a:off x="2314575" y="2347912"/>
                            <a:ext cx="74613" cy="1890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86" name="Rectangle 5586"/>
                        <wps:cNvSpPr>
                          <a:spLocks noChangeArrowheads="1"/>
                        </wps:cNvSpPr>
                        <wps:spPr bwMode="auto">
                          <a:xfrm>
                            <a:off x="2314575" y="5661025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87" name="Rectangle 5587"/>
                        <wps:cNvSpPr>
                          <a:spLocks noChangeArrowheads="1"/>
                        </wps:cNvSpPr>
                        <wps:spPr bwMode="auto">
                          <a:xfrm>
                            <a:off x="2314575" y="2347912"/>
                            <a:ext cx="74613" cy="1890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88" name="Rectangle 5588"/>
                        <wps:cNvSpPr>
                          <a:spLocks noChangeArrowheads="1"/>
                        </wps:cNvSpPr>
                        <wps:spPr bwMode="auto">
                          <a:xfrm>
                            <a:off x="2314575" y="5661025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89" name="Rectangle 5589"/>
                        <wps:cNvSpPr>
                          <a:spLocks noChangeArrowheads="1"/>
                        </wps:cNvSpPr>
                        <wps:spPr bwMode="auto">
                          <a:xfrm>
                            <a:off x="3988077" y="515767"/>
                            <a:ext cx="590054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83BC53" w14:textId="06B3C468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90" name="Line 59"/>
                        <wps:cNvCnPr/>
                        <wps:spPr bwMode="auto">
                          <a:xfrm>
                            <a:off x="4289425" y="801687"/>
                            <a:ext cx="0" cy="53546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91" name="Group 5591"/>
                        <wpg:cNvGrpSpPr>
                          <a:grpSpLocks/>
                        </wpg:cNvGrpSpPr>
                        <wpg:grpSpPr bwMode="auto">
                          <a:xfrm>
                            <a:off x="4003180" y="41275"/>
                            <a:ext cx="596901" cy="388938"/>
                            <a:chOff x="3992562" y="41275"/>
                            <a:chExt cx="376" cy="245"/>
                          </a:xfrm>
                        </wpg:grpSpPr>
                        <wps:wsp>
                          <wps:cNvPr id="5592" name="Oval 559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2687" y="41275"/>
                              <a:ext cx="251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93" name="Line 61"/>
                          <wps:cNvCnPr/>
                          <wps:spPr bwMode="auto">
                            <a:xfrm>
                              <a:off x="3992562" y="41333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94" name="Line 62"/>
                          <wps:cNvCnPr/>
                          <wps:spPr bwMode="auto">
                            <a:xfrm>
                              <a:off x="3992562" y="41398"/>
                              <a:ext cx="125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595" name="Group 5595"/>
                        <wpg:cNvGrpSpPr>
                          <a:grpSpLocks/>
                        </wpg:cNvGrpSpPr>
                        <wpg:grpSpPr bwMode="auto">
                          <a:xfrm>
                            <a:off x="4003180" y="41275"/>
                            <a:ext cx="596901" cy="388938"/>
                            <a:chOff x="3992562" y="41275"/>
                            <a:chExt cx="376" cy="245"/>
                          </a:xfrm>
                        </wpg:grpSpPr>
                        <wps:wsp>
                          <wps:cNvPr id="5596" name="Oval 559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2687" y="41275"/>
                              <a:ext cx="251" cy="24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97" name="Line 65"/>
                          <wps:cNvCnPr/>
                          <wps:spPr bwMode="auto">
                            <a:xfrm>
                              <a:off x="3992562" y="41333"/>
                              <a:ext cx="0" cy="1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98" name="Line 66"/>
                          <wps:cNvCnPr/>
                          <wps:spPr bwMode="auto">
                            <a:xfrm>
                              <a:off x="3992562" y="41398"/>
                              <a:ext cx="12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599" name="Rectangle 5599"/>
                        <wps:cNvSpPr>
                          <a:spLocks noChangeArrowheads="1"/>
                        </wps:cNvSpPr>
                        <wps:spPr bwMode="auto">
                          <a:xfrm>
                            <a:off x="3988077" y="515767"/>
                            <a:ext cx="590054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DC856F" w14:textId="39827311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LoginPage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00" name="Rectangle 5600"/>
                        <wps:cNvSpPr>
                          <a:spLocks noChangeArrowheads="1"/>
                        </wps:cNvSpPr>
                        <wps:spPr bwMode="auto">
                          <a:xfrm>
                            <a:off x="4248150" y="399891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01" name="Rectangle 5601"/>
                        <wps:cNvSpPr>
                          <a:spLocks noChangeArrowheads="1"/>
                        </wps:cNvSpPr>
                        <wps:spPr bwMode="auto">
                          <a:xfrm>
                            <a:off x="4248150" y="3998912"/>
                            <a:ext cx="74613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02" name="Rectangle 5602"/>
                        <wps:cNvSpPr>
                          <a:spLocks noChangeArrowheads="1"/>
                        </wps:cNvSpPr>
                        <wps:spPr bwMode="auto">
                          <a:xfrm>
                            <a:off x="3059696" y="523704"/>
                            <a:ext cx="657195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7BF87" w14:textId="5C85303C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03" name="Line 72"/>
                        <wps:cNvCnPr/>
                        <wps:spPr bwMode="auto">
                          <a:xfrm>
                            <a:off x="3397250" y="812800"/>
                            <a:ext cx="0" cy="53435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604" name="Group 5604"/>
                        <wpg:cNvGrpSpPr>
                          <a:grpSpLocks/>
                        </wpg:cNvGrpSpPr>
                        <wpg:grpSpPr bwMode="auto">
                          <a:xfrm>
                            <a:off x="3269679" y="26987"/>
                            <a:ext cx="238126" cy="328613"/>
                            <a:chOff x="3248025" y="26987"/>
                            <a:chExt cx="150" cy="207"/>
                          </a:xfrm>
                        </wpg:grpSpPr>
                        <wps:wsp>
                          <wps:cNvPr id="5605" name="Oval 5605"/>
                          <wps:cNvSpPr>
                            <a:spLocks noChangeArrowheads="1"/>
                          </wps:cNvSpPr>
                          <wps:spPr bwMode="auto">
                            <a:xfrm>
                              <a:off x="3248067" y="26987"/>
                              <a:ext cx="69" cy="70"/>
                            </a:xfrm>
                            <a:prstGeom prst="ellips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606" name="Line 74"/>
                          <wps:cNvCnPr/>
                          <wps:spPr bwMode="auto">
                            <a:xfrm>
                              <a:off x="3248100" y="27055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607" name="Line 75"/>
                          <wps:cNvCnPr/>
                          <wps:spPr bwMode="auto">
                            <a:xfrm>
                              <a:off x="3248046" y="27073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608" name="Freeform 76"/>
                          <wps:cNvSpPr>
                            <a:spLocks/>
                          </wps:cNvSpPr>
                          <wps:spPr bwMode="auto">
                            <a:xfrm>
                              <a:off x="3248025" y="27119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588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609" name="Group 5609"/>
                        <wpg:cNvGrpSpPr>
                          <a:grpSpLocks/>
                        </wpg:cNvGrpSpPr>
                        <wpg:grpSpPr bwMode="auto">
                          <a:xfrm>
                            <a:off x="3269679" y="26987"/>
                            <a:ext cx="238126" cy="328613"/>
                            <a:chOff x="3248025" y="26987"/>
                            <a:chExt cx="150" cy="207"/>
                          </a:xfrm>
                        </wpg:grpSpPr>
                        <wps:wsp>
                          <wps:cNvPr id="5610" name="Oval 56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248067" y="26987"/>
                              <a:ext cx="69" cy="7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611" name="Line 79"/>
                          <wps:cNvCnPr/>
                          <wps:spPr bwMode="auto">
                            <a:xfrm>
                              <a:off x="3248100" y="27055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612" name="Line 80"/>
                          <wps:cNvCnPr/>
                          <wps:spPr bwMode="auto">
                            <a:xfrm>
                              <a:off x="3248046" y="27073"/>
                              <a:ext cx="10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613" name="Freeform 81"/>
                          <wps:cNvSpPr>
                            <a:spLocks/>
                          </wps:cNvSpPr>
                          <wps:spPr bwMode="auto">
                            <a:xfrm>
                              <a:off x="3248025" y="27119"/>
                              <a:ext cx="150" cy="75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614" name="Rectangle 5614"/>
                        <wps:cNvSpPr>
                          <a:spLocks noChangeArrowheads="1"/>
                        </wps:cNvSpPr>
                        <wps:spPr bwMode="auto">
                          <a:xfrm>
                            <a:off x="3059696" y="523704"/>
                            <a:ext cx="657195" cy="2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B6D77" w14:textId="7C985E90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15" name="Rectangle 5615"/>
                        <wps:cNvSpPr>
                          <a:spLocks noChangeArrowheads="1"/>
                        </wps:cNvSpPr>
                        <wps:spPr bwMode="auto">
                          <a:xfrm>
                            <a:off x="3355975" y="3059112"/>
                            <a:ext cx="74613" cy="2809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16" name="Rectangle 5616"/>
                        <wps:cNvSpPr>
                          <a:spLocks noChangeArrowheads="1"/>
                        </wps:cNvSpPr>
                        <wps:spPr bwMode="auto">
                          <a:xfrm>
                            <a:off x="3355975" y="3059112"/>
                            <a:ext cx="74613" cy="2809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17" name="Line 86"/>
                        <wps:cNvCnPr/>
                        <wps:spPr bwMode="auto">
                          <a:xfrm>
                            <a:off x="227012" y="1058862"/>
                            <a:ext cx="8334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18" name="Line 87"/>
                        <wps:cNvCnPr/>
                        <wps:spPr bwMode="auto">
                          <a:xfrm flipH="1">
                            <a:off x="962025" y="105886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19" name="Line 88"/>
                        <wps:cNvCnPr/>
                        <wps:spPr bwMode="auto">
                          <a:xfrm flipH="1" flipV="1">
                            <a:off x="962025" y="101758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0" name="Rectangle 5620"/>
                        <wps:cNvSpPr>
                          <a:spLocks noChangeArrowheads="1"/>
                        </wps:cNvSpPr>
                        <wps:spPr bwMode="auto">
                          <a:xfrm>
                            <a:off x="393570" y="868075"/>
                            <a:ext cx="522913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35CC0" w14:textId="7C70A24F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21" name="Line 90"/>
                        <wps:cNvCnPr/>
                        <wps:spPr bwMode="auto">
                          <a:xfrm>
                            <a:off x="227012" y="1520825"/>
                            <a:ext cx="8334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2" name="Line 91"/>
                        <wps:cNvCnPr/>
                        <wps:spPr bwMode="auto">
                          <a:xfrm flipH="1">
                            <a:off x="962025" y="1520825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3" name="Line 92"/>
                        <wps:cNvCnPr/>
                        <wps:spPr bwMode="auto">
                          <a:xfrm flipH="1" flipV="1">
                            <a:off x="962025" y="1479550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4" name="Rectangle 5624"/>
                        <wps:cNvSpPr>
                          <a:spLocks noChangeArrowheads="1"/>
                        </wps:cNvSpPr>
                        <wps:spPr bwMode="auto">
                          <a:xfrm>
                            <a:off x="212654" y="1331476"/>
                            <a:ext cx="885476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AA0884" w14:textId="080FB567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input register data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25" name="Line 94"/>
                        <wps:cNvCnPr/>
                        <wps:spPr bwMode="auto">
                          <a:xfrm>
                            <a:off x="1149350" y="1811337"/>
                            <a:ext cx="412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6" name="Line 95"/>
                        <wps:cNvCnPr/>
                        <wps:spPr bwMode="auto">
                          <a:xfrm>
                            <a:off x="1562100" y="1811337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7" name="Line 96"/>
                        <wps:cNvCnPr/>
                        <wps:spPr bwMode="auto">
                          <a:xfrm flipH="1">
                            <a:off x="1152525" y="1893887"/>
                            <a:ext cx="409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8" name="Line 97"/>
                        <wps:cNvCnPr/>
                        <wps:spPr bwMode="auto">
                          <a:xfrm>
                            <a:off x="1152525" y="189388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9" name="Line 98"/>
                        <wps:cNvCnPr/>
                        <wps:spPr bwMode="auto">
                          <a:xfrm flipV="1">
                            <a:off x="1152525" y="185261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0" name="Rectangle 5630"/>
                        <wps:cNvSpPr>
                          <a:spLocks noChangeArrowheads="1"/>
                        </wps:cNvSpPr>
                        <wps:spPr bwMode="auto">
                          <a:xfrm>
                            <a:off x="1306082" y="1631414"/>
                            <a:ext cx="609012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1596D4" w14:textId="5DAED7E7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Check script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31" name="Line 100"/>
                        <wps:cNvCnPr/>
                        <wps:spPr bwMode="auto">
                          <a:xfrm>
                            <a:off x="1146175" y="2347912"/>
                            <a:ext cx="11652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2" name="Line 101"/>
                        <wps:cNvCnPr/>
                        <wps:spPr bwMode="auto">
                          <a:xfrm flipH="1">
                            <a:off x="2212975" y="234791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3" name="Line 102"/>
                        <wps:cNvCnPr/>
                        <wps:spPr bwMode="auto">
                          <a:xfrm flipH="1" flipV="1">
                            <a:off x="2212975" y="230663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4" name="Rectangle 5634"/>
                        <wps:cNvSpPr>
                          <a:spLocks noChangeArrowheads="1"/>
                        </wps:cNvSpPr>
                        <wps:spPr bwMode="auto">
                          <a:xfrm>
                            <a:off x="1434316" y="2156233"/>
                            <a:ext cx="535551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482BEB" w14:textId="143998E9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doRegister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35" name="Line 104"/>
                        <wps:cNvCnPr/>
                        <wps:spPr bwMode="auto">
                          <a:xfrm>
                            <a:off x="2400300" y="2636837"/>
                            <a:ext cx="412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6" name="Line 105"/>
                        <wps:cNvCnPr/>
                        <wps:spPr bwMode="auto">
                          <a:xfrm>
                            <a:off x="2813050" y="2636837"/>
                            <a:ext cx="0" cy="841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7" name="Line 106"/>
                        <wps:cNvCnPr/>
                        <wps:spPr bwMode="auto">
                          <a:xfrm flipH="1">
                            <a:off x="2401887" y="2720975"/>
                            <a:ext cx="4111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8" name="Line 107"/>
                        <wps:cNvCnPr/>
                        <wps:spPr bwMode="auto">
                          <a:xfrm>
                            <a:off x="2401887" y="2720975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9" name="Line 108"/>
                        <wps:cNvCnPr/>
                        <wps:spPr bwMode="auto">
                          <a:xfrm flipV="1">
                            <a:off x="2401887" y="2678112"/>
                            <a:ext cx="100013" cy="428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0" name="Rectangle 5640"/>
                        <wps:cNvSpPr>
                          <a:spLocks noChangeArrowheads="1"/>
                        </wps:cNvSpPr>
                        <wps:spPr bwMode="auto">
                          <a:xfrm>
                            <a:off x="2550273" y="2451883"/>
                            <a:ext cx="492107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9953C" w14:textId="179DAE8F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addUser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41" name="Line 110"/>
                        <wps:cNvCnPr/>
                        <wps:spPr bwMode="auto">
                          <a:xfrm>
                            <a:off x="2397125" y="3059112"/>
                            <a:ext cx="9556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2" name="Line 111"/>
                        <wps:cNvCnPr/>
                        <wps:spPr bwMode="auto">
                          <a:xfrm flipH="1">
                            <a:off x="3252787" y="3059112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3" name="Line 112"/>
                        <wps:cNvCnPr/>
                        <wps:spPr bwMode="auto">
                          <a:xfrm flipH="1" flipV="1">
                            <a:off x="3252787" y="3017837"/>
                            <a:ext cx="100013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4" name="Rectangle 5644"/>
                        <wps:cNvSpPr>
                          <a:spLocks noChangeArrowheads="1"/>
                        </wps:cNvSpPr>
                        <wps:spPr bwMode="auto">
                          <a:xfrm>
                            <a:off x="2497904" y="2867670"/>
                            <a:ext cx="768571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F07D9" w14:textId="173E5E2C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insert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UserData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45" name="Line 114"/>
                        <wps:cNvCnPr/>
                        <wps:spPr bwMode="auto">
                          <a:xfrm flipH="1">
                            <a:off x="2400300" y="3348037"/>
                            <a:ext cx="9525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6" name="Line 115"/>
                        <wps:cNvCnPr/>
                        <wps:spPr bwMode="auto">
                          <a:xfrm>
                            <a:off x="2400300" y="334803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7" name="Line 116"/>
                        <wps:cNvCnPr/>
                        <wps:spPr bwMode="auto">
                          <a:xfrm flipV="1">
                            <a:off x="2400300" y="330676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8" name="Rectangle 5648"/>
                        <wps:cNvSpPr>
                          <a:spLocks noChangeArrowheads="1"/>
                        </wps:cNvSpPr>
                        <wps:spPr bwMode="auto">
                          <a:xfrm>
                            <a:off x="2504252" y="3158087"/>
                            <a:ext cx="774890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8CDCA2" w14:textId="4EAF76A1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49" name="Line 118"/>
                        <wps:cNvCnPr/>
                        <wps:spPr bwMode="auto">
                          <a:xfrm>
                            <a:off x="2397125" y="3998912"/>
                            <a:ext cx="18478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0" name="Line 119"/>
                        <wps:cNvCnPr/>
                        <wps:spPr bwMode="auto">
                          <a:xfrm flipH="1">
                            <a:off x="4146550" y="399891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1" name="Line 120"/>
                        <wps:cNvCnPr/>
                        <wps:spPr bwMode="auto">
                          <a:xfrm flipH="1" flipV="1">
                            <a:off x="4146550" y="395763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2" name="Rectangle 5652"/>
                        <wps:cNvSpPr>
                          <a:spLocks noChangeArrowheads="1"/>
                        </wps:cNvSpPr>
                        <wps:spPr bwMode="auto">
                          <a:xfrm>
                            <a:off x="2539164" y="3780184"/>
                            <a:ext cx="627179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913A8" w14:textId="3C66E49E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53" name="Line 122"/>
                        <wps:cNvCnPr/>
                        <wps:spPr bwMode="auto">
                          <a:xfrm>
                            <a:off x="1149350" y="4864100"/>
                            <a:ext cx="4127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4" name="Line 123"/>
                        <wps:cNvCnPr/>
                        <wps:spPr bwMode="auto">
                          <a:xfrm>
                            <a:off x="1562100" y="4864100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5" name="Line 124"/>
                        <wps:cNvCnPr/>
                        <wps:spPr bwMode="auto">
                          <a:xfrm flipH="1">
                            <a:off x="1152525" y="4946650"/>
                            <a:ext cx="409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6" name="Line 125"/>
                        <wps:cNvCnPr/>
                        <wps:spPr bwMode="auto">
                          <a:xfrm>
                            <a:off x="1152525" y="4946650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7" name="Line 126"/>
                        <wps:cNvCnPr/>
                        <wps:spPr bwMode="auto">
                          <a:xfrm flipV="1">
                            <a:off x="1152525" y="4905375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8" name="Rectangle 5658"/>
                        <wps:cNvSpPr>
                          <a:spLocks noChangeArrowheads="1"/>
                        </wps:cNvSpPr>
                        <wps:spPr bwMode="auto">
                          <a:xfrm>
                            <a:off x="1134689" y="4659370"/>
                            <a:ext cx="1358625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407F1" w14:textId="525D4AFA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Register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fail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message script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59" name="Line 128"/>
                        <wps:cNvCnPr/>
                        <wps:spPr bwMode="auto">
                          <a:xfrm flipH="1">
                            <a:off x="1149350" y="5661025"/>
                            <a:ext cx="11620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60" name="Line 129"/>
                        <wps:cNvCnPr/>
                        <wps:spPr bwMode="auto">
                          <a:xfrm>
                            <a:off x="1149350" y="5661025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61" name="Line 130"/>
                        <wps:cNvCnPr/>
                        <wps:spPr bwMode="auto">
                          <a:xfrm flipV="1">
                            <a:off x="1149350" y="5619750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62" name="Rectangle 5662"/>
                        <wps:cNvSpPr>
                          <a:spLocks noChangeArrowheads="1"/>
                        </wps:cNvSpPr>
                        <wps:spPr bwMode="auto">
                          <a:xfrm>
                            <a:off x="1407650" y="5468729"/>
                            <a:ext cx="664304" cy="26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61A8AD" w14:textId="601240E5" w:rsidR="00321B76" w:rsidRDefault="00321B76" w:rsidP="00321B76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Login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6DF42" id="Group 1" o:spid="_x0000_s3968" style="position:absolute;margin-left:195.35pt;margin-top:31pt;width:291.2pt;height:390.6pt;z-index:251491328" coordsize="46000,61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">
                <v:rect id="Rectangle 5536" o:spid="_x0000_s3969" style="position:absolute;top:4967;width:3554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" filled="f" stroked="f">
                  <v:textbox style="mso-fit-shape-to-text:t" inset="0,0,0,0">
                    <w:txbxContent>
                      <w:p w14:paraId="5810FD23" w14:textId="1AC85A11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3970" style="position:absolute;visibility:visible;mso-wrap-style:square" from="1857,7858" to="1857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" strokeweight="1.5pt">
                  <v:stroke dashstyle="3 1"/>
                </v:line>
                <v:group id="Group 5538" o:spid="_x0000_s3971" style="position:absolute;left:367;width:2381;height:3286" coordorigin="36512" coordsize="15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">
                  <v:oval id="Oval 5539" o:spid="_x0000_s3972" style="position:absolute;left:36554;width:69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" filled="f" strokecolor="#903" strokeweight=".04411mm"/>
                  <v:line id="Line 8" o:spid="_x0000_s3973" style="position:absolute;visibility:visible;mso-wrap-style:square" from="36587,68" to="36587,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" strokecolor="#903" strokeweight=".04411mm"/>
                  <v:line id="Line 9" o:spid="_x0000_s3974" style="position:absolute;visibility:visible;mso-wrap-style:square" from="36533,86" to="36641,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" strokecolor="#903" strokeweight=".04411mm"/>
                  <v:shape id="Freeform 10" o:spid="_x0000_s3975" style="position:absolute;left:36512;top:132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" path="m,54l54,r54,54e" filled="f" strokecolor="#903" strokeweight=".04411mm">
                    <v:path arrowok="t" o:connecttype="custom" o:connectlocs="0,75;75,0;150,75" o:connectangles="0,0,0"/>
                  </v:shape>
                </v:group>
                <v:group id="Group 5543" o:spid="_x0000_s3976" style="position:absolute;left:367;width:2381;height:3286" coordorigin="36512" coordsize="150,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">
                  <v:oval id="Oval 5544" o:spid="_x0000_s3977" style="position:absolute;left:36554;width:69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" filled="f" strokecolor="#903" strokeweight="1.5pt"/>
                  <v:line id="Line 13" o:spid="_x0000_s3978" style="position:absolute;visibility:visible;mso-wrap-style:square" from="36587,68" to="36587,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" strokecolor="#903" strokeweight="1.5pt"/>
                  <v:line id="Line 14" o:spid="_x0000_s3979" style="position:absolute;visibility:visible;mso-wrap-style:square" from="36533,86" to="36641,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" strokecolor="#903" strokeweight="1.5pt"/>
                  <v:shape id="Freeform 15" o:spid="_x0000_s3980" style="position:absolute;left:36512;top:132;width:150;height:7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" path="m,54l54,r54,54e" filled="f" strokecolor="#903" strokeweight="1.5pt">
                    <v:path arrowok="t" o:connecttype="custom" o:connectlocs="0,75;75,0;150,75" o:connectangles="0,0,0"/>
                  </v:shape>
                </v:group>
                <v:rect id="Rectangle 5548" o:spid="_x0000_s3981" style="position:absolute;top:4967;width:3554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" filled="f" stroked="f">
                  <v:textbox style="mso-fit-shape-to-text:t" inset="0,0,0,0">
                    <w:txbxContent>
                      <w:p w14:paraId="1ECBFCFC" w14:textId="133401D7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5549" o:spid="_x0000_s3982" style="position:absolute;left:1444;top:1058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" strokecolor="#903" strokeweight="1.5pt"/>
                <v:rect id="Rectangle 5550" o:spid="_x0000_s3983" style="position:absolute;left:1444;top:1520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" strokecolor="#903" strokeweight="1.5pt"/>
                <v:rect id="Rectangle 5551" o:spid="_x0000_s3984" style="position:absolute;left:1444;top:1058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" strokecolor="#903" strokeweight="1.5pt"/>
                <v:rect id="Rectangle 5552" o:spid="_x0000_s3985" style="position:absolute;left:1444;top:15208;width:730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" strokecolor="#903" strokeweight="1.5pt"/>
                <v:rect id="Rectangle 5553" o:spid="_x0000_s3986" style="position:absolute;left:5982;top:5316;width:10261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" filled="f" stroked="f">
                  <v:textbox style="mso-fit-shape-to-text:t" inset="0,0,0,0">
                    <w:txbxContent>
                      <w:p w14:paraId="12B51E26" w14:textId="4D374968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RegisterDriverPage</w:t>
                        </w:r>
                        <w:proofErr w:type="spellEnd"/>
                      </w:p>
                    </w:txbxContent>
                  </v:textbox>
                </v:rect>
                <v:line id="Line 23" o:spid="_x0000_s3987" style="position:absolute;visibility:visible;mso-wrap-style:square" from="11049,8191" to="11049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" strokeweight="1.5pt">
                  <v:stroke dashstyle="3 1"/>
                </v:line>
                <v:group id="Group 5555" o:spid="_x0000_s3988" style="position:absolute;left:8101;top:587;width:5969;height:3873" coordorigin="8080,58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">
                  <v:oval id="Oval 5556" o:spid="_x0000_s3989" style="position:absolute;left:8081;top:58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" fillcolor="#ffc" strokecolor="#1f1a17" strokeweight="0"/>
                  <v:line id="Line 25" o:spid="_x0000_s3990" style="position:absolute;visibility:visible;mso-wrap-style:square" from="8080,587" to="8080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" strokecolor="#1f1a17" strokeweight="0"/>
                  <v:line id="Line 26" o:spid="_x0000_s3991" style="position:absolute;visibility:visible;mso-wrap-style:square" from="8080,588" to="8081,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" strokecolor="#1f1a17" strokeweight="0"/>
                </v:group>
                <v:group id="Group 5559" o:spid="_x0000_s3992" style="position:absolute;left:8101;top:587;width:5969;height:3873" coordorigin="8080,587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DDt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RJpvD7JjwBufgBAAD//wMAUEsBAi0AFAAGAAgAAAAhANvh9svuAAAAhQEAABMAAAAAAAAA&#10;AAAAAAAAAAAAAFtDb250ZW50X1R5cGVzXS54bWxQSwECLQAUAAYACAAAACEAWvQsW78AAAAVAQAA&#10;CwAAAAAAAAAAAAAAAAAfAQAAX3JlbHMvLnJlbHNQSwECLQAUAAYACAAAACEA4xgw7cYAAADdAAAA&#10;DwAAAAAAAAAAAAAAAAAHAgAAZHJzL2Rvd25yZXYueG1sUEsFBgAAAAADAAMAtwAAAPoCAAAAAA==&#10;">
                  <v:oval id="Oval 5560" o:spid="_x0000_s3993" style="position:absolute;left:8081;top:587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" fillcolor="#ffc" strokecolor="#1f1a17" strokeweight="1.5pt"/>
                  <v:line id="Line 29" o:spid="_x0000_s3994" style="position:absolute;visibility:visible;mso-wrap-style:square" from="8080,587" to="8080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" strokecolor="#1f1a17" strokeweight="1.5pt"/>
                  <v:line id="Line 30" o:spid="_x0000_s3995" style="position:absolute;visibility:visible;mso-wrap-style:square" from="8080,588" to="8081,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" strokecolor="#1f1a17" strokeweight="1.5pt"/>
                </v:group>
                <v:rect id="Rectangle 5563" o:spid="_x0000_s3996" style="position:absolute;left:5982;top:5316;width:10261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" filled="f" stroked="f">
                  <v:textbox style="mso-fit-shape-to-text:t" inset="0,0,0,0">
                    <w:txbxContent>
                      <w:p w14:paraId="49526009" w14:textId="5D07EC60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RegisterDriverPage</w:t>
                        </w:r>
                        <w:proofErr w:type="spellEnd"/>
                      </w:p>
                    </w:txbxContent>
                  </v:textbox>
                </v:rect>
                <v:rect id="Rectangle 5564" o:spid="_x0000_s3997" style="position:absolute;left:10636;top:10588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" strokecolor="#903" strokeweight="1.5pt"/>
                <v:rect id="Rectangle 5565" o:spid="_x0000_s3998" style="position:absolute;left:10636;top:15208;width:746;height: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" strokecolor="#903" strokeweight="1.5pt"/>
                <v:rect id="Rectangle 5566" o:spid="_x0000_s3999" style="position:absolute;left:10636;top:2347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" strokecolor="#903" strokeweight="1.5pt"/>
                <v:rect id="Rectangle 5567" o:spid="_x0000_s4000" style="position:absolute;left:10636;top:48641;width:7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" strokecolor="#903" strokeweight="1.5pt"/>
                <v:rect id="Rectangle 5568" o:spid="_x0000_s4001" style="position:absolute;left:10636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" strokecolor="#903" strokeweight="1.5pt"/>
                <v:rect id="Rectangle 5569" o:spid="_x0000_s4002" style="position:absolute;left:10636;top:10588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" strokecolor="#903" strokeweight="1.5pt"/>
                <v:rect id="Rectangle 5570" o:spid="_x0000_s4003" style="position:absolute;left:10636;top:15208;width:746;height: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" strokecolor="#903" strokeweight="1.5pt"/>
                <v:rect id="Rectangle 5571" o:spid="_x0000_s4004" style="position:absolute;left:10636;top:2347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" strokecolor="#903" strokeweight="1.5pt"/>
                <v:rect id="Rectangle 5572" o:spid="_x0000_s4005" style="position:absolute;left:10636;top:48641;width:7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" strokecolor="#903" strokeweight="1.5pt"/>
                <v:rect id="Rectangle 5573" o:spid="_x0000_s4006" style="position:absolute;left:10636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" strokecolor="#903" strokeweight="1.5pt"/>
                <v:rect id="Rectangle 5574" o:spid="_x0000_s4007" style="position:absolute;left:17440;top:5125;width:12473;height:29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" filled="f" stroked="f">
                  <v:textbox style="mso-fit-shape-to-text:t" inset="0,0,0,0">
                    <w:txbxContent>
                      <w:p w14:paraId="783B1700" w14:textId="140417AA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RegisterDriverController</w:t>
                        </w:r>
                        <w:proofErr w:type="spellEnd"/>
                      </w:p>
                    </w:txbxContent>
                  </v:textbox>
                </v:rect>
                <v:line id="Line 44" o:spid="_x0000_s4008" style="position:absolute;visibility:visible;mso-wrap-style:square" from="23558,8016" to="23558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" strokeweight="1.5pt">
                  <v:stroke dashstyle="3 1"/>
                </v:line>
                <v:group id="Group 5576" o:spid="_x0000_s4009" style="position:absolute;left:21574;top:95;width:3984;height:4175" coordorigin="21574,9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">
                  <v:oval id="Oval 5577" o:spid="_x0000_s4010" style="position:absolute;left:21574;top:9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" fillcolor="#ffc" strokecolor="#1f1a17" strokeweight="0"/>
                  <v:line id="Line 46" o:spid="_x0000_s4011" style="position:absolute;flip:x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" strokecolor="#1f1a17" strokeweight="0"/>
                  <v:line id="Line 47" o:spid="_x0000_s4012" style="position:absolute;flip:x y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" strokecolor="#1f1a17" strokeweight="0"/>
                </v:group>
                <v:group id="Group 5580" o:spid="_x0000_s4013" style="position:absolute;left:21574;top:95;width:3984;height:4175" coordorigin="21574,9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">
                  <v:oval id="Oval 5581" o:spid="_x0000_s4014" style="position:absolute;left:21574;top:95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" fillcolor="#ffc" strokecolor="#1f1a17" strokeweight="1.5pt"/>
                  <v:line id="Line 50" o:spid="_x0000_s4015" style="position:absolute;flip:x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" strokecolor="#1f1a17" strokeweight="1.5pt"/>
                  <v:line id="Line 51" o:spid="_x0000_s4016" style="position:absolute;flip:x y;visibility:visible;mso-wrap-style:square" from="21575,95" to="21575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" strokecolor="#1f1a17" strokeweight="1.5pt"/>
                </v:group>
                <v:rect id="Rectangle 5584" o:spid="_x0000_s4017" style="position:absolute;left:17440;top:5125;width:12473;height:29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" filled="f" stroked="f">
                  <v:textbox style="mso-fit-shape-to-text:t" inset="0,0,0,0">
                    <w:txbxContent>
                      <w:p w14:paraId="0DEE641F" w14:textId="7C0C80BD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RegisterDriverController</w:t>
                        </w:r>
                        <w:proofErr w:type="spellEnd"/>
                      </w:p>
                    </w:txbxContent>
                  </v:textbox>
                </v:rect>
                <v:rect id="Rectangle 5585" o:spid="_x0000_s4018" style="position:absolute;left:23145;top:23479;width:746;height:18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" strokecolor="#903" strokeweight="1.5pt"/>
                <v:rect id="Rectangle 5586" o:spid="_x0000_s4019" style="position:absolute;left:23145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" strokecolor="#903" strokeweight="1.5pt"/>
                <v:rect id="Rectangle 5587" o:spid="_x0000_s4020" style="position:absolute;left:23145;top:23479;width:746;height:18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" strokecolor="#903" strokeweight="1.5pt"/>
                <v:rect id="Rectangle 5588" o:spid="_x0000_s4021" style="position:absolute;left:23145;top:56610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" strokecolor="#903" strokeweight="1.5pt"/>
                <v:rect id="Rectangle 5589" o:spid="_x0000_s4022" style="position:absolute;left:39880;top:5157;width:5901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" filled="f" stroked="f">
                  <v:textbox style="mso-fit-shape-to-text:t" inset="0,0,0,0">
                    <w:txbxContent>
                      <w:p w14:paraId="0D83BC53" w14:textId="06B3C468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LoginPage</w:t>
                        </w:r>
                        <w:proofErr w:type="spellEnd"/>
                      </w:p>
                    </w:txbxContent>
                  </v:textbox>
                </v:rect>
                <v:line id="Line 59" o:spid="_x0000_s4023" style="position:absolute;visibility:visible;mso-wrap-style:square" from="42894,8016" to="42894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" strokeweight="1.5pt">
                  <v:stroke dashstyle="3 1"/>
                </v:line>
                <v:group id="Group 5591" o:spid="_x0000_s4024" style="position:absolute;left:40031;top:412;width:5969;height:3890" coordorigin="39925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4Zx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SZxvD7JjwBufgBAAD//wMAUEsBAi0AFAAGAAgAAAAhANvh9svuAAAAhQEAABMAAAAAAAAA&#10;AAAAAAAAAAAAAFtDb250ZW50X1R5cGVzXS54bWxQSwECLQAUAAYACAAAACEAWvQsW78AAAAVAQAA&#10;CwAAAAAAAAAAAAAAAAAfAQAAX3JlbHMvLnJlbHNQSwECLQAUAAYACAAAACEA5teGccYAAADdAAAA&#10;DwAAAAAAAAAAAAAAAAAHAgAAZHJzL2Rvd25yZXYueG1sUEsFBgAAAAADAAMAtwAAAPoCAAAAAA==&#10;">
                  <v:oval id="Oval 5592" o:spid="_x0000_s4025" style="position:absolute;left:39926;top:412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" fillcolor="#ffc" strokecolor="#1f1a17" strokeweight="0"/>
                  <v:line id="Line 61" o:spid="_x0000_s4026" style="position:absolute;visibility:visible;mso-wrap-style:square" from="39925,413" to="39925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" strokecolor="#1f1a17" strokeweight="0"/>
                  <v:line id="Line 62" o:spid="_x0000_s4027" style="position:absolute;visibility:visible;mso-wrap-style:square" from="39925,413" to="39926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" strokecolor="#1f1a17" strokeweight="0"/>
                </v:group>
                <v:group id="Group 5595" o:spid="_x0000_s4028" style="position:absolute;left:40031;top:412;width:5969;height:3890" coordorigin="39925,412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IBy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SZJvD7JjwBufgBAAD//wMAUEsBAi0AFAAGAAgAAAAhANvh9svuAAAAhQEAABMAAAAAAAAA&#10;AAAAAAAAAAAAAFtDb250ZW50X1R5cGVzXS54bWxQSwECLQAUAAYACAAAACEAWvQsW78AAAAVAQAA&#10;CwAAAAAAAAAAAAAAAAAfAQAAX3JlbHMvLnJlbHNQSwECLQAUAAYACAAAACEAmeyAcsYAAADdAAAA&#10;DwAAAAAAAAAAAAAAAAAHAgAAZHJzL2Rvd25yZXYueG1sUEsFBgAAAAADAAMAtwAAAPoCAAAAAA==&#10;">
                  <v:oval id="Oval 5596" o:spid="_x0000_s4029" style="position:absolute;left:39926;top:412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" fillcolor="#ffc" strokecolor="#1f1a17" strokeweight="1.5pt"/>
                  <v:line id="Line 65" o:spid="_x0000_s4030" style="position:absolute;visibility:visible;mso-wrap-style:square" from="39925,413" to="39925,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" strokecolor="#1f1a17" strokeweight="1.5pt"/>
                  <v:line id="Line 66" o:spid="_x0000_s4031" style="position:absolute;visibility:visible;mso-wrap-style:square" from="39925,413" to="39926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" strokecolor="#1f1a17" strokeweight="1.5pt"/>
                </v:group>
                <v:rect id="Rectangle 5599" o:spid="_x0000_s4032" style="position:absolute;left:39880;top:5157;width:5901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" filled="f" stroked="f">
                  <v:textbox style="mso-fit-shape-to-text:t" inset="0,0,0,0">
                    <w:txbxContent>
                      <w:p w14:paraId="11DC856F" w14:textId="39827311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LoginPage</w:t>
                        </w:r>
                        <w:proofErr w:type="spellEnd"/>
                      </w:p>
                    </w:txbxContent>
                  </v:textbox>
                </v:rect>
                <v:rect id="Rectangle 5600" o:spid="_x0000_s4033" style="position:absolute;left:42481;top:3998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" strokecolor="#903" strokeweight="1.5pt"/>
                <v:rect id="Rectangle 5601" o:spid="_x0000_s4034" style="position:absolute;left:42481;top:39989;width:746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" strokecolor="#903" strokeweight="1.5pt"/>
                <v:rect id="Rectangle 5602" o:spid="_x0000_s4035" style="position:absolute;left:30596;top:5237;width:6572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" filled="f" stroked="f">
                  <v:textbox style="mso-fit-shape-to-text:t" inset="0,0,0,0">
                    <w:txbxContent>
                      <w:p w14:paraId="53F7BF87" w14:textId="5C85303C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72" o:spid="_x0000_s4036" style="position:absolute;visibility:visible;mso-wrap-style:square" from="33972,8128" to="33972,61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" strokeweight="1.5pt">
                  <v:stroke dashstyle="3 1"/>
                </v:line>
                <v:group id="Group 5604" o:spid="_x0000_s4037" style="position:absolute;left:32696;top:269;width:2382;height:3287" coordorigin="32480,26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">
                  <v:oval id="Oval 5605" o:spid="_x0000_s4038" style="position:absolute;left:32480;top:26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" filled="f" strokecolor="#903" strokeweight=".04411mm"/>
                  <v:line id="Line 74" o:spid="_x0000_s4039" style="position:absolute;visibility:visible;mso-wrap-style:square" from="32481,270" to="32481,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" strokecolor="#903" strokeweight=".04411mm"/>
                  <v:line id="Line 75" o:spid="_x0000_s4040" style="position:absolute;visibility:visible;mso-wrap-style:square" from="32480,270" to="32481,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" strokecolor="#903" strokeweight=".04411mm"/>
                  <v:shape id="Freeform 76" o:spid="_x0000_s4041" style="position:absolute;left:32480;top:271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" path="m,54l54,r54,54e" filled="f" strokecolor="#903" strokeweight=".04411mm">
                    <v:path arrowok="t" o:connecttype="custom" o:connectlocs="0,75;75,0;150,75" o:connectangles="0,0,0"/>
                  </v:shape>
                </v:group>
                <v:group id="Group 5609" o:spid="_x0000_s4042" style="position:absolute;left:32696;top:269;width:2382;height:3287" coordorigin="32480,269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">
                  <v:oval id="Oval 5610" o:spid="_x0000_s4043" style="position:absolute;left:32480;top:26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" filled="f" strokecolor="#903" strokeweight="1.5pt"/>
                  <v:line id="Line 79" o:spid="_x0000_s4044" style="position:absolute;visibility:visible;mso-wrap-style:square" from="32481,270" to="32481,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" strokecolor="#903" strokeweight="1.5pt"/>
                  <v:line id="Line 80" o:spid="_x0000_s4045" style="position:absolute;visibility:visible;mso-wrap-style:square" from="32480,270" to="32481,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6E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t8lsLfm/gEZPELAAD//wMAUEsBAi0AFAAGAAgAAAAhANvh9svuAAAAhQEAABMAAAAAAAAA&#10;AAAAAAAAAAAAAFtDb250ZW50X1R5cGVzXS54bWxQSwECLQAUAAYACAAAACEAWvQsW78AAAAVAQAA&#10;CwAAAAAAAAAAAAAAAAAfAQAAX3JlbHMvLnJlbHNQSwECLQAUAAYACAAAACEA0kguhMYAAADdAAAA&#10;DwAAAAAAAAAAAAAAAAAHAgAAZHJzL2Rvd25yZXYueG1sUEsFBgAAAAADAAMAtwAAAPoCAAAAAA==&#10;" strokecolor="#903" strokeweight="1.5pt"/>
                  <v:shape id="Freeform 81" o:spid="_x0000_s4046" style="position:absolute;left:32480;top:271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" path="m,54l54,r54,54e" filled="f" strokecolor="#903" strokeweight="1.5pt">
                    <v:path arrowok="t" o:connecttype="custom" o:connectlocs="0,75;75,0;150,75" o:connectangles="0,0,0"/>
                  </v:shape>
                </v:group>
                <v:rect id="Rectangle 5614" o:spid="_x0000_s4047" style="position:absolute;left:30596;top:5237;width:6572;height:29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" filled="f" stroked="f">
                  <v:textbox style="mso-fit-shape-to-text:t" inset="0,0,0,0">
                    <w:txbxContent>
                      <w:p w14:paraId="627B6D77" w14:textId="7C985E90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rect id="Rectangle 5615" o:spid="_x0000_s4048" style="position:absolute;left:33559;top:30591;width:746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" strokecolor="#903" strokeweight="1.5pt"/>
                <v:rect id="Rectangle 5616" o:spid="_x0000_s4049" style="position:absolute;left:33559;top:30591;width:746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" strokecolor="#903" strokeweight="1.5pt"/>
                <v:line id="Line 86" o:spid="_x0000_s4050" style="position:absolute;visibility:visible;mso-wrap-style:square" from="2270,10588" to="10604,1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" strokecolor="#903" strokeweight="1.5pt"/>
                <v:line id="Line 87" o:spid="_x0000_s4051" style="position:absolute;flip:x;visibility:visible;mso-wrap-style:square" from="9620,10588" to="10604,11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" strokecolor="#903" strokeweight="1.5pt"/>
                <v:line id="Line 88" o:spid="_x0000_s4052" style="position:absolute;flip:x y;visibility:visible;mso-wrap-style:square" from="9620,10175" to="10604,1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" strokecolor="#903" strokeweight="1.5pt"/>
                <v:rect id="Rectangle 5620" o:spid="_x0000_s4053" style="position:absolute;left:3935;top:8680;width:5229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" filled="f" stroked="f">
                  <v:textbox style="mso-fit-shape-to-text:t" inset="0,0,0,0">
                    <w:txbxContent>
                      <w:p w14:paraId="34235CC0" w14:textId="7C70A24F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open page</w:t>
                        </w:r>
                      </w:p>
                    </w:txbxContent>
                  </v:textbox>
                </v:rect>
                <v:line id="Line 90" o:spid="_x0000_s4054" style="position:absolute;visibility:visible;mso-wrap-style:square" from="2270,15208" to="10604,15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pO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s8ncHfm/gEZPELAAD//wMAUEsBAi0AFAAGAAgAAAAhANvh9svuAAAAhQEAABMAAAAAAAAA&#10;AAAAAAAAAAAAAFtDb250ZW50X1R5cGVzXS54bWxQSwECLQAUAAYACAAAACEAWvQsW78AAAAVAQAA&#10;CwAAAAAAAAAAAAAAAAAfAQAAX3JlbHMvLnJlbHNQSwECLQAUAAYACAAAACEA7PZ6TsYAAADdAAAA&#10;DwAAAAAAAAAAAAAAAAAHAgAAZHJzL2Rvd25yZXYueG1sUEsFBgAAAAADAAMAtwAAAPoCAAAAAA==&#10;" strokecolor="#903" strokeweight="1.5pt"/>
                <v:line id="Line 91" o:spid="_x0000_s4055" style="position:absolute;flip:x;visibility:visible;mso-wrap-style:square" from="9620,15208" to="10604,15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" strokecolor="#903" strokeweight="1.5pt"/>
                <v:line id="Line 92" o:spid="_x0000_s4056" style="position:absolute;flip:x y;visibility:visible;mso-wrap-style:square" from="9620,14795" to="10604,15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" strokecolor="#903" strokeweight="1.5pt"/>
                <v:rect id="Rectangle 5624" o:spid="_x0000_s4057" style="position:absolute;left:2126;top:13314;width:8855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" filled="f" stroked="f">
                  <v:textbox style="mso-fit-shape-to-text:t" inset="0,0,0,0">
                    <w:txbxContent>
                      <w:p w14:paraId="4BAA0884" w14:textId="080FB567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input register data</w:t>
                        </w:r>
                      </w:p>
                    </w:txbxContent>
                  </v:textbox>
                </v:rect>
                <v:line id="Line 94" o:spid="_x0000_s4058" style="position:absolute;visibility:visible;mso-wrap-style:square" from="11493,18113" to="15621,18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" strokecolor="#903" strokeweight="1.5pt"/>
                <v:line id="Line 95" o:spid="_x0000_s4059" style="position:absolute;visibility:visible;mso-wrap-style:square" from="15621,18113" to="15621,1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" strokecolor="#903" strokeweight="1.5pt"/>
                <v:line id="Line 96" o:spid="_x0000_s4060" style="position:absolute;flip:x;visibility:visible;mso-wrap-style:square" from="11525,18938" to="15621,1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" strokecolor="#903" strokeweight="1.5pt"/>
                <v:line id="Line 97" o:spid="_x0000_s4061" style="position:absolute;visibility:visible;mso-wrap-style:square" from="11525,18938" to="12509,19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" strokecolor="#903" strokeweight="1.5pt"/>
                <v:line id="Line 98" o:spid="_x0000_s4062" style="position:absolute;flip:y;visibility:visible;mso-wrap-style:square" from="11525,18526" to="12509,1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" strokecolor="#903" strokeweight="1.5pt"/>
                <v:rect id="Rectangle 5630" o:spid="_x0000_s4063" style="position:absolute;left:13060;top:16314;width:6090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" filled="f" stroked="f">
                  <v:textbox style="mso-fit-shape-to-text:t" inset="0,0,0,0">
                    <w:txbxContent>
                      <w:p w14:paraId="551596D4" w14:textId="5DAED7E7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Check script</w:t>
                        </w:r>
                      </w:p>
                    </w:txbxContent>
                  </v:textbox>
                </v:rect>
                <v:line id="Line 100" o:spid="_x0000_s4064" style="position:absolute;visibility:visible;mso-wrap-style:square" from="11461,23479" to="23114,23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" strokecolor="#903" strokeweight="1.5pt"/>
                <v:line id="Line 101" o:spid="_x0000_s4065" style="position:absolute;flip:x;visibility:visible;mso-wrap-style:square" from="22129,23479" to="23114,23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" strokecolor="#903" strokeweight="1.5pt"/>
                <v:line id="Line 102" o:spid="_x0000_s4066" style="position:absolute;flip:x y;visibility:visible;mso-wrap-style:square" from="22129,23066" to="23114,23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" strokecolor="#903" strokeweight="1.5pt"/>
                <v:rect id="Rectangle 5634" o:spid="_x0000_s4067" style="position:absolute;left:14343;top:21562;width:5355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" filled="f" stroked="f">
                  <v:textbox style="mso-fit-shape-to-text:t" inset="0,0,0,0">
                    <w:txbxContent>
                      <w:p w14:paraId="38482BEB" w14:textId="143998E9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doRegister</w:t>
                        </w:r>
                        <w:proofErr w:type="spellEnd"/>
                      </w:p>
                    </w:txbxContent>
                  </v:textbox>
                </v:rect>
                <v:line id="Line 104" o:spid="_x0000_s4068" style="position:absolute;visibility:visible;mso-wrap-style:square" from="24003,26368" to="28130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" strokecolor="#903" strokeweight="1.5pt"/>
                <v:line id="Line 105" o:spid="_x0000_s4069" style="position:absolute;visibility:visible;mso-wrap-style:square" from="28130,26368" to="28130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" strokecolor="#903" strokeweight="1.5pt"/>
                <v:line id="Line 106" o:spid="_x0000_s4070" style="position:absolute;flip:x;visibility:visible;mso-wrap-style:square" from="24018,27209" to="28130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" strokecolor="#903" strokeweight="1.5pt"/>
                <v:line id="Line 107" o:spid="_x0000_s4071" style="position:absolute;visibility:visible;mso-wrap-style:square" from="24018,27209" to="25019,27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" strokecolor="#903" strokeweight="1.5pt"/>
                <v:line id="Line 108" o:spid="_x0000_s4072" style="position:absolute;flip:y;visibility:visible;mso-wrap-style:square" from="24018,26781" to="25019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" strokecolor="#903" strokeweight="1.5pt"/>
                <v:rect id="Rectangle 5640" o:spid="_x0000_s4073" style="position:absolute;left:25502;top:24518;width:4921;height:26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" filled="f" stroked="f">
                  <v:textbox style="mso-fit-shape-to-text:t" inset="0,0,0,0">
                    <w:txbxContent>
                      <w:p w14:paraId="43C9953C" w14:textId="179DAE8F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addUser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()</w:t>
                        </w:r>
                      </w:p>
                    </w:txbxContent>
                  </v:textbox>
                </v:rect>
                <v:line id="Line 110" o:spid="_x0000_s4074" style="position:absolute;visibility:visible;mso-wrap-style:square" from="23971,30591" to="33528,30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" strokecolor="#903" strokeweight="1.5pt"/>
                <v:line id="Line 111" o:spid="_x0000_s4075" style="position:absolute;flip:x;visibility:visible;mso-wrap-style:square" from="32527,30591" to="33528,31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" strokecolor="#903" strokeweight="1.5pt"/>
                <v:line id="Line 112" o:spid="_x0000_s4076" style="position:absolute;flip:x y;visibility:visible;mso-wrap-style:square" from="32527,30178" to="33528,30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" strokecolor="#903" strokeweight="1.5pt"/>
                <v:rect id="Rectangle 5644" o:spid="_x0000_s4077" style="position:absolute;left:24979;top:28676;width:7685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" filled="f" stroked="f">
                  <v:textbox style="mso-fit-shape-to-text:t" inset="0,0,0,0">
                    <w:txbxContent>
                      <w:p w14:paraId="276F07D9" w14:textId="173E5E2C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insert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UserData</w:t>
                        </w:r>
                        <w:proofErr w:type="spellEnd"/>
                      </w:p>
                    </w:txbxContent>
                  </v:textbox>
                </v:rect>
                <v:line id="Line 114" o:spid="_x0000_s4078" style="position:absolute;flip:x;visibility:visible;mso-wrap-style:square" from="24003,33480" to="33528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" strokecolor="#903" strokeweight="1.5pt">
                  <v:stroke dashstyle="3 1"/>
                </v:line>
                <v:line id="Line 115" o:spid="_x0000_s4079" style="position:absolute;visibility:visible;mso-wrap-style:square" from="24003,33480" to="24987,33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" strokecolor="#903" strokeweight="1.5pt"/>
                <v:line id="Line 116" o:spid="_x0000_s4080" style="position:absolute;flip:y;visibility:visible;mso-wrap-style:square" from="24003,33067" to="24987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" strokecolor="#903" strokeweight="1.5pt"/>
                <v:rect id="Rectangle 5648" o:spid="_x0000_s4081" style="position:absolute;left:25042;top:31580;width:7749;height:26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" filled="f" stroked="f">
                  <v:textbox style="mso-fit-shape-to-text:t" inset="0,0,0,0">
                    <w:txbxContent>
                      <w:p w14:paraId="698CDCA2" w14:textId="4EAF76A1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return true/false</w:t>
                        </w:r>
                      </w:p>
                    </w:txbxContent>
                  </v:textbox>
                </v:rect>
                <v:line id="Line 118" o:spid="_x0000_s4082" style="position:absolute;visibility:visible;mso-wrap-style:square" from="23971,39989" to="42449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" strokecolor="#903" strokeweight="1.5pt"/>
                <v:line id="Line 119" o:spid="_x0000_s4083" style="position:absolute;flip:x;visibility:visible;mso-wrap-style:square" from="41465,39989" to="42449,40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" strokecolor="#903" strokeweight="1.5pt"/>
                <v:line id="Line 120" o:spid="_x0000_s4084" style="position:absolute;flip:x y;visibility:visible;mso-wrap-style:square" from="41465,39576" to="42449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" strokecolor="#903" strokeweight="1.5pt"/>
                <v:rect id="Rectangle 5652" o:spid="_x0000_s4085" style="position:absolute;left:25391;top:37801;width:6272;height:26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" filled="f" stroked="f">
                  <v:textbox style="mso-fit-shape-to-text:t" inset="0,0,0,0">
                    <w:txbxContent>
                      <w:p w14:paraId="5BF913A8" w14:textId="3C66E49E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Display login</w:t>
                        </w:r>
                      </w:p>
                    </w:txbxContent>
                  </v:textbox>
                </v:rect>
                <v:line id="Line 122" o:spid="_x0000_s4086" style="position:absolute;visibility:visible;mso-wrap-style:square" from="11493,48641" to="15621,48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" strokecolor="#903" strokeweight="1.5pt"/>
                <v:line id="Line 123" o:spid="_x0000_s4087" style="position:absolute;visibility:visible;mso-wrap-style:square" from="15621,48641" to="15621,4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" strokecolor="#903" strokeweight="1.5pt"/>
                <v:line id="Line 124" o:spid="_x0000_s4088" style="position:absolute;flip:x;visibility:visible;mso-wrap-style:square" from="11525,49466" to="15621,4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" strokecolor="#903" strokeweight="1.5pt"/>
                <v:line id="Line 125" o:spid="_x0000_s4089" style="position:absolute;visibility:visible;mso-wrap-style:square" from="11525,49466" to="12509,49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" strokecolor="#903" strokeweight="1.5pt"/>
                <v:line id="Line 126" o:spid="_x0000_s4090" style="position:absolute;flip:y;visibility:visible;mso-wrap-style:square" from="11525,49053" to="12509,4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" strokecolor="#903" strokeweight="1.5pt"/>
                <v:rect id="Rectangle 5658" o:spid="_x0000_s4091" style="position:absolute;left:11346;top:46593;width:13587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" filled="f" stroked="f">
                  <v:textbox style="mso-fit-shape-to-text:t" inset="0,0,0,0">
                    <w:txbxContent>
                      <w:p w14:paraId="7D7407F1" w14:textId="525D4AFA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Register </w:t>
                        </w:r>
                        <w:proofErr w:type="gram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fail</w:t>
                        </w:r>
                        <w:proofErr w:type="gram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 message script</w:t>
                        </w:r>
                      </w:p>
                    </w:txbxContent>
                  </v:textbox>
                </v:rect>
                <v:line id="Line 128" o:spid="_x0000_s4092" style="position:absolute;flip:x;visibility:visible;mso-wrap-style:square" from="11493,56610" to="23114,56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" strokecolor="#903" strokeweight="1.5pt"/>
                <v:line id="Line 129" o:spid="_x0000_s4093" style="position:absolute;visibility:visible;mso-wrap-style:square" from="11493,56610" to="12477,57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" strokecolor="#903" strokeweight="1.5pt"/>
                <v:line id="Line 130" o:spid="_x0000_s4094" style="position:absolute;flip:y;visibility:visible;mso-wrap-style:square" from="11493,56197" to="12477,56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" strokecolor="#903" strokeweight="1.5pt"/>
                <v:rect id="Rectangle 5662" o:spid="_x0000_s4095" style="position:absolute;left:14076;top:54687;width:6643;height:2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" filled="f" stroked="f">
                  <v:textbox style="mso-fit-shape-to-text:t" inset="0,0,0,0">
                    <w:txbxContent>
                      <w:p w14:paraId="6761A8AD" w14:textId="601240E5" w:rsidR="00321B76" w:rsidRDefault="00321B76" w:rsidP="00321B76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Display Login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Register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21B76" w14:paraId="1337F1D3" w14:textId="77777777" w:rsidTr="00321B76">
        <w:tc>
          <w:tcPr>
            <w:tcW w:w="4675" w:type="dxa"/>
          </w:tcPr>
          <w:p w14:paraId="7890FC8B" w14:textId="77777777" w:rsidR="00321B76" w:rsidRPr="009F1F59" w:rsidRDefault="00321B76" w:rsidP="00321B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6D354F2A" w14:textId="77777777" w:rsidR="00321B76" w:rsidRPr="009F1F59" w:rsidRDefault="00321B76" w:rsidP="00321B76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38AFEB47" w14:textId="4FE1D776" w:rsidR="00B24D50" w:rsidRPr="00B24D50" w:rsidRDefault="00321B76" w:rsidP="00B24D50">
            <w:pPr>
              <w:pStyle w:val="ListParagraph"/>
              <w:numPr>
                <w:ilvl w:val="0"/>
                <w:numId w:val="28"/>
              </w:numPr>
              <w:ind w:left="315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24D50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Pr="00B24D50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</w:p>
          <w:p w14:paraId="312AE30A" w14:textId="451B0587" w:rsidR="00321B76" w:rsidRPr="00B24D50" w:rsidRDefault="00321B76" w:rsidP="00B24D5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24D50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  <w:r w:rsidRPr="00B24D50">
              <w:rPr>
                <w:rFonts w:ascii="TH SarabunPSK" w:hAnsi="TH SarabunPSK" w:cs="TH SarabunPSK"/>
              </w:rPr>
              <w:t xml:space="preserve"> </w:t>
            </w:r>
            <w:r w:rsidRPr="00B24D50">
              <w:rPr>
                <w:rFonts w:ascii="TH SarabunPSK" w:hAnsi="TH SarabunPSK" w:cs="TH SarabunPSK"/>
                <w:sz w:val="32"/>
                <w:szCs w:val="32"/>
              </w:rPr>
              <w:t>Driver</w:t>
            </w:r>
          </w:p>
          <w:p w14:paraId="5554B5F2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ผู้ใช้กรอกข้อมูลการสมัครสมาชิก</w:t>
            </w:r>
          </w:p>
          <w:p w14:paraId="3B27B9D9" w14:textId="77777777" w:rsidR="00B24D50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</w:t>
            </w:r>
          </w:p>
          <w:p w14:paraId="2DD4F169" w14:textId="4C001B64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ของข้อมูลจากสคริปต์</w:t>
            </w:r>
          </w:p>
          <w:p w14:paraId="5D3E2395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ระบบรับค่าข้อมูลการสมัครจากที่ผู้ใช้กรอก</w:t>
            </w:r>
          </w:p>
          <w:p w14:paraId="33E7EE2F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</w:p>
          <w:p w14:paraId="02E52476" w14:textId="77777777" w:rsidR="00B24D50" w:rsidRDefault="00321B76" w:rsidP="00321B76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5.1.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ระบบบันทึกข้อมูลการสมัครสมาชิก</w:t>
            </w:r>
          </w:p>
          <w:p w14:paraId="63A95FDB" w14:textId="7E119098" w:rsidR="00321B76" w:rsidRPr="009F1F59" w:rsidRDefault="00321B76" w:rsidP="00321B76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ลงในฐานข้อมูล</w:t>
            </w:r>
          </w:p>
          <w:p w14:paraId="2743FE9F" w14:textId="77777777" w:rsidR="00B24D50" w:rsidRDefault="00321B76" w:rsidP="00321B76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5.2.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ระบบคืนค่าสถานะการบันทึก</w:t>
            </w:r>
          </w:p>
          <w:p w14:paraId="72A8FD62" w14:textId="51BE1C9D" w:rsidR="00321B76" w:rsidRPr="00B24D50" w:rsidRDefault="00321B76" w:rsidP="00B24D50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ข้อมูลการสมัคร</w:t>
            </w:r>
          </w:p>
          <w:p w14:paraId="580D7FA0" w14:textId="77777777" w:rsidR="00321B76" w:rsidRPr="009F1F59" w:rsidRDefault="00321B76" w:rsidP="00321B76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ระบบแสดงผลการสมัครสมาชิก</w:t>
            </w:r>
          </w:p>
          <w:p w14:paraId="18E6140A" w14:textId="04C53F6B" w:rsidR="00321B76" w:rsidRPr="009F1F59" w:rsidRDefault="00321B76" w:rsidP="00321B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4AE5BB6D" w14:textId="77777777" w:rsidR="00B24D50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3.1 – ในกรณีที่กรอกข้อมูลการสมัครสมาชิก</w:t>
            </w:r>
          </w:p>
          <w:p w14:paraId="3803C1A7" w14:textId="77777777" w:rsidR="00B24D50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ไม่ครบถ้วนหรือไม่ถูกต้องระบบจะแสดงข้อความ </w:t>
            </w:r>
          </w:p>
          <w:p w14:paraId="4D9B8139" w14:textId="6A541DAF" w:rsidR="00321B76" w:rsidRPr="009F1F59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“กรุณากรอกข้อมูลให้ถูกต้อง”</w:t>
            </w:r>
          </w:p>
          <w:p w14:paraId="56EE31C2" w14:textId="77777777" w:rsidR="00B24D50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5.1.1 – ในกรณีที่บันทึกไม่ได้เนื่องจากข้อมูลซ้ำกับ</w:t>
            </w:r>
          </w:p>
          <w:p w14:paraId="61B94D62" w14:textId="0AF7CE74" w:rsidR="00321B76" w:rsidRPr="009F1F59" w:rsidRDefault="00321B76" w:rsidP="00321B76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ฐานข้อมูลระบบจะแสดงข้อความ “บัญชีนี้มีผู้ใช้แล้ว”</w:t>
            </w:r>
          </w:p>
          <w:p w14:paraId="1648548E" w14:textId="0B2A3C12" w:rsidR="00321B76" w:rsidRDefault="00321B76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6FE08414" w14:textId="252F94E1" w:rsidR="00321B76" w:rsidRPr="00B24D50" w:rsidRDefault="00321B76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EB25088" w14:textId="549D8033" w:rsidR="00E07D77" w:rsidRPr="00E07D77" w:rsidRDefault="00C843E7" w:rsidP="00E07D7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2224FBF1" wp14:editId="67F2EE14">
                <wp:simplePos x="0" y="0"/>
                <wp:positionH relativeFrom="column">
                  <wp:posOffset>1004882</wp:posOffset>
                </wp:positionH>
                <wp:positionV relativeFrom="paragraph">
                  <wp:posOffset>10160</wp:posOffset>
                </wp:positionV>
                <wp:extent cx="3697605" cy="334465"/>
                <wp:effectExtent l="0" t="0" r="0" b="8890"/>
                <wp:wrapNone/>
                <wp:docPr id="7674" name="Text Box 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7605" cy="33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94D02B" w14:textId="0AE0B4BA" w:rsidR="00AA1567" w:rsidRPr="003E79E7" w:rsidRDefault="00AA1567" w:rsidP="00AA156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66" w:name="_Toc101790131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 Driver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FBF1" id="Text Box 7674" o:spid="_x0000_s4096" type="#_x0000_t202" style="position:absolute;left:0;text-align:left;margin-left:79.1pt;margin-top:.8pt;width:291.15pt;height:26.35pt;z-index:25152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" stroked="f">
                <v:textbox inset="0,0,0,0">
                  <w:txbxContent>
                    <w:p w14:paraId="6594D02B" w14:textId="0AE0B4BA" w:rsidR="00AA1567" w:rsidRPr="003E79E7" w:rsidRDefault="00AA1567" w:rsidP="00AA1567">
                      <w:pPr>
                        <w:pStyle w:val="Caption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67" w:name="_Toc101790131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56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ซีเควนซ์ไดอาแกรมระดับ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1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Register Driver</w:t>
                      </w:r>
                      <w:bookmarkEnd w:id="167"/>
                    </w:p>
                  </w:txbxContent>
                </v:textbox>
              </v:shape>
            </w:pict>
          </mc:Fallback>
        </mc:AlternateContent>
      </w:r>
    </w:p>
    <w:p w14:paraId="7AD16453" w14:textId="394C069C" w:rsidR="00854DAA" w:rsidRPr="009F1F59" w:rsidRDefault="00F23BF7" w:rsidP="00E270CD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70C80D7B" wp14:editId="6DA4607C">
                <wp:simplePos x="0" y="0"/>
                <wp:positionH relativeFrom="margin">
                  <wp:align>center</wp:align>
                </wp:positionH>
                <wp:positionV relativeFrom="paragraph">
                  <wp:posOffset>4362450</wp:posOffset>
                </wp:positionV>
                <wp:extent cx="3476625" cy="457200"/>
                <wp:effectExtent l="0" t="0" r="9525" b="0"/>
                <wp:wrapTopAndBottom/>
                <wp:docPr id="7675" name="Text Box 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7FDE2A" w14:textId="5FBDEB8D" w:rsidR="00AA1567" w:rsidRPr="003E79E7" w:rsidRDefault="00AA1567" w:rsidP="00C843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68" w:name="_Toc10179013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คลาสไดอาแกรมของยูสเคส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 Driver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C80D7B" id="Text Box 7675" o:spid="_x0000_s4097" type="#_x0000_t202" style="position:absolute;left:0;text-align:left;margin-left:0;margin-top:343.5pt;width:273.75pt;height:36pt;z-index:251526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" stroked="f">
                <v:textbox inset="0,0,0,0">
                  <w:txbxContent>
                    <w:p w14:paraId="787FDE2A" w14:textId="5FBDEB8D" w:rsidR="00AA1567" w:rsidRPr="003E79E7" w:rsidRDefault="00AA1567" w:rsidP="00C843E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169" w:name="_Toc101790132"/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57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คลาสไดอาแกรมของยูสเคส </w:t>
                      </w:r>
                      <w:r w:rsidRPr="003E79E7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Register Driver</w:t>
                      </w:r>
                      <w:bookmarkEnd w:id="1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23BF7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1FEEE032" wp14:editId="3F7AFC1B">
            <wp:extent cx="4995407" cy="4071257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2981" r="23993" b="22266"/>
                    <a:stretch/>
                  </pic:blipFill>
                  <pic:spPr bwMode="auto">
                    <a:xfrm>
                      <a:off x="0" y="0"/>
                      <a:ext cx="5002367" cy="407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03B0E" w14:textId="0A2E9CC6" w:rsidR="00AA1567" w:rsidRPr="003E79E7" w:rsidRDefault="00C843E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0" w:name="_Toc101790133"/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D4C1DE5" wp14:editId="6C265D44">
            <wp:extent cx="5943600" cy="6643370"/>
            <wp:effectExtent l="0" t="0" r="0" b="5080"/>
            <wp:docPr id="223" name="Graphic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96DAC541-7B7A-43D3-8B79-37D633B846F1}">
                          <asvg:svgBlip xmlns:asvg="http://schemas.microsoft.com/office/drawing/2016/SVG/main" r:embed="rId1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58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 แสดงหน้าจอ </w:t>
      </w:r>
      <w:r w:rsidR="00AA1567"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driver profile</w:t>
      </w:r>
      <w:bookmarkEnd w:id="170"/>
    </w:p>
    <w:p w14:paraId="5B3DE097" w14:textId="5E14A579" w:rsidR="00497D8A" w:rsidRPr="009F1F59" w:rsidRDefault="00497D8A" w:rsidP="009F087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E51128" w14:textId="384B0C85" w:rsidR="006564FA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Edit driver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6564FA" w14:paraId="15FEC890" w14:textId="77777777" w:rsidTr="006564FA">
        <w:tc>
          <w:tcPr>
            <w:tcW w:w="4675" w:type="dxa"/>
          </w:tcPr>
          <w:p w14:paraId="607464C2" w14:textId="105DB8E9" w:rsidR="0000214F" w:rsidRDefault="0000214F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B40581" w14:textId="77777777" w:rsidR="0000214F" w:rsidRDefault="0000214F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D0CA39" w14:textId="6C4A5BE3" w:rsidR="006564FA" w:rsidRPr="009F1F59" w:rsidRDefault="006564FA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75E1BCA" w14:textId="025BCF9F" w:rsidR="006564FA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00214F">
              <w:rPr>
                <w:rFonts w:ascii="TH SarabunPSK" w:eastAsia="Times New Roman" w:hAnsi="TH SarabunPSK" w:cs="TH SarabunPSK"/>
                <w:sz w:val="24"/>
                <w:szCs w:val="24"/>
              </w:rPr>
              <w:t>Edit driver profile</w:t>
            </w:r>
          </w:p>
          <w:p w14:paraId="1738B346" w14:textId="77777777" w:rsidR="0000214F" w:rsidRPr="0000214F" w:rsidRDefault="0000214F" w:rsidP="006564FA">
            <w:pPr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605CD605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ผู้ใช้เลือกแสดงข้อมูลส่วนตัว</w:t>
            </w:r>
          </w:p>
          <w:p w14:paraId="648B5C26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</w:p>
          <w:p w14:paraId="515B11F1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ระบบค้นหาข้อมูลที่ต้องการแก้ไข</w:t>
            </w:r>
          </w:p>
          <w:p w14:paraId="2DCC3939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ระบบค้นหาโดยใช้ชื่อผู้ใช้ที่จะแก้ไข</w:t>
            </w:r>
          </w:p>
          <w:p w14:paraId="0EBBFE0D" w14:textId="754233DC" w:rsidR="006564FA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4.2-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ระบบคืนค่าสถานะการแสดงข้อมูล</w:t>
            </w:r>
          </w:p>
          <w:p w14:paraId="07CC6EF2" w14:textId="77777777" w:rsidR="0000214F" w:rsidRPr="0000214F" w:rsidRDefault="0000214F" w:rsidP="006564FA">
            <w:pPr>
              <w:rPr>
                <w:rFonts w:ascii="TH SarabunPSK" w:eastAsia="Times New Roman" w:hAnsi="TH SarabunPSK" w:cs="TH SarabunPSK"/>
                <w:sz w:val="20"/>
                <w:szCs w:val="20"/>
              </w:rPr>
            </w:pPr>
          </w:p>
          <w:p w14:paraId="5D0DF0FE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ระบบแสดงข้อมูลส่วนตัวของผู้ใช้</w:t>
            </w:r>
          </w:p>
          <w:p w14:paraId="7AE329EB" w14:textId="48C8DC4E" w:rsidR="006564FA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</w:p>
          <w:p w14:paraId="5CB8847C" w14:textId="77777777" w:rsidR="0000214F" w:rsidRPr="0000214F" w:rsidRDefault="0000214F" w:rsidP="006564FA">
            <w:pPr>
              <w:rPr>
                <w:rFonts w:ascii="TH SarabunPSK" w:eastAsia="Times New Roman" w:hAnsi="TH SarabunPSK" w:cs="TH SarabunPSK"/>
                <w:sz w:val="8"/>
                <w:szCs w:val="8"/>
              </w:rPr>
            </w:pPr>
          </w:p>
          <w:p w14:paraId="77CC20EB" w14:textId="77777777" w:rsidR="006564FA" w:rsidRPr="0000214F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</w:t>
            </w:r>
            <w:r w:rsidRPr="0000214F">
              <w:rPr>
                <w:rFonts w:ascii="TH SarabunPSK" w:eastAsia="Times New Roman" w:hAnsi="TH SarabunPSK" w:cs="TH SarabunPSK"/>
                <w:sz w:val="28"/>
                <w:cs/>
              </w:rPr>
              <w:t>จากสคริปต์</w:t>
            </w:r>
          </w:p>
          <w:p w14:paraId="6D17BDA5" w14:textId="77777777" w:rsidR="006564FA" w:rsidRPr="0000214F" w:rsidRDefault="006564FA" w:rsidP="006564FA">
            <w:pPr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42D360E5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8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ระบบรับข้อมูลการแก้ไขจากผู้ใช้</w:t>
            </w:r>
          </w:p>
          <w:p w14:paraId="42391811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ระบบตรวจสอบสถานะการแก้ไขข้อมูลโดย</w:t>
            </w:r>
          </w:p>
          <w:p w14:paraId="235D2D14" w14:textId="670BC68A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9.1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ระบบแก้ไขข้อมูลลงในฐานข้อมูล</w:t>
            </w:r>
          </w:p>
          <w:p w14:paraId="48971721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9.2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ระบบคืนค่าสถานะการแก้ไขข้อมูล</w:t>
            </w:r>
          </w:p>
          <w:p w14:paraId="675F3609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18"/>
                <w:szCs w:val="18"/>
              </w:rPr>
            </w:pPr>
          </w:p>
          <w:p w14:paraId="4AA8EA6F" w14:textId="77777777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10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</w:p>
          <w:p w14:paraId="4D368522" w14:textId="77777777" w:rsidR="006564FA" w:rsidRPr="009F1F59" w:rsidRDefault="006564FA" w:rsidP="006564F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F9E36E7" w14:textId="240D0DFD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7.1 – กรณีที่ผู้ใช้กรอกข้อมูลไม่ครบถ้วนระบบแสดงข้อความ“กรุณากรอกข้อมูลให้ครบถ้วน”</w:t>
            </w:r>
          </w:p>
          <w:p w14:paraId="33AD15AF" w14:textId="022B8D7B" w:rsidR="006564FA" w:rsidRPr="009F1F59" w:rsidRDefault="006564FA" w:rsidP="006564FA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9.1</w:t>
            </w:r>
            <w:r w:rsidR="00F248BF">
              <w:rPr>
                <w:rFonts w:ascii="TH SarabunPSK" w:eastAsia="Times New Roman" w:hAnsi="TH SarabunPSK" w:cs="TH SarabunPSK" w:hint="cs"/>
                <w:sz w:val="28"/>
                <w:cs/>
              </w:rPr>
              <w:t>.1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– ในกรณีที่ไม่สามารถแก้ไขข้อมูลได้ระบบจะแสดงข้อความเตือนให้ผู้ใช้ทราบ “แก้ไขข้อมูลส่วนตัวไม่สำเร็จ”</w:t>
            </w:r>
          </w:p>
          <w:p w14:paraId="56885285" w14:textId="1C567BD9" w:rsidR="006564FA" w:rsidRDefault="00C843E7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7168" behindDoc="0" locked="0" layoutInCell="1" allowOverlap="1" wp14:anchorId="303AEB8A" wp14:editId="5616727A">
                      <wp:simplePos x="0" y="0"/>
                      <wp:positionH relativeFrom="column">
                        <wp:posOffset>1007168</wp:posOffset>
                      </wp:positionH>
                      <wp:positionV relativeFrom="paragraph">
                        <wp:posOffset>128996</wp:posOffset>
                      </wp:positionV>
                      <wp:extent cx="3913686" cy="457200"/>
                      <wp:effectExtent l="0" t="0" r="0" b="0"/>
                      <wp:wrapNone/>
                      <wp:docPr id="7676" name="Text Box 76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13686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7C029BB" w14:textId="34E7E6E2" w:rsidR="00AA1567" w:rsidRPr="003E79E7" w:rsidRDefault="00AA1567" w:rsidP="00AA1567">
                                  <w:pPr>
                                    <w:pStyle w:val="Caption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71" w:name="_Toc101790134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59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Edit driver profile</w:t>
                                  </w:r>
                                  <w:bookmarkEnd w:id="171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03AEB8A" id="Text Box 7676" o:spid="_x0000_s4098" type="#_x0000_t202" style="position:absolute;margin-left:79.3pt;margin-top:10.15pt;width:308.15pt;height:36pt;z-index:251527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" stroked="f">
                      <v:textbox inset="0,0,0,0">
                        <w:txbxContent>
                          <w:p w14:paraId="27C029BB" w14:textId="34E7E6E2" w:rsidR="00AA1567" w:rsidRPr="003E79E7" w:rsidRDefault="00AA1567" w:rsidP="00AA156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72" w:name="_Toc101790134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59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Edit driver profile</w:t>
                            </w:r>
                            <w:bookmarkEnd w:id="172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46D289D7" w14:textId="1DF35D7E" w:rsidR="006564FA" w:rsidRDefault="006564FA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564FA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495424" behindDoc="0" locked="0" layoutInCell="1" allowOverlap="1" wp14:anchorId="2DE794E1" wp14:editId="2F47008A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5080</wp:posOffset>
                      </wp:positionV>
                      <wp:extent cx="2901364" cy="6473826"/>
                      <wp:effectExtent l="0" t="0" r="13335" b="41275"/>
                      <wp:wrapNone/>
                      <wp:docPr id="5663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01364" cy="6473826"/>
                                <a:chOff x="0" y="0"/>
                                <a:chExt cx="2901364" cy="6473826"/>
                              </a:xfrm>
                            </wpg:grpSpPr>
                            <wps:wsp>
                              <wps:cNvPr id="5664" name="Rectangle 56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55613"/>
                                  <a:ext cx="28575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BD7E87" w14:textId="3750767F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65" name="Line 6"/>
                              <wps:cNvCnPr/>
                              <wps:spPr bwMode="auto">
                                <a:xfrm>
                                  <a:off x="141288" y="676275"/>
                                  <a:ext cx="0" cy="57975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66" name="Group 56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825" y="78283"/>
                                  <a:ext cx="180976" cy="249239"/>
                                  <a:chOff x="28575" y="77788"/>
                                  <a:chExt cx="114" cy="157"/>
                                </a:xfrm>
                              </wpg:grpSpPr>
                              <wps:wsp>
                                <wps:cNvPr id="5667" name="Oval 56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06" y="77788"/>
                                    <a:ext cx="53" cy="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68" name="Line 8"/>
                                <wps:cNvCnPr/>
                                <wps:spPr bwMode="auto">
                                  <a:xfrm>
                                    <a:off x="28632" y="77840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69" name="Line 9"/>
                                <wps:cNvCnPr/>
                                <wps:spPr bwMode="auto">
                                  <a:xfrm>
                                    <a:off x="28590" y="77853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8575" y="77888"/>
                                    <a:ext cx="114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588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671" name="Group 567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825" y="78283"/>
                                  <a:ext cx="180976" cy="249239"/>
                                  <a:chOff x="28575" y="77788"/>
                                  <a:chExt cx="114" cy="157"/>
                                </a:xfrm>
                              </wpg:grpSpPr>
                              <wps:wsp>
                                <wps:cNvPr id="5672" name="Oval 56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06" y="77788"/>
                                    <a:ext cx="53" cy="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73" name="Line 13"/>
                                <wps:cNvCnPr/>
                                <wps:spPr bwMode="auto">
                                  <a:xfrm>
                                    <a:off x="28632" y="77840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4" name="Line 14"/>
                                <wps:cNvCnPr/>
                                <wps:spPr bwMode="auto">
                                  <a:xfrm>
                                    <a:off x="28590" y="77853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8575" y="77888"/>
                                    <a:ext cx="114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676" name="Rectangle 56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55613"/>
                                  <a:ext cx="28575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2D4D7C" w14:textId="24DEAFCB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77" name="Rectangle 56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88900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78" name="Rectangle 56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126365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79" name="Rectangle 56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3025775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0" name="Rectangle 56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88900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1" name="Rectangle 56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1263650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2" name="Rectangle 56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38" y="3025775"/>
                                  <a:ext cx="57150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83" name="Rectangle 56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442" y="482600"/>
                                  <a:ext cx="898525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0D2D7A" w14:textId="0E0AC76E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84" name="Line 25"/>
                              <wps:cNvCnPr/>
                              <wps:spPr bwMode="auto">
                                <a:xfrm>
                                  <a:off x="868363" y="700088"/>
                                  <a:ext cx="0" cy="57737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85" name="Group 56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45186" y="122238"/>
                                  <a:ext cx="454026" cy="295275"/>
                                  <a:chOff x="642938" y="122238"/>
                                  <a:chExt cx="286" cy="186"/>
                                </a:xfrm>
                              </wpg:grpSpPr>
                              <wps:wsp>
                                <wps:cNvPr id="5686" name="Oval 56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3033" y="122238"/>
                                    <a:ext cx="191" cy="18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87" name="Line 27"/>
                                <wps:cNvCnPr/>
                                <wps:spPr bwMode="auto">
                                  <a:xfrm>
                                    <a:off x="642938" y="122282"/>
                                    <a:ext cx="0" cy="1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88" name="Line 28"/>
                                <wps:cNvCnPr/>
                                <wps:spPr bwMode="auto">
                                  <a:xfrm>
                                    <a:off x="642938" y="122331"/>
                                    <a:ext cx="9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689" name="Group 56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45186" y="122238"/>
                                  <a:ext cx="454026" cy="295275"/>
                                  <a:chOff x="642938" y="122238"/>
                                  <a:chExt cx="286" cy="186"/>
                                </a:xfrm>
                              </wpg:grpSpPr>
                              <wps:wsp>
                                <wps:cNvPr id="5690" name="Oval 56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3033" y="122238"/>
                                    <a:ext cx="191" cy="18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91" name="Line 31"/>
                                <wps:cNvCnPr/>
                                <wps:spPr bwMode="auto">
                                  <a:xfrm>
                                    <a:off x="642938" y="122282"/>
                                    <a:ext cx="0" cy="1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92" name="Line 32"/>
                                <wps:cNvCnPr/>
                                <wps:spPr bwMode="auto">
                                  <a:xfrm>
                                    <a:off x="642938" y="122331"/>
                                    <a:ext cx="9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693" name="Rectangle 56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442" y="482600"/>
                                  <a:ext cx="898525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CB39EE" w14:textId="4E9181C7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694" name="Rectangle 56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889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5" name="Rectangle 56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2636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6" name="Rectangle 56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58432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7" name="Rectangle 56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8" name="Rectangle 56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025775"/>
                                  <a:ext cx="55563" cy="493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699" name="Rectangle 56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6480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0" name="Rectangle 57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1" name="Rectangle 57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5559425"/>
                                  <a:ext cx="55563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2" name="Rectangle 57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3" name="Rectangle 57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889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4" name="Rectangle 57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2636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5" name="Rectangle 57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158432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6" name="Rectangle 57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7" name="Rectangle 57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025775"/>
                                  <a:ext cx="55563" cy="4937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8" name="Rectangle 57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36480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09" name="Rectangle 57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10" name="Rectangle 57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5559425"/>
                                  <a:ext cx="55563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11" name="Rectangle 57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200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12" name="Rectangle 57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1579" y="384175"/>
                                  <a:ext cx="32385" cy="234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28F9D4" w14:textId="77777777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13" name="Rectangle 57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946" y="488950"/>
                                  <a:ext cx="102806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A143B5" w14:textId="3F2C9FB0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14" name="Line 55"/>
                              <wps:cNvCnPr/>
                              <wps:spPr bwMode="auto">
                                <a:xfrm>
                                  <a:off x="1841500" y="604838"/>
                                  <a:ext cx="0" cy="58689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715" name="Group 57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275" y="0"/>
                                  <a:ext cx="303213" cy="319088"/>
                                  <a:chOff x="1692275" y="0"/>
                                  <a:chExt cx="191" cy="201"/>
                                </a:xfrm>
                              </wpg:grpSpPr>
                              <wps:wsp>
                                <wps:cNvPr id="5716" name="Oval 57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92275" y="16"/>
                                    <a:ext cx="191" cy="18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17" name="Line 57"/>
                                <wps:cNvCnPr/>
                                <wps:spPr bwMode="auto">
                                  <a:xfrm flipH="1">
                                    <a:off x="1692350" y="0"/>
                                    <a:ext cx="42" cy="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18" name="Line 58"/>
                                <wps:cNvCnPr/>
                                <wps:spPr bwMode="auto">
                                  <a:xfrm flipH="1" flipV="1">
                                    <a:off x="1692351" y="18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719" name="Group 57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275" y="0"/>
                                  <a:ext cx="303213" cy="319088"/>
                                  <a:chOff x="1692275" y="0"/>
                                  <a:chExt cx="191" cy="201"/>
                                </a:xfrm>
                              </wpg:grpSpPr>
                              <wps:wsp>
                                <wps:cNvPr id="5720" name="Oval 57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92275" y="16"/>
                                    <a:ext cx="191" cy="18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21" name="Line 61"/>
                                <wps:cNvCnPr/>
                                <wps:spPr bwMode="auto">
                                  <a:xfrm flipH="1">
                                    <a:off x="1692350" y="0"/>
                                    <a:ext cx="42" cy="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22" name="Line 62"/>
                                <wps:cNvCnPr/>
                                <wps:spPr bwMode="auto">
                                  <a:xfrm flipH="1" flipV="1">
                                    <a:off x="1692351" y="18"/>
                                    <a:ext cx="41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723" name="Rectangle 57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1579" y="384175"/>
                                  <a:ext cx="32385" cy="234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90FEEF" w14:textId="77777777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24" name="Rectangle 57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946" y="488950"/>
                                  <a:ext cx="102806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CCAE2F" w14:textId="2DF6E81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EditDriverProfileController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25" name="Rectangle 57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1584325"/>
                                  <a:ext cx="55563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6" name="Rectangle 57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7" name="Rectangle 57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3648075"/>
                                  <a:ext cx="55563" cy="946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8" name="Rectangle 57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29" name="Rectangle 57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0" name="Rectangle 57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1584325"/>
                                  <a:ext cx="55563" cy="9159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1" name="Rectangle 57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268605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2" name="Rectangle 57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3648075"/>
                                  <a:ext cx="55563" cy="946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3" name="Rectangle 57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4803775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4" name="Rectangle 57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1338" y="6096000"/>
                                  <a:ext cx="55563" cy="1825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35" name="Rectangle 57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73006" y="488950"/>
                                  <a:ext cx="52832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EB5185" w14:textId="7432D3A8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36" name="Line 77"/>
                              <wps:cNvCnPr/>
                              <wps:spPr bwMode="auto">
                                <a:xfrm>
                                  <a:off x="2628900" y="709613"/>
                                  <a:ext cx="0" cy="57642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737" name="Group 57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14601" y="113435"/>
                                  <a:ext cx="182563" cy="247651"/>
                                  <a:chOff x="2514600" y="112713"/>
                                  <a:chExt cx="115" cy="156"/>
                                </a:xfrm>
                              </wpg:grpSpPr>
                              <wps:wsp>
                                <wps:cNvPr id="5738" name="Oval 57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4633" y="112713"/>
                                    <a:ext cx="51" cy="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39" name="Line 79"/>
                                <wps:cNvCnPr/>
                                <wps:spPr bwMode="auto">
                                  <a:xfrm>
                                    <a:off x="2514658" y="112764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0" name="Line 80"/>
                                <wps:cNvCnPr/>
                                <wps:spPr bwMode="auto">
                                  <a:xfrm>
                                    <a:off x="2514616" y="112777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1" name="Freeform 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514600" y="112812"/>
                                    <a:ext cx="115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742" name="Group 57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14601" y="113435"/>
                                  <a:ext cx="182563" cy="247651"/>
                                  <a:chOff x="2514600" y="112713"/>
                                  <a:chExt cx="115" cy="156"/>
                                </a:xfrm>
                              </wpg:grpSpPr>
                              <wps:wsp>
                                <wps:cNvPr id="5743" name="Oval 57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4633" y="112713"/>
                                    <a:ext cx="51" cy="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44" name="Line 84"/>
                                <wps:cNvCnPr/>
                                <wps:spPr bwMode="auto">
                                  <a:xfrm>
                                    <a:off x="2514658" y="112764"/>
                                    <a:ext cx="0" cy="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5" name="Line 85"/>
                                <wps:cNvCnPr/>
                                <wps:spPr bwMode="auto">
                                  <a:xfrm>
                                    <a:off x="2514616" y="112777"/>
                                    <a:ext cx="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46" name="Freeform 8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514600" y="112812"/>
                                    <a:ext cx="115" cy="5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5747" name="Rectangle 57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73044" y="488950"/>
                                  <a:ext cx="52832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9E7B4F5" w14:textId="5CEEC64C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48" name="Rectangle 57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2076450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49" name="Rectangle 57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4170363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50" name="Rectangle 57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2076450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51" name="Rectangle 57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7150" y="4170363"/>
                                  <a:ext cx="57150" cy="2143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52" name="Line 93"/>
                              <wps:cNvCnPr/>
                              <wps:spPr bwMode="auto">
                                <a:xfrm>
                                  <a:off x="173038" y="889000"/>
                                  <a:ext cx="661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3" name="Line 94"/>
                              <wps:cNvCnPr/>
                              <wps:spPr bwMode="auto">
                                <a:xfrm flipH="1">
                                  <a:off x="760413" y="88900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4" name="Line 95"/>
                              <wps:cNvCnPr/>
                              <wps:spPr bwMode="auto">
                                <a:xfrm flipH="1" flipV="1">
                                  <a:off x="760413" y="858838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5" name="Rectangle 57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5867" y="744538"/>
                                  <a:ext cx="42037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376F80" w14:textId="4F3A2B9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56" name="Line 97"/>
                              <wps:cNvCnPr/>
                              <wps:spPr bwMode="auto">
                                <a:xfrm>
                                  <a:off x="173038" y="1263650"/>
                                  <a:ext cx="661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7" name="Line 98"/>
                              <wps:cNvCnPr/>
                              <wps:spPr bwMode="auto">
                                <a:xfrm flipH="1">
                                  <a:off x="760413" y="1263650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8" name="Line 99"/>
                              <wps:cNvCnPr/>
                              <wps:spPr bwMode="auto">
                                <a:xfrm flipH="1" flipV="1">
                                  <a:off x="760413" y="123190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9" name="Rectangle 57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598" y="1117600"/>
                                  <a:ext cx="50863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F17F6E5" w14:textId="05A76C32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select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60" name="Line 101"/>
                              <wps:cNvCnPr/>
                              <wps:spPr bwMode="auto">
                                <a:xfrm>
                                  <a:off x="900113" y="1584325"/>
                                  <a:ext cx="908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1" name="Line 102"/>
                              <wps:cNvCnPr/>
                              <wps:spPr bwMode="auto">
                                <a:xfrm flipH="1">
                                  <a:off x="1733550" y="15843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2" name="Line 103"/>
                              <wps:cNvCnPr/>
                              <wps:spPr bwMode="auto">
                                <a:xfrm flipH="1" flipV="1">
                                  <a:off x="1733550" y="15525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3" name="Rectangle 57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4069" y="1435100"/>
                                  <a:ext cx="61277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811EDA" w14:textId="5E169458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getDriverProfile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64" name="Line 105"/>
                              <wps:cNvCnPr/>
                              <wps:spPr bwMode="auto">
                                <a:xfrm>
                                  <a:off x="1876425" y="1804988"/>
                                  <a:ext cx="3143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5" name="Line 106"/>
                              <wps:cNvCnPr/>
                              <wps:spPr bwMode="auto">
                                <a:xfrm>
                                  <a:off x="2190750" y="1804988"/>
                                  <a:ext cx="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6" name="Line 107"/>
                              <wps:cNvCnPr/>
                              <wps:spPr bwMode="auto">
                                <a:xfrm flipH="1">
                                  <a:off x="1878013" y="1866900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7" name="Line 108"/>
                              <wps:cNvCnPr/>
                              <wps:spPr bwMode="auto">
                                <a:xfrm>
                                  <a:off x="1878013" y="186690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8" name="Line 109"/>
                              <wps:cNvCnPr/>
                              <wps:spPr bwMode="auto">
                                <a:xfrm flipV="1">
                                  <a:off x="1878013" y="1835150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9" name="Rectangle 57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69801" y="1665288"/>
                                  <a:ext cx="67246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FF61F1" w14:textId="02EE64F4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getDriverProfile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70" name="Line 111"/>
                              <wps:cNvCnPr/>
                              <wps:spPr bwMode="auto">
                                <a:xfrm>
                                  <a:off x="1873250" y="2076450"/>
                                  <a:ext cx="722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1" name="Line 112"/>
                              <wps:cNvCnPr/>
                              <wps:spPr bwMode="auto">
                                <a:xfrm flipH="1">
                                  <a:off x="2519363" y="207645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2" name="Line 113"/>
                              <wps:cNvCnPr/>
                              <wps:spPr bwMode="auto">
                                <a:xfrm flipH="1" flipV="1">
                                  <a:off x="2519363" y="20447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3" name="Rectangle 57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01545" y="1927225"/>
                                  <a:ext cx="71183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D2B2FA" w14:textId="0EA38D41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queryDriverProfile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74" name="Line 115"/>
                              <wps:cNvCnPr/>
                              <wps:spPr bwMode="auto">
                                <a:xfrm flipH="1">
                                  <a:off x="1876425" y="2297113"/>
                                  <a:ext cx="7191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5" name="Line 116"/>
                              <wps:cNvCnPr/>
                              <wps:spPr bwMode="auto">
                                <a:xfrm>
                                  <a:off x="1876425" y="2297113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6" name="Line 117"/>
                              <wps:cNvCnPr/>
                              <wps:spPr bwMode="auto">
                                <a:xfrm flipV="1">
                                  <a:off x="1876425" y="2265363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7" name="Rectangle 57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42814" y="2152650"/>
                                  <a:ext cx="43053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585DCB" w14:textId="336EBB53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78" name="Line 119"/>
                              <wps:cNvCnPr/>
                              <wps:spPr bwMode="auto">
                                <a:xfrm flipH="1">
                                  <a:off x="901700" y="2686050"/>
                                  <a:ext cx="906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9" name="Line 120"/>
                              <wps:cNvCnPr/>
                              <wps:spPr bwMode="auto">
                                <a:xfrm>
                                  <a:off x="901700" y="2686050"/>
                                  <a:ext cx="76200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0" name="Line 121"/>
                              <wps:cNvCnPr/>
                              <wps:spPr bwMode="auto">
                                <a:xfrm flipV="1">
                                  <a:off x="901700" y="26543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1" name="Rectangle 57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69822" y="2540000"/>
                                  <a:ext cx="84010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CCFA8A" w14:textId="3A153F4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profile details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82" name="Line 123"/>
                              <wps:cNvCnPr/>
                              <wps:spPr bwMode="auto">
                                <a:xfrm>
                                  <a:off x="173038" y="3025775"/>
                                  <a:ext cx="6619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3" name="Line 124"/>
                              <wps:cNvCnPr/>
                              <wps:spPr bwMode="auto">
                                <a:xfrm flipH="1">
                                  <a:off x="760413" y="3025775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4" name="Line 125"/>
                              <wps:cNvCnPr/>
                              <wps:spPr bwMode="auto">
                                <a:xfrm flipH="1" flipV="1">
                                  <a:off x="760413" y="29940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5" name="Rectangle 5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376" y="2879725"/>
                                  <a:ext cx="54419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2A307F" w14:textId="5C29AF15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input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Editdata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86" name="Line 127"/>
                              <wps:cNvCnPr/>
                              <wps:spPr bwMode="auto">
                                <a:xfrm>
                                  <a:off x="901700" y="3284538"/>
                                  <a:ext cx="3159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7" name="Line 128"/>
                              <wps:cNvCnPr/>
                              <wps:spPr bwMode="auto">
                                <a:xfrm>
                                  <a:off x="1217613" y="3284538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8" name="Line 129"/>
                              <wps:cNvCnPr/>
                              <wps:spPr bwMode="auto">
                                <a:xfrm flipH="1">
                                  <a:off x="904875" y="3348038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9" name="Line 130"/>
                              <wps:cNvCnPr/>
                              <wps:spPr bwMode="auto">
                                <a:xfrm>
                                  <a:off x="904875" y="3348038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0" name="Line 131"/>
                              <wps:cNvCnPr/>
                              <wps:spPr bwMode="auto">
                                <a:xfrm flipV="1">
                                  <a:off x="904875" y="3316288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1" name="Rectangle 57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4105" y="3133725"/>
                                  <a:ext cx="82042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3C095A" w14:textId="462E911F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check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Editdata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 xml:space="preserve">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92" name="Line 133"/>
                              <wps:cNvCnPr/>
                              <wps:spPr bwMode="auto">
                                <a:xfrm>
                                  <a:off x="900113" y="3648075"/>
                                  <a:ext cx="908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3" name="Line 134"/>
                              <wps:cNvCnPr/>
                              <wps:spPr bwMode="auto">
                                <a:xfrm flipH="1">
                                  <a:off x="1733550" y="36480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4" name="Line 135"/>
                              <wps:cNvCnPr/>
                              <wps:spPr bwMode="auto">
                                <a:xfrm flipH="1" flipV="1">
                                  <a:off x="1733550" y="36163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5" name="Rectangle 57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38037" y="3503608"/>
                                  <a:ext cx="64262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9D842D" w14:textId="477CA0C4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EditDriverProfile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796" name="Line 137"/>
                              <wps:cNvCnPr/>
                              <wps:spPr bwMode="auto">
                                <a:xfrm>
                                  <a:off x="1876425" y="3868738"/>
                                  <a:ext cx="3143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7" name="Line 138"/>
                              <wps:cNvCnPr/>
                              <wps:spPr bwMode="auto">
                                <a:xfrm>
                                  <a:off x="2190750" y="3868738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8" name="Line 139"/>
                              <wps:cNvCnPr/>
                              <wps:spPr bwMode="auto">
                                <a:xfrm flipH="1">
                                  <a:off x="1878013" y="3932238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99" name="Line 140"/>
                              <wps:cNvCnPr/>
                              <wps:spPr bwMode="auto">
                                <a:xfrm>
                                  <a:off x="1878013" y="3932238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0" name="Line 141"/>
                              <wps:cNvCnPr/>
                              <wps:spPr bwMode="auto">
                                <a:xfrm flipV="1">
                                  <a:off x="1878013" y="3900488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1" name="Rectangle 5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84084" y="3708397"/>
                                  <a:ext cx="70167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4AFA3F8" w14:textId="03821999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EditDriverProfile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02" name="Line 143"/>
                              <wps:cNvCnPr/>
                              <wps:spPr bwMode="auto">
                                <a:xfrm>
                                  <a:off x="1873250" y="4170363"/>
                                  <a:ext cx="7223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3" name="Line 144"/>
                              <wps:cNvCnPr/>
                              <wps:spPr bwMode="auto">
                                <a:xfrm flipH="1">
                                  <a:off x="2519363" y="4170363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4" name="Line 145"/>
                              <wps:cNvCnPr/>
                              <wps:spPr bwMode="auto">
                                <a:xfrm flipH="1" flipV="1">
                                  <a:off x="2519363" y="4138613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5" name="Rectangle 58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7736" y="3994147"/>
                                  <a:ext cx="51943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C42EBF" w14:textId="311CB310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update 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06" name="Line 147"/>
                              <wps:cNvCnPr/>
                              <wps:spPr bwMode="auto">
                                <a:xfrm flipH="1">
                                  <a:off x="1876425" y="4391025"/>
                                  <a:ext cx="7191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7" name="Line 148"/>
                              <wps:cNvCnPr/>
                              <wps:spPr bwMode="auto">
                                <a:xfrm>
                                  <a:off x="1876425" y="439102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8" name="Line 149"/>
                              <wps:cNvCnPr/>
                              <wps:spPr bwMode="auto">
                                <a:xfrm flipV="1">
                                  <a:off x="1876425" y="43592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9" name="Rectangle 58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6149" y="4248147"/>
                                  <a:ext cx="62293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AC8142" w14:textId="350E344C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return true/false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10" name="Line 151"/>
                              <wps:cNvCnPr/>
                              <wps:spPr bwMode="auto">
                                <a:xfrm flipH="1">
                                  <a:off x="901700" y="4803775"/>
                                  <a:ext cx="906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1" name="Line 152"/>
                              <wps:cNvCnPr/>
                              <wps:spPr bwMode="auto">
                                <a:xfrm>
                                  <a:off x="901700" y="480377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2" name="Line 153"/>
                              <wps:cNvCnPr/>
                              <wps:spPr bwMode="auto">
                                <a:xfrm flipV="1">
                                  <a:off x="901700" y="477202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3" name="Rectangle 5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2201" y="4659310"/>
                                  <a:ext cx="72644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0BCE09" w14:textId="7CF90605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Display edit profile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14" name="Line 155"/>
                              <wps:cNvCnPr/>
                              <wps:spPr bwMode="auto">
                                <a:xfrm>
                                  <a:off x="901700" y="5559425"/>
                                  <a:ext cx="3159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5" name="Line 156"/>
                              <wps:cNvCnPr/>
                              <wps:spPr bwMode="auto">
                                <a:xfrm>
                                  <a:off x="1217613" y="5559425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6" name="Line 157"/>
                              <wps:cNvCnPr/>
                              <wps:spPr bwMode="auto">
                                <a:xfrm flipH="1">
                                  <a:off x="904875" y="5622925"/>
                                  <a:ext cx="3127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7" name="Line 158"/>
                              <wps:cNvCnPr/>
                              <wps:spPr bwMode="auto">
                                <a:xfrm>
                                  <a:off x="904875" y="5622925"/>
                                  <a:ext cx="74613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8" name="Line 159"/>
                              <wps:cNvCnPr/>
                              <wps:spPr bwMode="auto">
                                <a:xfrm flipV="1">
                                  <a:off x="904875" y="5591175"/>
                                  <a:ext cx="74613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9" name="Rectangle 58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46012" y="5424485"/>
                                  <a:ext cx="90424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95334E" w14:textId="7868F9C8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edit fail message script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820" name="Line 161"/>
                              <wps:cNvCnPr/>
                              <wps:spPr bwMode="auto">
                                <a:xfrm flipH="1">
                                  <a:off x="901700" y="6096000"/>
                                  <a:ext cx="9064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1" name="Line 162"/>
                              <wps:cNvCnPr/>
                              <wps:spPr bwMode="auto">
                                <a:xfrm>
                                  <a:off x="901700" y="60960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2" name="Line 163"/>
                              <wps:cNvCnPr/>
                              <wps:spPr bwMode="auto">
                                <a:xfrm flipV="1">
                                  <a:off x="901700" y="606425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3" name="Rectangle 5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8550" y="5951535"/>
                                  <a:ext cx="71183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991944" w14:textId="6E43532E" w:rsidR="006564FA" w:rsidRDefault="006564FA" w:rsidP="006564FA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4"/>
                                        <w:szCs w:val="14"/>
                                      </w:rPr>
                                      <w:t>false fail message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DE794E1" id="_x0000_s4099" style="position:absolute;margin-left:-.1pt;margin-top:.4pt;width:228.45pt;height:509.75pt;z-index:251495424" coordsize="29013,64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">
                      <v:rect id="Rectangle 5664" o:spid="_x0000_s4100" style="position:absolute;top:4556;width:2857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ABD7E87" w14:textId="3750767F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101" style="position:absolute;visibility:visible;mso-wrap-style:square" from="1412,6762" to="1412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" strokeweight="1.5pt">
                        <v:stroke dashstyle="3 1"/>
                      </v:line>
                      <v:group id="Group 5666" o:spid="_x0000_s4102" style="position:absolute;left:288;top:782;width:1810;height:2493" coordorigin="28575,77788" coordsize="114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9exQAAAN0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">
                        <v:oval id="Oval 5667" o:spid="_x0000_s4103" style="position:absolute;left:28606;top:77788;width:53;height: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" filled="f" strokecolor="#903" strokeweight=".04411mm"/>
                        <v:line id="Line 8" o:spid="_x0000_s4104" style="position:absolute;visibility:visible;mso-wrap-style:square" from="28632,77840" to="28632,77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" strokecolor="#903" strokeweight=".04411mm"/>
                        <v:line id="Line 9" o:spid="_x0000_s4105" style="position:absolute;visibility:visible;mso-wrap-style:square" from="28590,77853" to="28673,77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" strokecolor="#903" strokeweight=".04411mm"/>
                        <v:shape id="Freeform 10" o:spid="_x0000_s4106" style="position:absolute;left:28575;top:77888;width:114;height: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" path="m,54l54,r54,54e" filled="f" strokecolor="#903" strokeweight=".04411mm">
                          <v:path arrowok="t" o:connecttype="custom" o:connectlocs="0,57;57,0;114,57" o:connectangles="0,0,0"/>
                        </v:shape>
                      </v:group>
                      <v:group id="Group 5671" o:spid="_x0000_s4107" style="position:absolute;left:288;top:782;width:1810;height:2493" coordorigin="28575,77788" coordsize="114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gH3xQAAAN0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">
                        <v:oval id="Oval 5672" o:spid="_x0000_s4108" style="position:absolute;left:28606;top:77788;width:53;height: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" filled="f" strokecolor="#903" strokeweight="1.5pt"/>
                        <v:line id="Line 13" o:spid="_x0000_s4109" style="position:absolute;visibility:visible;mso-wrap-style:square" from="28632,77840" to="28632,77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" strokecolor="#903" strokeweight="1.5pt"/>
                        <v:line id="Line 14" o:spid="_x0000_s4110" style="position:absolute;visibility:visible;mso-wrap-style:square" from="28590,77853" to="28673,77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" strokecolor="#903" strokeweight="1.5pt"/>
                        <v:shape id="Freeform 15" o:spid="_x0000_s4111" style="position:absolute;left:28575;top:77888;width:114;height:5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" path="m,54l54,r54,54e" filled="f" strokecolor="#903" strokeweight="1.5pt">
                          <v:path arrowok="t" o:connecttype="custom" o:connectlocs="0,57;57,0;114,57" o:connectangles="0,0,0"/>
                        </v:shape>
                      </v:group>
                      <v:rect id="Rectangle 5676" o:spid="_x0000_s4112" style="position:absolute;top:4556;width:2857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22D4D7C" w14:textId="24DEAFCB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5677" o:spid="_x0000_s4113" style="position:absolute;left:1095;top:8890;width:571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" strokecolor="#903" strokeweight="1.5pt"/>
                      <v:rect id="Rectangle 5678" o:spid="_x0000_s4114" style="position:absolute;left:1095;top:12636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" strokecolor="#903" strokeweight="1.5pt"/>
                      <v:rect id="Rectangle 5679" o:spid="_x0000_s4115" style="position:absolute;left:1095;top:30257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" strokecolor="#903" strokeweight="1.5pt"/>
                      <v:rect id="Rectangle 5680" o:spid="_x0000_s4116" style="position:absolute;left:1095;top:8890;width:571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" strokecolor="#903" strokeweight="1.5pt"/>
                      <v:rect id="Rectangle 5681" o:spid="_x0000_s4117" style="position:absolute;left:1095;top:12636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" strokecolor="#903" strokeweight="1.5pt"/>
                      <v:rect id="Rectangle 5682" o:spid="_x0000_s4118" style="position:absolute;left:1095;top:30257;width:571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" strokecolor="#903" strokeweight="1.5pt"/>
                      <v:rect id="Rectangle 5683" o:spid="_x0000_s4119" style="position:absolute;left:4444;top:4826;width:8985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C0D2D7A" w14:textId="0E0AC76E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5" o:spid="_x0000_s4120" style="position:absolute;visibility:visible;mso-wrap-style:square" from="8683,7000" to="8683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" strokeweight="1.5pt">
                        <v:stroke dashstyle="3 1"/>
                      </v:line>
                      <v:group id="Group 5685" o:spid="_x0000_s4121" style="position:absolute;left:6451;top:1222;width:4541;height:2953" coordorigin="6429,1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">
                        <v:oval id="Oval 5686" o:spid="_x0000_s4122" style="position:absolute;left:6430;top:12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" fillcolor="#ffc" strokecolor="#1f1a17" strokeweight="0"/>
                        <v:line id="Line 27" o:spid="_x0000_s4123" style="position:absolute;visibility:visible;mso-wrap-style:square" from="6429,1222" to="6429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" strokecolor="#1f1a17" strokeweight="0"/>
                        <v:line id="Line 28" o:spid="_x0000_s4124" style="position:absolute;visibility:visible;mso-wrap-style:square" from="6429,1223" to="6430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" strokecolor="#1f1a17" strokeweight="0"/>
                      </v:group>
                      <v:group id="Group 5689" o:spid="_x0000_s4125" style="position:absolute;left:6451;top:1222;width:4541;height:2953" coordorigin="6429,1222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">
                        <v:oval id="Oval 5690" o:spid="_x0000_s4126" style="position:absolute;left:6430;top:12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" fillcolor="#ffc" strokecolor="#1f1a17" strokeweight="1.5pt"/>
                        <v:line id="Line 31" o:spid="_x0000_s4127" style="position:absolute;visibility:visible;mso-wrap-style:square" from="6429,1222" to="6429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" strokecolor="#1f1a17" strokeweight="1.5pt"/>
                        <v:line id="Line 32" o:spid="_x0000_s4128" style="position:absolute;visibility:visible;mso-wrap-style:square" from="6429,1223" to="6430,1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" strokecolor="#1f1a17" strokeweight="1.5pt"/>
                      </v:group>
                      <v:rect id="Rectangle 5693" o:spid="_x0000_s4129" style="position:absolute;left:4444;top:4826;width:8985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BCB39EE" w14:textId="4E9181C7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694" o:spid="_x0000_s4130" style="position:absolute;left:8382;top:889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NKy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BiOP+D+Jj4BnN4AAAD//wMAUEsBAi0AFAAGAAgAAAAhANvh9svuAAAAhQEAABMAAAAAAAAA&#10;AAAAAAAAAAAAAFtDb250ZW50X1R5cGVzXS54bWxQSwECLQAUAAYACAAAACEAWvQsW78AAAAVAQAA&#10;CwAAAAAAAAAAAAAAAAAfAQAAX3JlbHMvLnJlbHNQSwECLQAUAAYACAAAACEAFwzSssYAAADdAAAA&#10;DwAAAAAAAAAAAAAAAAAHAgAAZHJzL2Rvd25yZXYueG1sUEsFBgAAAAADAAMAtwAAAPoCAAAAAA==&#10;" strokecolor="#903" strokeweight="1.5pt"/>
                      <v:rect id="Rectangle 5695" o:spid="_x0000_s4131" style="position:absolute;left:8382;top:12636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" strokecolor="#903" strokeweight="1.5pt"/>
                      <v:rect id="Rectangle 5696" o:spid="_x0000_s4132" style="position:absolute;left:8382;top:15843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" strokecolor="#903" strokeweight="1.5pt"/>
                      <v:rect id="Rectangle 5697" o:spid="_x0000_s4133" style="position:absolute;left:8382;top:2686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" strokecolor="#903" strokeweight="1.5pt"/>
                      <v:rect id="Rectangle 5698" o:spid="_x0000_s4134" style="position:absolute;left:8382;top:30257;width:555;height:4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" strokecolor="#903" strokeweight="1.5pt"/>
                      <v:rect id="Rectangle 5699" o:spid="_x0000_s4135" style="position:absolute;left:8382;top:3648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" strokecolor="#903" strokeweight="1.5pt"/>
                      <v:rect id="Rectangle 5700" o:spid="_x0000_s4136" style="position:absolute;left:8382;top:48037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" strokecolor="#903" strokeweight="1.5pt"/>
                      <v:rect id="Rectangle 5701" o:spid="_x0000_s4137" style="position:absolute;left:8382;top:55594;width:555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" strokecolor="#903" strokeweight="1.5pt"/>
                      <v:rect id="Rectangle 5702" o:spid="_x0000_s4138" style="position:absolute;left:8382;top:6096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" strokecolor="#903" strokeweight="1.5pt"/>
                      <v:rect id="Rectangle 5703" o:spid="_x0000_s4139" style="position:absolute;left:8382;top:889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" strokecolor="#903" strokeweight="1.5pt"/>
                      <v:rect id="Rectangle 5704" o:spid="_x0000_s4140" style="position:absolute;left:8382;top:12636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" strokecolor="#903" strokeweight="1.5pt"/>
                      <v:rect id="Rectangle 5705" o:spid="_x0000_s4141" style="position:absolute;left:8382;top:15843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" strokecolor="#903" strokeweight="1.5pt"/>
                      <v:rect id="Rectangle 5706" o:spid="_x0000_s4142" style="position:absolute;left:8382;top:2686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" strokecolor="#903" strokeweight="1.5pt"/>
                      <v:rect id="Rectangle 5707" o:spid="_x0000_s4143" style="position:absolute;left:8382;top:30257;width:555;height:4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" strokecolor="#903" strokeweight="1.5pt"/>
                      <v:rect id="Rectangle 5708" o:spid="_x0000_s4144" style="position:absolute;left:8382;top:36480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" strokecolor="#903" strokeweight="1.5pt"/>
                      <v:rect id="Rectangle 5709" o:spid="_x0000_s4145" style="position:absolute;left:8382;top:48037;width:555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" strokecolor="#903" strokeweight="1.5pt"/>
                      <v:rect id="Rectangle 5710" o:spid="_x0000_s4146" style="position:absolute;left:8382;top:55594;width:555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" strokecolor="#903" strokeweight="1.5pt"/>
                      <v:rect id="Rectangle 5711" o:spid="_x0000_s4147" style="position:absolute;left:8382;top:60960;width:555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" strokecolor="#903" strokeweight="1.5pt"/>
                      <v:rect id="Rectangle 5712" o:spid="_x0000_s4148" style="position:absolute;left:18015;top:3841;width:324;height:23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128F9D4" w14:textId="77777777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5713" o:spid="_x0000_s4149" style="position:absolute;left:13809;top:4889;width:10281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gWEwwAAAN0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fKxmC/h/k56A3P0BAAD//wMAUEsBAi0AFAAGAAgAAAAhANvh9svuAAAAhQEAABMAAAAAAAAAAAAA&#10;AAAAAAAAAFtDb250ZW50X1R5cGVzXS54bWxQSwECLQAUAAYACAAAACEAWvQsW78AAAAVAQAACwAA&#10;AAAAAAAAAAAAAAAfAQAAX3JlbHMvLnJlbHNQSwECLQAUAAYACAAAACEAFAoFh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7A143B5" w14:textId="3F2C9FB0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55" o:spid="_x0000_s4150" style="position:absolute;visibility:visible;mso-wrap-style:square" from="18415,6048" to="18415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" strokeweight="1.5pt">
                        <v:stroke dashstyle="3 1"/>
                      </v:line>
                      <v:group id="Group 5715" o:spid="_x0000_s4151" style="position:absolute;left:16922;width:3032;height:3190" coordorigin="1692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+3JxgAAAN0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mQSJ/D7JjwBufgBAAD//wMAUEsBAi0AFAAGAAgAAAAhANvh9svuAAAAhQEAABMAAAAAAAAA&#10;AAAAAAAAAAAAAFtDb250ZW50X1R5cGVzXS54bWxQSwECLQAUAAYACAAAACEAWvQsW78AAAAVAQAA&#10;CwAAAAAAAAAAAAAAAAAfAQAAX3JlbHMvLnJlbHNQSwECLQAUAAYACAAAACEAWfvtycYAAADdAAAA&#10;DwAAAAAAAAAAAAAAAAAHAgAAZHJzL2Rvd25yZXYueG1sUEsFBgAAAAADAAMAtwAAAPoCAAAAAA==&#10;">
                        <v:oval id="Oval 5716" o:spid="_x0000_s4152" style="position:absolute;left:169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" fillcolor="#ffc" strokecolor="#1f1a17" strokeweight=".04411mm"/>
                        <v:line id="Line 57" o:spid="_x0000_s4153" style="position:absolute;flip:x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" strokecolor="#1f1a17" strokeweight=".04411mm"/>
                        <v:line id="Line 58" o:spid="_x0000_s4154" style="position:absolute;flip:x y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" strokecolor="#1f1a17" strokeweight=".04411mm"/>
                      </v:group>
                      <v:group id="Group 5719" o:spid="_x0000_s4155" style="position:absolute;left:16922;width:3032;height:3190" coordorigin="16922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fM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vFnPIXHm/AE5PwOAAD//wMAUEsBAi0AFAAGAAgAAAAhANvh9svuAAAAhQEAABMAAAAAAAAA&#10;AAAAAAAAAAAAAFtDb250ZW50X1R5cGVzXS54bWxQSwECLQAUAAYACAAAACEAWvQsW78AAAAVAQAA&#10;CwAAAAAAAAAAAAAAAAAfAQAAX3JlbHMvLnJlbHNQSwECLQAUAAYACAAAACEA2LbnzMYAAADdAAAA&#10;DwAAAAAAAAAAAAAAAAAHAgAAZHJzL2Rvd25yZXYueG1sUEsFBgAAAAADAAMAtwAAAPoCAAAAAA==&#10;">
                        <v:oval id="Oval 5720" o:spid="_x0000_s4156" style="position:absolute;left:16922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" fillcolor="#ffc" strokecolor="#1f1a17" strokeweight="1.5pt"/>
                        <v:line id="Line 61" o:spid="_x0000_s4157" style="position:absolute;flip:x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" strokecolor="#1f1a17" strokeweight="1.5pt"/>
                        <v:line id="Line 62" o:spid="_x0000_s4158" style="position:absolute;flip:x y;visibility:visible;mso-wrap-style:square" from="16923,0" to="169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" strokecolor="#1f1a17" strokeweight="1.5pt"/>
                      </v:group>
                      <v:rect id="Rectangle 5723" o:spid="_x0000_s4159" style="position:absolute;left:18015;top:3841;width:324;height:23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s85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weotX8Lvm/QE5P4HAAD//wMAUEsBAi0AFAAGAAgAAAAhANvh9svuAAAAhQEAABMAAAAAAAAAAAAA&#10;AAAAAAAAAFtDb250ZW50X1R5cGVzXS54bWxQSwECLQAUAAYACAAAACEAWvQsW78AAAAVAQAACwAA&#10;AAAAAAAAAAAAAAAfAQAAX3JlbHMvLnJlbHNQSwECLQAUAAYACAAAACEA2mbPO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190FEEF" w14:textId="77777777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5724" o:spid="_x0000_s4160" style="position:absolute;left:13809;top:4889;width:10281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BCCAE2F" w14:textId="2DF6E81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EditDriverProfileController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725" o:spid="_x0000_s4161" style="position:absolute;left:18113;top:15843;width:556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" strokecolor="#903" strokeweight="1.5pt"/>
                      <v:rect id="Rectangle 5726" o:spid="_x0000_s4162" style="position:absolute;left:18113;top:26860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" strokecolor="#903" strokeweight="1.5pt"/>
                      <v:rect id="Rectangle 5727" o:spid="_x0000_s4163" style="position:absolute;left:18113;top:36480;width:556;height:9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" strokecolor="#903" strokeweight="1.5pt"/>
                      <v:rect id="Rectangle 5728" o:spid="_x0000_s4164" style="position:absolute;left:18113;top:48037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" strokecolor="#903" strokeweight="1.5pt"/>
                      <v:rect id="Rectangle 5729" o:spid="_x0000_s4165" style="position:absolute;left:18113;top:60960;width:55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" strokecolor="#903" strokeweight="1.5pt"/>
                      <v:rect id="Rectangle 5730" o:spid="_x0000_s4166" style="position:absolute;left:18113;top:15843;width:556;height:9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" strokecolor="#903" strokeweight="1.5pt"/>
                      <v:rect id="Rectangle 5731" o:spid="_x0000_s4167" style="position:absolute;left:18113;top:26860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" strokecolor="#903" strokeweight="1.5pt"/>
                      <v:rect id="Rectangle 5732" o:spid="_x0000_s4168" style="position:absolute;left:18113;top:36480;width:556;height:9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" strokecolor="#903" strokeweight="1.5pt"/>
                      <v:rect id="Rectangle 5733" o:spid="_x0000_s4169" style="position:absolute;left:18113;top:48037;width:55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" strokecolor="#903" strokeweight="1.5pt"/>
                      <v:rect id="Rectangle 5734" o:spid="_x0000_s4170" style="position:absolute;left:18113;top:60960;width:55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" strokecolor="#903" strokeweight="1.5pt"/>
                      <v:rect id="Rectangle 5735" o:spid="_x0000_s4171" style="position:absolute;left:23730;top:4889;width:5283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4EB5185" w14:textId="7432D3A8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7" o:spid="_x0000_s4172" style="position:absolute;visibility:visible;mso-wrap-style:square" from="26289,7096" to="26289,6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" strokeweight="1.5pt">
                        <v:stroke dashstyle="3 1"/>
                      </v:line>
                      <v:group id="Group 5737" o:spid="_x0000_s4173" style="position:absolute;left:25146;top:1134;width:1825;height:2476" coordorigin="25146,112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">
                        <v:oval id="Oval 5738" o:spid="_x0000_s4174" style="position:absolute;left:25146;top:1127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" filled="f" strokecolor="#903" strokeweight=".25pt"/>
                        <v:line id="Line 79" o:spid="_x0000_s4175" style="position:absolute;visibility:visible;mso-wrap-style:square" from="25146,1127" to="25146,1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" strokecolor="#903" strokeweight=".25pt"/>
                        <v:line id="Line 80" o:spid="_x0000_s4176" style="position:absolute;visibility:visible;mso-wrap-style:square" from="25146,1127" to="25146,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" strokecolor="#903" strokeweight=".25pt"/>
                        <v:shape id="Freeform 81" o:spid="_x0000_s4177" style="position:absolute;left:25146;top:112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" path="m,54l54,r54,54e" filled="f" strokecolor="#903" strokeweight=".25pt">
                          <v:path arrowok="t" o:connecttype="custom" o:connectlocs="0,57;58,0;115,57" o:connectangles="0,0,0"/>
                        </v:shape>
                      </v:group>
                      <v:group id="Group 5742" o:spid="_x0000_s4178" style="position:absolute;left:25146;top:1134;width:1825;height:2476" coordorigin="25146,1127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Vqg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jL8/h/B8E56AnP8BAAD//wMAUEsBAi0AFAAGAAgAAAAhANvh9svuAAAAhQEAABMAAAAAAAAA&#10;AAAAAAAAAAAAAFtDb250ZW50X1R5cGVzXS54bWxQSwECLQAUAAYACAAAACEAWvQsW78AAAAVAQAA&#10;CwAAAAAAAAAAAAAAAAAfAQAAX3JlbHMvLnJlbHNQSwECLQAUAAYACAAAACEAxaFaoMYAAADdAAAA&#10;DwAAAAAAAAAAAAAAAAAHAgAAZHJzL2Rvd25yZXYueG1sUEsFBgAAAAADAAMAtwAAAPoCAAAAAA==&#10;">
                        <v:oval id="Oval 5743" o:spid="_x0000_s4179" style="position:absolute;left:25146;top:1127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" filled="f" strokecolor="#903" strokeweight="1.5pt"/>
                        <v:line id="Line 84" o:spid="_x0000_s4180" style="position:absolute;visibility:visible;mso-wrap-style:square" from="25146,1127" to="25146,1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" strokecolor="#903" strokeweight="1.5pt"/>
                        <v:line id="Line 85" o:spid="_x0000_s4181" style="position:absolute;visibility:visible;mso-wrap-style:square" from="25146,1127" to="25146,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" strokecolor="#903" strokeweight="1.5pt"/>
                        <v:shape id="Freeform 86" o:spid="_x0000_s4182" style="position:absolute;left:25146;top:1128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" path="m,54l54,r54,54e" filled="f" strokecolor="#903" strokeweight="1.5pt">
                          <v:path arrowok="t" o:connecttype="custom" o:connectlocs="0,57;58,0;115,57" o:connectangles="0,0,0"/>
                        </v:shape>
                      </v:group>
                      <v:rect id="Rectangle 5747" o:spid="_x0000_s4183" style="position:absolute;left:23730;top:4889;width:5283;height:23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9E7B4F5" w14:textId="5CEEC64C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748" o:spid="_x0000_s4184" style="position:absolute;left:25971;top:20764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" strokecolor="#903" strokeweight="1.5pt"/>
                      <v:rect id="Rectangle 5749" o:spid="_x0000_s4185" style="position:absolute;left:25971;top:41703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" strokecolor="#903" strokeweight="1.5pt"/>
                      <v:rect id="Rectangle 5750" o:spid="_x0000_s4186" style="position:absolute;left:25971;top:20764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" strokecolor="#903" strokeweight="1.5pt"/>
                      <v:rect id="Rectangle 5751" o:spid="_x0000_s4187" style="position:absolute;left:25971;top:41703;width:5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" strokecolor="#903" strokeweight="1.5pt"/>
                      <v:line id="Line 93" o:spid="_x0000_s4188" style="position:absolute;visibility:visible;mso-wrap-style:square" from="1730,8890" to="8350,8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" strokecolor="#903" strokeweight="1.5pt"/>
                      <v:line id="Line 94" o:spid="_x0000_s4189" style="position:absolute;flip:x;visibility:visible;mso-wrap-style:square" from="7604,8890" to="8350,9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" strokecolor="#903" strokeweight="1.5pt"/>
                      <v:line id="Line 95" o:spid="_x0000_s4190" style="position:absolute;flip:x y;visibility:visible;mso-wrap-style:square" from="7604,8588" to="8350,8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" strokecolor="#903" strokeweight="1.5pt"/>
                      <v:rect id="Rectangle 5755" o:spid="_x0000_s4191" style="position:absolute;left:3158;top:7445;width:420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5376F80" w14:textId="4F3A2B9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97" o:spid="_x0000_s4192" style="position:absolute;visibility:visible;mso-wrap-style:square" from="1730,12636" to="8350,12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" strokecolor="#903" strokeweight="1.5pt"/>
                      <v:line id="Line 98" o:spid="_x0000_s4193" style="position:absolute;flip:x;visibility:visible;mso-wrap-style:square" from="7604,12636" to="8350,1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" strokecolor="#903" strokeweight="1.5pt"/>
                      <v:line id="Line 99" o:spid="_x0000_s4194" style="position:absolute;flip:x y;visibility:visible;mso-wrap-style:square" from="7604,12319" to="8350,12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" strokecolor="#903" strokeweight="1.5pt"/>
                      <v:rect id="Rectangle 5759" o:spid="_x0000_s4195" style="position:absolute;left:2745;top:11176;width:508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F17F6E5" w14:textId="05A76C32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select profile</w:t>
                              </w:r>
                            </w:p>
                          </w:txbxContent>
                        </v:textbox>
                      </v:rect>
                      <v:line id="Line 101" o:spid="_x0000_s4196" style="position:absolute;visibility:visible;mso-wrap-style:square" from="9001,15843" to="18081,15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" strokecolor="#903" strokeweight="1.5pt"/>
                      <v:line id="Line 102" o:spid="_x0000_s4197" style="position:absolute;flip:x;visibility:visible;mso-wrap-style:square" from="17335,15843" to="18081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" strokecolor="#903" strokeweight="1.5pt"/>
                      <v:line id="Line 103" o:spid="_x0000_s4198" style="position:absolute;flip:x y;visibility:visible;mso-wrap-style:square" from="17335,15525" to="18081,15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" strokecolor="#903" strokeweight="1.5pt"/>
                      <v:rect id="Rectangle 5763" o:spid="_x0000_s4199" style="position:absolute;left:10840;top:14351;width:6128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6811EDA" w14:textId="5E169458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getDriverProfile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05" o:spid="_x0000_s4200" style="position:absolute;visibility:visible;mso-wrap-style:square" from="18764,18049" to="21907,18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" strokecolor="#903" strokeweight="1.5pt"/>
                      <v:line id="Line 106" o:spid="_x0000_s4201" style="position:absolute;visibility:visible;mso-wrap-style:square" from="21907,18049" to="2190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" strokecolor="#903" strokeweight="1.5pt"/>
                      <v:line id="Line 107" o:spid="_x0000_s4202" style="position:absolute;flip:x;visibility:visible;mso-wrap-style:square" from="18780,18669" to="2190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" strokecolor="#903" strokeweight="1.5pt"/>
                      <v:line id="Line 108" o:spid="_x0000_s4203" style="position:absolute;visibility:visible;mso-wrap-style:square" from="18780,18669" to="19526,18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" strokecolor="#903" strokeweight="1.5pt"/>
                      <v:line id="Line 109" o:spid="_x0000_s4204" style="position:absolute;flip:y;visibility:visible;mso-wrap-style:square" from="18780,18351" to="19526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" strokecolor="#903" strokeweight="1.5pt"/>
                      <v:rect id="Rectangle 5769" o:spid="_x0000_s4205" style="position:absolute;left:19698;top:16652;width:672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7FF61F1" w14:textId="02EE64F4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getDriverProfile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11" o:spid="_x0000_s4206" style="position:absolute;visibility:visible;mso-wrap-style:square" from="18732,20764" to="25955,20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" strokecolor="#903" strokeweight="1.5pt"/>
                      <v:line id="Line 112" o:spid="_x0000_s4207" style="position:absolute;flip:x;visibility:visible;mso-wrap-style:square" from="25193,20764" to="25955,21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" strokecolor="#903" strokeweight="1.5pt"/>
                      <v:line id="Line 113" o:spid="_x0000_s4208" style="position:absolute;flip:x y;visibility:visible;mso-wrap-style:square" from="25193,20447" to="25955,20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" strokecolor="#903" strokeweight="1.5pt"/>
                      <v:rect id="Rectangle 5773" o:spid="_x0000_s4209" style="position:absolute;left:20015;top:19272;width:7118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AkwwAAAN0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fKxWC/h/k56A3P0BAAD//wMAUEsBAi0AFAAGAAgAAAAhANvh9svuAAAAhQEAABMAAAAAAAAAAAAA&#10;AAAAAAAAAFtDb250ZW50X1R5cGVzXS54bWxQSwECLQAUAAYACAAAACEAWvQsW78AAAAVAQAACwAA&#10;AAAAAAAAAAAAAAAfAQAAX3JlbHMvLnJlbHNQSwECLQAUAAYACAAAACEAydXgJ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ED2B2FA" w14:textId="0EA38D41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queryDriverProfile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15" o:spid="_x0000_s4210" style="position:absolute;flip:x;visibility:visible;mso-wrap-style:square" from="18764,22971" to="25955,2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" strokecolor="#903" strokeweight="1.5pt">
                        <v:stroke dashstyle="3 1"/>
                      </v:line>
                      <v:line id="Line 116" o:spid="_x0000_s4211" style="position:absolute;visibility:visible;mso-wrap-style:square" from="18764,22971" to="19510,2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" strokecolor="#903" strokeweight="1.5pt"/>
                      <v:line id="Line 117" o:spid="_x0000_s4212" style="position:absolute;flip:y;visibility:visible;mso-wrap-style:square" from="18764,22653" to="19510,2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" strokecolor="#903" strokeweight="1.5pt"/>
                      <v:rect id="Rectangle 5777" o:spid="_x0000_s4213" style="position:absolute;left:20428;top:21526;width:4305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5585DCB" w14:textId="336EBB53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19" o:spid="_x0000_s4214" style="position:absolute;flip:x;visibility:visible;mso-wrap-style:square" from="9017,26860" to="18081,26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" strokecolor="#903" strokeweight="1.5pt"/>
                      <v:line id="Line 120" o:spid="_x0000_s4215" style="position:absolute;visibility:visible;mso-wrap-style:square" from="9017,26860" to="9779,27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" strokecolor="#903" strokeweight="1.5pt"/>
                      <v:line id="Line 121" o:spid="_x0000_s4216" style="position:absolute;flip:y;visibility:visible;mso-wrap-style:square" from="9017,26543" to="9779,26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" strokecolor="#903" strokeweight="1.5pt"/>
                      <v:rect id="Rectangle 5781" o:spid="_x0000_s4217" style="position:absolute;left:9698;top:25400;width:8401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8CCFA8A" w14:textId="3A153F4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profile details</w:t>
                              </w:r>
                            </w:p>
                          </w:txbxContent>
                        </v:textbox>
                      </v:rect>
                      <v:line id="Line 123" o:spid="_x0000_s4218" style="position:absolute;visibility:visible;mso-wrap-style:square" from="1730,30257" to="8350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" strokecolor="#903" strokeweight="1.5pt"/>
                      <v:line id="Line 124" o:spid="_x0000_s4219" style="position:absolute;flip:x;visibility:visible;mso-wrap-style:square" from="7604,30257" to="8350,30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" strokecolor="#903" strokeweight="1.5pt"/>
                      <v:line id="Line 125" o:spid="_x0000_s4220" style="position:absolute;flip:x y;visibility:visible;mso-wrap-style:square" from="7604,29940" to="8350,30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" strokecolor="#903" strokeweight="1.5pt"/>
                      <v:rect id="Rectangle 5785" o:spid="_x0000_s4221" style="position:absolute;left:2523;top:28797;width:5442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C2A307F" w14:textId="5C29AF15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input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Editdata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27" o:spid="_x0000_s4222" style="position:absolute;visibility:visible;mso-wrap-style:square" from="9017,32845" to="12176,32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" strokecolor="#903" strokeweight="1.5pt"/>
                      <v:line id="Line 128" o:spid="_x0000_s4223" style="position:absolute;visibility:visible;mso-wrap-style:square" from="12176,32845" to="12176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" strokecolor="#903" strokeweight="1.5pt"/>
                      <v:line id="Line 129" o:spid="_x0000_s4224" style="position:absolute;flip:x;visibility:visible;mso-wrap-style:square" from="9048,33480" to="12176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" strokecolor="#903" strokeweight="1.5pt"/>
                      <v:line id="Line 130" o:spid="_x0000_s4225" style="position:absolute;visibility:visible;mso-wrap-style:square" from="9048,33480" to="9794,33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bv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vAxnkzh7018AnL+AAAA//8DAFBLAQItABQABgAIAAAAIQDb4fbL7gAAAIUBAAATAAAAAAAA&#10;AAAAAAAAAAAAAABbQ29udGVudF9UeXBlc10ueG1sUEsBAi0AFAAGAAgAAAAhAFr0LFu/AAAAFQEA&#10;AAsAAAAAAAAAAAAAAAAAHwEAAF9yZWxzLy5yZWxzUEsBAi0AFAAGAAgAAAAhAEIHJu/HAAAA3QAA&#10;AA8AAAAAAAAAAAAAAAAABwIAAGRycy9kb3ducmV2LnhtbFBLBQYAAAAAAwADALcAAAD7AgAAAAA=&#10;" strokecolor="#903" strokeweight="1.5pt"/>
                      <v:line id="Line 131" o:spid="_x0000_s4226" style="position:absolute;flip:y;visibility:visible;mso-wrap-style:square" from="9048,33162" to="9794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" strokecolor="#903" strokeweight="1.5pt"/>
                      <v:rect id="Rectangle 5791" o:spid="_x0000_s4227" style="position:absolute;left:9841;top:31337;width:820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F3C095A" w14:textId="462E911F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check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Editdata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script</w:t>
                              </w:r>
                            </w:p>
                          </w:txbxContent>
                        </v:textbox>
                      </v:rect>
                      <v:line id="Line 133" o:spid="_x0000_s4228" style="position:absolute;visibility:visible;mso-wrap-style:square" from="9001,36480" to="18081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iJD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pfpPIW/N/EJyNUvAAAA//8DAFBLAQItABQABgAIAAAAIQDb4fbL7gAAAIUBAAATAAAAAAAA&#10;AAAAAAAAAAAAAABbQ29udGVudF9UeXBlc10ueG1sUEsBAi0AFAAGAAgAAAAhAFr0LFu/AAAAFQEA&#10;AAsAAAAAAAAAAAAAAAAAHwEAAF9yZWxzLy5yZWxzUEsBAi0AFAAGAAgAAAAhAMl6IkPHAAAA3QAA&#10;AA8AAAAAAAAAAAAAAAAABwIAAGRycy9kb3ducmV2LnhtbFBLBQYAAAAAAwADALcAAAD7AgAAAAA=&#10;" strokecolor="#903" strokeweight="1.5pt"/>
                      <v:line id="Line 134" o:spid="_x0000_s4229" style="position:absolute;flip:x;visibility:visible;mso-wrap-style:square" from="17335,36480" to="18081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" strokecolor="#903" strokeweight="1.5pt"/>
                      <v:line id="Line 135" o:spid="_x0000_s4230" style="position:absolute;flip:x y;visibility:visible;mso-wrap-style:square" from="17335,36163" to="18081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" strokecolor="#903" strokeweight="1.5pt"/>
                      <v:rect id="Rectangle 5795" o:spid="_x0000_s4231" style="position:absolute;left:10380;top:35036;width:6426;height:2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1C9D842D" w14:textId="477CA0C4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37" o:spid="_x0000_s4232" style="position:absolute;visibility:visible;mso-wrap-style:square" from="18764,38687" to="21907,38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" strokecolor="#903" strokeweight="1.5pt"/>
                      <v:line id="Line 138" o:spid="_x0000_s4233" style="position:absolute;visibility:visible;mso-wrap-style:square" from="21907,38687" to="21907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" strokecolor="#903" strokeweight="1.5pt"/>
                      <v:line id="Line 139" o:spid="_x0000_s4234" style="position:absolute;flip:x;visibility:visible;mso-wrap-style:square" from="18780,39322" to="21907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" strokecolor="#903" strokeweight="1.5pt"/>
                      <v:line id="Line 140" o:spid="_x0000_s4235" style="position:absolute;visibility:visible;mso-wrap-style:square" from="18780,39322" to="19526,3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" strokecolor="#903" strokeweight="1.5pt"/>
                      <v:line id="Line 141" o:spid="_x0000_s4236" style="position:absolute;flip:y;visibility:visible;mso-wrap-style:square" from="18780,39004" to="19526,3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" strokecolor="#903" strokeweight="1.5pt"/>
                      <v:rect id="Rectangle 5801" o:spid="_x0000_s4237" style="position:absolute;left:19840;top:37083;width:7017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4AFA3F8" w14:textId="03821999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EditDriverProfile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43" o:spid="_x0000_s4238" style="position:absolute;visibility:visible;mso-wrap-style:square" from="18732,41703" to="25955,4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" strokecolor="#903" strokeweight="1.5pt"/>
                      <v:line id="Line 144" o:spid="_x0000_s4239" style="position:absolute;flip:x;visibility:visible;mso-wrap-style:square" from="25193,41703" to="25955,42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" strokecolor="#903" strokeweight="1.5pt"/>
                      <v:line id="Line 145" o:spid="_x0000_s4240" style="position:absolute;flip:x y;visibility:visible;mso-wrap-style:square" from="25193,41386" to="25955,4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" strokecolor="#903" strokeweight="1.5pt"/>
                      <v:rect id="Rectangle 5805" o:spid="_x0000_s4241" style="position:absolute;left:19777;top:39941;width:519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CC42EBF" w14:textId="311CB310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 driver</w:t>
                              </w:r>
                            </w:p>
                          </w:txbxContent>
                        </v:textbox>
                      </v:rect>
                      <v:line id="Line 147" o:spid="_x0000_s4242" style="position:absolute;flip:x;visibility:visible;mso-wrap-style:square" from="18764,43910" to="25955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" strokecolor="#903" strokeweight="1.5pt">
                        <v:stroke dashstyle="3 1"/>
                      </v:line>
                      <v:line id="Line 148" o:spid="_x0000_s4243" style="position:absolute;visibility:visible;mso-wrap-style:square" from="18764,43910" to="19510,44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" strokecolor="#903" strokeweight="1.5pt"/>
                      <v:line id="Line 149" o:spid="_x0000_s4244" style="position:absolute;flip:y;visibility:visible;mso-wrap-style:square" from="18764,43592" to="19510,4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" strokecolor="#903" strokeweight="1.5pt"/>
                      <v:rect id="Rectangle 5809" o:spid="_x0000_s4245" style="position:absolute;left:19761;top:42481;width:6229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3AC8142" w14:textId="350E344C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return true/false</w:t>
                              </w:r>
                            </w:p>
                          </w:txbxContent>
                        </v:textbox>
                      </v:rect>
                      <v:line id="Line 151" o:spid="_x0000_s4246" style="position:absolute;flip:x;visibility:visible;mso-wrap-style:square" from="9017,48037" to="18081,48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" strokecolor="#903" strokeweight="1.5pt"/>
                      <v:line id="Line 152" o:spid="_x0000_s4247" style="position:absolute;visibility:visible;mso-wrap-style:square" from="9017,48037" to="9779,48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" strokecolor="#903" strokeweight="1.5pt"/>
                      <v:line id="Line 153" o:spid="_x0000_s4248" style="position:absolute;flip:y;visibility:visible;mso-wrap-style:square" from="9017,47720" to="9779,48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" strokecolor="#903" strokeweight="1.5pt"/>
                      <v:rect id="Rectangle 5813" o:spid="_x0000_s4249" style="position:absolute;left:10222;top:46593;width:7264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D0BCE09" w14:textId="7CF90605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Display edit profile</w:t>
                              </w:r>
                            </w:p>
                          </w:txbxContent>
                        </v:textbox>
                      </v:rect>
                      <v:line id="Line 155" o:spid="_x0000_s4250" style="position:absolute;visibility:visible;mso-wrap-style:square" from="9017,55594" to="12176,55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" strokecolor="#903" strokeweight="1.5pt"/>
                      <v:line id="Line 156" o:spid="_x0000_s4251" style="position:absolute;visibility:visible;mso-wrap-style:square" from="12176,55594" to="12176,5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" strokecolor="#903" strokeweight="1.5pt"/>
                      <v:line id="Line 157" o:spid="_x0000_s4252" style="position:absolute;flip:x;visibility:visible;mso-wrap-style:square" from="9048,56229" to="12176,5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" strokecolor="#903" strokeweight="1.5pt"/>
                      <v:line id="Line 158" o:spid="_x0000_s4253" style="position:absolute;visibility:visible;mso-wrap-style:square" from="9048,56229" to="9794,5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" strokecolor="#903" strokeweight="1.5pt"/>
                      <v:line id="Line 159" o:spid="_x0000_s4254" style="position:absolute;flip:y;visibility:visible;mso-wrap-style:square" from="9048,55911" to="9794,5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" strokecolor="#903" strokeweight="1.5pt"/>
                      <v:rect id="Rectangle 5819" o:spid="_x0000_s4255" style="position:absolute;left:9460;top:54244;width:9042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995334E" w14:textId="7868F9C8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 fail message script</w:t>
                              </w:r>
                            </w:p>
                          </w:txbxContent>
                        </v:textbox>
                      </v:rect>
                      <v:line id="Line 161" o:spid="_x0000_s4256" style="position:absolute;flip:x;visibility:visible;mso-wrap-style:square" from="9017,60960" to="18081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" strokecolor="#903" strokeweight="1.5pt"/>
                      <v:line id="Line 162" o:spid="_x0000_s4257" style="position:absolute;visibility:visible;mso-wrap-style:square" from="9017,60960" to="9779,61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" strokecolor="#903" strokeweight="1.5pt"/>
                      <v:line id="Line 163" o:spid="_x0000_s4258" style="position:absolute;flip:y;visibility:visible;mso-wrap-style:square" from="9017,60642" to="9779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" strokecolor="#903" strokeweight="1.5pt"/>
                      <v:rect id="Rectangle 5823" o:spid="_x0000_s4259" style="position:absolute;left:10285;top:59515;width:7118;height:2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1991944" w14:textId="6E43532E" w:rsidR="006564FA" w:rsidRDefault="006564FA" w:rsidP="006564FA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false fail message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4E2D3011" w14:textId="19A9A173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07D325CB" w14:textId="4A5D9564" w:rsidR="00854DAA" w:rsidRPr="009F1F59" w:rsidRDefault="00854DAA" w:rsidP="000B03EC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119F2FF0" w14:textId="77777777" w:rsidR="00C843E7" w:rsidRDefault="00C843E7" w:rsidP="003E79E7">
      <w:pPr>
        <w:pStyle w:val="Caption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309E61EF" w14:textId="4748762B" w:rsidR="00C843E7" w:rsidRDefault="00D31D3E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1EA1EBF" wp14:editId="2F39E5DB">
                <wp:simplePos x="0" y="0"/>
                <wp:positionH relativeFrom="column">
                  <wp:posOffset>2971916</wp:posOffset>
                </wp:positionH>
                <wp:positionV relativeFrom="paragraph">
                  <wp:posOffset>3443663</wp:posOffset>
                </wp:positionV>
                <wp:extent cx="166254" cy="346363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54" cy="34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2309FE" w14:textId="77777777" w:rsidR="00D31D3E" w:rsidRPr="00D31D3E" w:rsidRDefault="00D31D3E" w:rsidP="00D31D3E">
                            <w:pPr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</w:pPr>
                            <w:r w:rsidRPr="00D31D3E"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1EBF" id="Text Box 61" o:spid="_x0000_s4260" type="#_x0000_t202" style="position:absolute;left:0;text-align:left;margin-left:234pt;margin-top:271.15pt;width:13.1pt;height:27.2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" filled="f" stroked="f" strokeweight=".5pt">
                <v:textbox>
                  <w:txbxContent>
                    <w:p w14:paraId="1E2309FE" w14:textId="77777777" w:rsidR="00D31D3E" w:rsidRPr="00D31D3E" w:rsidRDefault="00D31D3E" w:rsidP="00D31D3E">
                      <w:pPr>
                        <w:rPr>
                          <w:rFonts w:ascii="Arial" w:hAnsi="Arial" w:cs="Arial"/>
                          <w:sz w:val="14"/>
                          <w:szCs w:val="18"/>
                        </w:rPr>
                      </w:pPr>
                      <w:r w:rsidRPr="00D31D3E">
                        <w:rPr>
                          <w:rFonts w:ascii="Arial" w:hAnsi="Arial" w:cs="Arial"/>
                          <w:sz w:val="14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36F23BE" wp14:editId="2355D786">
                <wp:simplePos x="0" y="0"/>
                <wp:positionH relativeFrom="column">
                  <wp:posOffset>2007870</wp:posOffset>
                </wp:positionH>
                <wp:positionV relativeFrom="paragraph">
                  <wp:posOffset>3450763</wp:posOffset>
                </wp:positionV>
                <wp:extent cx="166254" cy="346363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54" cy="34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81186" w14:textId="321BF9FE" w:rsidR="001B146B" w:rsidRPr="00D31D3E" w:rsidRDefault="001B146B">
                            <w:pPr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</w:pPr>
                            <w:r w:rsidRPr="00D31D3E">
                              <w:rPr>
                                <w:rFonts w:ascii="Arial" w:hAnsi="Arial" w:cs="Arial"/>
                                <w:sz w:val="14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F23BE" id="Text Box 48" o:spid="_x0000_s4261" type="#_x0000_t202" style="position:absolute;left:0;text-align:left;margin-left:158.1pt;margin-top:271.7pt;width:13.1pt;height:27.2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" filled="f" stroked="f" strokeweight=".5pt">
                <v:textbox>
                  <w:txbxContent>
                    <w:p w14:paraId="6AB81186" w14:textId="321BF9FE" w:rsidR="001B146B" w:rsidRPr="00D31D3E" w:rsidRDefault="001B146B">
                      <w:pPr>
                        <w:rPr>
                          <w:rFonts w:ascii="Arial" w:hAnsi="Arial" w:cs="Arial"/>
                          <w:sz w:val="14"/>
                          <w:szCs w:val="18"/>
                        </w:rPr>
                      </w:pPr>
                      <w:r w:rsidRPr="00D31D3E">
                        <w:rPr>
                          <w:rFonts w:ascii="Arial" w:hAnsi="Arial" w:cs="Arial"/>
                          <w:sz w:val="14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519B68C" wp14:editId="3B8974E2">
                <wp:simplePos x="0" y="0"/>
                <wp:positionH relativeFrom="column">
                  <wp:posOffset>2085109</wp:posOffset>
                </wp:positionH>
                <wp:positionV relativeFrom="paragraph">
                  <wp:posOffset>3644958</wp:posOffset>
                </wp:positionV>
                <wp:extent cx="1129146" cy="0"/>
                <wp:effectExtent l="0" t="76200" r="13970" b="1143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9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90033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C91297" id="Straight Arrow Connector 44" o:spid="_x0000_s1026" type="#_x0000_t32" style="position:absolute;margin-left:164.2pt;margin-top:287pt;width:88.9pt;height:0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" strokecolor="#903" strokeweight=".5pt">
                <v:stroke endarrow="open" joinstyle="miter"/>
              </v:shape>
            </w:pict>
          </mc:Fallback>
        </mc:AlternateContent>
      </w:r>
      <w:r w:rsidR="001B146B" w:rsidRPr="001B146B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anchor distT="0" distB="0" distL="114300" distR="114300" simplePos="0" relativeHeight="251716096" behindDoc="0" locked="0" layoutInCell="1" allowOverlap="1" wp14:anchorId="435DE083" wp14:editId="5CF4EF34">
            <wp:simplePos x="0" y="0"/>
            <wp:positionH relativeFrom="column">
              <wp:posOffset>3138054</wp:posOffset>
            </wp:positionH>
            <wp:positionV relativeFrom="paragraph">
              <wp:posOffset>3305290</wp:posOffset>
            </wp:positionV>
            <wp:extent cx="1036320" cy="76962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 b="19682"/>
                    <a:stretch/>
                  </pic:blipFill>
                  <pic:spPr bwMode="auto">
                    <a:xfrm>
                      <a:off x="0" y="0"/>
                      <a:ext cx="10363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26C09" w:rsidRPr="00526C09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drawing>
          <wp:inline distT="0" distB="0" distL="0" distR="0" wp14:anchorId="61ECAAE8" wp14:editId="06ECC03E">
            <wp:extent cx="5040085" cy="472047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" t="1771" r="23077" b="22668"/>
                    <a:stretch/>
                  </pic:blipFill>
                  <pic:spPr bwMode="auto">
                    <a:xfrm>
                      <a:off x="0" y="0"/>
                      <a:ext cx="5045905" cy="472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D0C41" w14:textId="5E4E0004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3" w:name="_Toc101790135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60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Edit driver profile</w:t>
      </w:r>
      <w:bookmarkEnd w:id="173"/>
    </w:p>
    <w:p w14:paraId="4089D8B6" w14:textId="77777777" w:rsidR="00854DAA" w:rsidRPr="009F1F59" w:rsidRDefault="00854DAA" w:rsidP="000B03EC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2C561E57" w14:textId="56DDB0EB" w:rsidR="00EB486E" w:rsidRPr="009F1F59" w:rsidRDefault="00EB486E" w:rsidP="000B03EC">
      <w:pPr>
        <w:rPr>
          <w:rFonts w:ascii="TH SarabunPSK" w:hAnsi="TH SarabunPSK" w:cs="TH SarabunPSK"/>
          <w:b/>
          <w:bCs/>
          <w:sz w:val="28"/>
          <w:cs/>
        </w:rPr>
      </w:pPr>
    </w:p>
    <w:p w14:paraId="10DC8264" w14:textId="77777777" w:rsidR="006B05E7" w:rsidRPr="009F1F59" w:rsidRDefault="006B05E7" w:rsidP="00EB486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9A91A7B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2572AE6" w14:textId="77777777" w:rsidR="00C843E7" w:rsidRDefault="00C843E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F85DA53" wp14:editId="4CD8E0C9">
            <wp:extent cx="2613600" cy="5654708"/>
            <wp:effectExtent l="0" t="0" r="0" b="3175"/>
            <wp:docPr id="224" name="Graphic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B4A6" w14:textId="0D38C7F1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4" w:name="_Toc101790136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61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application</w:t>
      </w:r>
      <w:bookmarkEnd w:id="174"/>
    </w:p>
    <w:p w14:paraId="0F0EA071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993DA3" w14:textId="6E9B34FF" w:rsidR="004602E3" w:rsidRPr="009F1F59" w:rsidRDefault="00B1473E" w:rsidP="00EB486E">
      <w:pPr>
        <w:rPr>
          <w:rFonts w:ascii="TH SarabunPSK" w:hAnsi="TH SarabunPSK" w:cs="TH SarabunPSK"/>
          <w:sz w:val="32"/>
          <w:szCs w:val="32"/>
        </w:rPr>
      </w:pPr>
      <w:r w:rsidRPr="004602E3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496448" behindDoc="0" locked="0" layoutInCell="1" allowOverlap="1" wp14:anchorId="30601FDA" wp14:editId="51EC8546">
                <wp:simplePos x="0" y="0"/>
                <wp:positionH relativeFrom="column">
                  <wp:posOffset>2777067</wp:posOffset>
                </wp:positionH>
                <wp:positionV relativeFrom="paragraph">
                  <wp:posOffset>383752</wp:posOffset>
                </wp:positionV>
                <wp:extent cx="3569335" cy="3758565"/>
                <wp:effectExtent l="0" t="0" r="12065" b="32385"/>
                <wp:wrapNone/>
                <wp:docPr id="59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9335" cy="3758565"/>
                          <a:chOff x="0" y="0"/>
                          <a:chExt cx="5481509" cy="5554663"/>
                        </a:xfrm>
                      </wpg:grpSpPr>
                      <wps:wsp>
                        <wps:cNvPr id="5916" name="Rectangle 5916"/>
                        <wps:cNvSpPr>
                          <a:spLocks noChangeArrowheads="1"/>
                        </wps:cNvSpPr>
                        <wps:spPr bwMode="auto">
                          <a:xfrm>
                            <a:off x="0" y="944083"/>
                            <a:ext cx="543269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5C7C26" w14:textId="27DB10B6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7" name="Line 6"/>
                        <wps:cNvCnPr/>
                        <wps:spPr bwMode="auto">
                          <a:xfrm>
                            <a:off x="265112" y="1360487"/>
                            <a:ext cx="0" cy="4194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18" name="Group 5918"/>
                        <wpg:cNvGrpSpPr>
                          <a:grpSpLocks/>
                        </wpg:cNvGrpSpPr>
                        <wpg:grpSpPr bwMode="auto">
                          <a:xfrm>
                            <a:off x="50801" y="233362"/>
                            <a:ext cx="342900" cy="469900"/>
                            <a:chOff x="50800" y="233362"/>
                            <a:chExt cx="216" cy="296"/>
                          </a:xfrm>
                        </wpg:grpSpPr>
                        <wps:wsp>
                          <wps:cNvPr id="5919" name="Oval 59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61" y="233362"/>
                              <a:ext cx="98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20" name="Line 8"/>
                          <wps:cNvCnPr/>
                          <wps:spPr bwMode="auto">
                            <a:xfrm>
                              <a:off x="50908" y="233459"/>
                              <a:ext cx="0" cy="9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1" name="Line 9"/>
                          <wps:cNvCnPr/>
                          <wps:spPr bwMode="auto">
                            <a:xfrm>
                              <a:off x="50830" y="233485"/>
                              <a:ext cx="15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2" name="Freeform 10"/>
                          <wps:cNvSpPr>
                            <a:spLocks/>
                          </wps:cNvSpPr>
                          <wps:spPr bwMode="auto">
                            <a:xfrm>
                              <a:off x="50800" y="233550"/>
                              <a:ext cx="216" cy="10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923" name="Group 5923"/>
                        <wpg:cNvGrpSpPr>
                          <a:grpSpLocks/>
                        </wpg:cNvGrpSpPr>
                        <wpg:grpSpPr bwMode="auto">
                          <a:xfrm>
                            <a:off x="50801" y="233362"/>
                            <a:ext cx="342900" cy="469900"/>
                            <a:chOff x="50800" y="233362"/>
                            <a:chExt cx="216" cy="296"/>
                          </a:xfrm>
                        </wpg:grpSpPr>
                        <wps:wsp>
                          <wps:cNvPr id="5924" name="Oval 5924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61" y="233362"/>
                              <a:ext cx="98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25" name="Line 13"/>
                          <wps:cNvCnPr/>
                          <wps:spPr bwMode="auto">
                            <a:xfrm>
                              <a:off x="50908" y="233459"/>
                              <a:ext cx="0" cy="9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6" name="Line 14"/>
                          <wps:cNvCnPr/>
                          <wps:spPr bwMode="auto">
                            <a:xfrm>
                              <a:off x="50830" y="233485"/>
                              <a:ext cx="15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27" name="Freeform 15"/>
                          <wps:cNvSpPr>
                            <a:spLocks/>
                          </wps:cNvSpPr>
                          <wps:spPr bwMode="auto">
                            <a:xfrm>
                              <a:off x="50800" y="233550"/>
                              <a:ext cx="216" cy="108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928" name="Rectangle 5928"/>
                        <wps:cNvSpPr>
                          <a:spLocks noChangeArrowheads="1"/>
                        </wps:cNvSpPr>
                        <wps:spPr bwMode="auto">
                          <a:xfrm>
                            <a:off x="0" y="944083"/>
                            <a:ext cx="543269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13AC40" w14:textId="1A1CD97B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9" name="Rectangle 5929"/>
                        <wps:cNvSpPr>
                          <a:spLocks noChangeArrowheads="1"/>
                        </wps:cNvSpPr>
                        <wps:spPr bwMode="auto">
                          <a:xfrm>
                            <a:off x="206375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30" name="Rectangle 5930"/>
                        <wps:cNvSpPr>
                          <a:spLocks noChangeArrowheads="1"/>
                        </wps:cNvSpPr>
                        <wps:spPr bwMode="auto">
                          <a:xfrm>
                            <a:off x="206375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31" name="Rectangle 5931"/>
                        <wps:cNvSpPr>
                          <a:spLocks noChangeArrowheads="1"/>
                        </wps:cNvSpPr>
                        <wps:spPr bwMode="auto">
                          <a:xfrm>
                            <a:off x="763310" y="932981"/>
                            <a:ext cx="1576324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3E332" w14:textId="5FD00279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ListApplicationPage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2" name="Line 21"/>
                        <wps:cNvCnPr/>
                        <wps:spPr bwMode="auto">
                          <a:xfrm>
                            <a:off x="1520825" y="1344612"/>
                            <a:ext cx="0" cy="42100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33" name="Group 5933"/>
                        <wpg:cNvGrpSpPr>
                          <a:grpSpLocks/>
                        </wpg:cNvGrpSpPr>
                        <wpg:grpSpPr bwMode="auto">
                          <a:xfrm>
                            <a:off x="1093787" y="252412"/>
                            <a:ext cx="858838" cy="557213"/>
                            <a:chOff x="1093787" y="252412"/>
                            <a:chExt cx="541" cy="351"/>
                          </a:xfrm>
                        </wpg:grpSpPr>
                        <wps:wsp>
                          <wps:cNvPr id="5934" name="Oval 593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3967" y="252412"/>
                              <a:ext cx="361" cy="35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35" name="Line 23"/>
                          <wps:cNvCnPr/>
                          <wps:spPr bwMode="auto">
                            <a:xfrm>
                              <a:off x="1093787" y="252495"/>
                              <a:ext cx="0" cy="18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36" name="Line 24"/>
                          <wps:cNvCnPr/>
                          <wps:spPr bwMode="auto">
                            <a:xfrm>
                              <a:off x="1093788" y="252588"/>
                              <a:ext cx="17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937" name="Group 5937"/>
                        <wpg:cNvGrpSpPr>
                          <a:grpSpLocks/>
                        </wpg:cNvGrpSpPr>
                        <wpg:grpSpPr bwMode="auto">
                          <a:xfrm>
                            <a:off x="1093787" y="252412"/>
                            <a:ext cx="858838" cy="557213"/>
                            <a:chOff x="1093787" y="252412"/>
                            <a:chExt cx="541" cy="351"/>
                          </a:xfrm>
                        </wpg:grpSpPr>
                        <wps:wsp>
                          <wps:cNvPr id="5938" name="Oval 593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3967" y="252412"/>
                              <a:ext cx="361" cy="35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39" name="Line 27"/>
                          <wps:cNvCnPr/>
                          <wps:spPr bwMode="auto">
                            <a:xfrm>
                              <a:off x="1093787" y="252495"/>
                              <a:ext cx="0" cy="18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40" name="Line 28"/>
                          <wps:cNvCnPr/>
                          <wps:spPr bwMode="auto">
                            <a:xfrm>
                              <a:off x="1093788" y="252588"/>
                              <a:ext cx="17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941" name="Rectangle 5941"/>
                        <wps:cNvSpPr>
                          <a:spLocks noChangeArrowheads="1"/>
                        </wps:cNvSpPr>
                        <wps:spPr bwMode="auto">
                          <a:xfrm>
                            <a:off x="763310" y="932981"/>
                            <a:ext cx="1576324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FEE1A" w14:textId="49FBBE0A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ListApplicationPage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2" name="Rectangle 5942"/>
                        <wps:cNvSpPr>
                          <a:spLocks noChangeArrowheads="1"/>
                        </wps:cNvSpPr>
                        <wps:spPr bwMode="auto">
                          <a:xfrm>
                            <a:off x="1462087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3" name="Rectangle 5943"/>
                        <wps:cNvSpPr>
                          <a:spLocks noChangeArrowheads="1"/>
                        </wps:cNvSpPr>
                        <wps:spPr bwMode="auto">
                          <a:xfrm>
                            <a:off x="1462087" y="238442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4" name="Rectangle 5944"/>
                        <wps:cNvSpPr>
                          <a:spLocks noChangeArrowheads="1"/>
                        </wps:cNvSpPr>
                        <wps:spPr bwMode="auto">
                          <a:xfrm>
                            <a:off x="146208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5" name="Rectangle 5945"/>
                        <wps:cNvSpPr>
                          <a:spLocks noChangeArrowheads="1"/>
                        </wps:cNvSpPr>
                        <wps:spPr bwMode="auto">
                          <a:xfrm>
                            <a:off x="1462087" y="167957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6" name="Rectangle 5946"/>
                        <wps:cNvSpPr>
                          <a:spLocks noChangeArrowheads="1"/>
                        </wps:cNvSpPr>
                        <wps:spPr bwMode="auto">
                          <a:xfrm>
                            <a:off x="1462087" y="2384425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7" name="Rectangle 5947"/>
                        <wps:cNvSpPr>
                          <a:spLocks noChangeArrowheads="1"/>
                        </wps:cNvSpPr>
                        <wps:spPr bwMode="auto">
                          <a:xfrm>
                            <a:off x="146208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48" name="Rectangle 5948"/>
                        <wps:cNvSpPr>
                          <a:spLocks noChangeArrowheads="1"/>
                        </wps:cNvSpPr>
                        <wps:spPr bwMode="auto">
                          <a:xfrm>
                            <a:off x="3392847" y="723537"/>
                            <a:ext cx="61927" cy="40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E1584" w14:textId="77777777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9" name="Rectangle 5949"/>
                        <wps:cNvSpPr>
                          <a:spLocks noChangeArrowheads="1"/>
                        </wps:cNvSpPr>
                        <wps:spPr bwMode="auto">
                          <a:xfrm>
                            <a:off x="2567696" y="656265"/>
                            <a:ext cx="1821217" cy="8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031D2" w14:textId="77777777" w:rsidR="00B1473E" w:rsidRDefault="004602E3" w:rsidP="00B1473E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ListApplication</w:t>
                              </w:r>
                              <w:proofErr w:type="spellEnd"/>
                            </w:p>
                            <w:p w14:paraId="30DC3A07" w14:textId="0DBA10B9" w:rsidR="004602E3" w:rsidRDefault="004602E3" w:rsidP="00B1473E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0" name="Line 39"/>
                        <wps:cNvCnPr/>
                        <wps:spPr bwMode="auto">
                          <a:xfrm>
                            <a:off x="3470275" y="1139825"/>
                            <a:ext cx="0" cy="44148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51" name="Group 5951"/>
                        <wpg:cNvGrpSpPr>
                          <a:grpSpLocks/>
                        </wpg:cNvGrpSpPr>
                        <wpg:grpSpPr bwMode="auto">
                          <a:xfrm>
                            <a:off x="3184525" y="0"/>
                            <a:ext cx="573088" cy="600076"/>
                            <a:chOff x="3184525" y="0"/>
                            <a:chExt cx="361" cy="378"/>
                          </a:xfrm>
                        </wpg:grpSpPr>
                        <wps:wsp>
                          <wps:cNvPr id="5952" name="Oval 595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84525" y="29"/>
                              <a:ext cx="361" cy="34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53" name="Line 41"/>
                          <wps:cNvCnPr/>
                          <wps:spPr bwMode="auto">
                            <a:xfrm flipH="1">
                              <a:off x="3184669" y="0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54" name="Line 42"/>
                          <wps:cNvCnPr/>
                          <wps:spPr bwMode="auto">
                            <a:xfrm flipH="1" flipV="1">
                              <a:off x="3184669" y="32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955" name="Group 5955"/>
                        <wpg:cNvGrpSpPr>
                          <a:grpSpLocks/>
                        </wpg:cNvGrpSpPr>
                        <wpg:grpSpPr bwMode="auto">
                          <a:xfrm>
                            <a:off x="3184525" y="0"/>
                            <a:ext cx="573088" cy="600076"/>
                            <a:chOff x="3184525" y="0"/>
                            <a:chExt cx="361" cy="378"/>
                          </a:xfrm>
                        </wpg:grpSpPr>
                        <wps:wsp>
                          <wps:cNvPr id="5956" name="Oval 5956"/>
                          <wps:cNvSpPr>
                            <a:spLocks noChangeArrowheads="1"/>
                          </wps:cNvSpPr>
                          <wps:spPr bwMode="auto">
                            <a:xfrm>
                              <a:off x="3184525" y="29"/>
                              <a:ext cx="361" cy="34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57" name="Line 45"/>
                          <wps:cNvCnPr/>
                          <wps:spPr bwMode="auto">
                            <a:xfrm flipH="1">
                              <a:off x="3184669" y="0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58" name="Line 46"/>
                          <wps:cNvCnPr/>
                          <wps:spPr bwMode="auto">
                            <a:xfrm flipH="1" flipV="1">
                              <a:off x="3184669" y="32"/>
                              <a:ext cx="78" cy="3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959" name="Rectangle 5959"/>
                        <wps:cNvSpPr>
                          <a:spLocks noChangeArrowheads="1"/>
                        </wps:cNvSpPr>
                        <wps:spPr bwMode="auto">
                          <a:xfrm>
                            <a:off x="3392847" y="723537"/>
                            <a:ext cx="61927" cy="40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AE68D" w14:textId="77777777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1" name="Rectangle 5961"/>
                        <wps:cNvSpPr>
                          <a:spLocks noChangeArrowheads="1"/>
                        </wps:cNvSpPr>
                        <wps:spPr bwMode="auto">
                          <a:xfrm>
                            <a:off x="3411537" y="2384425"/>
                            <a:ext cx="104775" cy="1901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2" name="Rectangle 5962"/>
                        <wps:cNvSpPr>
                          <a:spLocks noChangeArrowheads="1"/>
                        </wps:cNvSpPr>
                        <wps:spPr bwMode="auto">
                          <a:xfrm>
                            <a:off x="341153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3" name="Rectangle 5963"/>
                        <wps:cNvSpPr>
                          <a:spLocks noChangeArrowheads="1"/>
                        </wps:cNvSpPr>
                        <wps:spPr bwMode="auto">
                          <a:xfrm>
                            <a:off x="3411537" y="2384425"/>
                            <a:ext cx="104775" cy="1901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4" name="Rectangle 5964"/>
                        <wps:cNvSpPr>
                          <a:spLocks noChangeArrowheads="1"/>
                        </wps:cNvSpPr>
                        <wps:spPr bwMode="auto">
                          <a:xfrm>
                            <a:off x="3411537" y="4843462"/>
                            <a:ext cx="104775" cy="3413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65" name="Rectangle 5965"/>
                        <wps:cNvSpPr>
                          <a:spLocks noChangeArrowheads="1"/>
                        </wps:cNvSpPr>
                        <wps:spPr bwMode="auto">
                          <a:xfrm>
                            <a:off x="4478305" y="896486"/>
                            <a:ext cx="1003030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979D7" w14:textId="400D9EE4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6" name="Line 55"/>
                        <wps:cNvCnPr/>
                        <wps:spPr bwMode="auto">
                          <a:xfrm>
                            <a:off x="4962525" y="1312862"/>
                            <a:ext cx="0" cy="42418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967" name="Group 5967"/>
                        <wpg:cNvGrpSpPr>
                          <a:grpSpLocks/>
                        </wpg:cNvGrpSpPr>
                        <wpg:grpSpPr bwMode="auto">
                          <a:xfrm>
                            <a:off x="4749800" y="186364"/>
                            <a:ext cx="341313" cy="469901"/>
                            <a:chOff x="4749800" y="185737"/>
                            <a:chExt cx="215" cy="296"/>
                          </a:xfrm>
                        </wpg:grpSpPr>
                        <wps:wsp>
                          <wps:cNvPr id="5968" name="Oval 5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9861" y="185737"/>
                              <a:ext cx="97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69" name="Line 57"/>
                          <wps:cNvCnPr/>
                          <wps:spPr bwMode="auto">
                            <a:xfrm>
                              <a:off x="4749908" y="185834"/>
                              <a:ext cx="0" cy="9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0" name="Line 58"/>
                          <wps:cNvCnPr/>
                          <wps:spPr bwMode="auto">
                            <a:xfrm>
                              <a:off x="4749830" y="185860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1" name="Freeform 59"/>
                          <wps:cNvSpPr>
                            <a:spLocks/>
                          </wps:cNvSpPr>
                          <wps:spPr bwMode="auto">
                            <a:xfrm>
                              <a:off x="4749800" y="185926"/>
                              <a:ext cx="215" cy="10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972" name="Group 5972"/>
                        <wpg:cNvGrpSpPr>
                          <a:grpSpLocks/>
                        </wpg:cNvGrpSpPr>
                        <wpg:grpSpPr bwMode="auto">
                          <a:xfrm>
                            <a:off x="4749800" y="186364"/>
                            <a:ext cx="341313" cy="469901"/>
                            <a:chOff x="4749800" y="185737"/>
                            <a:chExt cx="215" cy="296"/>
                          </a:xfrm>
                        </wpg:grpSpPr>
                        <wps:wsp>
                          <wps:cNvPr id="5973" name="Oval 5973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9861" y="185737"/>
                              <a:ext cx="97" cy="98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74" name="Line 62"/>
                          <wps:cNvCnPr/>
                          <wps:spPr bwMode="auto">
                            <a:xfrm>
                              <a:off x="4749908" y="185834"/>
                              <a:ext cx="0" cy="9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5" name="Line 63"/>
                          <wps:cNvCnPr/>
                          <wps:spPr bwMode="auto">
                            <a:xfrm>
                              <a:off x="4749830" y="185860"/>
                              <a:ext cx="15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76" name="Freeform 64"/>
                          <wps:cNvSpPr>
                            <a:spLocks/>
                          </wps:cNvSpPr>
                          <wps:spPr bwMode="auto">
                            <a:xfrm>
                              <a:off x="4749800" y="185926"/>
                              <a:ext cx="215" cy="107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977" name="Rectangle 5977"/>
                        <wps:cNvSpPr>
                          <a:spLocks noChangeArrowheads="1"/>
                        </wps:cNvSpPr>
                        <wps:spPr bwMode="auto">
                          <a:xfrm>
                            <a:off x="4478479" y="896486"/>
                            <a:ext cx="1003030" cy="40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641541" w14:textId="659558D5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8" name="Rectangle 5978"/>
                        <wps:cNvSpPr>
                          <a:spLocks noChangeArrowheads="1"/>
                        </wps:cNvSpPr>
                        <wps:spPr bwMode="auto">
                          <a:xfrm>
                            <a:off x="4905375" y="3489325"/>
                            <a:ext cx="103188" cy="401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79" name="Rectangle 5979"/>
                        <wps:cNvSpPr>
                          <a:spLocks noChangeArrowheads="1"/>
                        </wps:cNvSpPr>
                        <wps:spPr bwMode="auto">
                          <a:xfrm>
                            <a:off x="4905375" y="3489325"/>
                            <a:ext cx="103188" cy="401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80" name="Line 69"/>
                        <wps:cNvCnPr/>
                        <wps:spPr bwMode="auto">
                          <a:xfrm>
                            <a:off x="323850" y="1677987"/>
                            <a:ext cx="11334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1" name="Line 70"/>
                        <wps:cNvCnPr/>
                        <wps:spPr bwMode="auto">
                          <a:xfrm flipH="1">
                            <a:off x="1314450" y="1677987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2" name="Line 71"/>
                        <wps:cNvCnPr/>
                        <wps:spPr bwMode="auto">
                          <a:xfrm flipH="1" flipV="1">
                            <a:off x="1314450" y="1619250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3" name="Rectangle 5983"/>
                        <wps:cNvSpPr>
                          <a:spLocks noChangeArrowheads="1"/>
                        </wps:cNvSpPr>
                        <wps:spPr bwMode="auto">
                          <a:xfrm>
                            <a:off x="357346" y="1437549"/>
                            <a:ext cx="1200256" cy="32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04B09" w14:textId="2D7DD293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4" name="Line 73"/>
                        <wps:cNvCnPr/>
                        <wps:spPr bwMode="auto">
                          <a:xfrm>
                            <a:off x="1579562" y="2382837"/>
                            <a:ext cx="18272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5" name="Line 74"/>
                        <wps:cNvCnPr/>
                        <wps:spPr bwMode="auto">
                          <a:xfrm flipH="1">
                            <a:off x="3263900" y="2382837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6" name="Line 75"/>
                        <wps:cNvCnPr/>
                        <wps:spPr bwMode="auto">
                          <a:xfrm flipH="1" flipV="1">
                            <a:off x="3263900" y="2324100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7" name="Rectangle 5987"/>
                        <wps:cNvSpPr>
                          <a:spLocks noChangeArrowheads="1"/>
                        </wps:cNvSpPr>
                        <wps:spPr bwMode="auto">
                          <a:xfrm>
                            <a:off x="1694060" y="2082211"/>
                            <a:ext cx="1569839" cy="241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B6BBE" w14:textId="42811966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getListApplication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8" name="Line 77"/>
                        <wps:cNvCnPr/>
                        <wps:spPr bwMode="auto">
                          <a:xfrm>
                            <a:off x="3533775" y="2798762"/>
                            <a:ext cx="5937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9" name="Line 78"/>
                        <wps:cNvCnPr/>
                        <wps:spPr bwMode="auto">
                          <a:xfrm>
                            <a:off x="4127500" y="2798762"/>
                            <a:ext cx="0" cy="1190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0" name="Line 79"/>
                        <wps:cNvCnPr/>
                        <wps:spPr bwMode="auto">
                          <a:xfrm flipH="1">
                            <a:off x="3536950" y="2917825"/>
                            <a:ext cx="5905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1" name="Line 80"/>
                        <wps:cNvCnPr/>
                        <wps:spPr bwMode="auto">
                          <a:xfrm>
                            <a:off x="3536950" y="2917825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2" name="Line 81"/>
                        <wps:cNvCnPr/>
                        <wps:spPr bwMode="auto">
                          <a:xfrm flipV="1">
                            <a:off x="3536950" y="2857500"/>
                            <a:ext cx="142875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3" name="Rectangle 5993"/>
                        <wps:cNvSpPr>
                          <a:spLocks noChangeArrowheads="1"/>
                        </wps:cNvSpPr>
                        <wps:spPr bwMode="auto">
                          <a:xfrm>
                            <a:off x="3551113" y="2495875"/>
                            <a:ext cx="1738745" cy="3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8118D6" w14:textId="4F041A28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getAllApplication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4" name="Line 83"/>
                        <wps:cNvCnPr/>
                        <wps:spPr bwMode="auto">
                          <a:xfrm>
                            <a:off x="3529012" y="3487737"/>
                            <a:ext cx="13716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5" name="Line 84"/>
                        <wps:cNvCnPr/>
                        <wps:spPr bwMode="auto">
                          <a:xfrm flipH="1">
                            <a:off x="4757737" y="3487737"/>
                            <a:ext cx="142875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6" name="Line 85"/>
                        <wps:cNvCnPr/>
                        <wps:spPr bwMode="auto">
                          <a:xfrm flipH="1" flipV="1">
                            <a:off x="4757737" y="3429000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7" name="Rectangle 5997"/>
                        <wps:cNvSpPr>
                          <a:spLocks noChangeArrowheads="1"/>
                        </wps:cNvSpPr>
                        <wps:spPr bwMode="auto">
                          <a:xfrm>
                            <a:off x="3553515" y="3173444"/>
                            <a:ext cx="1746859" cy="3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2A827" w14:textId="6B6C58AE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queryAllApplication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8" name="Line 87"/>
                        <wps:cNvCnPr/>
                        <wps:spPr bwMode="auto">
                          <a:xfrm flipH="1">
                            <a:off x="3533775" y="3903662"/>
                            <a:ext cx="13668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9" name="Line 88"/>
                        <wps:cNvCnPr/>
                        <wps:spPr bwMode="auto">
                          <a:xfrm>
                            <a:off x="3533775" y="3903662"/>
                            <a:ext cx="141288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0" name="Line 89"/>
                        <wps:cNvCnPr/>
                        <wps:spPr bwMode="auto">
                          <a:xfrm flipV="1">
                            <a:off x="3533775" y="3844925"/>
                            <a:ext cx="141288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1" name="Rectangle 6001"/>
                        <wps:cNvSpPr>
                          <a:spLocks noChangeArrowheads="1"/>
                        </wps:cNvSpPr>
                        <wps:spPr bwMode="auto">
                          <a:xfrm>
                            <a:off x="3750521" y="3608154"/>
                            <a:ext cx="1150090" cy="295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19B4EA" w14:textId="3692F77C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return data</w:t>
                              </w:r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2" name="Line 91"/>
                        <wps:cNvCnPr/>
                        <wps:spPr bwMode="auto">
                          <a:xfrm flipH="1">
                            <a:off x="1584325" y="4841875"/>
                            <a:ext cx="1822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3" name="Line 92"/>
                        <wps:cNvCnPr/>
                        <wps:spPr bwMode="auto">
                          <a:xfrm>
                            <a:off x="1584325" y="4841875"/>
                            <a:ext cx="142875" cy="603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4" name="Line 93"/>
                        <wps:cNvCnPr/>
                        <wps:spPr bwMode="auto">
                          <a:xfrm flipV="1">
                            <a:off x="1584325" y="4783137"/>
                            <a:ext cx="142875" cy="587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5" name="Rectangle 6005"/>
                        <wps:cNvSpPr>
                          <a:spLocks noChangeArrowheads="1"/>
                        </wps:cNvSpPr>
                        <wps:spPr bwMode="auto">
                          <a:xfrm>
                            <a:off x="1694062" y="4413481"/>
                            <a:ext cx="1689859" cy="359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E3931" w14:textId="3F2D15A8" w:rsidR="004602E3" w:rsidRDefault="004602E3" w:rsidP="004602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ListApplication</w:t>
                              </w:r>
                              <w:proofErr w:type="spellEnd"/>
                            </w:p>
                          </w:txbxContent>
                        </wps:txbx>
                        <wps:bodyPr vert="horz" wrap="square" lIns="0" tIns="0" rIns="0" bIns="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0601FDA" id="_x0000_s4262" style="position:absolute;margin-left:218.65pt;margin-top:30.2pt;width:281.05pt;height:295.95pt;z-index:251496448;mso-width-relative:margin" coordsize="54815,55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">
                <v:rect id="Rectangle 5916" o:spid="_x0000_s4263" style="position:absolute;top:9440;width:5432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Suf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DvTSufxQAAAN0AAAAP&#10;AAAAAAAAAAAAAAAAAAcCAABkcnMvZG93bnJldi54bWxQSwUGAAAAAAMAAwC3AAAA+QIAAAAA&#10;" filled="f" stroked="f">
                  <v:textbox inset="0,0,0,0">
                    <w:txbxContent>
                      <w:p w14:paraId="7F5C7C26" w14:textId="27DB10B6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4264" style="position:absolute;visibility:visible;mso-wrap-style:square" from="2651,13604" to="2651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" strokeweight="1.5pt">
                  <v:stroke dashstyle="3 1"/>
                </v:line>
                <v:group id="Group 5918" o:spid="_x0000_s4265" style="position:absolute;left:508;top:2333;width:3429;height:4699" coordorigin="50800,233362" coordsize="21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">
                  <v:oval id="Oval 5919" o:spid="_x0000_s4266" style="position:absolute;left:50861;top:233362;width:98;height: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" filled="f" strokecolor="#903" strokeweight="1.5pt"/>
                  <v:line id="Line 8" o:spid="_x0000_s4267" style="position:absolute;visibility:visible;mso-wrap-style:square" from="50908,233459" to="50908,233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" strokecolor="#903" strokeweight="1.5pt"/>
                  <v:line id="Line 9" o:spid="_x0000_s4268" style="position:absolute;visibility:visible;mso-wrap-style:square" from="50830,233485" to="50986,233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4Y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e8f6Rieb+ITkPMHAAAA//8DAFBLAQItABQABgAIAAAAIQDb4fbL7gAAAIUBAAATAAAAAAAA&#10;AAAAAAAAAAAAAABbQ29udGVudF9UeXBlc10ueG1sUEsBAi0AFAAGAAgAAAAhAFr0LFu/AAAAFQEA&#10;AAsAAAAAAAAAAAAAAAAAHwEAAF9yZWxzLy5yZWxzUEsBAi0AFAAGAAgAAAAhABpC7hjHAAAA3QAA&#10;AA8AAAAAAAAAAAAAAAAABwIAAGRycy9kb3ducmV2LnhtbFBLBQYAAAAAAwADALcAAAD7AgAAAAA=&#10;" strokecolor="#903" strokeweight="1.5pt"/>
                  <v:shape id="Freeform 10" o:spid="_x0000_s4269" style="position:absolute;left:50800;top:233550;width:216;height:10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" path="m,54l54,r54,54e" filled="f" strokecolor="#903" strokeweight="1.5pt">
                    <v:path arrowok="t" o:connecttype="custom" o:connectlocs="0,108;108,0;216,108" o:connectangles="0,0,0"/>
                  </v:shape>
                </v:group>
                <v:group id="Group 5923" o:spid="_x0000_s4270" style="position:absolute;left:508;top:2333;width:3429;height:4699" coordorigin="50800,233362" coordsize="21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4F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H8PR/B8E56AXDwAAAD//wMAUEsBAi0AFAAGAAgAAAAhANvh9svuAAAAhQEAABMAAAAAAAAA&#10;AAAAAAAAAAAAAFtDb250ZW50X1R5cGVzXS54bWxQSwECLQAUAAYACAAAACEAWvQsW78AAAAVAQAA&#10;CwAAAAAAAAAAAAAAAAAfAQAAX3JlbHMvLnJlbHNQSwECLQAUAAYACAAAACEA92eBUMYAAADdAAAA&#10;DwAAAAAAAAAAAAAAAAAHAgAAZHJzL2Rvd25yZXYueG1sUEsFBgAAAAADAAMAtwAAAPoCAAAAAA==&#10;">
                  <v:oval id="Oval 5924" o:spid="_x0000_s4271" style="position:absolute;left:50861;top:233362;width:98;height: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" filled="f" strokecolor="#903" strokeweight="1.5pt"/>
                  <v:line id="Line 13" o:spid="_x0000_s4272" style="position:absolute;visibility:visible;mso-wrap-style:square" from="50908,233459" to="50908,233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" strokecolor="#903" strokeweight="1.5pt"/>
                  <v:line id="Line 14" o:spid="_x0000_s4273" style="position:absolute;visibility:visible;mso-wrap-style:square" from="50830,233485" to="50986,233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" strokecolor="#903" strokeweight="1.5pt"/>
                  <v:shape id="Freeform 15" o:spid="_x0000_s4274" style="position:absolute;left:50800;top:233550;width:216;height:10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" path="m,54l54,r54,54e" filled="f" strokecolor="#903" strokeweight="1.5pt">
                    <v:path arrowok="t" o:connecttype="custom" o:connectlocs="0,108;108,0;216,108" o:connectangles="0,0,0"/>
                  </v:shape>
                </v:group>
                <v:rect id="Rectangle 5928" o:spid="_x0000_s4275" style="position:absolute;top:9440;width:5432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tDL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A/8tDLwgAAAN0AAAAPAAAA&#10;AAAAAAAAAAAAAAcCAABkcnMvZG93bnJldi54bWxQSwUGAAAAAAMAAwC3AAAA9gIAAAAA&#10;" filled="f" stroked="f">
                  <v:textbox inset="0,0,0,0">
                    <w:txbxContent>
                      <w:p w14:paraId="1A13AC40" w14:textId="1A1CD97B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5929" o:spid="_x0000_s4276" style="position:absolute;left:2063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" strokecolor="#903" strokeweight="1.5pt"/>
                <v:rect id="Rectangle 5930" o:spid="_x0000_s4277" style="position:absolute;left:2063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" strokecolor="#903" strokeweight="1.5pt"/>
                <v:rect id="Rectangle 5931" o:spid="_x0000_s4278" style="position:absolute;left:7633;top:9329;width:15763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e+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CsR74vHAAAA3QAA&#10;AA8AAAAAAAAAAAAAAAAABwIAAGRycy9kb3ducmV2LnhtbFBLBQYAAAAAAwADALcAAAD7AgAAAAA=&#10;" filled="f" stroked="f">
                  <v:textbox inset="0,0,0,0">
                    <w:txbxContent>
                      <w:p w14:paraId="7FC3E332" w14:textId="5FD00279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ListApplicationPage</w:t>
                        </w:r>
                        <w:proofErr w:type="spellEnd"/>
                      </w:p>
                    </w:txbxContent>
                  </v:textbox>
                </v:rect>
                <v:line id="Line 21" o:spid="_x0000_s4279" style="position:absolute;visibility:visible;mso-wrap-style:square" from="15208,13446" to="15208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" strokeweight="1.5pt">
                  <v:stroke dashstyle="3 1"/>
                </v:line>
                <v:group id="Group 5933" o:spid="_x0000_s4280" style="position:absolute;left:10937;top:2524;width:8589;height:5572" coordorigin="10937,2524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eN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mM6SBP7ehCcgl78AAAD//wMAUEsBAi0AFAAGAAgAAAAhANvh9svuAAAAhQEAABMAAAAAAAAA&#10;AAAAAAAAAAAAAFtDb250ZW50X1R5cGVzXS54bWxQSwECLQAUAAYACAAAACEAWvQsW78AAAAVAQAA&#10;CwAAAAAAAAAAAAAAAAAfAQAAX3JlbHMvLnJlbHNQSwECLQAUAAYACAAAACEAcr4XjcYAAADdAAAA&#10;DwAAAAAAAAAAAAAAAAAHAgAAZHJzL2Rvd25yZXYueG1sUEsFBgAAAAADAAMAtwAAAPoCAAAAAA==&#10;">
                  <v:oval id="Oval 5934" o:spid="_x0000_s4281" style="position:absolute;left:10939;top:2524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" fillcolor="#ffc" strokecolor="#1f1a17" strokeweight="1.5pt"/>
                  <v:line id="Line 23" o:spid="_x0000_s4282" style="position:absolute;visibility:visible;mso-wrap-style:square" from="10937,2524" to="10937,2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" strokecolor="#1f1a17" strokeweight="1.5pt"/>
                  <v:line id="Line 24" o:spid="_x0000_s4283" style="position:absolute;visibility:visible;mso-wrap-style:square" from="10937,2525" to="10939,2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" strokecolor="#1f1a17" strokeweight="1.5pt"/>
                </v:group>
                <v:group id="Group 5937" o:spid="_x0000_s4284" style="position:absolute;left:10937;top:2524;width:8589;height:5572" coordorigin="10937,2524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GO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sls/AGPN+EJyOUdAAD//wMAUEsBAi0AFAAGAAgAAAAhANvh9svuAAAAhQEAABMAAAAAAAAA&#10;AAAAAAAAAAAAAFtDb250ZW50X1R5cGVzXS54bWxQSwECLQAUAAYACAAAACEAWvQsW78AAAAVAQAA&#10;CwAAAAAAAAAAAAAAAAAfAQAAX3JlbHMvLnJlbHNQSwECLQAUAAYACAAAACEADYURjsYAAADdAAAA&#10;DwAAAAAAAAAAAAAAAAAHAgAAZHJzL2Rvd25yZXYueG1sUEsFBgAAAAADAAMAtwAAAPoCAAAAAA==&#10;">
                  <v:oval id="Oval 5938" o:spid="_x0000_s4285" style="position:absolute;left:10939;top:2524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" fillcolor="#ffc" strokecolor="#1f1a17" strokeweight="1.5pt"/>
                  <v:line id="Line 27" o:spid="_x0000_s4286" style="position:absolute;visibility:visible;mso-wrap-style:square" from="10937,2524" to="10937,2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" strokecolor="#1f1a17" strokeweight="1.5pt"/>
                  <v:line id="Line 28" o:spid="_x0000_s4287" style="position:absolute;visibility:visible;mso-wrap-style:square" from="10937,2525" to="10939,2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" strokecolor="#1f1a17" strokeweight="1.5pt"/>
                </v:group>
                <v:rect id="Rectangle 5941" o:spid="_x0000_s4288" style="position:absolute;left:7633;top:9329;width:15763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z2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HMXnPbHAAAA3QAA&#10;AA8AAAAAAAAAAAAAAAAABwIAAGRycy9kb3ducmV2LnhtbFBLBQYAAAAAAwADALcAAAD7AgAAAAA=&#10;" filled="f" stroked="f">
                  <v:textbox inset="0,0,0,0">
                    <w:txbxContent>
                      <w:p w14:paraId="18EFEE1A" w14:textId="49FBBE0A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ListApplicationPage</w:t>
                        </w:r>
                        <w:proofErr w:type="spellEnd"/>
                      </w:p>
                    </w:txbxContent>
                  </v:textbox>
                </v:rect>
                <v:rect id="Rectangle 5942" o:spid="_x0000_s4289" style="position:absolute;left:14620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" strokecolor="#903" strokeweight="1.5pt"/>
                <v:rect id="Rectangle 5943" o:spid="_x0000_s4290" style="position:absolute;left:14620;top:2384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" strokecolor="#903" strokeweight="1.5pt"/>
                <v:rect id="Rectangle 5944" o:spid="_x0000_s4291" style="position:absolute;left:14620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" strokecolor="#903" strokeweight="1.5pt"/>
                <v:rect id="Rectangle 5945" o:spid="_x0000_s4292" style="position:absolute;left:14620;top:16795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" strokecolor="#903" strokeweight="1.5pt"/>
                <v:rect id="Rectangle 5946" o:spid="_x0000_s4293" style="position:absolute;left:14620;top:2384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lFP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Bh/DOH+Jj4BnN4AAAD//wMAUEsBAi0AFAAGAAgAAAAhANvh9svuAAAAhQEAABMAAAAAAAAA&#10;AAAAAAAAAAAAAFtDb250ZW50X1R5cGVzXS54bWxQSwECLQAUAAYACAAAACEAWvQsW78AAAAVAQAA&#10;CwAAAAAAAAAAAAAAAAAfAQAAX3JlbHMvLnJlbHNQSwECLQAUAAYACAAAACEAAEZRT8YAAADdAAAA&#10;DwAAAAAAAAAAAAAAAAAHAgAAZHJzL2Rvd25yZXYueG1sUEsFBgAAAAADAAMAtwAAAPoCAAAAAA==&#10;" strokecolor="#903" strokeweight="1.5pt"/>
                <v:rect id="Rectangle 5947" o:spid="_x0000_s4294" style="position:absolute;left:14620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" strokecolor="#903" strokeweight="1.5pt"/>
                <v:rect id="Rectangle 5948" o:spid="_x0000_s4295" style="position:absolute;left:33928;top:7235;width:619;height:4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TVr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DiLTVrwgAAAN0AAAAPAAAA&#10;AAAAAAAAAAAAAAcCAABkcnMvZG93bnJldi54bWxQSwUGAAAAAAMAAwC3AAAA9gIAAAAA&#10;" filled="f" stroked="f">
                  <v:textbox inset="0,0,0,0">
                    <w:txbxContent>
                      <w:p w14:paraId="478E1584" w14:textId="77777777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5949" o:spid="_x0000_s4296" style="position:absolute;left:25676;top:6562;width:18213;height:8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Dw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jWGQ8MYAAADdAAAA&#10;DwAAAAAAAAAAAAAAAAAHAgAAZHJzL2Rvd25yZXYueG1sUEsFBgAAAAADAAMAtwAAAPoCAAAAAA==&#10;" filled="f" stroked="f">
                  <v:textbox inset="0,0,0,0">
                    <w:txbxContent>
                      <w:p w14:paraId="362031D2" w14:textId="77777777" w:rsidR="00B1473E" w:rsidRDefault="004602E3" w:rsidP="00B1473E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ListApplication</w:t>
                        </w:r>
                        <w:proofErr w:type="spellEnd"/>
                      </w:p>
                      <w:p w14:paraId="30DC3A07" w14:textId="0DBA10B9" w:rsidR="004602E3" w:rsidRDefault="004602E3" w:rsidP="00B1473E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39" o:spid="_x0000_s4297" style="position:absolute;visibility:visible;mso-wrap-style:square" from="34702,11398" to="34702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" strokeweight="1.5pt">
                  <v:stroke dashstyle="3 1"/>
                </v:line>
                <v:group id="Group 5951" o:spid="_x0000_s4298" style="position:absolute;left:31845;width:5731;height:6000" coordorigin="31845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8nB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xPD7JjwBufgBAAD//wMAUEsBAi0AFAAGAAgAAAAhANvh9svuAAAAhQEAABMAAAAAAAAA&#10;AAAAAAAAAAAAAFtDb250ZW50X1R5cGVzXS54bWxQSwECLQAUAAYACAAAACEAWvQsW78AAAAVAQAA&#10;CwAAAAAAAAAAAAAAAAAfAQAAX3JlbHMvLnJlbHNQSwECLQAUAAYACAAAACEAMP/JwcYAAADdAAAA&#10;DwAAAAAAAAAAAAAAAAAHAgAAZHJzL2Rvd25yZXYueG1sUEsFBgAAAAADAAMAtwAAAPoCAAAAAA==&#10;">
                  <v:oval id="Oval 5952" o:spid="_x0000_s4299" style="position:absolute;left:3184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" fillcolor="#ffc" strokecolor="#1f1a17" strokeweight="1.5pt"/>
                  <v:line id="Line 41" o:spid="_x0000_s4300" style="position:absolute;flip:x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" strokecolor="#1f1a17" strokeweight="1.5pt"/>
                  <v:line id="Line 42" o:spid="_x0000_s4301" style="position:absolute;flip:x y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" strokecolor="#1f1a17" strokeweight="1.5pt"/>
                </v:group>
                <v:group id="Group 5955" o:spid="_x0000_s4302" style="position:absolute;left:31845;width:5731;height:6000" coordorigin="31845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M/CxgAAAN0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JPD7JjwBufgBAAD//wMAUEsBAi0AFAAGAAgAAAAhANvh9svuAAAAhQEAABMAAAAAAAAA&#10;AAAAAAAAAAAAAFtDb250ZW50X1R5cGVzXS54bWxQSwECLQAUAAYACAAAACEAWvQsW78AAAAVAQAA&#10;CwAAAAAAAAAAAAAAAAAfAQAAX3JlbHMvLnJlbHNQSwECLQAUAAYACAAAACEAT8TPwsYAAADdAAAA&#10;DwAAAAAAAAAAAAAAAAAHAgAAZHJzL2Rvd25yZXYueG1sUEsFBgAAAAADAAMAtwAAAPoCAAAAAA==&#10;">
                  <v:oval id="Oval 5956" o:spid="_x0000_s4303" style="position:absolute;left:31845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" fillcolor="#ffc" strokecolor="#1f1a17" strokeweight="1.5pt"/>
                  <v:line id="Line 45" o:spid="_x0000_s4304" style="position:absolute;flip:x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" strokecolor="#1f1a17" strokeweight="1.5pt"/>
                  <v:line id="Line 46" o:spid="_x0000_s4305" style="position:absolute;flip:x y;visibility:visible;mso-wrap-style:square" from="31846,0" to="318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" strokecolor="#1f1a17" strokeweight="1.5pt"/>
                </v:group>
                <v:rect id="Rectangle 5959" o:spid="_x0000_s4306" style="position:absolute;left:33928;top:7235;width:619;height:4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AYt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AIuAYtxQAAAN0AAAAP&#10;AAAAAAAAAAAAAAAAAAcCAABkcnMvZG93bnJldi54bWxQSwUGAAAAAAMAAwC3AAAA+QIAAAAA&#10;" filled="f" stroked="f">
                  <v:textbox inset="0,0,0,0">
                    <w:txbxContent>
                      <w:p w14:paraId="0BAAE68D" w14:textId="77777777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5961" o:spid="_x0000_s4307" style="position:absolute;left:34115;top:23844;width:1048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" strokecolor="#903" strokeweight="1.5pt"/>
                <v:rect id="Rectangle 5962" o:spid="_x0000_s4308" style="position:absolute;left:34115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" strokecolor="#903" strokeweight="1.5pt"/>
                <v:rect id="Rectangle 5963" o:spid="_x0000_s4309" style="position:absolute;left:34115;top:23844;width:1048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" strokecolor="#903" strokeweight="1.5pt"/>
                <v:rect id="Rectangle 5964" o:spid="_x0000_s4310" style="position:absolute;left:34115;top:48434;width:1048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" strokecolor="#903" strokeweight="1.5pt"/>
                <v:rect id="Rectangle 5965" o:spid="_x0000_s4311" style="position:absolute;left:44783;top:8964;width:10030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aV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ZJvIbfN+EJyP0PAAAA//8DAFBLAQItABQABgAIAAAAIQDb4fbL7gAAAIUBAAATAAAAAAAA&#10;AAAAAAAAAAAAAABbQ29udGVudF9UeXBlc10ueG1sUEsBAi0AFAAGAAgAAAAhAFr0LFu/AAAAFQEA&#10;AAsAAAAAAAAAAAAAAAAAHwEAAF9yZWxzLy5yZWxzUEsBAi0AFAAGAAgAAAAhAEeZxpXHAAAA3QAA&#10;AA8AAAAAAAAAAAAAAAAABwIAAGRycy9kb3ducmV2LnhtbFBLBQYAAAAAAwADALcAAAD7AgAAAAA=&#10;" filled="f" stroked="f">
                  <v:textbox inset="0,0,0,0">
                    <w:txbxContent>
                      <w:p w14:paraId="6E1979D7" w14:textId="400D9EE4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55" o:spid="_x0000_s4312" style="position:absolute;visibility:visible;mso-wrap-style:square" from="49625,13128" to="49625,5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" strokeweight="1.5pt">
                  <v:stroke dashstyle="3 1"/>
                </v:line>
                <v:group id="Group 5967" o:spid="_x0000_s4313" style="position:absolute;left:47498;top:1863;width:3413;height:4699" coordorigin="47498,185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">
                  <v:oval id="Oval 5968" o:spid="_x0000_s4314" style="position:absolute;left:47498;top:185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" filled="f" strokecolor="#903" strokeweight="1.5pt"/>
                  <v:line id="Line 57" o:spid="_x0000_s4315" style="position:absolute;visibility:visible;mso-wrap-style:square" from="47499,1858" to="47499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" strokecolor="#903" strokeweight="1.5pt"/>
                  <v:line id="Line 58" o:spid="_x0000_s4316" style="position:absolute;visibility:visible;mso-wrap-style:square" from="47498,1858" to="47499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" strokecolor="#903" strokeweight="1.5pt"/>
                  <v:shape id="Freeform 59" o:spid="_x0000_s4317" style="position:absolute;left:47498;top:185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" path="m,54l54,r54,54e" filled="f" strokecolor="#903" strokeweight="1.5pt">
                    <v:path arrowok="t" o:connecttype="custom" o:connectlocs="0,107;108,0;215,107" o:connectangles="0,0,0"/>
                  </v:shape>
                </v:group>
                <v:group id="Group 5972" o:spid="_x0000_s4318" style="position:absolute;left:47498;top:1863;width:3413;height:4699" coordorigin="47498,185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AvW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snsYwSPN+EJyOUdAAD//wMAUEsBAi0AFAAGAAgAAAAhANvh9svuAAAAhQEAABMAAAAAAAAA&#10;AAAAAAAAAAAAAFtDb250ZW50X1R5cGVzXS54bWxQSwECLQAUAAYACAAAACEAWvQsW78AAAAVAQAA&#10;CwAAAAAAAAAAAAAAAAAfAQAAX3JlbHMvLnJlbHNQSwECLQAUAAYACAAAACEAi5gL1sYAAADdAAAA&#10;DwAAAAAAAAAAAAAAAAAHAgAAZHJzL2Rvd25yZXYueG1sUEsFBgAAAAADAAMAtwAAAPoCAAAAAA==&#10;">
                  <v:oval id="Oval 5973" o:spid="_x0000_s4319" style="position:absolute;left:47498;top:1857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" filled="f" strokecolor="#903" strokeweight="1.5pt"/>
                  <v:line id="Line 62" o:spid="_x0000_s4320" style="position:absolute;visibility:visible;mso-wrap-style:square" from="47499,1858" to="47499,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" strokecolor="#903" strokeweight="1.5pt"/>
                  <v:line id="Line 63" o:spid="_x0000_s4321" style="position:absolute;visibility:visible;mso-wrap-style:square" from="47498,1858" to="47499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" strokecolor="#903" strokeweight="1.5pt"/>
                  <v:shape id="Freeform 64" o:spid="_x0000_s4322" style="position:absolute;left:47498;top:1859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" path="m,54l54,r54,54e" filled="f" strokecolor="#903" strokeweight="1.5pt">
                    <v:path arrowok="t" o:connecttype="custom" o:connectlocs="0,107;108,0;215,107" o:connectangles="0,0,0"/>
                  </v:shape>
                </v:group>
                <v:rect id="Rectangle 5977" o:spid="_x0000_s4323" style="position:absolute;left:44784;top:8964;width:10031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muk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4DWeTuHvTXgCcvELAAD//wMAUEsBAi0AFAAGAAgAAAAhANvh9svuAAAAhQEAABMAAAAAAAAA&#10;AAAAAAAAAAAAAFtDb250ZW50X1R5cGVzXS54bWxQSwECLQAUAAYACAAAACEAWvQsW78AAAAVAQAA&#10;CwAAAAAAAAAAAAAAAAAfAQAAX3JlbHMvLnJlbHNQSwECLQAUAAYACAAAACEAXd5rpMYAAADdAAAA&#10;DwAAAAAAAAAAAAAAAAAHAgAAZHJzL2Rvd25yZXYueG1sUEsFBgAAAAADAAMAtwAAAPoCAAAAAA==&#10;" filled="f" stroked="f">
                  <v:textbox inset="0,0,0,0">
                    <w:txbxContent>
                      <w:p w14:paraId="62641541" w14:textId="659558D5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rect id="Rectangle 5978" o:spid="_x0000_s4324" style="position:absolute;left:49053;top:34893;width:1032;height:4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" strokecolor="#903" strokeweight="1.5pt"/>
                <v:rect id="Rectangle 5979" o:spid="_x0000_s4325" style="position:absolute;left:49053;top:34893;width:1032;height:4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" strokecolor="#903" strokeweight="1.5pt"/>
                <v:line id="Line 69" o:spid="_x0000_s4326" style="position:absolute;visibility:visible;mso-wrap-style:square" from="3238,16779" to="14573,16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" strokecolor="#903" strokeweight="1.5pt"/>
                <v:line id="Line 70" o:spid="_x0000_s4327" style="position:absolute;flip:x;visibility:visible;mso-wrap-style:square" from="13144,16779" to="14573,17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" strokecolor="#903" strokeweight="1.5pt"/>
                <v:line id="Line 71" o:spid="_x0000_s4328" style="position:absolute;flip:x y;visibility:visible;mso-wrap-style:square" from="13144,16192" to="14573,16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" strokecolor="#903" strokeweight="1.5pt"/>
                <v:rect id="Rectangle 5983" o:spid="_x0000_s4329" style="position:absolute;left:3573;top:14375;width:12003;height:3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B2A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sZJPILHm/AE5OwOAAD//wMAUEsBAi0AFAAGAAgAAAAhANvh9svuAAAAhQEAABMAAAAAAAAA&#10;AAAAAAAAAAAAAFtDb250ZW50X1R5cGVzXS54bWxQSwECLQAUAAYACAAAACEAWvQsW78AAAAVAQAA&#10;CwAAAAAAAAAAAAAAAAAfAQAAX3JlbHMvLnJlbHNQSwECLQAUAAYACAAAACEAFzAdgMYAAADdAAAA&#10;DwAAAAAAAAAAAAAAAAAHAgAAZHJzL2Rvd25yZXYueG1sUEsFBgAAAAADAAMAtwAAAPoCAAAAAA==&#10;" filled="f" stroked="f">
                  <v:textbox inset="0,0,0,0">
                    <w:txbxContent>
                      <w:p w14:paraId="34904B09" w14:textId="2D7DD293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open page</w:t>
                        </w:r>
                      </w:p>
                    </w:txbxContent>
                  </v:textbox>
                </v:rect>
                <v:line id="Line 73" o:spid="_x0000_s4330" style="position:absolute;visibility:visible;mso-wrap-style:square" from="15795,23828" to="34067,23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" strokecolor="#903" strokeweight="1.5pt"/>
                <v:line id="Line 74" o:spid="_x0000_s4331" style="position:absolute;flip:x;visibility:visible;mso-wrap-style:square" from="32639,23828" to="34067,24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" strokecolor="#903" strokeweight="1.5pt"/>
                <v:line id="Line 75" o:spid="_x0000_s4332" style="position:absolute;flip:x y;visibility:visible;mso-wrap-style:square" from="32639,23241" to="34067,23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" strokecolor="#903" strokeweight="1.5pt"/>
                <v:rect id="Rectangle 5987" o:spid="_x0000_s4333" style="position:absolute;left:16940;top:20822;width:15698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xuD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kZJPIHHm/AE5OwOAAD//wMAUEsBAi0AFAAGAAgAAAAhANvh9svuAAAAhQEAABMAAAAAAAAA&#10;AAAAAAAAAAAAAFtDb250ZW50X1R5cGVzXS54bWxQSwECLQAUAAYACAAAACEAWvQsW78AAAAVAQAA&#10;CwAAAAAAAAAAAAAAAAAfAQAAX3JlbHMvLnJlbHNQSwECLQAUAAYACAAAACEAaAsbg8YAAADdAAAA&#10;DwAAAAAAAAAAAAAAAAAHAgAAZHJzL2Rvd25yZXYueG1sUEsFBgAAAAADAAMAtwAAAPoCAAAAAA==&#10;" filled="f" stroked="f">
                  <v:textbox inset="0,0,0,0">
                    <w:txbxContent>
                      <w:p w14:paraId="1E9B6BBE" w14:textId="42811966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getListApplication</w:t>
                        </w:r>
                        <w:proofErr w:type="spellEnd"/>
                      </w:p>
                    </w:txbxContent>
                  </v:textbox>
                </v:rect>
                <v:line id="Line 77" o:spid="_x0000_s4334" style="position:absolute;visibility:visible;mso-wrap-style:square" from="35337,27987" to="41275,27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" strokecolor="#903" strokeweight="1.5pt"/>
                <v:line id="Line 78" o:spid="_x0000_s4335" style="position:absolute;visibility:visible;mso-wrap-style:square" from="41275,27987" to="41275,29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" strokecolor="#903" strokeweight="1.5pt"/>
                <v:line id="Line 79" o:spid="_x0000_s4336" style="position:absolute;flip:x;visibility:visible;mso-wrap-style:square" from="35369,29178" to="41275,29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" strokecolor="#903" strokeweight="1.5pt"/>
                <v:line id="Line 80" o:spid="_x0000_s4337" style="position:absolute;visibility:visible;mso-wrap-style:square" from="35369,29178" to="36798,29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" strokecolor="#903" strokeweight="1.5pt"/>
                <v:line id="Line 81" o:spid="_x0000_s4338" style="position:absolute;flip:y;visibility:visible;mso-wrap-style:square" from="35369,28575" to="36798,29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" strokecolor="#903" strokeweight="1.5pt"/>
                <v:rect id="Rectangle 5993" o:spid="_x0000_s4339" style="position:absolute;left:35511;top:24958;width:17387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td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kumLXcYAAADdAAAA&#10;DwAAAAAAAAAAAAAAAAAHAgAAZHJzL2Rvd25yZXYueG1sUEsFBgAAAAADAAMAtwAAAPoCAAAAAA==&#10;" filled="f" stroked="f">
                  <v:textbox inset="0,0,0,0">
                    <w:txbxContent>
                      <w:p w14:paraId="4B8118D6" w14:textId="4F041A28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getAllApplication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()</w:t>
                        </w:r>
                      </w:p>
                    </w:txbxContent>
                  </v:textbox>
                </v:rect>
                <v:line id="Line 83" o:spid="_x0000_s4340" style="position:absolute;visibility:visible;mso-wrap-style:square" from="35290,34877" to="49006,34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" strokecolor="#903" strokeweight="1.5pt"/>
                <v:line id="Line 84" o:spid="_x0000_s4341" style="position:absolute;flip:x;visibility:visible;mso-wrap-style:square" from="47577,34877" to="49006,35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" strokecolor="#903" strokeweight="1.5pt"/>
                <v:line id="Line 85" o:spid="_x0000_s4342" style="position:absolute;flip:x y;visibility:visible;mso-wrap-style:square" from="47577,34290" to="49006,34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" strokecolor="#903" strokeweight="1.5pt"/>
                <v:rect id="Rectangle 5997" o:spid="_x0000_s4343" style="position:absolute;left:35535;top:31734;width:17468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o1e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MkmcDjTXgCcv4HAAD//wMAUEsBAi0AFAAGAAgAAAAhANvh9svuAAAAhQEAABMAAAAAAAAA&#10;AAAAAAAAAAAAAFtDb250ZW50X1R5cGVzXS54bWxQSwECLQAUAAYACAAAACEAWvQsW78AAAAVAQAA&#10;CwAAAAAAAAAAAAAAAAAfAQAAX3JlbHMvLnJlbHNQSwECLQAUAAYACAAAACEA7dKNXsYAAADdAAAA&#10;DwAAAAAAAAAAAAAAAAAHAgAAZHJzL2Rvd25yZXYueG1sUEsFBgAAAAADAAMAtwAAAPoCAAAAAA==&#10;" filled="f" stroked="f">
                  <v:textbox inset="0,0,0,0">
                    <w:txbxContent>
                      <w:p w14:paraId="32A2A827" w14:textId="6B6C58AE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queryAllApplication</w:t>
                        </w:r>
                        <w:proofErr w:type="spellEnd"/>
                      </w:p>
                    </w:txbxContent>
                  </v:textbox>
                </v:rect>
                <v:line id="Line 87" o:spid="_x0000_s4344" style="position:absolute;flip:x;visibility:visible;mso-wrap-style:square" from="35337,39036" to="49006,39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" strokecolor="#903" strokeweight="1.5pt">
                  <v:stroke dashstyle="3 1"/>
                </v:line>
                <v:line id="Line 88" o:spid="_x0000_s4345" style="position:absolute;visibility:visible;mso-wrap-style:square" from="35337,39036" to="36750,39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" strokecolor="#903" strokeweight="1.5pt"/>
                <v:line id="Line 89" o:spid="_x0000_s4346" style="position:absolute;flip:y;visibility:visible;mso-wrap-style:square" from="35337,38449" to="36750,39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" strokecolor="#903" strokeweight="1.5pt"/>
                <v:rect id="Rectangle 6001" o:spid="_x0000_s4347" style="position:absolute;left:37505;top:36081;width:11501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" filled="f" stroked="f">
                  <v:textbox inset="0,0,0,0">
                    <w:txbxContent>
                      <w:p w14:paraId="2519B4EA" w14:textId="3692F77C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return data</w:t>
                        </w:r>
                      </w:p>
                    </w:txbxContent>
                  </v:textbox>
                </v:rect>
                <v:line id="Line 91" o:spid="_x0000_s4348" style="position:absolute;flip:x;visibility:visible;mso-wrap-style:square" from="15843,48418" to="34067,48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" strokecolor="#903" strokeweight="1.5pt"/>
                <v:line id="Line 92" o:spid="_x0000_s4349" style="position:absolute;visibility:visible;mso-wrap-style:square" from="15843,48418" to="17272,49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" strokecolor="#903" strokeweight="1.5pt"/>
                <v:line id="Line 93" o:spid="_x0000_s4350" style="position:absolute;flip:y;visibility:visible;mso-wrap-style:square" from="15843,47831" to="17272,48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" strokecolor="#903" strokeweight="1.5pt"/>
                <v:rect id="Rectangle 6005" o:spid="_x0000_s4351" style="position:absolute;left:16940;top:44134;width:16899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wiKxQAAAN0AAAAPAAAAZHJzL2Rvd25yZXYueG1sRI9Ba8JA&#10;FITvQv/D8gredLeC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Cj0wiKxQAAAN0AAAAP&#10;AAAAAAAAAAAAAAAAAAcCAABkcnMvZG93bnJldi54bWxQSwUGAAAAAAMAAwC3AAAA+QIAAAAA&#10;" filled="f" stroked="f">
                  <v:textbox inset="0,0,0,0">
                    <w:txbxContent>
                      <w:p w14:paraId="663E3931" w14:textId="3F2D15A8" w:rsidR="004602E3" w:rsidRDefault="004602E3" w:rsidP="004602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Display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8"/>
                            <w:szCs w:val="18"/>
                          </w:rPr>
                          <w:t>ListApplication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  <w:r w:rsidR="0000214F">
        <w:rPr>
          <w:noProof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4548CFC7" wp14:editId="16CE4051">
                <wp:simplePos x="0" y="0"/>
                <wp:positionH relativeFrom="column">
                  <wp:posOffset>1184910</wp:posOffset>
                </wp:positionH>
                <wp:positionV relativeFrom="paragraph">
                  <wp:posOffset>4471670</wp:posOffset>
                </wp:positionV>
                <wp:extent cx="3709670" cy="457200"/>
                <wp:effectExtent l="0" t="0" r="508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967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2E23E8" w14:textId="32DE14C9" w:rsidR="0000214F" w:rsidRPr="0000214F" w:rsidRDefault="0000214F" w:rsidP="0000214F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75" w:name="_Toc98702800"/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รูปที่ ซีเควนซ์ไดอาแกรมระดับ </w:t>
                            </w:r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00214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t>List application</w:t>
                            </w:r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8CFC7" id="Text Box 94" o:spid="_x0000_s4352" type="#_x0000_t202" style="position:absolute;margin-left:93.3pt;margin-top:352.1pt;width:292.1pt;height:36pt;z-index:2514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" stroked="f">
                <v:textbox inset="0,0,0,0">
                  <w:txbxContent>
                    <w:p w14:paraId="0E2E23E8" w14:textId="32DE14C9" w:rsidR="0000214F" w:rsidRPr="0000214F" w:rsidRDefault="0000214F" w:rsidP="0000214F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bookmarkStart w:id="176" w:name="_Toc98702800"/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 xml:space="preserve">รูปที่ ซีเควนซ์ไดอาแกรมระดับ </w:t>
                      </w:r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</w:rPr>
                        <w:t xml:space="preserve">1 </w:t>
                      </w:r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 xml:space="preserve">ของยูสเคส </w:t>
                      </w:r>
                      <w:r w:rsidRPr="0000214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</w:rPr>
                        <w:t>List application</w:t>
                      </w:r>
                      <w:bookmarkEnd w:id="176"/>
                    </w:p>
                  </w:txbxContent>
                </v:textbox>
              </v:shape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eastAsia="Times New Roman" w:hAnsi="TH SarabunPSK" w:cs="TH SarabunPSK"/>
          <w:b/>
          <w:bCs/>
          <w:sz w:val="32"/>
          <w:szCs w:val="32"/>
        </w:rPr>
        <w:t>List application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602E3" w14:paraId="750EB5AF" w14:textId="77777777" w:rsidTr="004602E3">
        <w:tc>
          <w:tcPr>
            <w:tcW w:w="4675" w:type="dxa"/>
          </w:tcPr>
          <w:p w14:paraId="5C70CAB7" w14:textId="1D4B58D2" w:rsidR="0000214F" w:rsidRDefault="0000214F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E85443" w14:textId="77777777" w:rsidR="0000214F" w:rsidRDefault="0000214F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FA8CF14" w14:textId="77777777" w:rsidR="0000214F" w:rsidRDefault="0000214F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A957969" w14:textId="19F5396D" w:rsidR="004602E3" w:rsidRPr="009F1F59" w:rsidRDefault="004602E3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435F8A89" w14:textId="77777777" w:rsidR="004602E3" w:rsidRPr="009F1F59" w:rsidRDefault="004602E3" w:rsidP="004602E3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435277FF" w14:textId="77777777" w:rsidR="004602E3" w:rsidRPr="0000214F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0214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00214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00214F">
              <w:rPr>
                <w:rFonts w:ascii="TH SarabunPSK" w:eastAsia="Times New Roman" w:hAnsi="TH SarabunPSK" w:cs="TH SarabunPSK"/>
                <w:sz w:val="32"/>
                <w:szCs w:val="32"/>
              </w:rPr>
              <w:t>List application</w:t>
            </w:r>
          </w:p>
          <w:p w14:paraId="4DD23D64" w14:textId="1A74A915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ระบบรับค่ารายการการร้องขอขึ้นรถ</w:t>
            </w:r>
          </w:p>
          <w:p w14:paraId="1589F14F" w14:textId="77777777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3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67FB1E37" w14:textId="7D14ED9B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ระบบค้นหาการร้องขอขึ้นรถ ทั้งหมดของผู้ใช้ในฐานข้อมูล </w:t>
            </w:r>
          </w:p>
          <w:p w14:paraId="27C31EDD" w14:textId="77777777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3.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ระบบคืนค่าการร้องขอขึ้นรถ ทั้งหมดในฐานข้อมูล</w:t>
            </w:r>
          </w:p>
          <w:p w14:paraId="0383D9EF" w14:textId="69E6F651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</w:p>
          <w:p w14:paraId="744C4A89" w14:textId="38C2A03B" w:rsidR="004602E3" w:rsidRPr="009F1F59" w:rsidRDefault="004602E3" w:rsidP="004602E3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ระบบแสดงรายการการร้องขอขึ้นรถ</w:t>
            </w:r>
          </w:p>
          <w:p w14:paraId="2DD46A20" w14:textId="4C254A03" w:rsidR="004602E3" w:rsidRPr="009F1F59" w:rsidRDefault="004602E3" w:rsidP="004602E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48F806F2" w14:textId="402A678C" w:rsidR="004602E3" w:rsidRPr="009F1F59" w:rsidRDefault="004602E3" w:rsidP="004602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496700C6" w14:textId="78C917F3" w:rsidR="004602E3" w:rsidRDefault="00C843E7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8192" behindDoc="0" locked="0" layoutInCell="1" allowOverlap="1" wp14:anchorId="6F1F2525" wp14:editId="36328EDC">
                      <wp:simplePos x="0" y="0"/>
                      <wp:positionH relativeFrom="column">
                        <wp:posOffset>1183368</wp:posOffset>
                      </wp:positionH>
                      <wp:positionV relativeFrom="paragraph">
                        <wp:posOffset>210276</wp:posOffset>
                      </wp:positionV>
                      <wp:extent cx="3709670" cy="457200"/>
                      <wp:effectExtent l="0" t="0" r="5080" b="0"/>
                      <wp:wrapNone/>
                      <wp:docPr id="7677" name="Text Box 7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09670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DA9AAA" w14:textId="42C59A81" w:rsidR="00AA1567" w:rsidRPr="003E79E7" w:rsidRDefault="00AA1567" w:rsidP="00AA1567">
                                  <w:pPr>
                                    <w:pStyle w:val="Caption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77" w:name="_Toc101790137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62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List application</w:t>
                                  </w:r>
                                  <w:bookmarkEnd w:id="177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1F2525" id="Text Box 7677" o:spid="_x0000_s4353" type="#_x0000_t202" style="position:absolute;margin-left:93.2pt;margin-top:16.55pt;width:292.1pt;height:36pt;z-index:2515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" stroked="f">
                      <v:textbox inset="0,0,0,0">
                        <w:txbxContent>
                          <w:p w14:paraId="26DA9AAA" w14:textId="42C59A81" w:rsidR="00AA1567" w:rsidRPr="003E79E7" w:rsidRDefault="00AA1567" w:rsidP="00AA156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78" w:name="_Toc101790137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62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List application</w:t>
                            </w:r>
                            <w:bookmarkEnd w:id="178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0F957DFB" w14:textId="3E4C07AC" w:rsidR="004602E3" w:rsidRDefault="004602E3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432B643" w14:textId="314A127F" w:rsidR="00EB486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</w:p>
    <w:p w14:paraId="7886F297" w14:textId="09EA1E5D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10913007" w14:textId="3FD2DD9C" w:rsidR="00C843E7" w:rsidRPr="00335F44" w:rsidRDefault="00335F44" w:rsidP="00335F44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335F44">
        <w:rPr>
          <w:rFonts w:ascii="TH SarabunPSK" w:hAnsi="TH SarabunPSK" w:cs="TH SarabunPSK"/>
          <w:b/>
          <w:bCs/>
          <w:i/>
          <w:iCs/>
          <w:noProof/>
          <w:sz w:val="32"/>
          <w:szCs w:val="32"/>
        </w:rPr>
        <w:drawing>
          <wp:inline distT="0" distB="0" distL="0" distR="0" wp14:anchorId="2B90F350" wp14:editId="22D5A424">
            <wp:extent cx="4164372" cy="2023533"/>
            <wp:effectExtent l="0" t="0" r="762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22" b="17538"/>
                    <a:stretch/>
                  </pic:blipFill>
                  <pic:spPr bwMode="auto">
                    <a:xfrm>
                      <a:off x="0" y="0"/>
                      <a:ext cx="4179317" cy="20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F9FC3" w14:textId="42EC30A6" w:rsidR="00AA1567" w:rsidRPr="003E79E7" w:rsidRDefault="00AA1567" w:rsidP="00C843E7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79" w:name="_Toc101790138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63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List application</w:t>
      </w:r>
      <w:bookmarkEnd w:id="179"/>
    </w:p>
    <w:p w14:paraId="7E93BE9D" w14:textId="5D09799B" w:rsidR="00854DAA" w:rsidRPr="009F1F59" w:rsidRDefault="00854DAA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5300D529" w14:textId="77777777" w:rsidR="00535AE4" w:rsidRPr="009F1F59" w:rsidRDefault="00535AE4" w:rsidP="00EB486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D9CA906" w14:textId="2BD9258C" w:rsidR="0076342E" w:rsidRDefault="00625048" w:rsidP="0076342E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>
        <w:rPr>
          <w:noProof/>
        </w:rPr>
        <w:drawing>
          <wp:inline distT="0" distB="0" distL="0" distR="0" wp14:anchorId="44822328" wp14:editId="6D54459F">
            <wp:extent cx="2614012" cy="5655600"/>
            <wp:effectExtent l="0" t="0" r="0" b="2540"/>
            <wp:docPr id="9501" name="Graphic 9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96DAC541-7B7A-43D3-8B79-37D633B846F1}">
                          <asvg:svgBlip xmlns:asvg="http://schemas.microsoft.com/office/drawing/2016/SVG/main" r:embed="rId1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012" cy="5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6180" w14:textId="3938F764" w:rsidR="00AA1567" w:rsidRPr="003E79E7" w:rsidRDefault="00AA1567" w:rsidP="0076342E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80" w:name="_Toc101790139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64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Approve application</w:t>
      </w:r>
      <w:bookmarkEnd w:id="180"/>
    </w:p>
    <w:p w14:paraId="235941EB" w14:textId="38270EE1" w:rsidR="006B05E7" w:rsidRDefault="006B05E7" w:rsidP="00A91E4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728E67" w14:textId="2728DD5D" w:rsidR="00AA0B59" w:rsidRDefault="00AA0B59" w:rsidP="00A91E4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C0FE8B" w14:textId="77777777" w:rsidR="00AA0B59" w:rsidRPr="009F1F59" w:rsidRDefault="00AA0B59" w:rsidP="00A91E43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05E78EC" w14:textId="147F4EE6" w:rsidR="00D40852" w:rsidRPr="009F1F59" w:rsidRDefault="00535AE4" w:rsidP="00EB486E">
      <w:pPr>
        <w:rPr>
          <w:rFonts w:ascii="TH SarabunPSK" w:hAnsi="TH SarabunPSK" w:cs="TH SarabunPSK"/>
          <w:sz w:val="32"/>
          <w:szCs w:val="32"/>
          <w:cs/>
        </w:rPr>
      </w:pPr>
      <w:del w:id="181" w:author="ธนากร จันต๊ะไพร">
        <w:r w:rsidRPr="00E20016">
          <w:rPr>
            <w:rFonts w:ascii="TH SarabunPSK" w:hAnsi="TH SarabunPSK" w:cs="TH SarabunPSK"/>
            <w:noProof/>
            <w:sz w:val="32"/>
            <w:szCs w:val="32"/>
          </w:rPr>
          <w:lastRenderedPageBreak/>
          <mc:AlternateContent>
            <mc:Choice Requires="wpg">
              <w:drawing>
                <wp:anchor distT="0" distB="0" distL="114300" distR="114300" simplePos="0" relativeHeight="251536384" behindDoc="0" locked="0" layoutInCell="1" allowOverlap="1" wp14:anchorId="049E6D0A" wp14:editId="54DC0DCF">
                  <wp:simplePos x="0" y="0"/>
                  <wp:positionH relativeFrom="column">
                    <wp:posOffset>2524619</wp:posOffset>
                  </wp:positionH>
                  <wp:positionV relativeFrom="paragraph">
                    <wp:posOffset>392180</wp:posOffset>
                  </wp:positionV>
                  <wp:extent cx="3505200" cy="4838700"/>
                  <wp:effectExtent l="0" t="0" r="0" b="38100"/>
                  <wp:wrapNone/>
                  <wp:docPr id="4544" name="Group 15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505200" cy="4838700"/>
                            <a:chOff x="0" y="0"/>
                            <a:chExt cx="3505556" cy="4768851"/>
                          </a:xfrm>
                        </wpg:grpSpPr>
                        <wps:wsp>
                          <wps:cNvPr id="4545" name="Rectangle 454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95300"/>
                              <a:ext cx="28575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4FEF87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Driver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6" name="Line 6"/>
                          <wps:cNvCnPr/>
                          <wps:spPr bwMode="auto">
                            <a:xfrm>
                              <a:off x="133350" y="711200"/>
                              <a:ext cx="0" cy="40576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547" name="Group 4547"/>
                          <wpg:cNvGrpSpPr>
                            <a:grpSpLocks/>
                          </wpg:cNvGrpSpPr>
                          <wpg:grpSpPr bwMode="auto">
                            <a:xfrm>
                              <a:off x="22226" y="127830"/>
                              <a:ext cx="177800" cy="242889"/>
                              <a:chOff x="22225" y="127000"/>
                              <a:chExt cx="112" cy="153"/>
                            </a:xfrm>
                          </wpg:grpSpPr>
                          <wps:wsp>
                            <wps:cNvPr id="4548" name="Oval 454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256" y="127000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49" name="Line 8"/>
                            <wps:cNvCnPr/>
                            <wps:spPr bwMode="auto">
                              <a:xfrm>
                                <a:off x="22281" y="127050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0" name="Line 9"/>
                            <wps:cNvCnPr/>
                            <wps:spPr bwMode="auto">
                              <a:xfrm>
                                <a:off x="22241" y="127064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1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22225" y="127098"/>
                                <a:ext cx="112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588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4552" name="Group 4552"/>
                          <wpg:cNvGrpSpPr>
                            <a:grpSpLocks/>
                          </wpg:cNvGrpSpPr>
                          <wpg:grpSpPr bwMode="auto">
                            <a:xfrm>
                              <a:off x="22226" y="127830"/>
                              <a:ext cx="177800" cy="242889"/>
                              <a:chOff x="22225" y="127000"/>
                              <a:chExt cx="112" cy="153"/>
                            </a:xfrm>
                          </wpg:grpSpPr>
                          <wps:wsp>
                            <wps:cNvPr id="4553" name="Oval 455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256" y="127000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54" name="Line 13"/>
                            <wps:cNvCnPr/>
                            <wps:spPr bwMode="auto">
                              <a:xfrm>
                                <a:off x="22281" y="127050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5" name="Line 14"/>
                            <wps:cNvCnPr/>
                            <wps:spPr bwMode="auto">
                              <a:xfrm>
                                <a:off x="22241" y="127064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56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22225" y="127098"/>
                                <a:ext cx="112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s:wsp>
                          <wps:cNvPr id="4557" name="Rectangle 45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95300"/>
                              <a:ext cx="28575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A4D142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Driver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58" name="Rectangle 455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87630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59" name="Rectangle 4559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230505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60" name="Line 21"/>
                          <wps:cNvCnPr/>
                          <wps:spPr bwMode="auto">
                            <a:xfrm>
                              <a:off x="808038" y="700088"/>
                              <a:ext cx="0" cy="40687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561" name="Group 4561"/>
                          <wpg:cNvGrpSpPr>
                            <a:grpSpLocks/>
                          </wpg:cNvGrpSpPr>
                          <wpg:grpSpPr bwMode="auto">
                            <a:xfrm>
                              <a:off x="589472" y="134938"/>
                              <a:ext cx="444501" cy="288925"/>
                              <a:chOff x="587375" y="134938"/>
                              <a:chExt cx="280" cy="182"/>
                            </a:xfrm>
                          </wpg:grpSpPr>
                          <wps:wsp>
                            <wps:cNvPr id="4562" name="Oval 456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87468" y="134938"/>
                                <a:ext cx="187" cy="18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63" name="Line 23"/>
                            <wps:cNvCnPr/>
                            <wps:spPr bwMode="auto">
                              <a:xfrm>
                                <a:off x="587375" y="134981"/>
                                <a:ext cx="0" cy="9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64" name="Line 24"/>
                            <wps:cNvCnPr/>
                            <wps:spPr bwMode="auto">
                              <a:xfrm>
                                <a:off x="587376" y="135029"/>
                                <a:ext cx="92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4565" name="Group 4565"/>
                          <wpg:cNvGrpSpPr>
                            <a:grpSpLocks/>
                          </wpg:cNvGrpSpPr>
                          <wpg:grpSpPr bwMode="auto">
                            <a:xfrm>
                              <a:off x="589472" y="134938"/>
                              <a:ext cx="444501" cy="288925"/>
                              <a:chOff x="587375" y="134938"/>
                              <a:chExt cx="280" cy="182"/>
                            </a:xfrm>
                          </wpg:grpSpPr>
                          <wps:wsp>
                            <wps:cNvPr id="4566" name="Oval 45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87468" y="134938"/>
                                <a:ext cx="187" cy="18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67" name="Line 27"/>
                            <wps:cNvCnPr/>
                            <wps:spPr bwMode="auto">
                              <a:xfrm>
                                <a:off x="587375" y="134981"/>
                                <a:ext cx="0" cy="9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68" name="Line 28"/>
                            <wps:cNvCnPr/>
                            <wps:spPr bwMode="auto">
                              <a:xfrm>
                                <a:off x="587376" y="135029"/>
                                <a:ext cx="92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569" name="Rectangle 4569"/>
                          <wps:cNvSpPr>
                            <a:spLocks noChangeArrowheads="1"/>
                          </wps:cNvSpPr>
                          <wps:spPr bwMode="auto">
                            <a:xfrm>
                              <a:off x="383439" y="473076"/>
                              <a:ext cx="814705" cy="450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FC81D5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: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ApproveApplication</w:t>
                                </w:r>
                                <w:proofErr w:type="spellEnd"/>
                              </w:p>
                              <w:p w14:paraId="7B0D8C56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cs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70" name="Rectangle 4570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876300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1" name="Rectangle 45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11763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2" name="Rectangle 45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092325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3" name="Rectangle 4573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308225"/>
                              <a:ext cx="52388" cy="587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4" name="Rectangle 4574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5" name="Rectangle 4575"/>
                          <wps:cNvSpPr>
                            <a:spLocks noChangeArrowheads="1"/>
                          </wps:cNvSpPr>
                          <wps:spPr bwMode="auto">
                            <a:xfrm>
                              <a:off x="1312746" y="476250"/>
                              <a:ext cx="0" cy="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6FB463" w14:textId="77777777" w:rsidR="0076318C" w:rsidRDefault="0076318C"/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76" name="Line 38"/>
                          <wps:cNvCnPr/>
                          <wps:spPr bwMode="auto">
                            <a:xfrm>
                              <a:off x="1822450" y="588963"/>
                              <a:ext cx="0" cy="41798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577" name="Group 4577"/>
                          <wpg:cNvGrpSpPr>
                            <a:grpSpLocks/>
                          </wpg:cNvGrpSpPr>
                          <wpg:grpSpPr bwMode="auto">
                            <a:xfrm>
                              <a:off x="1674813" y="0"/>
                              <a:ext cx="295275" cy="311151"/>
                              <a:chOff x="1674813" y="0"/>
                              <a:chExt cx="186" cy="196"/>
                            </a:xfrm>
                          </wpg:grpSpPr>
                          <wps:wsp>
                            <wps:cNvPr id="4578" name="Oval 457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813" y="15"/>
                                <a:ext cx="186" cy="18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79" name="Line 40"/>
                            <wps:cNvCnPr/>
                            <wps:spPr bwMode="auto">
                              <a:xfrm flipH="1">
                                <a:off x="1674887" y="0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80" name="Line 41"/>
                            <wps:cNvCnPr/>
                            <wps:spPr bwMode="auto">
                              <a:xfrm flipH="1" flipV="1">
                                <a:off x="1674887" y="17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4581" name="Group 4581"/>
                          <wpg:cNvGrpSpPr>
                            <a:grpSpLocks/>
                          </wpg:cNvGrpSpPr>
                          <wpg:grpSpPr bwMode="auto">
                            <a:xfrm>
                              <a:off x="1674813" y="0"/>
                              <a:ext cx="295275" cy="311151"/>
                              <a:chOff x="1674813" y="0"/>
                              <a:chExt cx="186" cy="196"/>
                            </a:xfrm>
                          </wpg:grpSpPr>
                          <wps:wsp>
                            <wps:cNvPr id="4582" name="Oval 45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813" y="15"/>
                                <a:ext cx="186" cy="18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83" name="Line 44"/>
                            <wps:cNvCnPr/>
                            <wps:spPr bwMode="auto">
                              <a:xfrm flipH="1">
                                <a:off x="1674887" y="0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84" name="Line 45"/>
                            <wps:cNvCnPr/>
                            <wps:spPr bwMode="auto">
                              <a:xfrm flipH="1" flipV="1">
                                <a:off x="1674887" y="17"/>
                                <a:ext cx="41" cy="1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585" name="Rectangle 45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53386" y="415995"/>
                              <a:ext cx="766445" cy="423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CDB5C7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ApproveApplication</w:t>
                                </w:r>
                                <w:proofErr w:type="spellEnd"/>
                              </w:p>
                              <w:p w14:paraId="5BC37AEB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cs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86" name="Rectangle 45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1176338"/>
                              <a:ext cx="52388" cy="108743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87" name="Rectangle 458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2719388"/>
                              <a:ext cx="52388" cy="16144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88" name="Rectangle 458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89" name="Rectangle 4589"/>
                          <wps:cNvSpPr>
                            <a:spLocks noChangeArrowheads="1"/>
                          </wps:cNvSpPr>
                          <wps:spPr bwMode="auto">
                            <a:xfrm>
                              <a:off x="2477867" y="488950"/>
                              <a:ext cx="47942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4F6B39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WebService</w:t>
                                </w:r>
                                <w:proofErr w:type="spellEnd"/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91" name="Line 54"/>
                          <wps:cNvCnPr/>
                          <wps:spPr bwMode="auto">
                            <a:xfrm>
                              <a:off x="2693988" y="601663"/>
                              <a:ext cx="0" cy="416718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00" name="Group 4600"/>
                          <wpg:cNvGrpSpPr>
                            <a:grpSpLocks/>
                          </wpg:cNvGrpSpPr>
                          <wpg:grpSpPr bwMode="auto">
                            <a:xfrm>
                              <a:off x="2582864" y="17463"/>
                              <a:ext cx="177800" cy="244475"/>
                              <a:chOff x="2582863" y="17463"/>
                              <a:chExt cx="112" cy="154"/>
                            </a:xfrm>
                          </wpg:grpSpPr>
                          <wps:wsp>
                            <wps:cNvPr id="4601" name="Oval 460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582894" y="17463"/>
                                <a:ext cx="52" cy="5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602" name="Line 56"/>
                            <wps:cNvCnPr/>
                            <wps:spPr bwMode="auto">
                              <a:xfrm>
                                <a:off x="2582919" y="17514"/>
                                <a:ext cx="0" cy="4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9" name="Line 57"/>
                            <wps:cNvCnPr/>
                            <wps:spPr bwMode="auto">
                              <a:xfrm>
                                <a:off x="2582879" y="17527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" name="Freeform 58"/>
                            <wps:cNvSpPr>
                              <a:spLocks/>
                            </wps:cNvSpPr>
                            <wps:spPr bwMode="auto">
                              <a:xfrm>
                                <a:off x="2582863" y="17561"/>
                                <a:ext cx="112" cy="56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76" name="Group 76"/>
                          <wpg:cNvGrpSpPr>
                            <a:grpSpLocks/>
                          </wpg:cNvGrpSpPr>
                          <wpg:grpSpPr bwMode="auto">
                            <a:xfrm>
                              <a:off x="2582864" y="17463"/>
                              <a:ext cx="177800" cy="244475"/>
                              <a:chOff x="2582863" y="17463"/>
                              <a:chExt cx="112" cy="154"/>
                            </a:xfrm>
                          </wpg:grpSpPr>
                          <wps:wsp>
                            <wps:cNvPr id="77" name="Oval 7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582894" y="17463"/>
                                <a:ext cx="52" cy="52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8" name="Line 61"/>
                            <wps:cNvCnPr/>
                            <wps:spPr bwMode="auto">
                              <a:xfrm>
                                <a:off x="2582919" y="17514"/>
                                <a:ext cx="0" cy="47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Line 62"/>
                            <wps:cNvCnPr/>
                            <wps:spPr bwMode="auto">
                              <a:xfrm>
                                <a:off x="2582879" y="17527"/>
                                <a:ext cx="8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3" name="Freeform 63"/>
                            <wps:cNvSpPr>
                              <a:spLocks/>
                            </wps:cNvSpPr>
                            <wps:spPr bwMode="auto">
                              <a:xfrm>
                                <a:off x="2582863" y="17561"/>
                                <a:ext cx="112" cy="56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s:wsp>
                          <wps:cNvPr id="8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477867" y="488950"/>
                              <a:ext cx="47942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D17275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WebService</w:t>
                                </w:r>
                                <w:proofErr w:type="spellEnd"/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1662113"/>
                              <a:ext cx="52388" cy="206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6" name="Rectangle 86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3314700"/>
                              <a:ext cx="52388" cy="631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3120746" y="417513"/>
                              <a:ext cx="38481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2092A6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Line API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Line 70"/>
                          <wps:cNvCnPr/>
                          <wps:spPr bwMode="auto">
                            <a:xfrm>
                              <a:off x="3308350" y="633413"/>
                              <a:ext cx="0" cy="413543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92" name="Group 92"/>
                          <wpg:cNvGrpSpPr>
                            <a:grpSpLocks/>
                          </wpg:cNvGrpSpPr>
                          <wpg:grpSpPr bwMode="auto">
                            <a:xfrm>
                              <a:off x="3197225" y="49535"/>
                              <a:ext cx="176213" cy="242889"/>
                              <a:chOff x="3197225" y="49213"/>
                              <a:chExt cx="111" cy="153"/>
                            </a:xfrm>
                          </wpg:grpSpPr>
                          <wps:wsp>
                            <wps:cNvPr id="93" name="Oval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197256" y="49213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5" name="Line 72"/>
                            <wps:cNvCnPr/>
                            <wps:spPr bwMode="auto">
                              <a:xfrm>
                                <a:off x="3197281" y="49263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7" name="Line 73"/>
                            <wps:cNvCnPr/>
                            <wps:spPr bwMode="auto">
                              <a:xfrm>
                                <a:off x="3197240" y="49277"/>
                                <a:ext cx="81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8" name="Freeform 74"/>
                            <wps:cNvSpPr>
                              <a:spLocks/>
                            </wps:cNvSpPr>
                            <wps:spPr bwMode="auto">
                              <a:xfrm>
                                <a:off x="3197225" y="49311"/>
                                <a:ext cx="111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99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3197225" y="49535"/>
                              <a:ext cx="176213" cy="242889"/>
                              <a:chOff x="3197225" y="49213"/>
                              <a:chExt cx="111" cy="153"/>
                            </a:xfrm>
                          </wpg:grpSpPr>
                          <wps:wsp>
                            <wps:cNvPr id="100" name="Oval 10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197256" y="49213"/>
                                <a:ext cx="52" cy="5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1" name="Line 77"/>
                            <wps:cNvCnPr/>
                            <wps:spPr bwMode="auto">
                              <a:xfrm>
                                <a:off x="3197281" y="49263"/>
                                <a:ext cx="0" cy="48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5" name="Line 78"/>
                            <wps:cNvCnPr/>
                            <wps:spPr bwMode="auto">
                              <a:xfrm>
                                <a:off x="3197240" y="49277"/>
                                <a:ext cx="81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3" name="Freeform 79"/>
                            <wps:cNvSpPr>
                              <a:spLocks/>
                            </wps:cNvSpPr>
                            <wps:spPr bwMode="auto">
                              <a:xfrm>
                                <a:off x="3197225" y="49311"/>
                                <a:ext cx="111" cy="55"/>
                              </a:xfrm>
                              <a:custGeom>
                                <a:avLst/>
                                <a:gdLst>
                                  <a:gd name="T0" fmla="*/ 0 w 108"/>
                                  <a:gd name="T1" fmla="*/ 54 h 54"/>
                                  <a:gd name="T2" fmla="*/ 54 w 108"/>
                                  <a:gd name="T3" fmla="*/ 0 h 54"/>
                                  <a:gd name="T4" fmla="*/ 108 w 108"/>
                                  <a:gd name="T5" fmla="*/ 54 h 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8" h="54">
                                    <a:moveTo>
                                      <a:pt x="0" y="54"/>
                                    </a:moveTo>
                                    <a:lnTo>
                                      <a:pt x="54" y="0"/>
                                    </a:lnTo>
                                    <a:lnTo>
                                      <a:pt x="108" y="5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s:wsp>
                          <wps:cNvPr id="214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120746" y="417513"/>
                              <a:ext cx="384810" cy="2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A6C139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u w:val="single"/>
                                  </w:rPr>
                                  <w:t>Line API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12" name="Rectangle 48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278188" y="4162425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3" name="Rectangle 48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87630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4" name="Rectangle 481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775" y="2305050"/>
                              <a:ext cx="50800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5" name="Rectangle 4815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876300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6" name="Rectangle 4816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308225"/>
                              <a:ext cx="52388" cy="587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7" name="Rectangle 48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2719388"/>
                              <a:ext cx="52388" cy="16144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8" name="Rectangle 48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3314700"/>
                              <a:ext cx="52388" cy="631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19" name="Rectangle 48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278188" y="4162425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820" name="Line 90"/>
                          <wps:cNvCnPr/>
                          <wps:spPr bwMode="auto">
                            <a:xfrm>
                              <a:off x="163513" y="874713"/>
                              <a:ext cx="6127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1" name="Line 91"/>
                          <wps:cNvCnPr/>
                          <wps:spPr bwMode="auto">
                            <a:xfrm flipH="1">
                              <a:off x="701675" y="874713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2" name="Line 92"/>
                          <wps:cNvCnPr/>
                          <wps:spPr bwMode="auto">
                            <a:xfrm flipH="1" flipV="1">
                              <a:off x="701675" y="842963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3" name="Rectangle 4823"/>
                          <wps:cNvSpPr>
                            <a:spLocks noChangeArrowheads="1"/>
                          </wps:cNvSpPr>
                          <wps:spPr bwMode="auto">
                            <a:xfrm>
                              <a:off x="282546" y="733425"/>
                              <a:ext cx="42037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4F8D2A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open page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24" name="Line 94"/>
                          <wps:cNvCnPr/>
                          <wps:spPr bwMode="auto">
                            <a:xfrm>
                              <a:off x="163513" y="2303463"/>
                              <a:ext cx="6127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5" name="Line 95"/>
                          <wps:cNvCnPr/>
                          <wps:spPr bwMode="auto">
                            <a:xfrm flipH="1">
                              <a:off x="701675" y="2303463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6" name="Line 96"/>
                          <wps:cNvCnPr/>
                          <wps:spPr bwMode="auto">
                            <a:xfrm flipH="1" flipV="1">
                              <a:off x="701675" y="2273300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7" name="Rectangle 48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33339" y="2170113"/>
                              <a:ext cx="54864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E7357D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select confirm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28" name="Line 98"/>
                          <wps:cNvCnPr/>
                          <wps:spPr bwMode="auto">
                            <a:xfrm>
                              <a:off x="839788" y="2717800"/>
                              <a:ext cx="94932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29" name="Line 99"/>
                          <wps:cNvCnPr/>
                          <wps:spPr bwMode="auto">
                            <a:xfrm flipH="1">
                              <a:off x="1714500" y="2717800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0" name="Line 100"/>
                          <wps:cNvCnPr/>
                          <wps:spPr bwMode="auto">
                            <a:xfrm flipH="1" flipV="1">
                              <a:off x="1714500" y="2686050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1" name="Rectangle 483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6852" y="2576512"/>
                              <a:ext cx="48577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FBBCD9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  <w: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doConfirm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32" name="Line 102"/>
                          <wps:cNvCnPr/>
                          <wps:spPr bwMode="auto">
                            <a:xfrm>
                              <a:off x="1854200" y="2932113"/>
                              <a:ext cx="3079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3" name="Line 103"/>
                          <wps:cNvCnPr/>
                          <wps:spPr bwMode="auto">
                            <a:xfrm>
                              <a:off x="2162175" y="2932113"/>
                              <a:ext cx="0" cy="619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4" name="Line 104"/>
                          <wps:cNvCnPr/>
                          <wps:spPr bwMode="auto">
                            <a:xfrm flipH="1">
                              <a:off x="1855788" y="2994025"/>
                              <a:ext cx="30638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5" name="Line 105"/>
                          <wps:cNvCnPr/>
                          <wps:spPr bwMode="auto">
                            <a:xfrm>
                              <a:off x="1855788" y="2994025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6" name="Line 106"/>
                          <wps:cNvCnPr/>
                          <wps:spPr bwMode="auto">
                            <a:xfrm flipV="1">
                              <a:off x="1855788" y="2963863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7" name="Rectangle 4837"/>
                          <wps:cNvSpPr>
                            <a:spLocks noChangeArrowheads="1"/>
                          </wps:cNvSpPr>
                          <wps:spPr bwMode="auto">
                            <a:xfrm>
                              <a:off x="1936553" y="2740024"/>
                              <a:ext cx="97853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88B2C3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EditApproveApplication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38" name="Line 108"/>
                          <wps:cNvCnPr/>
                          <wps:spPr bwMode="auto">
                            <a:xfrm>
                              <a:off x="1852613" y="3316288"/>
                              <a:ext cx="8080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9" name="Line 109"/>
                          <wps:cNvCnPr/>
                          <wps:spPr bwMode="auto">
                            <a:xfrm flipH="1">
                              <a:off x="2587625" y="3316288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0" name="Line 110"/>
                          <wps:cNvCnPr/>
                          <wps:spPr bwMode="auto">
                            <a:xfrm flipH="1" flipV="1">
                              <a:off x="2587625" y="3284538"/>
                              <a:ext cx="73025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1" name="Rectangle 4841"/>
                          <wps:cNvSpPr>
                            <a:spLocks noChangeArrowheads="1"/>
                          </wps:cNvSpPr>
                          <wps:spPr bwMode="auto">
                            <a:xfrm>
                              <a:off x="1850837" y="3174999"/>
                              <a:ext cx="89979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3ECC43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 xml:space="preserve">Update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EditApplication</w:t>
                                </w:r>
                                <w:proofErr w:type="spellEnd"/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42" name="Line 112"/>
                          <wps:cNvCnPr/>
                          <wps:spPr bwMode="auto">
                            <a:xfrm flipH="1">
                              <a:off x="1854200" y="3771900"/>
                              <a:ext cx="80645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3" name="Line 113"/>
                          <wps:cNvCnPr/>
                          <wps:spPr bwMode="auto">
                            <a:xfrm>
                              <a:off x="1854200" y="3771900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4" name="Line 114"/>
                          <wps:cNvCnPr/>
                          <wps:spPr bwMode="auto">
                            <a:xfrm flipV="1">
                              <a:off x="1854200" y="3741738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5" name="Rectangle 48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8936" y="3638549"/>
                              <a:ext cx="62293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2F15FB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return true/false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46" name="Line 116"/>
                          <wps:cNvCnPr/>
                          <wps:spPr bwMode="auto">
                            <a:xfrm>
                              <a:off x="1852613" y="4159250"/>
                              <a:ext cx="142240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7" name="Line 117"/>
                          <wps:cNvCnPr/>
                          <wps:spPr bwMode="auto">
                            <a:xfrm flipH="1">
                              <a:off x="3201988" y="4159250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8" name="Line 118"/>
                          <wps:cNvCnPr/>
                          <wps:spPr bwMode="auto">
                            <a:xfrm flipH="1" flipV="1">
                              <a:off x="3201988" y="4129088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9" name="Rectangle 4849"/>
                          <wps:cNvSpPr>
                            <a:spLocks noChangeArrowheads="1"/>
                          </wps:cNvSpPr>
                          <wps:spPr bwMode="auto">
                            <a:xfrm>
                              <a:off x="2049255" y="4027487"/>
                              <a:ext cx="67246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6B30BF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 xml:space="preserve">Display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ChatLine</w:t>
                                </w:r>
                                <w:proofErr w:type="spellEnd"/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95" name="Rectangle 50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11763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115" name="Line 121"/>
                          <wps:cNvCnPr/>
                          <wps:spPr bwMode="auto">
                            <a:xfrm>
                              <a:off x="839788" y="1177925"/>
                              <a:ext cx="94932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438" name="Line 122"/>
                          <wps:cNvCnPr/>
                          <wps:spPr bwMode="auto">
                            <a:xfrm flipH="1">
                              <a:off x="1714500" y="1177925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439" name="Line 123"/>
                          <wps:cNvCnPr/>
                          <wps:spPr bwMode="auto">
                            <a:xfrm flipH="1" flipV="1">
                              <a:off x="1714500" y="1146175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6" name="Rectangle 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55581" y="1036638"/>
                              <a:ext cx="573405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3A052C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get application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7" name="Rectangle 96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1176338"/>
                              <a:ext cx="52388" cy="108743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68" name="Line 126"/>
                          <wps:cNvCnPr/>
                          <wps:spPr bwMode="auto">
                            <a:xfrm>
                              <a:off x="1852613" y="1658938"/>
                              <a:ext cx="8080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9" name="Line 127"/>
                          <wps:cNvCnPr/>
                          <wps:spPr bwMode="auto">
                            <a:xfrm flipH="1">
                              <a:off x="2587625" y="1658938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0" name="Line 128"/>
                          <wps:cNvCnPr/>
                          <wps:spPr bwMode="auto">
                            <a:xfrm flipH="1" flipV="1">
                              <a:off x="2587625" y="1628775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1" name="Rectangle 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1960364" y="1517650"/>
                              <a:ext cx="65786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E55782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queryApplication</w:t>
                                </w:r>
                                <w:proofErr w:type="spellEnd"/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2" name="Rectangle 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63825" y="1662113"/>
                              <a:ext cx="52388" cy="2063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73" name="Line 131"/>
                          <wps:cNvCnPr/>
                          <wps:spPr bwMode="auto">
                            <a:xfrm>
                              <a:off x="1854200" y="1392238"/>
                              <a:ext cx="30797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" name="Line 132"/>
                          <wps:cNvCnPr/>
                          <wps:spPr bwMode="auto">
                            <a:xfrm>
                              <a:off x="2162175" y="1392238"/>
                              <a:ext cx="0" cy="619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5" name="Line 133"/>
                          <wps:cNvCnPr/>
                          <wps:spPr bwMode="auto">
                            <a:xfrm flipH="1">
                              <a:off x="1855788" y="1454150"/>
                              <a:ext cx="30638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6" name="Line 134"/>
                          <wps:cNvCnPr/>
                          <wps:spPr bwMode="auto">
                            <a:xfrm>
                              <a:off x="1855788" y="1454150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7" name="Line 135"/>
                          <wps:cNvCnPr/>
                          <wps:spPr bwMode="auto">
                            <a:xfrm flipV="1">
                              <a:off x="1855788" y="1423988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" name="Rectangle 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939728" y="1252538"/>
                              <a:ext cx="6083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5AC6A2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getapplication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9" name="Line 137"/>
                          <wps:cNvCnPr/>
                          <wps:spPr bwMode="auto">
                            <a:xfrm flipH="1">
                              <a:off x="1854200" y="1873250"/>
                              <a:ext cx="80645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0" name="Line 138"/>
                          <wps:cNvCnPr/>
                          <wps:spPr bwMode="auto">
                            <a:xfrm>
                              <a:off x="1854200" y="1873250"/>
                              <a:ext cx="74613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1" name="Line 139"/>
                          <wps:cNvCnPr/>
                          <wps:spPr bwMode="auto">
                            <a:xfrm flipV="1">
                              <a:off x="1854200" y="1843088"/>
                              <a:ext cx="74613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2" name="Rectangle 98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69890" y="1731963"/>
                              <a:ext cx="4305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82F55E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return data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3" name="Line 141"/>
                          <wps:cNvCnPr/>
                          <wps:spPr bwMode="auto">
                            <a:xfrm flipH="1">
                              <a:off x="841375" y="2089150"/>
                              <a:ext cx="9477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5" name="Line 142"/>
                          <wps:cNvCnPr/>
                          <wps:spPr bwMode="auto">
                            <a:xfrm>
                              <a:off x="841375" y="2089150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6" name="Line 143"/>
                          <wps:cNvCnPr/>
                          <wps:spPr bwMode="auto">
                            <a:xfrm flipV="1">
                              <a:off x="841375" y="2057400"/>
                              <a:ext cx="73025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1" name="Rectangle 1021"/>
                          <wps:cNvSpPr>
                            <a:spLocks noChangeArrowheads="1"/>
                          </wps:cNvSpPr>
                          <wps:spPr bwMode="auto">
                            <a:xfrm>
                              <a:off x="879386" y="1947863"/>
                              <a:ext cx="9639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0BD9AF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display application detail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2" name="Rectangle 102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2092325"/>
                              <a:ext cx="52388" cy="174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23" name="Line 146"/>
                          <wps:cNvCnPr/>
                          <wps:spPr bwMode="auto">
                            <a:xfrm flipH="1">
                              <a:off x="841375" y="4403725"/>
                              <a:ext cx="94773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04" name="Line 147"/>
                          <wps:cNvCnPr/>
                          <wps:spPr bwMode="auto">
                            <a:xfrm>
                              <a:off x="841375" y="4403725"/>
                              <a:ext cx="73025" cy="301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05" name="Line 148"/>
                          <wps:cNvCnPr/>
                          <wps:spPr bwMode="auto">
                            <a:xfrm flipV="1">
                              <a:off x="841375" y="4371975"/>
                              <a:ext cx="73025" cy="317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06" name="Rectangle 5506"/>
                          <wps:cNvSpPr>
                            <a:spLocks noChangeArrowheads="1"/>
                          </wps:cNvSpPr>
                          <wps:spPr bwMode="auto">
                            <a:xfrm>
                              <a:off x="877799" y="4302124"/>
                              <a:ext cx="963930" cy="21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AAF3CD" w14:textId="77777777" w:rsidR="00E20016" w:rsidRDefault="00E20016" w:rsidP="00E20016">
                                <w:pPr>
                                  <w:kinsoku w:val="0"/>
                                  <w:overflowPunct w:val="0"/>
                                  <w:textAlignment w:val="baseline"/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color w:val="000000"/>
                                    <w:kern w:val="24"/>
                                    <w:sz w:val="14"/>
                                    <w:szCs w:val="14"/>
                                  </w:rPr>
                                  <w:t>display application detail</w:t>
                                </w:r>
                              </w:p>
                            </w:txbxContent>
                          </wps:txbx>
                          <wps:bodyPr vert="horz" wrap="square" lIns="0" tIns="0" rIns="0" bIns="0" numCol="1" anchor="t" anchorCtr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07" name="Rectangle 5507"/>
                          <wps:cNvSpPr>
                            <a:spLocks noChangeArrowheads="1"/>
                          </wps:cNvSpPr>
                          <wps:spPr bwMode="auto">
                            <a:xfrm>
                              <a:off x="779463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08" name="Rectangle 550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92288" y="4402138"/>
                              <a:ext cx="52388" cy="176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49E6D0A" id="Group 154" o:spid="_x0000_s4354" style="position:absolute;margin-left:198.8pt;margin-top:30.9pt;width:276pt;height:381pt;z-index:251536384" coordsize="35055,47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">
                  <v:rect id="Rectangle 4545" o:spid="_x0000_s4355" style="position:absolute;top:4953;width:285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R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yWaUZsYAAADdAAAA&#10;DwAAAAAAAAAAAAAAAAAHAgAAZHJzL2Rvd25yZXYueG1sUEsFBgAAAAADAAMAtwAAAPoCAAAAAA==&#10;" filled="f" stroked="f">
                    <v:textbox inset="0,0,0,0">
                      <w:txbxContent>
                        <w:p w14:paraId="374FEF87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Driver</w:t>
                          </w:r>
                        </w:p>
                      </w:txbxContent>
                    </v:textbox>
                  </v:rect>
                  <v:line id="Line 6" o:spid="_x0000_s4356" style="position:absolute;visibility:visible;mso-wrap-style:square" from="1333,7112" to="1333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" strokeweight="1.5pt">
                    <v:stroke dashstyle="3 1"/>
                  </v:line>
                  <v:group id="Group 4547" o:spid="_x0000_s4357" style="position:absolute;left:222;top:1278;width:1778;height:2429" coordorigin="22225,127000" coordsize="112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">
                    <v:oval id="Oval 4548" o:spid="_x0000_s4358" style="position:absolute;left:22256;top:127000;width:52;height: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" filled="f" strokecolor="#903" strokeweight=".04411mm"/>
                    <v:line id="Line 8" o:spid="_x0000_s4359" style="position:absolute;visibility:visible;mso-wrap-style:square" from="22281,127050" to="22281,127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" strokecolor="#903" strokeweight=".04411mm"/>
                    <v:line id="Line 9" o:spid="_x0000_s4360" style="position:absolute;visibility:visible;mso-wrap-style:square" from="22241,127064" to="22321,127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" strokecolor="#903" strokeweight=".04411mm"/>
                    <v:shape id="Freeform 10" o:spid="_x0000_s4361" style="position:absolute;left:22225;top:127098;width:112;height: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" path="m,54l54,r54,54e" filled="f" strokecolor="#903" strokeweight=".04411mm">
                      <v:path arrowok="t" o:connecttype="custom" o:connectlocs="0,55;56,0;112,55" o:connectangles="0,0,0"/>
                    </v:shape>
                  </v:group>
                  <v:group id="Group 4552" o:spid="_x0000_s4362" style="position:absolute;left:222;top:1278;width:1778;height:2429" coordorigin="22225,127000" coordsize="112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">
                    <v:oval id="Oval 4553" o:spid="_x0000_s4363" style="position:absolute;left:22256;top:127000;width:52;height: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" filled="f" strokecolor="#903" strokeweight="1.5pt"/>
                    <v:line id="Line 13" o:spid="_x0000_s4364" style="position:absolute;visibility:visible;mso-wrap-style:square" from="22281,127050" to="22281,127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" strokecolor="#903" strokeweight="1.5pt"/>
                    <v:line id="Line 14" o:spid="_x0000_s4365" style="position:absolute;visibility:visible;mso-wrap-style:square" from="22241,127064" to="22321,127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" strokecolor="#903" strokeweight="1.5pt"/>
                    <v:shape id="Freeform 15" o:spid="_x0000_s4366" style="position:absolute;left:22225;top:127098;width:112;height: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" path="m,54l54,r54,54e" filled="f" strokecolor="#903" strokeweight="1.5pt">
                      <v:path arrowok="t" o:connecttype="custom" o:connectlocs="0,55;56,0;112,55" o:connectangles="0,0,0"/>
                    </v:shape>
                  </v:group>
                  <v:rect id="Rectangle 4557" o:spid="_x0000_s4367" style="position:absolute;top:4953;width:285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l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0yE5V8YAAADdAAAA&#10;DwAAAAAAAAAAAAAAAAAHAgAAZHJzL2Rvd25yZXYueG1sUEsFBgAAAAADAAMAtwAAAPoCAAAAAA==&#10;" filled="f" stroked="f">
                    <v:textbox inset="0,0,0,0">
                      <w:txbxContent>
                        <w:p w14:paraId="10A4D142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Driver</w:t>
                          </w:r>
                        </w:p>
                      </w:txbxContent>
                    </v:textbox>
                  </v:rect>
                  <v:rect id="Rectangle 4558" o:spid="_x0000_s4368" style="position:absolute;left:1047;top:8763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" strokecolor="#903" strokeweight="1.5pt"/>
                  <v:rect id="Rectangle 4559" o:spid="_x0000_s4369" style="position:absolute;left:1047;top:23050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" strokecolor="#903" strokeweight="1.5pt"/>
                  <v:line id="Line 21" o:spid="_x0000_s4370" style="position:absolute;visibility:visible;mso-wrap-style:square" from="8080,7000" to="8080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" strokeweight="1.5pt">
                    <v:stroke dashstyle="3 1"/>
                  </v:line>
                  <v:group id="Group 4561" o:spid="_x0000_s4371" style="position:absolute;left:5894;top:1349;width:4445;height:2889" coordorigin="5873,134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Q3vxwAAAN0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3heb2L4fROegDz8AAAA//8DAFBLAQItABQABgAIAAAAIQDb4fbL7gAAAIUBAAATAAAAAAAA&#10;AAAAAAAAAAAAAABbQ29udGVudF9UeXBlc10ueG1sUEsBAi0AFAAGAAgAAAAhAFr0LFu/AAAAFQEA&#10;AAsAAAAAAAAAAAAAAAAAHwEAAF9yZWxzLy5yZWxzUEsBAi0AFAAGAAgAAAAhADvZDe/HAAAA3QAA&#10;AA8AAAAAAAAAAAAAAAAABwIAAGRycy9kb3ducmV2LnhtbFBLBQYAAAAAAwADALcAAAD7AgAAAAA=&#10;">
                    <v:oval id="Oval 4562" o:spid="_x0000_s4372" style="position:absolute;left:5874;top:134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" fillcolor="#ffc" strokecolor="#1f1a17" strokeweight="1.5pt"/>
                    <v:line id="Line 23" o:spid="_x0000_s4373" style="position:absolute;visibility:visible;mso-wrap-style:square" from="5873,1349" to="5873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" strokecolor="#1f1a17" strokeweight="1.5pt"/>
                    <v:line id="Line 24" o:spid="_x0000_s4374" style="position:absolute;visibility:visible;mso-wrap-style:square" from="5873,1350" to="5874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" strokecolor="#1f1a17" strokeweight="1.5pt"/>
                  </v:group>
                  <v:group id="Group 4565" o:spid="_x0000_s4375" style="position:absolute;left:5894;top:1349;width:4445;height:2889" coordorigin="5873,1349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gvs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8JlME3i+CU9ALh8AAAD//wMAUEsBAi0AFAAGAAgAAAAhANvh9svuAAAAhQEAABMAAAAAAAAA&#10;AAAAAAAAAAAAAFtDb250ZW50X1R5cGVzXS54bWxQSwECLQAUAAYACAAAACEAWvQsW78AAAAVAQAA&#10;CwAAAAAAAAAAAAAAAAAfAQAAX3JlbHMvLnJlbHNQSwECLQAUAAYACAAAACEAROIL7MYAAADdAAAA&#10;DwAAAAAAAAAAAAAAAAAHAgAAZHJzL2Rvd25yZXYueG1sUEsFBgAAAAADAAMAtwAAAPoCAAAAAA==&#10;">
                    <v:oval id="Oval 4566" o:spid="_x0000_s4376" style="position:absolute;left:5874;top:134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" fillcolor="#ffc" strokecolor="#1f1a17" strokeweight="1.5pt"/>
                    <v:line id="Line 27" o:spid="_x0000_s4377" style="position:absolute;visibility:visible;mso-wrap-style:square" from="5873,1349" to="5873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" strokecolor="#1f1a17" strokeweight="1.5pt"/>
                    <v:line id="Line 28" o:spid="_x0000_s4378" style="position:absolute;visibility:visible;mso-wrap-style:square" from="5873,1350" to="5874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" strokecolor="#1f1a17" strokeweight="1.5pt"/>
                  </v:group>
                  <v:rect id="Rectangle 4569" o:spid="_x0000_s4379" style="position:absolute;left:3834;top:4730;width:8147;height:4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sID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A57CA8YAAADdAAAA&#10;DwAAAAAAAAAAAAAAAAAHAgAAZHJzL2Rvd25yZXYueG1sUEsFBgAAAAADAAMAtwAAAPoCAAAAAA==&#10;" filled="f" stroked="f">
                    <v:textbox inset="0,0,0,0">
                      <w:txbxContent>
                        <w:p w14:paraId="1DFC81D5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: 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ApproveApplication</w:t>
                          </w:r>
                          <w:proofErr w:type="spellEnd"/>
                        </w:p>
                        <w:p w14:paraId="7B0D8C56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cs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Page</w:t>
                          </w:r>
                        </w:p>
                      </w:txbxContent>
                    </v:textbox>
                  </v:rect>
                  <v:rect id="Rectangle 4570" o:spid="_x0000_s4380" style="position:absolute;left:7794;top:876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" strokecolor="#903" strokeweight="1.5pt"/>
                  <v:rect id="Rectangle 4571" o:spid="_x0000_s4381" style="position:absolute;left:7794;top:11763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" strokecolor="#903" strokeweight="1.5pt"/>
                  <v:rect id="Rectangle 4572" o:spid="_x0000_s4382" style="position:absolute;left:7794;top:2092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" strokecolor="#903" strokeweight="1.5pt"/>
                  <v:rect id="Rectangle 4573" o:spid="_x0000_s4383" style="position:absolute;left:7794;top:23082;width:524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" strokecolor="#903" strokeweight="1.5pt"/>
                  <v:rect id="Rectangle 4574" o:spid="_x0000_s4384" style="position:absolute;left:7794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" strokecolor="#903" strokeweight="1.5pt"/>
                  <v:rect id="Rectangle 4575" o:spid="_x0000_s4385" style="position:absolute;left:13127;top:4762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7b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wpe28YAAADdAAAA&#10;DwAAAAAAAAAAAAAAAAAHAgAAZHJzL2Rvd25yZXYueG1sUEsFBgAAAAADAAMAtwAAAPoCAAAAAA==&#10;" filled="f" stroked="f">
                    <v:textbox inset="0,0,0,0">
                      <w:txbxContent>
                        <w:p w14:paraId="366FB463" w14:textId="77777777" w:rsidR="0076318C" w:rsidRDefault="0076318C"/>
                      </w:txbxContent>
                    </v:textbox>
                  </v:rect>
                  <v:line id="Line 38" o:spid="_x0000_s4386" style="position:absolute;visibility:visible;mso-wrap-style:square" from="18224,5889" to="18224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" strokeweight="1.5pt">
                    <v:stroke dashstyle="3 1"/>
                  </v:line>
                  <v:group id="Group 4577" o:spid="_x0000_s4387" style="position:absolute;left:16748;width:2952;height:3111" coordorigin="1674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">
                    <v:oval id="Oval 4578" o:spid="_x0000_s4388" style="position:absolute;left:1674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" fillcolor="#ffc" strokecolor="#1f1a17" strokeweight="1.5pt"/>
                    <v:line id="Line 40" o:spid="_x0000_s4389" style="position:absolute;flip:x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" strokecolor="#1f1a17" strokeweight="1.5pt"/>
                    <v:line id="Line 41" o:spid="_x0000_s4390" style="position:absolute;flip:x y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" strokecolor="#1f1a17" strokeweight="1.5pt"/>
                  </v:group>
                  <v:group id="Group 4581" o:spid="_x0000_s4391" style="position:absolute;left:16748;width:2952;height:3111" coordorigin="16748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">
                    <v:oval id="Oval 4582" o:spid="_x0000_s4392" style="position:absolute;left:16748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" fillcolor="#ffc" strokecolor="#1f1a17" strokeweight="1.5pt"/>
                    <v:line id="Line 44" o:spid="_x0000_s4393" style="position:absolute;flip:x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" strokecolor="#1f1a17" strokeweight="1.5pt"/>
                    <v:line id="Line 45" o:spid="_x0000_s4394" style="position:absolute;flip:x y;visibility:visible;mso-wrap-style:square" from="16748,0" to="167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" strokecolor="#1f1a17" strokeweight="1.5pt"/>
                  </v:group>
                  <v:rect id="Rectangle 4585" o:spid="_x0000_s4395" style="position:absolute;left:14533;top:4159;width:7665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y78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LfLvzHAAAA3QAA&#10;AA8AAAAAAAAAAAAAAAAABwIAAGRycy9kb3ducmV2LnhtbFBLBQYAAAAAAwADALcAAAD7AgAAAAA=&#10;" filled="f" stroked="f">
                    <v:textbox inset="0,0,0,0">
                      <w:txbxContent>
                        <w:p w14:paraId="51CDB5C7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ApproveApplication</w:t>
                          </w:r>
                          <w:proofErr w:type="spellEnd"/>
                        </w:p>
                        <w:p w14:paraId="5BC37AEB" w14:textId="77777777" w:rsidR="00E20016" w:rsidRDefault="00E20016" w:rsidP="00E20016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cs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rect id="Rectangle 4586" o:spid="_x0000_s4396" style="position:absolute;left:17922;top:11763;width:524;height:10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" strokecolor="#903" strokeweight="1.5pt"/>
                  <v:rect id="Rectangle 4587" o:spid="_x0000_s4397" style="position:absolute;left:17922;top:27193;width:524;height:16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" strokecolor="#903" strokeweight="1.5pt"/>
                  <v:rect id="Rectangle 4588" o:spid="_x0000_s4398" style="position:absolute;left:17922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" strokecolor="#903" strokeweight="1.5pt"/>
                  <v:rect id="Rectangle 4589" o:spid="_x0000_s4399" style="position:absolute;left:24778;top:4889;width:479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iT5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s5Ik+cYAAADdAAAA&#10;DwAAAAAAAAAAAAAAAAAHAgAAZHJzL2Rvd25yZXYueG1sUEsFBgAAAAADAAMAtwAAAPoCAAAAAA==&#10;" filled="f" stroked="f">
                    <v:textbox inset="0,0,0,0">
                      <w:txbxContent>
                        <w:p w14:paraId="754F6B39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WebService</w:t>
                          </w:r>
                          <w:proofErr w:type="spellEnd"/>
                        </w:p>
                      </w:txbxContent>
                    </v:textbox>
                  </v:rect>
                  <v:line id="Line 54" o:spid="_x0000_s4400" style="position:absolute;visibility:visible;mso-wrap-style:square" from="26939,6016" to="26939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" strokeweight="1.5pt">
                    <v:stroke dashstyle="3 1"/>
                  </v:line>
                  <v:group id="Group 4600" o:spid="_x0000_s4401" style="position:absolute;left:25828;top:174;width:1778;height:2445" coordorigin="25828,17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yyowwAAAN0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pEYX94E56AXD4BAAD//wMAUEsBAi0AFAAGAAgAAAAhANvh9svuAAAAhQEAABMAAAAAAAAAAAAA&#10;AAAAAAAAAFtDb250ZW50X1R5cGVzXS54bWxQSwECLQAUAAYACAAAACEAWvQsW78AAAAVAQAACwAA&#10;AAAAAAAAAAAAAAAfAQAAX3JlbHMvLnJlbHNQSwECLQAUAAYACAAAACEAUm8sqMMAAADdAAAADwAA&#10;AAAAAAAAAAAAAAAHAgAAZHJzL2Rvd25yZXYueG1sUEsFBgAAAAADAAMAtwAAAPcCAAAAAA==&#10;">
                    <v:oval id="Oval 4601" o:spid="_x0000_s4402" style="position:absolute;left:25828;top:17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" filled="f" strokecolor="#903" strokeweight="1.5pt"/>
                    <v:line id="Line 56" o:spid="_x0000_s4403" style="position:absolute;visibility:visible;mso-wrap-style:square" from="25829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" strokecolor="#903" strokeweight="1.5pt"/>
                    <v:line id="Line 57" o:spid="_x0000_s4404" style="position:absolute;visibility:visible;mso-wrap-style:square" from="25828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" strokecolor="#903" strokeweight="1.5pt"/>
                    <v:shape id="Freeform 58" o:spid="_x0000_s4405" style="position:absolute;left:25828;top:17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" path="m,54l54,r54,54e" filled="f" strokecolor="#903" strokeweight="1.5pt">
                      <v:path arrowok="t" o:connecttype="custom" o:connectlocs="0,56;56,0;112,56" o:connectangles="0,0,0"/>
                    </v:shape>
                  </v:group>
                  <v:group id="Group 76" o:spid="_x0000_s4406" style="position:absolute;left:25828;top:174;width:1778;height:2445" coordorigin="25828,174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  <v:oval id="Oval 77" o:spid="_x0000_s4407" style="position:absolute;left:25828;top:17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" filled="f" strokecolor="#903" strokeweight="1.5pt"/>
                    <v:line id="Line 61" o:spid="_x0000_s4408" style="position:absolute;visibility:visible;mso-wrap-style:square" from="25829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" strokecolor="#903" strokeweight="1.5pt"/>
                    <v:line id="Line 62" o:spid="_x0000_s4409" style="position:absolute;visibility:visible;mso-wrap-style:square" from="25828,175" to="2582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" strokecolor="#903" strokeweight="1.5pt"/>
                    <v:shape id="Freeform 63" o:spid="_x0000_s4410" style="position:absolute;left:25828;top:175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" path="m,54l54,r54,54e" filled="f" strokecolor="#903" strokeweight="1.5pt">
                      <v:path arrowok="t" o:connecttype="custom" o:connectlocs="0,56;56,0;112,56" o:connectangles="0,0,0"/>
                    </v:shape>
                  </v:group>
                  <v:rect id="Rectangle 84" o:spid="_x0000_s4411" style="position:absolute;left:24778;top:4889;width:479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  <v:textbox inset="0,0,0,0">
                      <w:txbxContent>
                        <w:p w14:paraId="02D17275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WebService</w:t>
                          </w:r>
                          <w:proofErr w:type="spellEnd"/>
                        </w:p>
                      </w:txbxContent>
                    </v:textbox>
                  </v:rect>
                  <v:rect id="Rectangle 85" o:spid="_x0000_s4412" style="position:absolute;left:26638;top:16621;width:524;height:2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" strokecolor="#903" strokeweight="1.5pt"/>
                  <v:rect id="Rectangle 86" o:spid="_x0000_s4413" style="position:absolute;left:26638;top:33147;width:524;height:6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" strokecolor="#903" strokeweight="1.5pt"/>
                  <v:rect id="Rectangle 87" o:spid="_x0000_s4414" style="position:absolute;left:31207;top:4175;width:384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  <v:textbox inset="0,0,0,0">
                      <w:txbxContent>
                        <w:p w14:paraId="382092A6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Line API</w:t>
                          </w:r>
                        </w:p>
                      </w:txbxContent>
                    </v:textbox>
                  </v:rect>
                  <v:line id="Line 70" o:spid="_x0000_s4415" style="position:absolute;visibility:visible;mso-wrap-style:square" from="33083,6334" to="33083,47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" strokeweight="1.5pt">
                    <v:stroke dashstyle="3 1"/>
                  </v:line>
                  <v:group id="Group 92" o:spid="_x0000_s4416" style="position:absolute;left:31972;top:495;width:1762;height:2429" coordorigin="31972,4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  <v:oval id="Oval 93" o:spid="_x0000_s4417" style="position:absolute;left:31972;top:492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" filled="f" strokecolor="#903" strokeweight="1.5pt"/>
                    <v:line id="Line 72" o:spid="_x0000_s4418" style="position:absolute;visibility:visible;mso-wrap-style:square" from="31972,492" to="31972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" strokecolor="#903" strokeweight="1.5pt"/>
                    <v:line id="Line 73" o:spid="_x0000_s4419" style="position:absolute;visibility:visible;mso-wrap-style:square" from="31972,492" to="31973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" strokecolor="#903" strokeweight="1.5pt"/>
                    <v:shape id="Freeform 74" o:spid="_x0000_s4420" style="position:absolute;left:31972;top:493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" path="m,54l54,r54,54e" filled="f" strokecolor="#903" strokeweight="1.5pt">
                      <v:path arrowok="t" o:connecttype="custom" o:connectlocs="0,55;55,0;111,55" o:connectangles="0,0,0"/>
                    </v:shape>
                  </v:group>
                  <v:group id="Group 99" o:spid="_x0000_s4421" style="position:absolute;left:31972;top:495;width:1762;height:2429" coordorigin="31972,492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  <v:oval id="Oval 100" o:spid="_x0000_s4422" style="position:absolute;left:31972;top:492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" filled="f" strokecolor="#903" strokeweight="1.5pt"/>
                    <v:line id="Line 77" o:spid="_x0000_s4423" style="position:absolute;visibility:visible;mso-wrap-style:square" from="31972,492" to="31972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" strokecolor="#903" strokeweight="1.5pt"/>
                    <v:line id="Line 78" o:spid="_x0000_s4424" style="position:absolute;visibility:visible;mso-wrap-style:square" from="31972,492" to="31973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" strokecolor="#903" strokeweight="1.5pt"/>
                    <v:shape id="Freeform 79" o:spid="_x0000_s4425" style="position:absolute;left:31972;top:493;width:1;height: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" path="m,54l54,r54,54e" filled="f" strokecolor="#903" strokeweight="1.5pt">
                      <v:path arrowok="t" o:connecttype="custom" o:connectlocs="0,55;55,0;111,55" o:connectangles="0,0,0"/>
                    </v:shape>
                  </v:group>
                  <v:rect id="Rectangle 214" o:spid="_x0000_s4426" style="position:absolute;left:31207;top:4175;width:384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  <v:textbox inset="0,0,0,0">
                      <w:txbxContent>
                        <w:p w14:paraId="54A6C139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  <w:cs/>
                            </w:rPr>
                            <w:t xml:space="preserve"> : </w:t>
                          </w: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u w:val="single"/>
                            </w:rPr>
                            <w:t>Line API</w:t>
                          </w:r>
                        </w:p>
                      </w:txbxContent>
                    </v:textbox>
                  </v:rect>
                  <v:rect id="Rectangle 4812" o:spid="_x0000_s4427" style="position:absolute;left:32781;top:41624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" strokecolor="#903" strokeweight="1.5pt"/>
                  <v:rect id="Rectangle 4813" o:spid="_x0000_s4428" style="position:absolute;left:1047;top:8763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" strokecolor="#903" strokeweight="1.5pt"/>
                  <v:rect id="Rectangle 4814" o:spid="_x0000_s4429" style="position:absolute;left:1047;top:23050;width:50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" strokecolor="#903" strokeweight="1.5pt"/>
                  <v:rect id="Rectangle 4815" o:spid="_x0000_s4430" style="position:absolute;left:7794;top:876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" strokecolor="#903" strokeweight="1.5pt"/>
                  <v:rect id="Rectangle 4816" o:spid="_x0000_s4431" style="position:absolute;left:7794;top:23082;width:524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" strokecolor="#903" strokeweight="1.5pt"/>
                  <v:rect id="Rectangle 4817" o:spid="_x0000_s4432" style="position:absolute;left:17922;top:27193;width:524;height:16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" strokecolor="#903" strokeweight="1.5pt"/>
                  <v:rect id="Rectangle 4818" o:spid="_x0000_s4433" style="position:absolute;left:26638;top:33147;width:524;height:6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" strokecolor="#903" strokeweight="1.5pt"/>
                  <v:rect id="Rectangle 4819" o:spid="_x0000_s4434" style="position:absolute;left:32781;top:41624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" strokecolor="#903" strokeweight="1.5pt"/>
                  <v:line id="Line 90" o:spid="_x0000_s4435" style="position:absolute;visibility:visible;mso-wrap-style:square" from="1635,8747" to="7762,8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" strokecolor="#903" strokeweight="1.5pt"/>
                  <v:line id="Line 91" o:spid="_x0000_s4436" style="position:absolute;flip:x;visibility:visible;mso-wrap-style:square" from="7016,8747" to="7762,9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" strokecolor="#903" strokeweight="1.5pt"/>
                  <v:line id="Line 92" o:spid="_x0000_s4437" style="position:absolute;flip:x y;visibility:visible;mso-wrap-style:square" from="7016,8429" to="7762,8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" strokecolor="#903" strokeweight="1.5pt"/>
                  <v:rect id="Rectangle 4823" o:spid="_x0000_s4438" style="position:absolute;left:2825;top:7334;width:420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ae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f9L3i8CU9ATu4AAAD//wMAUEsBAi0AFAAGAAgAAAAhANvh9svuAAAAhQEAABMAAAAAAAAA&#10;AAAAAAAAAAAAAFtDb250ZW50X1R5cGVzXS54bWxQSwECLQAUAAYACAAAACEAWvQsW78AAAAVAQAA&#10;CwAAAAAAAAAAAAAAAAAfAQAAX3JlbHMvLnJlbHNQSwECLQAUAAYACAAAACEAr2y2nsYAAADdAAAA&#10;DwAAAAAAAAAAAAAAAAAHAgAAZHJzL2Rvd25yZXYueG1sUEsFBgAAAAADAAMAtwAAAPoCAAAAAA==&#10;" filled="f" stroked="f">
                    <v:textbox inset="0,0,0,0">
                      <w:txbxContent>
                        <w:p w14:paraId="1C4F8D2A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open page</w:t>
                          </w:r>
                        </w:p>
                      </w:txbxContent>
                    </v:textbox>
                  </v:rect>
                  <v:line id="Line 94" o:spid="_x0000_s4439" style="position:absolute;visibility:visible;mso-wrap-style:square" from="1635,23034" to="7762,23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" strokecolor="#903" strokeweight="1.5pt"/>
                  <v:line id="Line 95" o:spid="_x0000_s4440" style="position:absolute;flip:x;visibility:visible;mso-wrap-style:square" from="7016,23034" to="7762,23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" strokecolor="#903" strokeweight="1.5pt"/>
                  <v:line id="Line 96" o:spid="_x0000_s4441" style="position:absolute;flip:x y;visibility:visible;mso-wrap-style:square" from="7016,22733" to="7762,23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" strokecolor="#903" strokeweight="1.5pt"/>
                  <v:rect id="Rectangle 4827" o:spid="_x0000_s4442" style="position:absolute;left:2333;top:21701;width:548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7Cd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Ir7A3i8CU9ATu4AAAD//wMAUEsBAi0AFAAGAAgAAAAhANvh9svuAAAAhQEAABMAAAAAAAAA&#10;AAAAAAAAAAAAAFtDb250ZW50X1R5cGVzXS54bWxQSwECLQAUAAYACAAAACEAWvQsW78AAAAVAQAA&#10;CwAAAAAAAAAAAAAAAAAfAQAAX3JlbHMvLnJlbHNQSwECLQAUAAYACAAAACEA0FewncYAAADdAAAA&#10;DwAAAAAAAAAAAAAAAAAHAgAAZHJzL2Rvd25yZXYueG1sUEsFBgAAAAADAAMAtwAAAPoCAAAAAA==&#10;" filled="f" stroked="f">
                    <v:textbox inset="0,0,0,0">
                      <w:txbxContent>
                        <w:p w14:paraId="32E7357D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select confirm</w:t>
                          </w:r>
                        </w:p>
                      </w:txbxContent>
                    </v:textbox>
                  </v:rect>
                  <v:line id="Line 98" o:spid="_x0000_s4443" style="position:absolute;visibility:visible;mso-wrap-style:square" from="8397,27178" to="17891,27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" strokecolor="#903" strokeweight="1.5pt"/>
                  <v:line id="Line 99" o:spid="_x0000_s4444" style="position:absolute;flip:x;visibility:visible;mso-wrap-style:square" from="17145,27178" to="17891,27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" strokecolor="#903" strokeweight="1.5pt"/>
                  <v:line id="Line 100" o:spid="_x0000_s4445" style="position:absolute;flip:x y;visibility:visible;mso-wrap-style:square" from="17145,26860" to="17891,27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" strokecolor="#903" strokeweight="1.5pt"/>
                  <v:rect id="Rectangle 4831" o:spid="_x0000_s4446" style="position:absolute;left:10968;top:25765;width:485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xuv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DMeDuDxJjwBObsDAAD//wMAUEsBAi0AFAAGAAgAAAAhANvh9svuAAAAhQEAABMAAAAAAAAA&#10;AAAAAAAAAAAAAFtDb250ZW50X1R5cGVzXS54bWxQSwECLQAUAAYACAAAACEAWvQsW78AAAAVAQAA&#10;CwAAAAAAAAAAAAAAAAAfAQAAX3JlbHMvLnJlbHNQSwECLQAUAAYACAAAACEAtSsbr8YAAADdAAAA&#10;DwAAAAAAAAAAAAAAAAAHAgAAZHJzL2Rvd25yZXYueG1sUEsFBgAAAAADAAMAtwAAAPoCAAAAAA==&#10;" filled="f" stroked="f">
                    <v:textbox inset="0,0,0,0">
                      <w:txbxContent>
                        <w:p w14:paraId="6AFBBCD9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  <w: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doConfirm</w:t>
                          </w:r>
                          <w:proofErr w:type="spellEnd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()</w:t>
                          </w:r>
                        </w:p>
                      </w:txbxContent>
                    </v:textbox>
                  </v:rect>
                  <v:line id="Line 102" o:spid="_x0000_s4447" style="position:absolute;visibility:visible;mso-wrap-style:square" from="18542,29321" to="21621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" strokecolor="#903" strokeweight="1.5pt"/>
                  <v:line id="Line 103" o:spid="_x0000_s4448" style="position:absolute;visibility:visible;mso-wrap-style:square" from="21621,29321" to="21621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" strokecolor="#903" strokeweight="1.5pt"/>
                  <v:line id="Line 104" o:spid="_x0000_s4449" style="position:absolute;flip:x;visibility:visible;mso-wrap-style:square" from="18557,29940" to="21621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" strokecolor="#903" strokeweight="1.5pt"/>
                  <v:line id="Line 105" o:spid="_x0000_s4450" style="position:absolute;visibility:visible;mso-wrap-style:square" from="18557,29940" to="19304,30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" strokecolor="#903" strokeweight="1.5pt"/>
                  <v:line id="Line 106" o:spid="_x0000_s4451" style="position:absolute;flip:y;visibility:visible;mso-wrap-style:square" from="18557,29638" to="19304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" strokecolor="#903" strokeweight="1.5pt"/>
                  <v:rect id="Rectangle 4837" o:spid="_x0000_s4452" style="position:absolute;left:19365;top:27400;width:978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ZA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i0Rieb8ITkPMHAAAA//8DAFBLAQItABQABgAIAAAAIQDb4fbL7gAAAIUBAAATAAAAAAAA&#10;AAAAAAAAAAAAAABbQ29udGVudF9UeXBlc10ueG1sUEsBAi0AFAAGAAgAAAAhAFr0LFu/AAAAFQEA&#10;AAsAAAAAAAAAAAAAAAAAHwEAAF9yZWxzLy5yZWxzUEsBAi0AFAAGAAgAAAAhAFWOJkDHAAAA3QAA&#10;AA8AAAAAAAAAAAAAAAAABwIAAGRycy9kb3ducmV2LnhtbFBLBQYAAAAAAwADALcAAAD7AgAAAAA=&#10;" filled="f" stroked="f">
                    <v:textbox inset="0,0,0,0">
                      <w:txbxContent>
                        <w:p w14:paraId="5688B2C3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EditApproveApplication</w:t>
                          </w:r>
                          <w:proofErr w:type="spellEnd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()</w:t>
                          </w:r>
                        </w:p>
                      </w:txbxContent>
                    </v:textbox>
                  </v:rect>
                  <v:line id="Line 108" o:spid="_x0000_s4453" style="position:absolute;visibility:visible;mso-wrap-style:square" from="18526,33162" to="26606,3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" strokecolor="#903" strokeweight="1.5pt"/>
                  <v:line id="Line 109" o:spid="_x0000_s4454" style="position:absolute;flip:x;visibility:visible;mso-wrap-style:square" from="25876,33162" to="26606,33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" strokecolor="#903" strokeweight="1.5pt"/>
                  <v:line id="Line 110" o:spid="_x0000_s4455" style="position:absolute;flip:x y;visibility:visible;mso-wrap-style:square" from="25876,32845" to="26606,3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" strokecolor="#903" strokeweight="1.5pt"/>
                  <v:rect id="Rectangle 4841" o:spid="_x0000_s4456" style="position:absolute;left:18508;top:31749;width:899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jS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DtLWjSxQAAAN0AAAAP&#10;AAAAAAAAAAAAAAAAAAcCAABkcnMvZG93bnJldi54bWxQSwUGAAAAAAMAAwC3AAAA+QIAAAAA&#10;" filled="f" stroked="f">
                    <v:textbox inset="0,0,0,0">
                      <w:txbxContent>
                        <w:p w14:paraId="553ECC43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 xml:space="preserve">Update 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EditApplication</w:t>
                          </w:r>
                          <w:proofErr w:type="spellEnd"/>
                        </w:p>
                      </w:txbxContent>
                    </v:textbox>
                  </v:rect>
                  <v:line id="Line 112" o:spid="_x0000_s4457" style="position:absolute;flip:x;visibility:visible;mso-wrap-style:square" from="18542,37719" to="26606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" strokecolor="#903" strokeweight="1.5pt">
                    <v:stroke dashstyle="3 1"/>
                  </v:line>
                  <v:line id="Line 113" o:spid="_x0000_s4458" style="position:absolute;visibility:visible;mso-wrap-style:square" from="18542,37719" to="19288,38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" strokecolor="#903" strokeweight="1.5pt"/>
                  <v:line id="Line 114" o:spid="_x0000_s4459" style="position:absolute;flip:y;visibility:visible;mso-wrap-style:square" from="18542,37417" to="19288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" strokecolor="#903" strokeweight="1.5pt"/>
                  <v:rect id="Rectangle 4845" o:spid="_x0000_s4460" style="position:absolute;left:19889;top:36385;width:622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m7R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khZu0cYAAADdAAAA&#10;DwAAAAAAAAAAAAAAAAAHAgAAZHJzL2Rvd25yZXYueG1sUEsFBgAAAAADAAMAtwAAAPoCAAAAAA==&#10;" filled="f" stroked="f">
                    <v:textbox inset="0,0,0,0">
                      <w:txbxContent>
                        <w:p w14:paraId="652F15FB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return true/false</w:t>
                          </w:r>
                        </w:p>
                      </w:txbxContent>
                    </v:textbox>
                  </v:rect>
                  <v:line id="Line 116" o:spid="_x0000_s4461" style="position:absolute;visibility:visible;mso-wrap-style:square" from="18526,41592" to="32750,41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" strokecolor="#903" strokeweight="1.5pt"/>
                  <v:line id="Line 117" o:spid="_x0000_s4462" style="position:absolute;flip:x;visibility:visible;mso-wrap-style:square" from="32019,41592" to="32750,4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" strokecolor="#903" strokeweight="1.5pt"/>
                  <v:line id="Line 118" o:spid="_x0000_s4463" style="position:absolute;flip:x y;visibility:visible;mso-wrap-style:square" from="32019,41290" to="32750,41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" strokecolor="#903" strokeweight="1.5pt"/>
                  <v:rect id="Rectangle 4849" o:spid="_x0000_s4464" style="position:absolute;left:20492;top:40274;width:672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2TU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ATW2TUxQAAAN0AAAAP&#10;AAAAAAAAAAAAAAAAAAcCAABkcnMvZG93bnJldi54bWxQSwUGAAAAAAMAAwC3AAAA+QIAAAAA&#10;" filled="f" stroked="f">
                    <v:textbox inset="0,0,0,0">
                      <w:txbxContent>
                        <w:p w14:paraId="5A6B30BF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 xml:space="preserve">Display 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ChatLine</w:t>
                          </w:r>
                          <w:proofErr w:type="spellEnd"/>
                        </w:p>
                      </w:txbxContent>
                    </v:textbox>
                  </v:rect>
                  <v:rect id="Rectangle 5095" o:spid="_x0000_s4465" style="position:absolute;left:7794;top:11763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" strokecolor="#903" strokeweight="1.5pt"/>
                  <v:line id="Line 121" o:spid="_x0000_s4466" style="position:absolute;visibility:visible;mso-wrap-style:square" from="8397,11779" to="17891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" strokecolor="#903" strokeweight="1.5pt"/>
                  <v:line id="Line 122" o:spid="_x0000_s4467" style="position:absolute;flip:x;visibility:visible;mso-wrap-style:square" from="17145,11779" to="17891,12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" strokecolor="#903" strokeweight="1.5pt"/>
                  <v:line id="Line 123" o:spid="_x0000_s4468" style="position:absolute;flip:x y;visibility:visible;mso-wrap-style:square" from="17145,11461" to="17891,11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" strokecolor="#903" strokeweight="1.5pt"/>
                  <v:rect id="Rectangle 966" o:spid="_x0000_s4469" style="position:absolute;left:10555;top:10366;width:573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  <v:textbox inset="0,0,0,0">
                      <w:txbxContent>
                        <w:p w14:paraId="5D3A052C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get application</w:t>
                          </w:r>
                        </w:p>
                      </w:txbxContent>
                    </v:textbox>
                  </v:rect>
                  <v:rect id="Rectangle 967" o:spid="_x0000_s4470" style="position:absolute;left:17922;top:11763;width:524;height:10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" strokecolor="#903" strokeweight="1.5pt"/>
                  <v:line id="Line 126" o:spid="_x0000_s4471" style="position:absolute;visibility:visible;mso-wrap-style:square" from="18526,16589" to="26606,16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" strokecolor="#903" strokeweight="1.5pt"/>
                  <v:line id="Line 127" o:spid="_x0000_s4472" style="position:absolute;flip:x;visibility:visible;mso-wrap-style:square" from="25876,16589" to="26606,16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" strokecolor="#903" strokeweight="1.5pt"/>
                  <v:line id="Line 128" o:spid="_x0000_s4473" style="position:absolute;flip:x y;visibility:visible;mso-wrap-style:square" from="25876,16287" to="26606,16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" strokecolor="#903" strokeweight="1.5pt"/>
                  <v:rect id="Rectangle 971" o:spid="_x0000_s4474" style="position:absolute;left:19603;top:15176;width:657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  <v:textbox inset="0,0,0,0">
                      <w:txbxContent>
                        <w:p w14:paraId="15E55782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queryApplication</w:t>
                          </w:r>
                          <w:proofErr w:type="spellEnd"/>
                        </w:p>
                      </w:txbxContent>
                    </v:textbox>
                  </v:rect>
                  <v:rect id="Rectangle 972" o:spid="_x0000_s4475" style="position:absolute;left:26638;top:16621;width:524;height:2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" strokecolor="#903" strokeweight="1.5pt"/>
                  <v:line id="Line 131" o:spid="_x0000_s4476" style="position:absolute;visibility:visible;mso-wrap-style:square" from="18542,13922" to="21621,13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" strokecolor="#903" strokeweight="1.5pt"/>
                  <v:line id="Line 132" o:spid="_x0000_s4477" style="position:absolute;visibility:visible;mso-wrap-style:square" from="21621,13922" to="21621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" strokecolor="#903" strokeweight="1.5pt"/>
                  <v:line id="Line 133" o:spid="_x0000_s4478" style="position:absolute;flip:x;visibility:visible;mso-wrap-style:square" from="18557,14541" to="21621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" strokecolor="#903" strokeweight="1.5pt"/>
                  <v:line id="Line 134" o:spid="_x0000_s4479" style="position:absolute;visibility:visible;mso-wrap-style:square" from="18557,14541" to="19304,14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" strokecolor="#903" strokeweight="1.5pt"/>
                  <v:line id="Line 135" o:spid="_x0000_s4480" style="position:absolute;flip:y;visibility:visible;mso-wrap-style:square" from="18557,14239" to="19304,14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" strokecolor="#903" strokeweight="1.5pt"/>
                  <v:rect id="Rectangle 978" o:spid="_x0000_s4481" style="position:absolute;left:19397;top:12525;width:6083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  <v:textbox inset="0,0,0,0">
                      <w:txbxContent>
                        <w:p w14:paraId="1A5AC6A2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getapplication</w:t>
                          </w:r>
                          <w:proofErr w:type="spellEnd"/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()</w:t>
                          </w:r>
                        </w:p>
                      </w:txbxContent>
                    </v:textbox>
                  </v:rect>
                  <v:line id="Line 137" o:spid="_x0000_s4482" style="position:absolute;flip:x;visibility:visible;mso-wrap-style:square" from="18542,18732" to="26606,18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" strokecolor="#903" strokeweight="1.5pt">
                    <v:stroke dashstyle="3 1"/>
                  </v:line>
                  <v:line id="Line 138" o:spid="_x0000_s4483" style="position:absolute;visibility:visible;mso-wrap-style:square" from="18542,18732" to="19288,19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" strokecolor="#903" strokeweight="1.5pt"/>
                  <v:line id="Line 139" o:spid="_x0000_s4484" style="position:absolute;flip:y;visibility:visible;mso-wrap-style:square" from="18542,18430" to="19288,18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" strokecolor="#903" strokeweight="1.5pt"/>
                  <v:rect id="Rectangle 982" o:spid="_x0000_s4485" style="position:absolute;left:20698;top:17319;width:430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  <v:textbox inset="0,0,0,0">
                      <w:txbxContent>
                        <w:p w14:paraId="2782F55E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return data</w:t>
                          </w:r>
                        </w:p>
                      </w:txbxContent>
                    </v:textbox>
                  </v:rect>
                  <v:line id="Line 141" o:spid="_x0000_s4486" style="position:absolute;flip:x;visibility:visible;mso-wrap-style:square" from="8413,20891" to="17891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" strokecolor="#903" strokeweight="1.5pt"/>
                  <v:line id="Line 142" o:spid="_x0000_s4487" style="position:absolute;visibility:visible;mso-wrap-style:square" from="8413,20891" to="9144,21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" strokecolor="#903" strokeweight="1.5pt"/>
                  <v:line id="Line 143" o:spid="_x0000_s4488" style="position:absolute;flip:y;visibility:visible;mso-wrap-style:square" from="8413,20574" to="9144,20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" strokecolor="#903" strokeweight="1.5pt"/>
                  <v:rect id="Rectangle 1021" o:spid="_x0000_s4489" style="position:absolute;left:8793;top:19478;width:9640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  <v:textbox inset="0,0,0,0">
                      <w:txbxContent>
                        <w:p w14:paraId="660BD9AF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display application detail</w:t>
                          </w:r>
                        </w:p>
                      </w:txbxContent>
                    </v:textbox>
                  </v:rect>
                  <v:rect id="Rectangle 1022" o:spid="_x0000_s4490" style="position:absolute;left:7794;top:20923;width:52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" strokecolor="#903" strokeweight="1.5pt"/>
                  <v:line id="Line 146" o:spid="_x0000_s4491" style="position:absolute;flip:x;visibility:visible;mso-wrap-style:square" from="8413,44037" to="17891,44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" strokecolor="#903" strokeweight="1.5pt"/>
                  <v:line id="Line 147" o:spid="_x0000_s4492" style="position:absolute;visibility:visible;mso-wrap-style:square" from="8413,44037" to="9144,44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" strokecolor="#903" strokeweight="1.5pt"/>
                  <v:line id="Line 148" o:spid="_x0000_s4493" style="position:absolute;flip:y;visibility:visible;mso-wrap-style:square" from="8413,43719" to="9144,44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" strokecolor="#903" strokeweight="1.5pt"/>
                  <v:rect id="Rectangle 5506" o:spid="_x0000_s4494" style="position:absolute;left:8777;top:43021;width:9640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Uho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BHBUhoxQAAAN0AAAAP&#10;AAAAAAAAAAAAAAAAAAcCAABkcnMvZG93bnJldi54bWxQSwUGAAAAAAMAAwC3AAAA+QIAAAAA&#10;" filled="f" stroked="f">
                    <v:textbox inset="0,0,0,0">
                      <w:txbxContent>
                        <w:p w14:paraId="6FAAF3CD" w14:textId="77777777" w:rsidR="00E20016" w:rsidRDefault="00E20016" w:rsidP="00E20016">
                          <w:pPr>
                            <w:kinsoku w:val="0"/>
                            <w:overflowPunct w:val="0"/>
                            <w:textAlignment w:val="baseline"/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" w:hAnsi="Arial"/>
                              <w:color w:val="000000"/>
                              <w:kern w:val="24"/>
                              <w:sz w:val="14"/>
                              <w:szCs w:val="14"/>
                            </w:rPr>
                            <w:t>display application detail</w:t>
                          </w:r>
                        </w:p>
                      </w:txbxContent>
                    </v:textbox>
                  </v:rect>
                  <v:rect id="Rectangle 5507" o:spid="_x0000_s4495" style="position:absolute;left:7794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" strokecolor="#903" strokeweight="1.5pt"/>
                  <v:rect id="Rectangle 5508" o:spid="_x0000_s4496" style="position:absolute;left:17922;top:44021;width:524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" strokecolor="#903" strokeweight="1.5pt"/>
                </v:group>
              </w:pict>
            </mc:Fallback>
          </mc:AlternateContent>
        </w:r>
      </w:del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5A4B97" w:rsidRPr="009F1F59">
        <w:rPr>
          <w:rFonts w:ascii="TH SarabunPSK" w:hAnsi="TH SarabunPSK" w:cs="TH SarabunPSK"/>
          <w:b/>
          <w:bCs/>
          <w:sz w:val="32"/>
          <w:szCs w:val="32"/>
        </w:rPr>
        <w:t>Approve application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5239"/>
      </w:tblGrid>
      <w:tr w:rsidR="00D40852" w14:paraId="2BB852C0" w14:textId="77777777" w:rsidTr="00535AE4">
        <w:tc>
          <w:tcPr>
            <w:tcW w:w="4111" w:type="dxa"/>
          </w:tcPr>
          <w:p w14:paraId="1AE73971" w14:textId="77777777" w:rsidR="0000214F" w:rsidRDefault="0000214F" w:rsidP="00D4085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8A56FCA" w14:textId="77777777" w:rsidR="0000214F" w:rsidRDefault="0000214F" w:rsidP="00D4085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76E57ED" w14:textId="33936564" w:rsidR="00D40852" w:rsidRPr="009F1F59" w:rsidRDefault="00D40852" w:rsidP="00D4085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F30156A" w14:textId="77777777" w:rsidR="00D40852" w:rsidRPr="009F1F59" w:rsidRDefault="00D40852" w:rsidP="00D40852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0A9AE17F" w14:textId="77777777" w:rsidR="00FA2D39" w:rsidRPr="001C2CC1" w:rsidRDefault="00FA2D39" w:rsidP="00FA2D39">
            <w:pPr>
              <w:jc w:val="thaiDistribute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1C2CC1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1C2CC1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ยูสเคสเริ่มต้นเมื่อผู้ใช้เลือกฟังก์ชัน </w:t>
            </w:r>
            <w:r w:rsidRPr="001C2CC1">
              <w:rPr>
                <w:rFonts w:ascii="TH SarabunPSK" w:eastAsia="Times New Roman" w:hAnsi="TH SarabunPSK" w:cs="TH SarabunPSK"/>
                <w:sz w:val="24"/>
                <w:szCs w:val="24"/>
              </w:rPr>
              <w:t>Approve application</w:t>
            </w:r>
          </w:p>
          <w:p w14:paraId="72C97B9B" w14:textId="77777777" w:rsidR="00FA2D39" w:rsidRDefault="00FA2D39" w:rsidP="00FA2D3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2 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ระบบรับค่าจากผู้ใช้งาน</w:t>
            </w:r>
          </w:p>
          <w:p w14:paraId="3697EB89" w14:textId="77777777" w:rsidR="00FA2D39" w:rsidRDefault="00FA2D39" w:rsidP="00FA2D3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3 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ระบบค้นหาข้อมูลการสมัครขอขึ้นรถ</w:t>
            </w:r>
          </w:p>
          <w:p w14:paraId="490AAC15" w14:textId="5E7318C6" w:rsidR="004D43C7" w:rsidRPr="001C2CC1" w:rsidRDefault="004D43C7" w:rsidP="004D43C7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1C2CC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3.1 </w:t>
            </w:r>
            <w:r w:rsidRPr="001C2CC1"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 w:rsidR="00AD5B89" w:rsidRPr="001C2CC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ระบบค้นหาข้อมูลการสมัครในฐานข้อมูล</w:t>
            </w:r>
          </w:p>
          <w:p w14:paraId="43B08685" w14:textId="25B92690" w:rsidR="00FA2D39" w:rsidRPr="00BC2368" w:rsidRDefault="004D43C7" w:rsidP="004D43C7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3.2</w:t>
            </w:r>
            <w:r w:rsidR="00FA2D3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– </w:t>
            </w:r>
            <w:r w:rsidR="00FA2D3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ระบบคืนค่าข้อมูลการสมัครขอขึ้นรถ</w:t>
            </w:r>
          </w:p>
          <w:p w14:paraId="009A5D50" w14:textId="77777777" w:rsidR="00AD5B89" w:rsidRPr="00287C21" w:rsidRDefault="00FA2D3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AD5B8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ระบบแสดงผลการค้นหา</w:t>
            </w:r>
          </w:p>
          <w:p w14:paraId="66256C90" w14:textId="59F00391" w:rsidR="00FA2D39" w:rsidRPr="009F1F59" w:rsidRDefault="00AD5B89" w:rsidP="00FA2D3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- </w:t>
            </w:r>
            <w:r w:rsidR="00FA2D39"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ผู้ใช้กดยืนยันการร้องขอขึ้นรถ</w:t>
            </w:r>
          </w:p>
          <w:p w14:paraId="7231DC7D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ระบบรับค่าสถานะกดยืนยัน</w:t>
            </w:r>
            <w:r w:rsidRPr="001C2CC1">
              <w:rPr>
                <w:rFonts w:ascii="TH SarabunPSK" w:eastAsia="Times New Roman" w:hAnsi="TH SarabunPSK" w:cs="TH SarabunPSK"/>
                <w:sz w:val="28"/>
                <w:cs/>
              </w:rPr>
              <w:t>การร้องขอขึ้นรถ</w:t>
            </w:r>
          </w:p>
          <w:p w14:paraId="7DE4AB21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ระบบแก้ไขข้อมูลการร้องขอขึ้นรถ</w:t>
            </w:r>
          </w:p>
          <w:p w14:paraId="48861DC7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ระบบแก้ไขสาถานะการร้องขอขึ้นรถ ในฐานข้อมูล</w:t>
            </w:r>
          </w:p>
          <w:p w14:paraId="5C3140D2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ระบบคืนค่าสถานะการแก้ไข</w:t>
            </w:r>
          </w:p>
          <w:p w14:paraId="689096D9" w14:textId="77777777" w:rsidR="00AD5B8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ระบบส่งผลการยืนยันการร้องขอขึ้นรถผ่าน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Line API</w:t>
            </w:r>
          </w:p>
          <w:p w14:paraId="0DF7E584" w14:textId="77777777" w:rsidR="00AD5B89" w:rsidRPr="009F1F59" w:rsidRDefault="00AD5B89" w:rsidP="00AD5B89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9 - 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ระบบแสดงหน้าจอแสดงผลการยืนยัน</w:t>
            </w:r>
          </w:p>
          <w:p w14:paraId="3DE23EBD" w14:textId="47EAE3CF" w:rsidR="00D40852" w:rsidRPr="009F1F59" w:rsidRDefault="00D40852" w:rsidP="00FA2D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2B8DBDE4" w14:textId="77777777" w:rsidR="00D40852" w:rsidRPr="009F1F59" w:rsidRDefault="00D40852" w:rsidP="00D4085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7C70C76A" w14:textId="463C60E3" w:rsidR="00D40852" w:rsidRDefault="00D40852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239" w:type="dxa"/>
          </w:tcPr>
          <w:p w14:paraId="0D9F1A15" w14:textId="190CA0BE" w:rsidR="00D40852" w:rsidRDefault="00D40852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35D6ABB" w14:textId="3D2CBA4D" w:rsidR="0076342E" w:rsidRDefault="0076342E" w:rsidP="006A2250">
      <w:pPr>
        <w:pStyle w:val="Caption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</w:p>
    <w:p w14:paraId="77F3F19D" w14:textId="6489057A" w:rsidR="006A2250" w:rsidRDefault="006A2250" w:rsidP="006A2250"/>
    <w:p w14:paraId="77A3F375" w14:textId="3CF78130" w:rsidR="006A2250" w:rsidRPr="006A2250" w:rsidRDefault="00F606D8" w:rsidP="00F606D8">
      <w:pPr>
        <w:jc w:val="center"/>
      </w:pPr>
      <w:r w:rsidRPr="00F606D8">
        <w:rPr>
          <w:rFonts w:cs="Cordia New"/>
          <w:noProof/>
          <w:cs/>
        </w:rPr>
        <w:lastRenderedPageBreak/>
        <w:drawing>
          <wp:inline distT="0" distB="0" distL="0" distR="0" wp14:anchorId="51D25DE4" wp14:editId="11D9E0F5">
            <wp:extent cx="5178014" cy="1737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51" b="18373"/>
                    <a:stretch/>
                  </pic:blipFill>
                  <pic:spPr bwMode="auto">
                    <a:xfrm>
                      <a:off x="0" y="0"/>
                      <a:ext cx="5179856" cy="173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91C23" w14:textId="27F200F6" w:rsidR="00AA1567" w:rsidRPr="003E79E7" w:rsidRDefault="00AA1567" w:rsidP="0076342E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bookmarkStart w:id="182" w:name="_Toc101790140"/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65</w:t>
      </w:r>
      <w:r w:rsidR="000B0879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Approve application</w:t>
      </w:r>
      <w:bookmarkEnd w:id="182"/>
    </w:p>
    <w:p w14:paraId="651A8A50" w14:textId="3D833EAB" w:rsidR="00EB486E" w:rsidRPr="009F1F59" w:rsidRDefault="00EB486E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50EBCA47" w14:textId="1E0CF0CB" w:rsidR="00EB486E" w:rsidRDefault="00EB486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17E54E0" w14:textId="168B159E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0C91068" w14:textId="6C8766F5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185A48A" w14:textId="1F060C64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6160C07" w14:textId="56D84F1E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360254A" w14:textId="5A83573B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BB659FB" w14:textId="1DA6F370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8D5CFE7" w14:textId="2D959DF2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FD91C43" w14:textId="271E1DE5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96D8EB7" w14:textId="0B08E8FC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FDED19A" w14:textId="521BFAC7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16708B9F" w14:textId="76A918BE" w:rsidR="0076342E" w:rsidRDefault="0076342E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12D0C77" w14:textId="77777777" w:rsidR="00EB486E" w:rsidRPr="009F1F59" w:rsidRDefault="00EB486E" w:rsidP="002B0E1F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6D66A726" w14:textId="77777777" w:rsidR="0076342E" w:rsidRDefault="0076342E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99B0A01" wp14:editId="6E97CF46">
            <wp:extent cx="2613600" cy="5654658"/>
            <wp:effectExtent l="0" t="0" r="0" b="3810"/>
            <wp:docPr id="227" name="Graphic 2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Graphic 227" descr="Graphical user interface, application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31A8" w14:textId="1225B604" w:rsidR="00AA1567" w:rsidRPr="003E79E7" w:rsidRDefault="00AA1567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83" w:name="_Toc101790141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66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List children in driver</w:t>
      </w:r>
      <w:bookmarkEnd w:id="183"/>
    </w:p>
    <w:p w14:paraId="1995E8CC" w14:textId="503B68C0" w:rsidR="006B05E7" w:rsidRPr="009F1F59" w:rsidRDefault="00EB486E" w:rsidP="00497D8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758471D6" w14:textId="120D618D" w:rsidR="00EB486E" w:rsidRDefault="00EB486E" w:rsidP="00EB486E">
      <w:pPr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9358A1" w:rsidRPr="009F1F59">
        <w:rPr>
          <w:rFonts w:ascii="TH SarabunPSK" w:hAnsi="TH SarabunPSK" w:cs="TH SarabunPSK"/>
          <w:b/>
          <w:bCs/>
          <w:sz w:val="32"/>
          <w:szCs w:val="32"/>
        </w:rPr>
        <w:t>List children in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07060" w14:paraId="0D513543" w14:textId="77777777" w:rsidTr="00C07060">
        <w:tc>
          <w:tcPr>
            <w:tcW w:w="4675" w:type="dxa"/>
          </w:tcPr>
          <w:p w14:paraId="19F275E6" w14:textId="77777777" w:rsidR="00085D6B" w:rsidRDefault="00085D6B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A0EB584" w14:textId="70D32041" w:rsidR="00085D6B" w:rsidRDefault="00085D6B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E894875" w14:textId="5EE62A7B" w:rsidR="00085D6B" w:rsidRPr="00085D6B" w:rsidRDefault="00085D6B" w:rsidP="00C07060">
            <w:pPr>
              <w:rPr>
                <w:rFonts w:ascii="TH SarabunPSK" w:hAnsi="TH SarabunPSK" w:cs="TH SarabunPSK"/>
                <w:b/>
                <w:bCs/>
                <w:sz w:val="14"/>
                <w:szCs w:val="14"/>
              </w:rPr>
            </w:pPr>
          </w:p>
          <w:p w14:paraId="79938C63" w14:textId="115644C0" w:rsidR="00C07060" w:rsidRPr="009F1F59" w:rsidRDefault="00C07060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C7D9ADE" w14:textId="77777777" w:rsidR="00C07060" w:rsidRPr="009F1F59" w:rsidRDefault="00C07060" w:rsidP="00C07060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69AAF583" w14:textId="23ADB19B" w:rsidR="00C07060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1 -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>List children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9835FF3" w14:textId="77777777" w:rsidR="00085D6B" w:rsidRPr="009F1F59" w:rsidRDefault="00085D6B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5E998BA3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ระบบรับค่ารายการนักเรียนทั้งหมดของผู้ใช้</w:t>
            </w:r>
          </w:p>
          <w:p w14:paraId="438EDF61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 – </w:t>
            </w:r>
            <w:r w:rsidRPr="002055A6">
              <w:rPr>
                <w:rFonts w:ascii="TH SarabunPSK" w:eastAsia="Times New Roman" w:hAnsi="TH SarabunPSK" w:cs="TH SarabunPSK"/>
                <w:sz w:val="28"/>
                <w:cs/>
              </w:rPr>
              <w:t xml:space="preserve">ตรวจสอบสถานะการค้นหาข้อมูลนักเรียนทั้งหมดโดย </w:t>
            </w:r>
          </w:p>
          <w:p w14:paraId="5B1C6D0B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.1 -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ระบบค้นหาข้อมูลนักเรียนทั้งหมดของผู้ใช้ในฐานข้อมูล </w:t>
            </w:r>
          </w:p>
          <w:p w14:paraId="6C9032E8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.2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ระบบคืนค่าข้อมูลนักเรียนทั้งหมดในฐานข้อมูล</w:t>
            </w:r>
          </w:p>
          <w:p w14:paraId="72FDEE68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16"/>
                <w:szCs w:val="16"/>
              </w:rPr>
            </w:pPr>
          </w:p>
          <w:p w14:paraId="12AFFD00" w14:textId="77777777" w:rsidR="00C07060" w:rsidRPr="009F1F59" w:rsidRDefault="00C07060" w:rsidP="00C07060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ระบบแสดงรายการนักเรียนทั้งหมดแก่ผู้ใช้ </w:t>
            </w:r>
          </w:p>
          <w:p w14:paraId="0489AE2A" w14:textId="77777777" w:rsidR="00C07060" w:rsidRPr="009F1F59" w:rsidRDefault="00C07060" w:rsidP="00C0706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0EB2779" w14:textId="77777777" w:rsidR="00C07060" w:rsidRPr="009F1F59" w:rsidRDefault="00C07060" w:rsidP="00C070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3619FC02" w14:textId="77777777" w:rsidR="00C07060" w:rsidRDefault="00C07060" w:rsidP="00EB486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675" w:type="dxa"/>
          </w:tcPr>
          <w:p w14:paraId="1DE5A0A9" w14:textId="26641CF1" w:rsidR="00C07060" w:rsidRDefault="0076342E" w:rsidP="00EB486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9216" behindDoc="0" locked="0" layoutInCell="1" allowOverlap="1" wp14:anchorId="4A0ED99F" wp14:editId="4C9F4DE9">
                      <wp:simplePos x="0" y="0"/>
                      <wp:positionH relativeFrom="column">
                        <wp:posOffset>-2148697</wp:posOffset>
                      </wp:positionH>
                      <wp:positionV relativeFrom="paragraph">
                        <wp:posOffset>3916045</wp:posOffset>
                      </wp:positionV>
                      <wp:extent cx="4232038" cy="457200"/>
                      <wp:effectExtent l="0" t="0" r="0" b="0"/>
                      <wp:wrapNone/>
                      <wp:docPr id="7744" name="Text Box 7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32038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EDDE33F" w14:textId="393324CE" w:rsidR="00AA1567" w:rsidRPr="008C058B" w:rsidRDefault="00AA1567" w:rsidP="003E79E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184" w:name="_Toc101790142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67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 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List children in driver</w:t>
                                  </w:r>
                                  <w:bookmarkEnd w:id="184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A0ED99F" id="Text Box 7744" o:spid="_x0000_s4497" type="#_x0000_t202" style="position:absolute;margin-left:-169.2pt;margin-top:308.35pt;width:333.25pt;height:36pt;z-index:251529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" stroked="f">
                      <v:textbox inset="0,0,0,0">
                        <w:txbxContent>
                          <w:p w14:paraId="3EDDE33F" w14:textId="393324CE" w:rsidR="00AA1567" w:rsidRPr="008C058B" w:rsidRDefault="00AA1567" w:rsidP="003E79E7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85" w:name="_Toc101790142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67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List children in driver</w:t>
                            </w:r>
                            <w:bookmarkEnd w:id="185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07060" w:rsidRPr="00C07060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31264" behindDoc="0" locked="0" layoutInCell="1" allowOverlap="1" wp14:anchorId="73DC7D21" wp14:editId="4B3047B3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5080</wp:posOffset>
                      </wp:positionV>
                      <wp:extent cx="3573167" cy="3629024"/>
                      <wp:effectExtent l="0" t="0" r="8255" b="29210"/>
                      <wp:wrapNone/>
                      <wp:docPr id="6422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73167" cy="3629024"/>
                                <a:chOff x="0" y="0"/>
                                <a:chExt cx="5650491" cy="5738821"/>
                              </a:xfrm>
                            </wpg:grpSpPr>
                            <wps:wsp>
                              <wps:cNvPr id="6423" name="Rectangle 64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47320"/>
                                  <a:ext cx="581414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DFF033" w14:textId="5EF174CC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24" name="Line 6"/>
                              <wps:cNvCnPr/>
                              <wps:spPr bwMode="auto">
                                <a:xfrm>
                                  <a:off x="266700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25" name="Group 64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450" y="11112"/>
                                  <a:ext cx="354013" cy="487363"/>
                                  <a:chOff x="44450" y="11112"/>
                                  <a:chExt cx="223" cy="307"/>
                                </a:xfrm>
                              </wpg:grpSpPr>
                              <wps:wsp>
                                <wps:cNvPr id="6426" name="Oval 64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513" y="11112"/>
                                    <a:ext cx="101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27" name="Line 8"/>
                                <wps:cNvCnPr/>
                                <wps:spPr bwMode="auto">
                                  <a:xfrm>
                                    <a:off x="44562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28" name="Line 9"/>
                                <wps:cNvCnPr/>
                                <wps:spPr bwMode="auto">
                                  <a:xfrm>
                                    <a:off x="44481" y="11239"/>
                                    <a:ext cx="16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29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450" y="11308"/>
                                    <a:ext cx="223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430" name="Group 64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450" y="11112"/>
                                  <a:ext cx="354013" cy="487363"/>
                                  <a:chOff x="44450" y="11112"/>
                                  <a:chExt cx="223" cy="307"/>
                                </a:xfrm>
                              </wpg:grpSpPr>
                              <wps:wsp>
                                <wps:cNvPr id="6431" name="Oval 64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513" y="11112"/>
                                    <a:ext cx="101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32" name="Line 13"/>
                                <wps:cNvCnPr/>
                                <wps:spPr bwMode="auto">
                                  <a:xfrm>
                                    <a:off x="44562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33" name="Line 14"/>
                                <wps:cNvCnPr/>
                                <wps:spPr bwMode="auto">
                                  <a:xfrm>
                                    <a:off x="44481" y="11239"/>
                                    <a:ext cx="16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34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4450" y="11308"/>
                                    <a:ext cx="223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435" name="Rectangle 64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747320"/>
                                  <a:ext cx="581414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0E8D9F" w14:textId="701A8C93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36" name="Rectangle 64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6375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37" name="Rectangle 64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6375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38" name="Rectangle 64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0144" y="752083"/>
                                  <a:ext cx="14761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5BF656" w14:textId="458FD4C5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39" name="Line 21"/>
                              <wps:cNvCnPr/>
                              <wps:spPr bwMode="auto">
                                <a:xfrm>
                                  <a:off x="1738313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40" name="Group 64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6988" y="47625"/>
                                  <a:ext cx="887413" cy="577851"/>
                                  <a:chOff x="1296988" y="47625"/>
                                  <a:chExt cx="559" cy="364"/>
                                </a:xfrm>
                              </wpg:grpSpPr>
                              <wps:wsp>
                                <wps:cNvPr id="6441" name="Oval 6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97174" y="47625"/>
                                    <a:ext cx="373" cy="36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42" name="Line 23"/>
                                <wps:cNvCnPr/>
                                <wps:spPr bwMode="auto">
                                  <a:xfrm>
                                    <a:off x="1296988" y="47711"/>
                                    <a:ext cx="0" cy="19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43" name="Line 24"/>
                                <wps:cNvCnPr/>
                                <wps:spPr bwMode="auto">
                                  <a:xfrm>
                                    <a:off x="1296989" y="47807"/>
                                    <a:ext cx="18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8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444" name="Group 64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6988" y="47625"/>
                                  <a:ext cx="887413" cy="577851"/>
                                  <a:chOff x="1296988" y="47625"/>
                                  <a:chExt cx="559" cy="364"/>
                                </a:xfrm>
                              </wpg:grpSpPr>
                              <wps:wsp>
                                <wps:cNvPr id="6445" name="Oval 64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97174" y="47625"/>
                                    <a:ext cx="373" cy="36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46" name="Line 27"/>
                                <wps:cNvCnPr/>
                                <wps:spPr bwMode="auto">
                                  <a:xfrm>
                                    <a:off x="1296988" y="47711"/>
                                    <a:ext cx="0" cy="19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47" name="Line 28"/>
                                <wps:cNvCnPr/>
                                <wps:spPr bwMode="auto">
                                  <a:xfrm>
                                    <a:off x="1296989" y="47807"/>
                                    <a:ext cx="18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448" name="Rectangle 64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0144" y="752083"/>
                                  <a:ext cx="14761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061875" w14:textId="39E25CAA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49" name="Rectangle 64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0" name="Rectangle 64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2381253"/>
                                  <a:ext cx="106363" cy="3524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1" name="Rectangle 64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500222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2" name="Rectangle 64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154464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3" name="Rectangle 64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2381253"/>
                                  <a:ext cx="106363" cy="3524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4" name="Rectangle 64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9576" y="5002220"/>
                                  <a:ext cx="106363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55" name="Rectangle 64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75755" y="747320"/>
                                  <a:ext cx="18376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E52AD4" w14:textId="3C09AA18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56" name="Line 38"/>
                              <wps:cNvCnPr/>
                              <wps:spPr bwMode="auto">
                                <a:xfrm>
                                  <a:off x="3506789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57" name="Group 64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3102" y="0"/>
                                  <a:ext cx="592138" cy="620714"/>
                                  <a:chOff x="3213102" y="0"/>
                                  <a:chExt cx="373" cy="391"/>
                                </a:xfrm>
                              </wpg:grpSpPr>
                              <wps:wsp>
                                <wps:cNvPr id="6458" name="Oval 64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13102" y="30"/>
                                    <a:ext cx="373" cy="36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59" name="Line 40"/>
                                <wps:cNvCnPr/>
                                <wps:spPr bwMode="auto">
                                  <a:xfrm flipH="1">
                                    <a:off x="3213250" y="0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60" name="Line 41"/>
                                <wps:cNvCnPr/>
                                <wps:spPr bwMode="auto">
                                  <a:xfrm flipH="1" flipV="1">
                                    <a:off x="3213250" y="33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461" name="Group 64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3102" y="0"/>
                                  <a:ext cx="592138" cy="620714"/>
                                  <a:chOff x="3213102" y="0"/>
                                  <a:chExt cx="373" cy="391"/>
                                </a:xfrm>
                              </wpg:grpSpPr>
                              <wps:wsp>
                                <wps:cNvPr id="6462" name="Oval 64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13102" y="30"/>
                                    <a:ext cx="373" cy="36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63" name="Line 44"/>
                                <wps:cNvCnPr/>
                                <wps:spPr bwMode="auto">
                                  <a:xfrm flipH="1">
                                    <a:off x="3213250" y="0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64" name="Line 45"/>
                                <wps:cNvCnPr/>
                                <wps:spPr bwMode="auto">
                                  <a:xfrm flipH="1" flipV="1">
                                    <a:off x="3213250" y="33"/>
                                    <a:ext cx="81" cy="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465" name="Rectangle 64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75755" y="747320"/>
                                  <a:ext cx="1837628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A8D730" w14:textId="59CF275F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ListChildrenController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66" name="Rectangle 6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2381253"/>
                                  <a:ext cx="107950" cy="190182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67" name="Rectangle 64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5002220"/>
                                  <a:ext cx="107950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68" name="Rectangle 64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2381253"/>
                                  <a:ext cx="107950" cy="190182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69" name="Rectangle 64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464" y="5002220"/>
                                  <a:ext cx="107950" cy="3540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70" name="Rectangle 64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7035" y="747320"/>
                                  <a:ext cx="1073456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433E9" w14:textId="7B263A61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71" name="Line 53"/>
                              <wps:cNvCnPr/>
                              <wps:spPr bwMode="auto">
                                <a:xfrm>
                                  <a:off x="5078415" y="1177926"/>
                                  <a:ext cx="0" cy="4560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72" name="Group 64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57753" y="11112"/>
                                  <a:ext cx="352425" cy="487363"/>
                                  <a:chOff x="4857752" y="11112"/>
                                  <a:chExt cx="222" cy="307"/>
                                </a:xfrm>
                              </wpg:grpSpPr>
                              <wps:wsp>
                                <wps:cNvPr id="6473" name="Oval 647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57814" y="11112"/>
                                    <a:ext cx="102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74" name="Line 55"/>
                                <wps:cNvCnPr/>
                                <wps:spPr bwMode="auto">
                                  <a:xfrm>
                                    <a:off x="4857863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75" name="Line 56"/>
                                <wps:cNvCnPr/>
                                <wps:spPr bwMode="auto">
                                  <a:xfrm>
                                    <a:off x="4857783" y="11239"/>
                                    <a:ext cx="1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76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857752" y="11308"/>
                                    <a:ext cx="222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3175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477" name="Group 64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57753" y="11112"/>
                                  <a:ext cx="352425" cy="487363"/>
                                  <a:chOff x="4857752" y="11112"/>
                                  <a:chExt cx="222" cy="307"/>
                                </a:xfrm>
                              </wpg:grpSpPr>
                              <wps:wsp>
                                <wps:cNvPr id="6478" name="Oval 64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57814" y="11112"/>
                                    <a:ext cx="102" cy="10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79" name="Line 60"/>
                                <wps:cNvCnPr/>
                                <wps:spPr bwMode="auto">
                                  <a:xfrm>
                                    <a:off x="4857863" y="11213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80" name="Line 61"/>
                                <wps:cNvCnPr/>
                                <wps:spPr bwMode="auto">
                                  <a:xfrm>
                                    <a:off x="4857783" y="11239"/>
                                    <a:ext cx="1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81" name="Freeform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857752" y="11308"/>
                                    <a:ext cx="222" cy="11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482" name="Rectangle 64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7021" y="747320"/>
                                  <a:ext cx="1073456" cy="4378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586C00" w14:textId="049A9766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  <w:u w:val="single"/>
                                      </w:rPr>
                                      <w:t>WebService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83" name="Rectangle 64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18090" y="3457580"/>
                                  <a:ext cx="107950" cy="4159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84" name="Rectangle 64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18090" y="3457580"/>
                                  <a:ext cx="107950" cy="4159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485" name="Line 67"/>
                              <wps:cNvCnPr/>
                              <wps:spPr bwMode="auto">
                                <a:xfrm>
                                  <a:off x="327025" y="1543052"/>
                                  <a:ext cx="134620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6" name="Line 68"/>
                              <wps:cNvCnPr/>
                              <wps:spPr bwMode="auto">
                                <a:xfrm flipH="1">
                                  <a:off x="1525588" y="1543052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7" name="Line 69"/>
                              <wps:cNvCnPr/>
                              <wps:spPr bwMode="auto">
                                <a:xfrm flipH="1" flipV="1">
                                  <a:off x="1525588" y="1481139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8" name="Rectangle 64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5344" y="1259817"/>
                                  <a:ext cx="854547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342D97" w14:textId="39AED6C8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89" name="Line 71"/>
                              <wps:cNvCnPr/>
                              <wps:spPr bwMode="auto">
                                <a:xfrm>
                                  <a:off x="1800226" y="2379666"/>
                                  <a:ext cx="164147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0" name="Line 72"/>
                              <wps:cNvCnPr/>
                              <wps:spPr bwMode="auto">
                                <a:xfrm flipH="1">
                                  <a:off x="3294064" y="2379666"/>
                                  <a:ext cx="147638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1" name="Line 73"/>
                              <wps:cNvCnPr/>
                              <wps:spPr bwMode="auto">
                                <a:xfrm flipH="1" flipV="1">
                                  <a:off x="3294064" y="2317753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2" name="Rectangle 64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82313" y="2094526"/>
                                  <a:ext cx="1105590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C5E1C9" w14:textId="544DD60D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getListChilren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93" name="Line 75"/>
                              <wps:cNvCnPr/>
                              <wps:spPr bwMode="auto">
                                <a:xfrm>
                                  <a:off x="3571877" y="2809879"/>
                                  <a:ext cx="61436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4" name="Line 76"/>
                              <wps:cNvCnPr/>
                              <wps:spPr bwMode="auto">
                                <a:xfrm>
                                  <a:off x="4186240" y="2809879"/>
                                  <a:ext cx="0" cy="1222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5" name="Line 77"/>
                              <wps:cNvCnPr/>
                              <wps:spPr bwMode="auto">
                                <a:xfrm flipH="1">
                                  <a:off x="3576639" y="2932117"/>
                                  <a:ext cx="609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6" name="Line 78"/>
                              <wps:cNvCnPr/>
                              <wps:spPr bwMode="auto">
                                <a:xfrm>
                                  <a:off x="3576639" y="2932117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7" name="Line 79"/>
                              <wps:cNvCnPr/>
                              <wps:spPr bwMode="auto">
                                <a:xfrm flipV="1">
                                  <a:off x="3576639" y="2870204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8" name="Rectangle 64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09205" y="2500594"/>
                                  <a:ext cx="1145756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738D06" w14:textId="03728F60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getAllChilren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499" name="Line 81"/>
                              <wps:cNvCnPr/>
                              <wps:spPr bwMode="auto">
                                <a:xfrm>
                                  <a:off x="3568702" y="3455993"/>
                                  <a:ext cx="144462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0" name="Line 82"/>
                              <wps:cNvCnPr/>
                              <wps:spPr bwMode="auto">
                                <a:xfrm flipH="1">
                                  <a:off x="4865690" y="3455993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1" name="Line 83"/>
                              <wps:cNvCnPr/>
                              <wps:spPr bwMode="auto">
                                <a:xfrm flipH="1" flipV="1">
                                  <a:off x="4865690" y="3395668"/>
                                  <a:ext cx="147638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2" name="Rectangle 65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52067" y="3171754"/>
                                  <a:ext cx="1226090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F5F114" w14:textId="5CF30BBF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queryAllChilren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03" name="Line 85"/>
                              <wps:cNvCnPr/>
                              <wps:spPr bwMode="auto">
                                <a:xfrm flipH="1">
                                  <a:off x="3571877" y="3886206"/>
                                  <a:ext cx="144145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4" name="Line 86"/>
                              <wps:cNvCnPr/>
                              <wps:spPr bwMode="auto">
                                <a:xfrm>
                                  <a:off x="3571877" y="3886206"/>
                                  <a:ext cx="147638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5" name="Line 87"/>
                              <wps:cNvCnPr/>
                              <wps:spPr bwMode="auto">
                                <a:xfrm flipV="1">
                                  <a:off x="3571877" y="3825881"/>
                                  <a:ext cx="147638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6" name="Rectangle 6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1432" y="3601742"/>
                                  <a:ext cx="1296382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2E5433" w14:textId="73168F3A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 xml:space="preserve">return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AllChilren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507" name="Line 89"/>
                              <wps:cNvCnPr/>
                              <wps:spPr bwMode="auto">
                                <a:xfrm flipH="1">
                                  <a:off x="1804988" y="5000633"/>
                                  <a:ext cx="16367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8" name="Line 90"/>
                              <wps:cNvCnPr/>
                              <wps:spPr bwMode="auto">
                                <a:xfrm>
                                  <a:off x="1804988" y="5000633"/>
                                  <a:ext cx="146050" cy="61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9" name="Line 91"/>
                              <wps:cNvCnPr/>
                              <wps:spPr bwMode="auto">
                                <a:xfrm flipV="1">
                                  <a:off x="1804988" y="4940308"/>
                                  <a:ext cx="14605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0" name="Rectangle 65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96657" y="4715586"/>
                                  <a:ext cx="1416882" cy="384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60EA63" w14:textId="4381930A" w:rsidR="00C07060" w:rsidRDefault="00C07060" w:rsidP="00C07060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 xml:space="preserve">Display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8"/>
                                        <w:szCs w:val="18"/>
                                      </w:rPr>
                                      <w:t>AllChilren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3DC7D21" id="_x0000_s4498" style="position:absolute;margin-left:-.1pt;margin-top:.4pt;width:281.35pt;height:285.75pt;z-index:251531264" coordsize="56504,57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">
                      <v:rect id="Rectangle 6423" o:spid="_x0000_s4499" style="position:absolute;top:7473;width:581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EDFF033" w14:textId="5EF174CC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500" style="position:absolute;visibility:visible;mso-wrap-style:square" from="2667,11779" to="2667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" strokeweight="1.5pt">
                        <v:stroke dashstyle="3 1"/>
                      </v:line>
                      <v:group id="Group 6425" o:spid="_x0000_s4501" style="position:absolute;left:444;top:111;width:3540;height:4873" coordorigin="44450,11112" coordsize="223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">
                        <v:oval id="Oval 6426" o:spid="_x0000_s4502" style="position:absolute;left:44513;top:11112;width:101;height: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" filled="f" strokecolor="#903" strokeweight=".25pt"/>
                        <v:line id="Line 8" o:spid="_x0000_s4503" style="position:absolute;visibility:visible;mso-wrap-style:square" from="44562,11213" to="44562,11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" strokecolor="#903" strokeweight=".25pt"/>
                        <v:line id="Line 9" o:spid="_x0000_s4504" style="position:absolute;visibility:visible;mso-wrap-style:square" from="44481,11239" to="44642,1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" strokecolor="#903" strokeweight=".25pt"/>
                        <v:shape id="Freeform 10" o:spid="_x0000_s4505" style="position:absolute;left:44450;top:11308;width:223;height:11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" path="m,54l54,r54,54e" filled="f" strokecolor="#903" strokeweight=".25pt">
                          <v:path arrowok="t" o:connecttype="custom" o:connectlocs="0,111;112,0;223,111" o:connectangles="0,0,0"/>
                        </v:shape>
                      </v:group>
                      <v:group id="Group 6430" o:spid="_x0000_s4506" style="position:absolute;left:444;top:111;width:3540;height:4873" coordorigin="44450,11112" coordsize="223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">
                        <v:oval id="Oval 6431" o:spid="_x0000_s4507" style="position:absolute;left:44513;top:11112;width:101;height: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" filled="f" strokecolor="#903" strokeweight="1.5pt"/>
                        <v:line id="Line 13" o:spid="_x0000_s4508" style="position:absolute;visibility:visible;mso-wrap-style:square" from="44562,11213" to="44562,11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" strokecolor="#903" strokeweight="1.5pt"/>
                        <v:line id="Line 14" o:spid="_x0000_s4509" style="position:absolute;visibility:visible;mso-wrap-style:square" from="44481,11239" to="44642,1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" strokecolor="#903" strokeweight="1.5pt"/>
                        <v:shape id="Freeform 15" o:spid="_x0000_s4510" style="position:absolute;left:44450;top:11308;width:223;height:11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" path="m,54l54,r54,54e" filled="f" strokecolor="#903" strokeweight="1.5pt">
                          <v:path arrowok="t" o:connecttype="custom" o:connectlocs="0,111;112,0;223,111" o:connectangles="0,0,0"/>
                        </v:shape>
                      </v:group>
                      <v:rect id="Rectangle 6435" o:spid="_x0000_s4511" style="position:absolute;top:7473;width:581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00E8D9F" w14:textId="701A8C93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6436" o:spid="_x0000_s4512" style="position:absolute;left:2063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" strokecolor="#903" strokeweight="1.5pt"/>
                      <v:rect id="Rectangle 6437" o:spid="_x0000_s4513" style="position:absolute;left:2063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" strokecolor="#903" strokeweight="1.5pt"/>
                      <v:rect id="Rectangle 6438" o:spid="_x0000_s4514" style="position:absolute;left:10601;top:7520;width:14761;height:43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95BF656" w14:textId="458FD4C5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1" o:spid="_x0000_s4515" style="position:absolute;visibility:visible;mso-wrap-style:square" from="17383,11779" to="17383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" strokeweight="1.5pt">
                        <v:stroke dashstyle="3 1"/>
                      </v:line>
                      <v:group id="Group 6440" o:spid="_x0000_s4516" style="position:absolute;left:12969;top:476;width:8875;height:5778" coordorigin="12969,476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">
                        <v:oval id="Oval 6441" o:spid="_x0000_s4517" style="position:absolute;left:12971;top:476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" fillcolor="#ffc" strokecolor="#1f1a17" strokeweight=".04411mm"/>
                        <v:line id="Line 23" o:spid="_x0000_s4518" style="position:absolute;visibility:visible;mso-wrap-style:square" from="12969,477" to="12969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" strokecolor="#1f1a17" strokeweight=".04411mm"/>
                        <v:line id="Line 24" o:spid="_x0000_s4519" style="position:absolute;visibility:visible;mso-wrap-style:square" from="12969,478" to="12971,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" strokecolor="#1f1a17" strokeweight=".04411mm"/>
                      </v:group>
                      <v:group id="Group 6444" o:spid="_x0000_s4520" style="position:absolute;left:12969;top:476;width:8875;height:5778" coordorigin="12969,476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">
                        <v:oval id="Oval 6445" o:spid="_x0000_s4521" style="position:absolute;left:12971;top:476;width: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" fillcolor="#ffc" strokecolor="#1f1a17" strokeweight="1.5pt"/>
                        <v:line id="Line 27" o:spid="_x0000_s4522" style="position:absolute;visibility:visible;mso-wrap-style:square" from="12969,477" to="12969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" strokecolor="#1f1a17" strokeweight="1.5pt"/>
                        <v:line id="Line 28" o:spid="_x0000_s4523" style="position:absolute;visibility:visible;mso-wrap-style:square" from="12969,478" to="12971,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" strokecolor="#1f1a17" strokeweight="1.5pt"/>
                      </v:group>
                      <v:rect id="Rectangle 6448" o:spid="_x0000_s4524" style="position:absolute;left:10601;top:7520;width:14761;height:43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48061875" w14:textId="39E25CAA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449" o:spid="_x0000_s4525" style="position:absolute;left:16795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" strokecolor="#903" strokeweight="1.5pt"/>
                      <v:rect id="Rectangle 6450" o:spid="_x0000_s4526" style="position:absolute;left:16795;top:23812;width:1064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" strokecolor="#903" strokeweight="1.5pt"/>
                      <v:rect id="Rectangle 6451" o:spid="_x0000_s4527" style="position:absolute;left:16795;top:50022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" strokecolor="#903" strokeweight="1.5pt"/>
                      <v:rect id="Rectangle 6452" o:spid="_x0000_s4528" style="position:absolute;left:16795;top:15446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" strokecolor="#903" strokeweight="1.5pt"/>
                      <v:rect id="Rectangle 6453" o:spid="_x0000_s4529" style="position:absolute;left:16795;top:23812;width:1064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" strokecolor="#903" strokeweight="1.5pt"/>
                      <v:rect id="Rectangle 6454" o:spid="_x0000_s4530" style="position:absolute;left:16795;top:50022;width:106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" strokecolor="#903" strokeweight="1.5pt"/>
                      <v:rect id="Rectangle 6455" o:spid="_x0000_s4531" style="position:absolute;left:26757;top:7473;width:18376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CE52AD4" w14:textId="3C09AA18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38" o:spid="_x0000_s4532" style="position:absolute;visibility:visible;mso-wrap-style:square" from="35067,11779" to="35067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" strokeweight="1.5pt">
                        <v:stroke dashstyle="3 1"/>
                      </v:line>
                      <v:group id="Group 6457" o:spid="_x0000_s4533" style="position:absolute;left:32131;width:5921;height:6207" coordorigin="32131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">
                        <v:oval id="Oval 6458" o:spid="_x0000_s4534" style="position:absolute;left:32131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" fillcolor="#ffc" strokecolor="#1f1a17" strokeweight="0"/>
                        <v:line id="Line 40" o:spid="_x0000_s4535" style="position:absolute;flip:x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" strokecolor="#1f1a17" strokeweight="0"/>
                        <v:line id="Line 41" o:spid="_x0000_s4536" style="position:absolute;flip:x y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" strokecolor="#1f1a17" strokeweight="0"/>
                      </v:group>
                      <v:group id="Group 6461" o:spid="_x0000_s4537" style="position:absolute;left:32131;width:5921;height:6207" coordorigin="32131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YTaxgAAAN0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xPD3JjwBOf8FAAD//wMAUEsBAi0AFAAGAAgAAAAhANvh9svuAAAAhQEAABMAAAAAAAAA&#10;AAAAAAAAAAAAAFtDb250ZW50X1R5cGVzXS54bWxQSwECLQAUAAYACAAAACEAWvQsW78AAAAVAQAA&#10;CwAAAAAAAAAAAAAAAAAfAQAAX3JlbHMvLnJlbHNQSwECLQAUAAYACAAAACEA3ImE2sYAAADdAAAA&#10;DwAAAAAAAAAAAAAAAAAHAgAAZHJzL2Rvd25yZXYueG1sUEsFBgAAAAADAAMAtwAAAPoCAAAAAA==&#10;">
                        <v:oval id="Oval 6462" o:spid="_x0000_s4538" style="position:absolute;left:32131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" fillcolor="#ffc" strokecolor="#1f1a17" strokeweight="1.5pt"/>
                        <v:line id="Line 44" o:spid="_x0000_s4539" style="position:absolute;flip:x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" strokecolor="#1f1a17" strokeweight="1.5pt"/>
                        <v:line id="Line 45" o:spid="_x0000_s4540" style="position:absolute;flip:x y;visibility:visible;mso-wrap-style:square" from="32132,0" to="321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" strokecolor="#1f1a17" strokeweight="1.5pt"/>
                      </v:group>
                      <v:rect id="Rectangle 6465" o:spid="_x0000_s4541" style="position:absolute;left:26757;top:7473;width:18376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EA8D730" w14:textId="59CF275F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ListChildrenController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466" o:spid="_x0000_s4542" style="position:absolute;left:34464;top:23812;width:1080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" strokecolor="#903" strokeweight="1.5pt"/>
                      <v:rect id="Rectangle 6467" o:spid="_x0000_s4543" style="position:absolute;left:34464;top:50022;width:1080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" strokecolor="#903" strokeweight="1.5pt"/>
                      <v:rect id="Rectangle 6468" o:spid="_x0000_s4544" style="position:absolute;left:34464;top:23812;width:1080;height:19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" strokecolor="#903" strokeweight="1.5pt"/>
                      <v:rect id="Rectangle 6469" o:spid="_x0000_s4545" style="position:absolute;left:34464;top:50022;width:1080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" strokecolor="#903" strokeweight="1.5pt"/>
                      <v:rect id="Rectangle 6470" o:spid="_x0000_s4546" style="position:absolute;left:45770;top:7473;width:1073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E5433E9" w14:textId="7B263A61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53" o:spid="_x0000_s4547" style="position:absolute;visibility:visible;mso-wrap-style:square" from="50784,11779" to="50784,57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" strokeweight="1.5pt">
                        <v:stroke dashstyle="3 1"/>
                      </v:line>
                      <v:group id="Group 6472" o:spid="_x0000_s4548" style="position:absolute;left:48577;top:111;width:3524;height:4873" coordorigin="48577,11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oxwxwAAAN0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fhzMoK/N+EJyMUvAAAA//8DAFBLAQItABQABgAIAAAAIQDb4fbL7gAAAIUBAAATAAAAAAAA&#10;AAAAAAAAAAAAAABbQ29udGVudF9UeXBlc10ueG1sUEsBAi0AFAAGAAgAAAAhAFr0LFu/AAAAFQEA&#10;AAsAAAAAAAAAAAAAAAAAHwEAAF9yZWxzLy5yZWxzUEsBAi0AFAAGAAgAAAAhAKmCjHDHAAAA3QAA&#10;AA8AAAAAAAAAAAAAAAAABwIAAGRycy9kb3ducmV2LnhtbFBLBQYAAAAAAwADALcAAAD7AgAAAAA=&#10;">
                        <v:oval id="Oval 6473" o:spid="_x0000_s4549" style="position:absolute;left:48578;top:11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" filled="f" strokecolor="#903" strokeweight=".25pt"/>
                        <v:line id="Line 55" o:spid="_x0000_s4550" style="position:absolute;visibility:visible;mso-wrap-style:square" from="48578,112" to="48578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" strokecolor="#903" strokeweight=".25pt"/>
                        <v:line id="Line 56" o:spid="_x0000_s4551" style="position:absolute;visibility:visible;mso-wrap-style:square" from="48577,112" to="48579,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" strokecolor="#903" strokeweight=".25pt"/>
                        <v:shape id="Freeform 57" o:spid="_x0000_s4552" style="position:absolute;left:48577;top:11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" path="m,54l54,r54,54e" filled="f" strokecolor="#903" strokeweight=".25pt">
                          <v:path arrowok="t" o:connecttype="custom" o:connectlocs="0,111;111,0;222,111" o:connectangles="0,0,0"/>
                        </v:shape>
                      </v:group>
                      <v:group id="Group 6477" o:spid="_x0000_s4553" style="position:absolute;left:48577;top:111;width:3524;height:4873" coordorigin="48577,11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">
                        <v:oval id="Oval 6478" o:spid="_x0000_s4554" style="position:absolute;left:48578;top:11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" filled="f" strokecolor="#903" strokeweight="1.5pt"/>
                        <v:line id="Line 60" o:spid="_x0000_s4555" style="position:absolute;visibility:visible;mso-wrap-style:square" from="48578,112" to="48578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" strokecolor="#903" strokeweight="1.5pt"/>
                        <v:line id="Line 61" o:spid="_x0000_s4556" style="position:absolute;visibility:visible;mso-wrap-style:square" from="48577,112" to="48579,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" strokecolor="#903" strokeweight="1.5pt"/>
                        <v:shape id="Freeform 62" o:spid="_x0000_s4557" style="position:absolute;left:48577;top:11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" path="m,54l54,r54,54e" filled="f" strokecolor="#903" strokeweight="1.5pt">
                          <v:path arrowok="t" o:connecttype="custom" o:connectlocs="0,111;111,0;222,111" o:connectangles="0,0,0"/>
                        </v:shape>
                      </v:group>
                      <v:rect id="Rectangle 6482" o:spid="_x0000_s4558" style="position:absolute;left:45770;top:7473;width:10734;height:4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F586C00" w14:textId="049A9766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483" o:spid="_x0000_s4559" style="position:absolute;left:50180;top:34575;width:1080;height:4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" strokecolor="#903" strokeweight="1.5pt"/>
                      <v:rect id="Rectangle 6484" o:spid="_x0000_s4560" style="position:absolute;left:50180;top:34575;width:1080;height:4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" strokecolor="#903" strokeweight="1.5pt"/>
                      <v:line id="Line 67" o:spid="_x0000_s4561" style="position:absolute;visibility:visible;mso-wrap-style:square" from="3270,15430" to="16732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" strokecolor="#903" strokeweight="1.5pt"/>
                      <v:line id="Line 68" o:spid="_x0000_s4562" style="position:absolute;flip:x;visibility:visible;mso-wrap-style:square" from="15255,15430" to="16732,16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" strokecolor="#903" strokeweight="1.5pt"/>
                      <v:line id="Line 69" o:spid="_x0000_s4563" style="position:absolute;flip:x y;visibility:visible;mso-wrap-style:square" from="15255,14811" to="16732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" strokecolor="#903" strokeweight="1.5pt"/>
                      <v:rect id="Rectangle 6488" o:spid="_x0000_s4564" style="position:absolute;left:6253;top:12598;width:8545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E342D97" w14:textId="39AED6C8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71" o:spid="_x0000_s4565" style="position:absolute;visibility:visible;mso-wrap-style:square" from="18002,23796" to="34417,23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" strokecolor="#903" strokeweight="1.5pt"/>
                      <v:line id="Line 72" o:spid="_x0000_s4566" style="position:absolute;flip:x;visibility:visible;mso-wrap-style:square" from="32940,23796" to="34417,24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" strokecolor="#903" strokeweight="1.5pt"/>
                      <v:line id="Line 73" o:spid="_x0000_s4567" style="position:absolute;flip:x y;visibility:visible;mso-wrap-style:square" from="32940,23177" to="34417,23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" strokecolor="#903" strokeweight="1.5pt"/>
                      <v:rect id="Rectangle 6492" o:spid="_x0000_s4568" style="position:absolute;left:20823;top:20945;width:11056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2C5E1C9" w14:textId="544DD60D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getListChilren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5" o:spid="_x0000_s4569" style="position:absolute;visibility:visible;mso-wrap-style:square" from="35718,28098" to="41862,28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" strokecolor="#903" strokeweight="1.5pt"/>
                      <v:line id="Line 76" o:spid="_x0000_s4570" style="position:absolute;visibility:visible;mso-wrap-style:square" from="41862,28098" to="41862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" strokecolor="#903" strokeweight="1.5pt"/>
                      <v:line id="Line 77" o:spid="_x0000_s4571" style="position:absolute;flip:x;visibility:visible;mso-wrap-style:square" from="35766,29321" to="41862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" strokecolor="#903" strokeweight="1.5pt"/>
                      <v:line id="Line 78" o:spid="_x0000_s4572" style="position:absolute;visibility:visible;mso-wrap-style:square" from="35766,29321" to="37242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" strokecolor="#903" strokeweight="1.5pt"/>
                      <v:line id="Line 79" o:spid="_x0000_s4573" style="position:absolute;flip:y;visibility:visible;mso-wrap-style:square" from="35766,28702" to="37242,2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" strokecolor="#903" strokeweight="1.5pt"/>
                      <v:rect id="Rectangle 6498" o:spid="_x0000_s4574" style="position:absolute;left:38092;top:25005;width:11457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C738D06" w14:textId="03728F60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getAllChilren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81" o:spid="_x0000_s4575" style="position:absolute;visibility:visible;mso-wrap-style:square" from="35687,34559" to="50133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" strokecolor="#903" strokeweight="1.5pt"/>
                      <v:line id="Line 82" o:spid="_x0000_s4576" style="position:absolute;flip:x;visibility:visible;mso-wrap-style:square" from="48656,34559" to="50133,35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" strokecolor="#903" strokeweight="1.5pt"/>
                      <v:line id="Line 83" o:spid="_x0000_s4577" style="position:absolute;flip:x y;visibility:visible;mso-wrap-style:square" from="48656,33956" to="50133,3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" strokecolor="#903" strokeweight="1.5pt"/>
                      <v:rect id="Rectangle 6502" o:spid="_x0000_s4578" style="position:absolute;left:37520;top:31717;width:12261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7F5F114" w14:textId="5CF30BBF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queryAllChilren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85" o:spid="_x0000_s4579" style="position:absolute;flip:x;visibility:visible;mso-wrap-style:square" from="35718,38862" to="50133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" strokecolor="#903" strokeweight="1.5pt">
                        <v:stroke dashstyle="3 1"/>
                      </v:line>
                      <v:line id="Line 86" o:spid="_x0000_s4580" style="position:absolute;visibility:visible;mso-wrap-style:square" from="35718,38862" to="37195,39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" strokecolor="#903" strokeweight="1.5pt"/>
                      <v:line id="Line 87" o:spid="_x0000_s4581" style="position:absolute;flip:y;visibility:visible;mso-wrap-style:square" from="35718,38258" to="37195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" strokecolor="#903" strokeweight="1.5pt"/>
                      <v:rect id="Rectangle 6506" o:spid="_x0000_s4582" style="position:absolute;left:37314;top:36017;width:12964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12E5433" w14:textId="73168F3A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return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AllChilren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89" o:spid="_x0000_s4583" style="position:absolute;flip:x;visibility:visible;mso-wrap-style:square" from="18049,50006" to="34417,50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" strokecolor="#903" strokeweight="1.5pt"/>
                      <v:line id="Line 90" o:spid="_x0000_s4584" style="position:absolute;visibility:visible;mso-wrap-style:square" from="18049,50006" to="19510,50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" strokecolor="#903" strokeweight="1.5pt"/>
                      <v:line id="Line 91" o:spid="_x0000_s4585" style="position:absolute;flip:y;visibility:visible;mso-wrap-style:square" from="18049,49403" to="19510,50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" strokecolor="#903" strokeweight="1.5pt"/>
                      <v:rect id="Rectangle 6510" o:spid="_x0000_s4586" style="position:absolute;left:19966;top:47155;width:14169;height:3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6960EA63" w14:textId="4381930A" w:rsidR="00C07060" w:rsidRDefault="00C07060" w:rsidP="00C07060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>AllChilren</w:t>
                              </w:r>
                              <w:proofErr w:type="spellEnd"/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5D97FACF" w14:textId="77777777" w:rsidR="00C07060" w:rsidRDefault="00C07060" w:rsidP="00EB486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9E12AB" w14:textId="10BD37C6" w:rsidR="0076342E" w:rsidRDefault="00F834E0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834E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C6FD071" wp14:editId="0FCF14B9">
            <wp:extent cx="3878088" cy="1874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56" b="18572"/>
                    <a:stretch/>
                  </pic:blipFill>
                  <pic:spPr bwMode="auto">
                    <a:xfrm>
                      <a:off x="0" y="0"/>
                      <a:ext cx="3879520" cy="187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6887" w14:textId="7C74B1D5" w:rsidR="00AA1567" w:rsidRPr="003E79E7" w:rsidRDefault="00AA1567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86" w:name="_Toc101790143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68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List children in driver</w:t>
      </w:r>
      <w:bookmarkEnd w:id="186"/>
    </w:p>
    <w:p w14:paraId="0B0569EE" w14:textId="6186FF3D" w:rsidR="00EB486E" w:rsidRPr="009F1F59" w:rsidRDefault="00EB486E">
      <w:pPr>
        <w:rPr>
          <w:rFonts w:ascii="TH SarabunPSK" w:hAnsi="TH SarabunPSK" w:cs="TH SarabunPSK"/>
          <w:b/>
          <w:bCs/>
          <w:sz w:val="28"/>
          <w:cs/>
        </w:rPr>
      </w:pPr>
    </w:p>
    <w:p w14:paraId="4D480567" w14:textId="29C11F1B" w:rsidR="00EB486E" w:rsidRPr="009F1F59" w:rsidRDefault="00EB486E">
      <w:pPr>
        <w:rPr>
          <w:rFonts w:ascii="TH SarabunPSK" w:hAnsi="TH SarabunPSK" w:cs="TH SarabunPSK"/>
          <w:b/>
          <w:bCs/>
          <w:sz w:val="28"/>
          <w:cs/>
        </w:rPr>
      </w:pPr>
    </w:p>
    <w:p w14:paraId="72B987BB" w14:textId="77777777" w:rsidR="0076342E" w:rsidRDefault="0076342E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7A025B39" wp14:editId="165AC584">
            <wp:extent cx="2613600" cy="5654658"/>
            <wp:effectExtent l="0" t="0" r="0" b="3810"/>
            <wp:docPr id="228" name="Graphic 2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Graphic 228" descr="Graphical user interface, text, application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936E" w14:textId="71ECA08E" w:rsidR="00AA1567" w:rsidRPr="003E79E7" w:rsidRDefault="00AA1567" w:rsidP="003E79E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87" w:name="_Toc101790144"/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69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E79E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E79E7">
        <w:rPr>
          <w:rFonts w:ascii="TH SarabunPSK" w:hAnsi="TH SarabunPSK" w:cs="TH SarabunPSK"/>
          <w:b/>
          <w:bCs/>
          <w:sz w:val="32"/>
          <w:szCs w:val="32"/>
        </w:rPr>
        <w:t>Update children get on / off</w:t>
      </w:r>
      <w:bookmarkEnd w:id="187"/>
    </w:p>
    <w:p w14:paraId="456A133F" w14:textId="77777777" w:rsidR="006B05E7" w:rsidRPr="009F1F59" w:rsidRDefault="006B05E7" w:rsidP="00EB486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89FD108" w14:textId="52A0D66D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F6D1795" w14:textId="1A1C8245" w:rsidR="005375F0" w:rsidRPr="009F1F59" w:rsidRDefault="00EB486E" w:rsidP="00EB486E">
      <w:pPr>
        <w:rPr>
          <w:rFonts w:ascii="TH SarabunPSK" w:hAnsi="TH SarabunPSK" w:cs="TH SarabunPSK"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="00E72770">
        <w:rPr>
          <w:rFonts w:ascii="TH SarabunPSK" w:hAnsi="TH SarabunPSK" w:cs="TH SarabunPSK"/>
          <w:b/>
          <w:bCs/>
          <w:sz w:val="32"/>
          <w:szCs w:val="32"/>
        </w:rPr>
        <w:t>Update children get on / off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097"/>
      </w:tblGrid>
      <w:tr w:rsidR="005375F0" w14:paraId="034FBFCD" w14:textId="77777777" w:rsidTr="002055A6">
        <w:tc>
          <w:tcPr>
            <w:tcW w:w="4253" w:type="dxa"/>
          </w:tcPr>
          <w:p w14:paraId="6AC03842" w14:textId="77777777" w:rsidR="002055A6" w:rsidRDefault="002055A6" w:rsidP="005375F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BE3757" w14:textId="77777777" w:rsidR="002055A6" w:rsidRPr="002055A6" w:rsidRDefault="002055A6" w:rsidP="005375F0">
            <w:pPr>
              <w:rPr>
                <w:rFonts w:ascii="TH SarabunPSK" w:hAnsi="TH SarabunPSK" w:cs="TH SarabunPSK"/>
                <w:b/>
                <w:bCs/>
                <w:sz w:val="14"/>
                <w:szCs w:val="14"/>
              </w:rPr>
            </w:pPr>
          </w:p>
          <w:p w14:paraId="19C12848" w14:textId="0B29CD86" w:rsidR="005375F0" w:rsidRPr="009F1F59" w:rsidRDefault="005375F0" w:rsidP="005375F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223316DE" w14:textId="77777777" w:rsidR="005375F0" w:rsidRPr="009F1F59" w:rsidRDefault="005375F0" w:rsidP="005375F0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12A5E678" w14:textId="77777777" w:rsidR="005E4A5F" w:rsidRDefault="005375F0" w:rsidP="0032306E">
            <w:pPr>
              <w:pStyle w:val="ListParagraph"/>
              <w:numPr>
                <w:ilvl w:val="0"/>
                <w:numId w:val="29"/>
              </w:numPr>
              <w:ind w:left="319"/>
              <w:rPr>
                <w:rFonts w:ascii="TH SarabunPSK" w:eastAsia="Times New Roman" w:hAnsi="TH SarabunPSK" w:cs="TH SarabunPSK"/>
                <w:sz w:val="28"/>
              </w:rPr>
            </w:pPr>
            <w:r w:rsidRPr="0032306E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32306E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</w:p>
          <w:p w14:paraId="1D010BC8" w14:textId="279FEF72" w:rsidR="005375F0" w:rsidRPr="005E4A5F" w:rsidRDefault="00B07483" w:rsidP="005E4A5F">
            <w:pPr>
              <w:pStyle w:val="ListParagraph"/>
              <w:ind w:left="319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B07483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Update children get on / off </w:t>
            </w:r>
          </w:p>
          <w:p w14:paraId="1B219083" w14:textId="6DFE44C8" w:rsidR="0032306E" w:rsidRDefault="005E4A5F" w:rsidP="0032306E">
            <w:pPr>
              <w:pStyle w:val="ListParagraph"/>
              <w:numPr>
                <w:ilvl w:val="0"/>
                <w:numId w:val="29"/>
              </w:numPr>
              <w:ind w:left="319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="0032306E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="0032306E">
              <w:rPr>
                <w:rFonts w:ascii="TH SarabunPSK" w:eastAsia="Times New Roman" w:hAnsi="TH SarabunPSK" w:cs="TH SarabunPSK" w:hint="cs"/>
                <w:sz w:val="28"/>
                <w:cs/>
              </w:rPr>
              <w:t>ระบบค้นหา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ประวัติการ</w:t>
            </w:r>
            <w:r w:rsidR="00267074">
              <w:rPr>
                <w:rFonts w:ascii="TH SarabunPSK" w:eastAsia="Times New Roman" w:hAnsi="TH SarabunPSK" w:cs="TH SarabunPSK" w:hint="cs"/>
                <w:sz w:val="28"/>
                <w:cs/>
              </w:rPr>
              <w:t>กิจกรรม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ขึ้นรถ</w:t>
            </w:r>
            <w:r w:rsidR="00267074">
              <w:rPr>
                <w:rFonts w:ascii="TH SarabunPSK" w:eastAsia="Times New Roman" w:hAnsi="TH SarabunPSK" w:cs="TH SarabunPSK" w:hint="cs"/>
                <w:sz w:val="28"/>
                <w:cs/>
              </w:rPr>
              <w:t>ลงรถ</w:t>
            </w:r>
          </w:p>
          <w:p w14:paraId="06F27F15" w14:textId="7DC2535E" w:rsidR="005E4A5F" w:rsidRDefault="00E90146" w:rsidP="0032306E">
            <w:pPr>
              <w:pStyle w:val="ListParagraph"/>
              <w:numPr>
                <w:ilvl w:val="0"/>
                <w:numId w:val="29"/>
              </w:numPr>
              <w:ind w:left="319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  <w:cs/>
              </w:rPr>
              <w:t>–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ระบบค้นหาข้อมูลในฐานข้อมูล</w:t>
            </w:r>
          </w:p>
          <w:p w14:paraId="45D340E4" w14:textId="08721764" w:rsidR="00E90146" w:rsidRDefault="0096500B" w:rsidP="00E90146">
            <w:pPr>
              <w:pStyle w:val="ListParagraph"/>
              <w:numPr>
                <w:ilvl w:val="0"/>
                <w:numId w:val="30"/>
              </w:numPr>
              <w:ind w:hanging="121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ค้นหา</w:t>
            </w:r>
            <w:r w:rsidR="00267074">
              <w:rPr>
                <w:rFonts w:ascii="TH SarabunPSK" w:eastAsia="Times New Roman" w:hAnsi="TH SarabunPSK" w:cs="TH SarabunPSK" w:hint="cs"/>
                <w:sz w:val="28"/>
                <w:cs/>
              </w:rPr>
              <w:t>ข้อมูลกิจกรรม</w:t>
            </w:r>
            <w:r w:rsidR="00E868E1">
              <w:rPr>
                <w:rFonts w:ascii="TH SarabunPSK" w:eastAsia="Times New Roman" w:hAnsi="TH SarabunPSK" w:cs="TH SarabunPSK" w:hint="cs"/>
                <w:sz w:val="28"/>
                <w:cs/>
              </w:rPr>
              <w:t>จสกฐานข้อมูล</w:t>
            </w:r>
          </w:p>
          <w:p w14:paraId="1BF80FD4" w14:textId="19B1CC6A" w:rsidR="00E868E1" w:rsidRDefault="00E868E1" w:rsidP="00E90146">
            <w:pPr>
              <w:pStyle w:val="ListParagraph"/>
              <w:numPr>
                <w:ilvl w:val="0"/>
                <w:numId w:val="30"/>
              </w:numPr>
              <w:ind w:hanging="121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รับค่าข้อมูลกิจกรรม</w:t>
            </w:r>
          </w:p>
          <w:p w14:paraId="669A24B5" w14:textId="5EA961A4" w:rsidR="00E868E1" w:rsidRDefault="00EE4017" w:rsidP="00EE4017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แสดงข้อมูล</w:t>
            </w:r>
            <w:r w:rsidR="007F221E">
              <w:rPr>
                <w:rFonts w:ascii="TH SarabunPSK" w:eastAsia="Times New Roman" w:hAnsi="TH SarabunPSK" w:cs="TH SarabunPSK" w:hint="cs"/>
                <w:sz w:val="28"/>
                <w:cs/>
              </w:rPr>
              <w:t>กิจกรรม</w:t>
            </w:r>
          </w:p>
          <w:p w14:paraId="2313C4B8" w14:textId="77777777" w:rsidR="007F221E" w:rsidRPr="00E868E1" w:rsidRDefault="007F221E" w:rsidP="007F221E">
            <w:pPr>
              <w:pStyle w:val="ListParagraph"/>
              <w:ind w:left="316"/>
              <w:rPr>
                <w:rFonts w:ascii="TH SarabunPSK" w:eastAsia="Times New Roman" w:hAnsi="TH SarabunPSK" w:cs="TH SarabunPSK"/>
                <w:sz w:val="28"/>
              </w:rPr>
            </w:pPr>
          </w:p>
          <w:p w14:paraId="179B62B8" w14:textId="2CAE238A" w:rsidR="007F221E" w:rsidRPr="007F221E" w:rsidRDefault="005375F0" w:rsidP="007F221E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7F221E">
              <w:rPr>
                <w:rFonts w:ascii="TH SarabunPSK" w:eastAsia="Times New Roman" w:hAnsi="TH SarabunPSK" w:cs="TH SarabunPSK"/>
                <w:sz w:val="28"/>
                <w:cs/>
              </w:rPr>
              <w:t>ผู้ใช้กดขึ้นรถหรือลงรถเพื่อจะแก้ไขสถานะนักเรียน</w:t>
            </w:r>
          </w:p>
          <w:p w14:paraId="17D66989" w14:textId="77777777" w:rsidR="007F221E" w:rsidRPr="007F221E" w:rsidRDefault="007F221E" w:rsidP="007F221E">
            <w:pPr>
              <w:rPr>
                <w:rFonts w:ascii="TH SarabunPSK" w:eastAsia="Times New Roman" w:hAnsi="TH SarabunPSK" w:cs="TH SarabunPSK"/>
                <w:sz w:val="2"/>
                <w:szCs w:val="2"/>
              </w:rPr>
            </w:pPr>
          </w:p>
          <w:p w14:paraId="5D200D9A" w14:textId="77777777" w:rsidR="002055A6" w:rsidRPr="007F221E" w:rsidRDefault="002055A6" w:rsidP="005375F0">
            <w:pPr>
              <w:rPr>
                <w:rFonts w:ascii="TH SarabunPSK" w:eastAsia="Times New Roman" w:hAnsi="TH SarabunPSK" w:cs="TH SarabunPSK"/>
                <w:szCs w:val="22"/>
              </w:rPr>
            </w:pPr>
          </w:p>
          <w:p w14:paraId="693E5B73" w14:textId="6A5A9C4B" w:rsidR="007F221E" w:rsidRDefault="005375F0" w:rsidP="007F221E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28"/>
              </w:rPr>
            </w:pPr>
            <w:r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</w:t>
            </w:r>
          </w:p>
          <w:p w14:paraId="312AD525" w14:textId="77777777" w:rsidR="007F221E" w:rsidRPr="007F221E" w:rsidRDefault="007F221E" w:rsidP="007F221E">
            <w:pPr>
              <w:pStyle w:val="ListParagraph"/>
              <w:ind w:left="316"/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</w:pPr>
          </w:p>
          <w:p w14:paraId="1F8A36EF" w14:textId="1D94A3BF" w:rsidR="007F221E" w:rsidRPr="007F221E" w:rsidRDefault="00773A59" w:rsidP="007F221E">
            <w:pPr>
              <w:pStyle w:val="ListParagraph"/>
              <w:numPr>
                <w:ilvl w:val="0"/>
                <w:numId w:val="33"/>
              </w:numPr>
              <w:ind w:left="316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7F221E">
              <w:rPr>
                <w:rFonts w:ascii="TH SarabunPSK" w:eastAsia="Times New Roman" w:hAnsi="TH SarabunPSK" w:cs="TH SarabunPSK"/>
                <w:sz w:val="28"/>
                <w:cs/>
              </w:rPr>
              <w:t>ระบบตรวจสอบการแก้ไขสถานะของเด็กโดย</w:t>
            </w:r>
          </w:p>
          <w:p w14:paraId="00B74077" w14:textId="4922648F" w:rsidR="005375F0" w:rsidRPr="007F221E" w:rsidRDefault="007F221E" w:rsidP="007F221E">
            <w:pPr>
              <w:pStyle w:val="ListParagraph"/>
              <w:numPr>
                <w:ilvl w:val="1"/>
                <w:numId w:val="37"/>
              </w:num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- </w:t>
            </w:r>
            <w:r w:rsidR="005375F0"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ค้นหาข้อมูลผู้ใช้จากฐานข้อมูล</w:t>
            </w:r>
          </w:p>
          <w:p w14:paraId="1130D898" w14:textId="2E0273D2" w:rsidR="005375F0" w:rsidRPr="007F221E" w:rsidRDefault="007F221E" w:rsidP="007F221E">
            <w:pPr>
              <w:pStyle w:val="ListParagraph"/>
              <w:numPr>
                <w:ilvl w:val="1"/>
                <w:numId w:val="37"/>
              </w:num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 </w:t>
            </w:r>
            <w:r w:rsidR="005375F0"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แก้ไขสถานะนักเรียน</w:t>
            </w:r>
          </w:p>
          <w:p w14:paraId="49906304" w14:textId="624549B8" w:rsidR="002055A6" w:rsidRDefault="002055A6" w:rsidP="005375F0">
            <w:pPr>
              <w:ind w:firstLine="437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19F1FE03" w14:textId="4700FF8F" w:rsidR="005375F0" w:rsidRPr="007F221E" w:rsidRDefault="005375F0" w:rsidP="007F221E">
            <w:pPr>
              <w:pStyle w:val="ListParagraph"/>
              <w:numPr>
                <w:ilvl w:val="0"/>
                <w:numId w:val="38"/>
              </w:numPr>
              <w:ind w:left="316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7F221E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ระบบแสดงผลการแก้ไขสถานะนักเรียน</w:t>
            </w:r>
          </w:p>
          <w:p w14:paraId="73AA804E" w14:textId="77777777" w:rsidR="005375F0" w:rsidRPr="009F1F59" w:rsidRDefault="005375F0" w:rsidP="005375F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6F093645" w14:textId="3EC69CF0" w:rsidR="005375F0" w:rsidRPr="009F1F59" w:rsidRDefault="005375F0" w:rsidP="005375F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31CF6C26" w14:textId="0FBFA7B5" w:rsidR="005375F0" w:rsidRDefault="005375F0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97" w:type="dxa"/>
          </w:tcPr>
          <w:p w14:paraId="7D74C252" w14:textId="469171A4" w:rsidR="005375F0" w:rsidRDefault="004F7871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30240" behindDoc="0" locked="0" layoutInCell="1" allowOverlap="1" wp14:anchorId="0B0D64C8" wp14:editId="167CC222">
                      <wp:simplePos x="0" y="0"/>
                      <wp:positionH relativeFrom="column">
                        <wp:posOffset>-2566035</wp:posOffset>
                      </wp:positionH>
                      <wp:positionV relativeFrom="paragraph">
                        <wp:posOffset>5180965</wp:posOffset>
                      </wp:positionV>
                      <wp:extent cx="5725885" cy="279400"/>
                      <wp:effectExtent l="0" t="0" r="8255" b="6350"/>
                      <wp:wrapNone/>
                      <wp:docPr id="961" name="Text Box 9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25885" cy="2794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D8C80F3" w14:textId="7500EAC8" w:rsidR="00AA1567" w:rsidRPr="003E79E7" w:rsidRDefault="00AA1567" w:rsidP="003E79E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188" w:name="_Toc101790145"/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70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 ซีเควนซ์ไดอาแกรมระดับ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="0076342E" w:rsidRPr="003E79E7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Update children get on / off</w:t>
                                  </w:r>
                                  <w:bookmarkEnd w:id="188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D64C8" id="Text Box 961" o:spid="_x0000_s4587" type="#_x0000_t202" style="position:absolute;margin-left:-202.05pt;margin-top:407.95pt;width:450.85pt;height:22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" stroked="f">
                      <v:textbox inset="0,0,0,0">
                        <w:txbxContent>
                          <w:p w14:paraId="6D8C80F3" w14:textId="7500EAC8" w:rsidR="00AA1567" w:rsidRPr="003E79E7" w:rsidRDefault="00AA1567" w:rsidP="003E79E7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89" w:name="_Toc101790145"/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70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ซีเควนซ์ไดอาแกรมระดับ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="0076342E" w:rsidRPr="003E79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Update children get on / off</w:t>
                            </w:r>
                            <w:bookmarkEnd w:id="189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2306E" w:rsidRPr="0032306E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38432" behindDoc="0" locked="0" layoutInCell="1" allowOverlap="1" wp14:anchorId="1C5E9671" wp14:editId="190AA50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3810</wp:posOffset>
                      </wp:positionV>
                      <wp:extent cx="3327810" cy="4775200"/>
                      <wp:effectExtent l="0" t="0" r="6350" b="25400"/>
                      <wp:wrapNone/>
                      <wp:docPr id="33" name="Group 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27810" cy="4775200"/>
                                <a:chOff x="0" y="0"/>
                                <a:chExt cx="3327810" cy="4775200"/>
                              </a:xfrm>
                            </wpg:grpSpPr>
                            <wps:wsp>
                              <wps:cNvPr id="36" name="Rectangl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57187"/>
                                  <a:ext cx="24511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AEA24C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25" name="Line 6"/>
                              <wps:cNvCnPr/>
                              <wps:spPr bwMode="auto">
                                <a:xfrm>
                                  <a:off x="133350" y="566737"/>
                                  <a:ext cx="0" cy="42084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26" name="Group 2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6988" y="0"/>
                                  <a:ext cx="171450" cy="236538"/>
                                  <a:chOff x="26987" y="0"/>
                                  <a:chExt cx="108" cy="149"/>
                                </a:xfrm>
                              </wpg:grpSpPr>
                              <wps:wsp>
                                <wps:cNvPr id="6015" name="Oval 60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017" y="0"/>
                                    <a:ext cx="50" cy="5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16" name="Line 8"/>
                                <wps:cNvCnPr/>
                                <wps:spPr bwMode="auto">
                                  <a:xfrm>
                                    <a:off x="27041" y="49"/>
                                    <a:ext cx="0" cy="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17" name="Line 9"/>
                                <wps:cNvCnPr/>
                                <wps:spPr bwMode="auto">
                                  <a:xfrm>
                                    <a:off x="27002" y="62"/>
                                    <a:ext cx="7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18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87" y="95"/>
                                    <a:ext cx="108" cy="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119" name="Group 61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6988" y="0"/>
                                  <a:ext cx="171450" cy="236538"/>
                                  <a:chOff x="26987" y="0"/>
                                  <a:chExt cx="108" cy="149"/>
                                </a:xfrm>
                              </wpg:grpSpPr>
                              <wps:wsp>
                                <wps:cNvPr id="6120" name="Oval 6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017" y="0"/>
                                    <a:ext cx="50" cy="5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21" name="Line 13"/>
                                <wps:cNvCnPr/>
                                <wps:spPr bwMode="auto">
                                  <a:xfrm>
                                    <a:off x="27041" y="49"/>
                                    <a:ext cx="0" cy="4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22" name="Line 14"/>
                                <wps:cNvCnPr/>
                                <wps:spPr bwMode="auto">
                                  <a:xfrm>
                                    <a:off x="27002" y="62"/>
                                    <a:ext cx="7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23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987" y="95"/>
                                    <a:ext cx="108" cy="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s:wsp>
                              <wps:cNvPr id="6124" name="Rectangle 61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57187"/>
                                  <a:ext cx="24511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950D2F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Driver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25" name="Rectangle 61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823912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6" name="Rectangle 6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2605087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7" name="Rectangle 61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823912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8" name="Rectangle 6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775" y="2605087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29" name="Rectangle 6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995" y="360362"/>
                                  <a:ext cx="96520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279A2A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30" name="Line 23"/>
                              <wps:cNvCnPr/>
                              <wps:spPr bwMode="auto">
                                <a:xfrm>
                                  <a:off x="831850" y="566737"/>
                                  <a:ext cx="0" cy="42084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131" name="Group 61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7537" y="17462"/>
                                  <a:ext cx="430213" cy="280988"/>
                                  <a:chOff x="617537" y="17462"/>
                                  <a:chExt cx="271" cy="177"/>
                                </a:xfrm>
                              </wpg:grpSpPr>
                              <wps:wsp>
                                <wps:cNvPr id="6132" name="Oval 61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17627" y="17462"/>
                                    <a:ext cx="181" cy="17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33" name="Line 25"/>
                                <wps:cNvCnPr/>
                                <wps:spPr bwMode="auto">
                                  <a:xfrm>
                                    <a:off x="617537" y="17504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34" name="Line 26"/>
                                <wps:cNvCnPr/>
                                <wps:spPr bwMode="auto">
                                  <a:xfrm>
                                    <a:off x="617537" y="17551"/>
                                    <a:ext cx="9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135" name="Group 6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7537" y="17462"/>
                                  <a:ext cx="430213" cy="280988"/>
                                  <a:chOff x="617537" y="17462"/>
                                  <a:chExt cx="271" cy="177"/>
                                </a:xfrm>
                              </wpg:grpSpPr>
                              <wps:wsp>
                                <wps:cNvPr id="6136" name="Oval 6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17627" y="17462"/>
                                    <a:ext cx="181" cy="17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37" name="Line 29"/>
                                <wps:cNvCnPr/>
                                <wps:spPr bwMode="auto">
                                  <a:xfrm>
                                    <a:off x="617537" y="17504"/>
                                    <a:ext cx="0" cy="9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138" name="Line 30"/>
                                <wps:cNvCnPr/>
                                <wps:spPr bwMode="auto">
                                  <a:xfrm>
                                    <a:off x="617537" y="17551"/>
                                    <a:ext cx="9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139" name="Rectangle 61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995" y="360362"/>
                                  <a:ext cx="96520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2322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: </w:t>
                                    </w: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UpdateChildrenStatusPage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140" name="Rectangle 61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8239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41" name="Rectangle 61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11160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42" name="Rectangle 61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152650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143" name="Rectangle 6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605087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1" name="Rectangle 15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9686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2" name="Rectangle 15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44164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3" name="Rectangle 15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8239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4" name="Rectangle 15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605087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5" name="Rectangle 15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9686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6" name="Rectangle 15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4416425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47" name="Rectangle 15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9269" y="363537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F5A9D12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48" name="Rectangle 15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44490" y="463550"/>
                                  <a:ext cx="10763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48771C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49" name="Line 45"/>
                              <wps:cNvCnPr/>
                              <wps:spPr bwMode="auto">
                                <a:xfrm>
                                  <a:off x="1885950" y="571500"/>
                                  <a:ext cx="0" cy="42037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550" name="Group 15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4662" y="0"/>
                                  <a:ext cx="287338" cy="301626"/>
                                  <a:chOff x="1744662" y="0"/>
                                  <a:chExt cx="181" cy="190"/>
                                </a:xfrm>
                              </wpg:grpSpPr>
                              <wps:wsp>
                                <wps:cNvPr id="1551" name="Oval 15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44662" y="15"/>
                                    <a:ext cx="181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52" name="Line 47"/>
                                <wps:cNvCnPr/>
                                <wps:spPr bwMode="auto">
                                  <a:xfrm flipH="1">
                                    <a:off x="1744733" y="0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53" name="Line 48"/>
                                <wps:cNvCnPr/>
                                <wps:spPr bwMode="auto">
                                  <a:xfrm flipH="1" flipV="1">
                                    <a:off x="1744734" y="17"/>
                                    <a:ext cx="39" cy="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554" name="Group 15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4662" y="0"/>
                                  <a:ext cx="287338" cy="301626"/>
                                  <a:chOff x="1744662" y="0"/>
                                  <a:chExt cx="181" cy="190"/>
                                </a:xfrm>
                              </wpg:grpSpPr>
                              <wps:wsp>
                                <wps:cNvPr id="1555" name="Oval 15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44662" y="15"/>
                                    <a:ext cx="181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56" name="Line 51"/>
                                <wps:cNvCnPr/>
                                <wps:spPr bwMode="auto">
                                  <a:xfrm flipH="1">
                                    <a:off x="1744733" y="0"/>
                                    <a:ext cx="40" cy="1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57" name="Line 52"/>
                                <wps:cNvCnPr/>
                                <wps:spPr bwMode="auto">
                                  <a:xfrm flipH="1" flipV="1">
                                    <a:off x="1744734" y="17"/>
                                    <a:ext cx="39" cy="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558" name="Rectangle 15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9269" y="363537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10E3028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59" name="Rectangle 15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44490" y="463550"/>
                                  <a:ext cx="10763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5A5735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UpdateChildrenStatusController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60" name="Rectangle 15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1116012"/>
                                  <a:ext cx="52388" cy="942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08" name="Rectangle 6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152650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09" name="Rectangle 6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968625"/>
                                  <a:ext cx="52388" cy="1241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0" name="Rectangle 6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4416425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1" name="Rectangle 6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968625"/>
                                  <a:ext cx="52388" cy="1241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2" name="Rectangle 62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4416425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13" name="Rectangle 62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74701" y="360362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D05C9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14" name="Rectangle 62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6275" y="458787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7C68D0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UpdateChildrenStatusDB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15" name="Line 64"/>
                              <wps:cNvCnPr/>
                              <wps:spPr bwMode="auto">
                                <a:xfrm>
                                  <a:off x="2911475" y="566737"/>
                                  <a:ext cx="0" cy="42084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16" name="Group 62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71775" y="19050"/>
                                  <a:ext cx="280988" cy="277813"/>
                                  <a:chOff x="2771775" y="19050"/>
                                  <a:chExt cx="177" cy="175"/>
                                </a:xfrm>
                              </wpg:grpSpPr>
                              <wps:wsp>
                                <wps:cNvPr id="6217" name="Oval 62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1775" y="19050"/>
                                    <a:ext cx="177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18" name="Line 66"/>
                                <wps:cNvCnPr/>
                                <wps:spPr bwMode="auto">
                                  <a:xfrm>
                                    <a:off x="2771775" y="19225"/>
                                    <a:ext cx="17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219" name="Group 62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71775" y="19050"/>
                                  <a:ext cx="280988" cy="277813"/>
                                  <a:chOff x="2771775" y="19050"/>
                                  <a:chExt cx="177" cy="175"/>
                                </a:xfrm>
                              </wpg:grpSpPr>
                              <wps:wsp>
                                <wps:cNvPr id="6220" name="Oval 62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1775" y="19050"/>
                                    <a:ext cx="177" cy="1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21" name="Line 69"/>
                                <wps:cNvCnPr/>
                                <wps:spPr bwMode="auto">
                                  <a:xfrm>
                                    <a:off x="2771775" y="19225"/>
                                    <a:ext cx="17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242728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222" name="Rectangle 6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74701" y="360362"/>
                                  <a:ext cx="2794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DE59A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23" name="Rectangle 6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6275" y="458787"/>
                                  <a:ext cx="851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EE3052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  <w:u w:val="single"/>
                                      </w:rPr>
                                      <w:t>UpdateChildrenStatusDB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6224" name="Rectangle 6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1581150"/>
                                  <a:ext cx="52388" cy="458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225" name="Rectangle 62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3714750"/>
                                  <a:ext cx="52388" cy="2968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32" name="Rectangle 18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3714750"/>
                                  <a:ext cx="52388" cy="2968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833" name="Line 76"/>
                              <wps:cNvCnPr/>
                              <wps:spPr bwMode="auto">
                                <a:xfrm>
                                  <a:off x="163512" y="822325"/>
                                  <a:ext cx="6365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4" name="Line 77"/>
                              <wps:cNvCnPr/>
                              <wps:spPr bwMode="auto">
                                <a:xfrm flipH="1">
                                  <a:off x="728662" y="82232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5" name="Line 78"/>
                              <wps:cNvCnPr/>
                              <wps:spPr bwMode="auto">
                                <a:xfrm flipH="1" flipV="1">
                                  <a:off x="728662" y="792162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6" name="Rectangle 18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175" y="685800"/>
                                  <a:ext cx="360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C0786E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open page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37" name="Line 80"/>
                              <wps:cNvCnPr/>
                              <wps:spPr bwMode="auto">
                                <a:xfrm>
                                  <a:off x="163512" y="2605087"/>
                                  <a:ext cx="63658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8" name="Line 81"/>
                              <wps:cNvCnPr/>
                              <wps:spPr bwMode="auto">
                                <a:xfrm flipH="1">
                                  <a:off x="728662" y="260508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39" name="Line 82"/>
                              <wps:cNvCnPr/>
                              <wps:spPr bwMode="auto">
                                <a:xfrm flipH="1" flipV="1">
                                  <a:off x="728662" y="2576512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0" name="Rectangle 18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8730" y="2468562"/>
                                  <a:ext cx="4235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D8E81A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select 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41" name="Line 84"/>
                              <wps:cNvCnPr/>
                              <wps:spPr bwMode="auto">
                                <a:xfrm>
                                  <a:off x="860425" y="2968625"/>
                                  <a:ext cx="993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2" name="Line 85"/>
                              <wps:cNvCnPr/>
                              <wps:spPr bwMode="auto">
                                <a:xfrm flipH="1">
                                  <a:off x="1782762" y="296862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3" name="Line 86"/>
                              <wps:cNvCnPr/>
                              <wps:spPr bwMode="auto">
                                <a:xfrm flipH="1" flipV="1">
                                  <a:off x="1782762" y="2940050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4" name="Rectangle 18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79367" y="2832100"/>
                                  <a:ext cx="3517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4D2CF8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doStatus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45" name="Line 88"/>
                              <wps:cNvCnPr/>
                              <wps:spPr bwMode="auto">
                                <a:xfrm>
                                  <a:off x="1917700" y="3384550"/>
                                  <a:ext cx="298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6" name="Line 89"/>
                              <wps:cNvCnPr/>
                              <wps:spPr bwMode="auto">
                                <a:xfrm>
                                  <a:off x="2216150" y="3384550"/>
                                  <a:ext cx="0" cy="587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7" name="Line 90"/>
                              <wps:cNvCnPr/>
                              <wps:spPr bwMode="auto">
                                <a:xfrm flipH="1">
                                  <a:off x="1920875" y="3443287"/>
                                  <a:ext cx="295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8" name="Line 91"/>
                              <wps:cNvCnPr/>
                              <wps:spPr bwMode="auto">
                                <a:xfrm>
                                  <a:off x="1920875" y="344328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49" name="Line 92"/>
                              <wps:cNvCnPr/>
                              <wps:spPr bwMode="auto">
                                <a:xfrm flipV="1">
                                  <a:off x="1920875" y="3414712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0" name="Rectangle 18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15877" y="3241675"/>
                                  <a:ext cx="741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C32C49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updateChilrenStatus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51" name="Line 94"/>
                              <wps:cNvCnPr/>
                              <wps:spPr bwMode="auto">
                                <a:xfrm>
                                  <a:off x="1916112" y="3711575"/>
                                  <a:ext cx="9636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2" name="Line 95"/>
                              <wps:cNvCnPr/>
                              <wps:spPr bwMode="auto">
                                <a:xfrm flipH="1">
                                  <a:off x="2808287" y="371157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3" name="Line 96"/>
                              <wps:cNvCnPr/>
                              <wps:spPr bwMode="auto">
                                <a:xfrm flipH="1" flipV="1">
                                  <a:off x="2808287" y="3683000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54" name="Rectangle 18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5559" y="3575050"/>
                                  <a:ext cx="6692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0BB1BF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query ChilrenStatus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855" name="Line 98"/>
                              <wps:cNvCnPr/>
                              <wps:spPr bwMode="auto">
                                <a:xfrm flipH="1">
                                  <a:off x="1917700" y="4017962"/>
                                  <a:ext cx="962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0" name="Line 99"/>
                              <wps:cNvCnPr/>
                              <wps:spPr bwMode="auto">
                                <a:xfrm>
                                  <a:off x="1917700" y="4017962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1" name="Line 100"/>
                              <wps:cNvCnPr/>
                              <wps:spPr bwMode="auto">
                                <a:xfrm flipV="1">
                                  <a:off x="1917700" y="398780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2" name="Rectangle 19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5559" y="3881437"/>
                                  <a:ext cx="6781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652E5B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ChilrenStatus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23" name="Line 102"/>
                              <wps:cNvCnPr/>
                              <wps:spPr bwMode="auto">
                                <a:xfrm flipH="1">
                                  <a:off x="863600" y="4416425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4" name="Line 103"/>
                              <wps:cNvCnPr/>
                              <wps:spPr bwMode="auto">
                                <a:xfrm>
                                  <a:off x="863600" y="441642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5" name="Line 104"/>
                              <wps:cNvCnPr/>
                              <wps:spPr bwMode="auto">
                                <a:xfrm flipV="1">
                                  <a:off x="863600" y="4387850"/>
                                  <a:ext cx="71438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6" name="Rectangle 19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4129" y="4279900"/>
                                  <a:ext cx="7289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FEAC4D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ChilrenStatus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27" name="Rectangle 19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1116012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928" name="Line 107"/>
                              <wps:cNvCnPr/>
                              <wps:spPr bwMode="auto">
                                <a:xfrm>
                                  <a:off x="860425" y="1116012"/>
                                  <a:ext cx="993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9" name="Line 108"/>
                              <wps:cNvCnPr/>
                              <wps:spPr bwMode="auto">
                                <a:xfrm flipH="1">
                                  <a:off x="1782762" y="1116012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0" name="Line 109"/>
                              <wps:cNvCnPr/>
                              <wps:spPr bwMode="auto">
                                <a:xfrm flipH="1" flipV="1">
                                  <a:off x="1782762" y="1085850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1" name="Rectangle 19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69843" y="979487"/>
                                  <a:ext cx="368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AE3721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get Activity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32" name="Rectangle 19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1116012"/>
                                  <a:ext cx="52388" cy="942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933" name="Line 112"/>
                              <wps:cNvCnPr/>
                              <wps:spPr bwMode="auto">
                                <a:xfrm>
                                  <a:off x="1917700" y="1325562"/>
                                  <a:ext cx="298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4" name="Line 113"/>
                              <wps:cNvCnPr/>
                              <wps:spPr bwMode="auto">
                                <a:xfrm>
                                  <a:off x="2216150" y="1325562"/>
                                  <a:ext cx="0" cy="587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5" name="Line 114"/>
                              <wps:cNvCnPr/>
                              <wps:spPr bwMode="auto">
                                <a:xfrm flipH="1">
                                  <a:off x="1920875" y="1384300"/>
                                  <a:ext cx="295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6" name="Line 115"/>
                              <wps:cNvCnPr/>
                              <wps:spPr bwMode="auto">
                                <a:xfrm>
                                  <a:off x="1920875" y="1384300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7" name="Line 116"/>
                              <wps:cNvCnPr/>
                              <wps:spPr bwMode="auto">
                                <a:xfrm flipV="1">
                                  <a:off x="1920875" y="135413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8" name="Rectangle 19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87305" y="1166812"/>
                                  <a:ext cx="3898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6F86A5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getactivity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939" name="Line 118"/>
                              <wps:cNvCnPr/>
                              <wps:spPr bwMode="auto">
                                <a:xfrm>
                                  <a:off x="1916112" y="1582737"/>
                                  <a:ext cx="9636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40" name="Line 119"/>
                              <wps:cNvCnPr/>
                              <wps:spPr bwMode="auto">
                                <a:xfrm flipH="1">
                                  <a:off x="2808287" y="158273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99" name="Line 120"/>
                              <wps:cNvCnPr/>
                              <wps:spPr bwMode="auto">
                                <a:xfrm flipH="1" flipV="1">
                                  <a:off x="2808287" y="1552575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0" name="Rectangle 25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58734" y="1446212"/>
                                  <a:ext cx="4705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D3F65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Query Activity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501" name="Rectangle 25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2900" y="1581150"/>
                                  <a:ext cx="52388" cy="45878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502" name="Line 123"/>
                              <wps:cNvCnPr/>
                              <wps:spPr bwMode="auto">
                                <a:xfrm flipH="1">
                                  <a:off x="1917700" y="1866900"/>
                                  <a:ext cx="962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3" name="Line 124"/>
                              <wps:cNvCnPr/>
                              <wps:spPr bwMode="auto">
                                <a:xfrm>
                                  <a:off x="1917700" y="1866900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4" name="Line 125"/>
                              <wps:cNvCnPr/>
                              <wps:spPr bwMode="auto">
                                <a:xfrm flipV="1">
                                  <a:off x="1917700" y="1836737"/>
                                  <a:ext cx="73025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5" name="Rectangle 25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12702" y="1730375"/>
                                  <a:ext cx="368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976CFC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506" name="Rectangle 2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7375" y="2152650"/>
                                  <a:ext cx="52388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507" name="Line 128"/>
                              <wps:cNvCnPr/>
                              <wps:spPr bwMode="auto">
                                <a:xfrm flipH="1">
                                  <a:off x="863600" y="2152650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8" name="Line 129"/>
                              <wps:cNvCnPr/>
                              <wps:spPr bwMode="auto">
                                <a:xfrm>
                                  <a:off x="863600" y="2152650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09" name="Line 130"/>
                              <wps:cNvCnPr/>
                              <wps:spPr bwMode="auto">
                                <a:xfrm flipV="1">
                                  <a:off x="863600" y="2122487"/>
                                  <a:ext cx="71438" cy="301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10" name="Rectangle 25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5240" y="2016125"/>
                                  <a:ext cx="5124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0A6A04" w14:textId="77777777" w:rsidR="0032306E" w:rsidRDefault="0032306E" w:rsidP="0032306E">
                                    <w:pPr>
                                      <w:kinsoku w:val="0"/>
                                      <w:overflowPunct w:val="0"/>
                                      <w:textAlignment w:val="baseline"/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  <w:t>Display Activity</w:t>
                                    </w:r>
                                  </w:p>
                                </w:txbxContent>
                              </wps:txbx>
                              <wps:bodyPr vert="horz" wrap="none" lIns="0" tIns="0" rIns="0" bIns="0" numCol="1" anchor="t" anchorCtr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2511" name="Rectangle 25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687" y="2152650"/>
                                  <a:ext cx="53975" cy="1730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5E9671" id="Group 135" o:spid="_x0000_s4588" style="position:absolute;margin-left:0;margin-top:.3pt;width:262.05pt;height:376pt;z-index:251538432" coordsize="33278,47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">
                      <v:rect id="Rectangle 36" o:spid="_x0000_s4589" style="position:absolute;top:3571;width:245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4AAEA24C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line id="Line 6" o:spid="_x0000_s4590" style="position:absolute;visibility:visible;mso-wrap-style:square" from="1333,5667" to="1333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" strokeweight="1.5pt">
                        <v:stroke dashstyle="3 1"/>
                      </v:line>
                      <v:group id="Group 226" o:spid="_x0000_s4591" style="position:absolute;left:269;width:1715;height:2365" coordorigin="26987" coordsize="10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    <v:oval id="Oval 6015" o:spid="_x0000_s4592" style="position:absolute;left:27017;width:50;height: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" filled="f" strokecolor="#903" strokeweight="1.5pt"/>
                        <v:line id="Line 8" o:spid="_x0000_s4593" style="position:absolute;visibility:visible;mso-wrap-style:square" from="27041,49" to="27041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" strokecolor="#903" strokeweight="1.5pt"/>
                        <v:line id="Line 9" o:spid="_x0000_s4594" style="position:absolute;visibility:visible;mso-wrap-style:square" from="27002,62" to="27080,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" strokecolor="#903" strokeweight="1.5pt"/>
                        <v:shape id="Freeform 10" o:spid="_x0000_s4595" style="position:absolute;left:26987;top:95;width:108;height: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" path="m,54l54,r54,54e" filled="f" strokecolor="#903" strokeweight="1.5pt">
                          <v:path arrowok="t" o:connecttype="custom" o:connectlocs="0,54;54,0;108,54" o:connectangles="0,0,0"/>
                        </v:shape>
                      </v:group>
                      <v:group id="Group 6119" o:spid="_x0000_s4596" style="position:absolute;left:269;width:1715;height:2365" coordorigin="26987" coordsize="10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">
                        <v:oval id="Oval 6120" o:spid="_x0000_s4597" style="position:absolute;left:27017;width:50;height: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" filled="f" strokecolor="#903" strokeweight="1.5pt"/>
                        <v:line id="Line 13" o:spid="_x0000_s4598" style="position:absolute;visibility:visible;mso-wrap-style:square" from="27041,49" to="27041,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" strokecolor="#903" strokeweight="1.5pt"/>
                        <v:line id="Line 14" o:spid="_x0000_s4599" style="position:absolute;visibility:visible;mso-wrap-style:square" from="27002,62" to="27080,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" strokecolor="#903" strokeweight="1.5pt"/>
                        <v:shape id="Freeform 15" o:spid="_x0000_s4600" style="position:absolute;left:26987;top:95;width:108;height: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" path="m,54l54,r54,54e" filled="f" strokecolor="#903" strokeweight="1.5pt">
                          <v:path arrowok="t" o:connecttype="custom" o:connectlocs="0,54;54,0;108,54" o:connectangles="0,0,0"/>
                        </v:shape>
                      </v:group>
                      <v:rect id="Rectangle 6124" o:spid="_x0000_s4601" style="position:absolute;top:3571;width:245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8950D2F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v:textbox>
                      </v:rect>
                      <v:rect id="Rectangle 6125" o:spid="_x0000_s4602" style="position:absolute;left:1047;top:8239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" strokecolor="#903" strokeweight="1.5pt"/>
                      <v:rect id="Rectangle 6126" o:spid="_x0000_s4603" style="position:absolute;left:1047;top:26050;width:524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" strokecolor="#903" strokeweight="1.5pt"/>
                      <v:rect id="Rectangle 6127" o:spid="_x0000_s4604" style="position:absolute;left:1047;top:8239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" strokecolor="#903" strokeweight="1.5pt"/>
                      <v:rect id="Rectangle 6128" o:spid="_x0000_s4605" style="position:absolute;left:1047;top:26050;width:524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" strokecolor="#903" strokeweight="1.5pt"/>
                      <v:rect id="Rectangle 6129" o:spid="_x0000_s4606" style="position:absolute;left:3269;top:3603;width:965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9279A2A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3" o:spid="_x0000_s4607" style="position:absolute;visibility:visible;mso-wrap-style:square" from="8318,5667" to="8318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" strokeweight="1.5pt">
                        <v:stroke dashstyle="3 1"/>
                      </v:line>
                      <v:group id="Group 6131" o:spid="_x0000_s4608" style="position:absolute;left:6175;top:174;width:4302;height:2810" coordorigin="6175,17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">
                        <v:oval id="Oval 6132" o:spid="_x0000_s4609" style="position:absolute;left:6176;top:17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" fillcolor="#ffc" strokecolor="#1f1a17" strokeweight="1.5pt"/>
                        <v:line id="Line 25" o:spid="_x0000_s4610" style="position:absolute;visibility:visible;mso-wrap-style:square" from="6175,175" to="6175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" strokecolor="#1f1a17" strokeweight="1.5pt"/>
                        <v:line id="Line 26" o:spid="_x0000_s4611" style="position:absolute;visibility:visible;mso-wrap-style:square" from="6175,175" to="6176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" strokecolor="#1f1a17" strokeweight="1.5pt"/>
                      </v:group>
                      <v:group id="Group 6135" o:spid="_x0000_s4612" style="position:absolute;left:6175;top:174;width:4302;height:2810" coordorigin="6175,174" coordsize="2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w5A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">
                        <v:oval id="Oval 6136" o:spid="_x0000_s4613" style="position:absolute;left:6176;top:174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" fillcolor="#ffc" strokecolor="#1f1a17" strokeweight="1.5pt"/>
                        <v:line id="Line 29" o:spid="_x0000_s4614" style="position:absolute;visibility:visible;mso-wrap-style:square" from="6175,175" to="6175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" strokecolor="#1f1a17" strokeweight="1.5pt"/>
                        <v:line id="Line 30" o:spid="_x0000_s4615" style="position:absolute;visibility:visible;mso-wrap-style:square" from="6175,175" to="6176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" strokecolor="#1f1a17" strokeweight="1.5pt"/>
                      </v:group>
                      <v:rect id="Rectangle 6139" o:spid="_x0000_s4616" style="position:absolute;left:3269;top:3603;width:965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F52322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UpdateChildrenStatusPage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140" o:spid="_x0000_s4617" style="position:absolute;left:8016;top:8239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" strokecolor="#903" strokeweight="1.5pt"/>
                      <v:rect id="Rectangle 6141" o:spid="_x0000_s4618" style="position:absolute;left:8016;top:11160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" strokecolor="#903" strokeweight="1.5pt"/>
                      <v:rect id="Rectangle 6142" o:spid="_x0000_s4619" style="position:absolute;left:8016;top:2152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" strokecolor="#903" strokeweight="1.5pt"/>
                      <v:rect id="Rectangle 6143" o:spid="_x0000_s4620" style="position:absolute;left:8016;top:26050;width:540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" strokecolor="#903" strokeweight="1.5pt"/>
                      <v:rect id="Rectangle 1541" o:spid="_x0000_s4621" style="position:absolute;left:8016;top:2968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" strokecolor="#903" strokeweight="1.5pt"/>
                      <v:rect id="Rectangle 1542" o:spid="_x0000_s4622" style="position:absolute;left:8016;top:44164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" strokecolor="#903" strokeweight="1.5pt"/>
                      <v:rect id="Rectangle 1543" o:spid="_x0000_s4623" style="position:absolute;left:8016;top:8239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" strokecolor="#903" strokeweight="1.5pt"/>
                      <v:rect id="Rectangle 1544" o:spid="_x0000_s4624" style="position:absolute;left:8016;top:26050;width:540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" strokecolor="#903" strokeweight="1.5pt"/>
                      <v:rect id="Rectangle 1545" o:spid="_x0000_s4625" style="position:absolute;left:8016;top:2968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" strokecolor="#903" strokeweight="1.5pt"/>
                      <v:rect id="Rectangle 1546" o:spid="_x0000_s4626" style="position:absolute;left:8016;top:44164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" strokecolor="#903" strokeweight="1.5pt"/>
                      <v:rect id="Rectangle 1547" o:spid="_x0000_s4627" style="position:absolute;left:18492;top:3635;width:280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0F5A9D12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1548" o:spid="_x0000_s4628" style="position:absolute;left:13444;top:4635;width:1076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2248771C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5" o:spid="_x0000_s4629" style="position:absolute;visibility:visible;mso-wrap-style:square" from="18859,5715" to="18859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" strokeweight="1.5pt">
                        <v:stroke dashstyle="3 1"/>
                      </v:line>
                      <v:group id="Group 1550" o:spid="_x0000_s4630" style="position:absolute;left:17446;width:2874;height:3016" coordorigin="17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">
                        <v:oval id="Oval 1551" o:spid="_x0000_s4631" style="position:absolute;left:17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" fillcolor="#ffc" strokecolor="#1f1a17" strokeweight="1.5pt"/>
                        <v:line id="Line 47" o:spid="_x0000_s4632" style="position:absolute;flip:x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" strokecolor="#1f1a17" strokeweight="1.5pt"/>
                        <v:line id="Line 48" o:spid="_x0000_s4633" style="position:absolute;flip:x y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" strokecolor="#1f1a17" strokeweight="1.5pt"/>
                      </v:group>
                      <v:group id="Group 1554" o:spid="_x0000_s4634" style="position:absolute;left:17446;width:2874;height:3016" coordorigin="17446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">
                        <v:oval id="Oval 1555" o:spid="_x0000_s4635" style="position:absolute;left:17446;width:2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" fillcolor="#ffc" strokecolor="#1f1a17" strokeweight="1.5pt"/>
                        <v:line id="Line 51" o:spid="_x0000_s4636" style="position:absolute;flip:x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" strokecolor="#1f1a17" strokeweight="1.5pt"/>
                        <v:line id="Line 52" o:spid="_x0000_s4637" style="position:absolute;flip:x y;visibility:visible;mso-wrap-style:square" from="17447,0" to="1744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" strokecolor="#1f1a17" strokeweight="1.5pt"/>
                      </v:group>
                      <v:rect id="Rectangle 1558" o:spid="_x0000_s4638" style="position:absolute;left:18492;top:3635;width:280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10E3028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1559" o:spid="_x0000_s4639" style="position:absolute;left:13444;top:4635;width:1076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85A5735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560" o:spid="_x0000_s4640" style="position:absolute;left:18573;top:11160;width:524;height:9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" strokecolor="#903" strokeweight="1.5pt"/>
                      <v:rect id="Rectangle 6208" o:spid="_x0000_s4641" style="position:absolute;left:18573;top:21526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" strokecolor="#903" strokeweight="1.5pt"/>
                      <v:rect id="Rectangle 6209" o:spid="_x0000_s4642" style="position:absolute;left:18573;top:29686;width:524;height:1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" strokecolor="#903" strokeweight="1.5pt"/>
                      <v:rect id="Rectangle 6210" o:spid="_x0000_s4643" style="position:absolute;left:18573;top:44164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" strokecolor="#903" strokeweight="1.5pt"/>
                      <v:rect id="Rectangle 6211" o:spid="_x0000_s4644" style="position:absolute;left:18573;top:29686;width:524;height:1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" strokecolor="#903" strokeweight="1.5pt"/>
                      <v:rect id="Rectangle 6212" o:spid="_x0000_s4645" style="position:absolute;left:18573;top:44164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" strokecolor="#903" strokeweight="1.5pt"/>
                      <v:rect id="Rectangle 6213" o:spid="_x0000_s4646" style="position:absolute;left:28747;top:3603;width:279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CD05C9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6214" o:spid="_x0000_s4647" style="position:absolute;left:24762;top:4587;width:8516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07C68D0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UpdateChildrenStatusDB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64" o:spid="_x0000_s4648" style="position:absolute;visibility:visible;mso-wrap-style:square" from="29114,5667" to="29114,4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" strokeweight="1.5pt">
                        <v:stroke dashstyle="3 1"/>
                      </v:line>
                      <v:group id="Group 6216" o:spid="_x0000_s4649" style="position:absolute;left:27717;top:190;width:2810;height:2778" coordorigin="27717,19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a0rxQAAAN0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">
                        <v:oval id="Oval 6217" o:spid="_x0000_s4650" style="position:absolute;left:27717;top:19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" fillcolor="#ffc" strokecolor="#242728" strokeweight="1.5pt"/>
                        <v:line id="Line 66" o:spid="_x0000_s4651" style="position:absolute;visibility:visible;mso-wrap-style:square" from="27717,192" to="27719,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" strokecolor="#242728" strokeweight="1.5pt"/>
                      </v:group>
                      <v:group id="Group 6219" o:spid="_x0000_s4652" style="position:absolute;left:27717;top:190;width:2810;height:2778" coordorigin="27717,190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jlZ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kiX8vglPQK5/AAAA//8DAFBLAQItABQABgAIAAAAIQDb4fbL7gAAAIUBAAATAAAAAAAA&#10;AAAAAAAAAAAAAABbQ29udGVudF9UeXBlc10ueG1sUEsBAi0AFAAGAAgAAAAhAFr0LFu/AAAAFQEA&#10;AAsAAAAAAAAAAAAAAAAAHwEAAF9yZWxzLy5yZWxzUEsBAi0AFAAGAAgAAAAhAMyyOVnHAAAA3QAA&#10;AA8AAAAAAAAAAAAAAAAABwIAAGRycy9kb3ducmV2LnhtbFBLBQYAAAAAAwADALcAAAD7AgAAAAA=&#10;">
                        <v:oval id="Oval 6220" o:spid="_x0000_s4653" style="position:absolute;left:27717;top:190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" fillcolor="#ffc" strokecolor="#242728" strokeweight="1.5pt"/>
                        <v:line id="Line 69" o:spid="_x0000_s4654" style="position:absolute;visibility:visible;mso-wrap-style:square" from="27717,192" to="27719,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" strokecolor="#242728" strokeweight="1.5pt"/>
                      </v:group>
                      <v:rect id="Rectangle 6222" o:spid="_x0000_s4655" style="position:absolute;left:28747;top:3603;width:279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FCDE59A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v:textbox>
                      </v:rect>
                      <v:rect id="Rectangle 6223" o:spid="_x0000_s4656" style="position:absolute;left:24762;top:4587;width:8516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8EE3052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  <w:u w:val="single"/>
                                </w:rPr>
                                <w:t>UpdateChildrenStatusDB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224" o:spid="_x0000_s4657" style="position:absolute;left:28829;top:15811;width:523;height:4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" strokecolor="#903" strokeweight="1.5pt"/>
                      <v:rect id="Rectangle 6225" o:spid="_x0000_s4658" style="position:absolute;left:28829;top:37147;width:52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" strokecolor="#903" strokeweight="1.5pt"/>
                      <v:rect id="Rectangle 1832" o:spid="_x0000_s4659" style="position:absolute;left:28829;top:37147;width:523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" strokecolor="#903" strokeweight="1.5pt"/>
                      <v:line id="Line 76" o:spid="_x0000_s4660" style="position:absolute;visibility:visible;mso-wrap-style:square" from="1635,8223" to="8001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" strokecolor="#903" strokeweight="1.5pt"/>
                      <v:line id="Line 77" o:spid="_x0000_s4661" style="position:absolute;flip:x;visibility:visible;mso-wrap-style:square" from="7286,8223" to="8001,8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" strokecolor="#903" strokeweight="1.5pt"/>
                      <v:line id="Line 78" o:spid="_x0000_s4662" style="position:absolute;flip:x y;visibility:visible;mso-wrap-style:square" from="7286,7921" to="8001,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" strokecolor="#903" strokeweight="1.5pt"/>
                      <v:rect id="Rectangle 1836" o:spid="_x0000_s4663" style="position:absolute;left:3031;top:6858;width:360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4C0786E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open page</w:t>
                              </w:r>
                            </w:p>
                          </w:txbxContent>
                        </v:textbox>
                      </v:rect>
                      <v:line id="Line 80" o:spid="_x0000_s4664" style="position:absolute;visibility:visible;mso-wrap-style:square" from="1635,26050" to="8001,26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" strokecolor="#903" strokeweight="1.5pt"/>
                      <v:line id="Line 81" o:spid="_x0000_s4665" style="position:absolute;flip:x;visibility:visible;mso-wrap-style:square" from="7286,26050" to="8001,26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" strokecolor="#903" strokeweight="1.5pt"/>
                      <v:line id="Line 82" o:spid="_x0000_s4666" style="position:absolute;flip:x y;visibility:visible;mso-wrap-style:square" from="7286,25765" to="8001,26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" strokecolor="#903" strokeweight="1.5pt"/>
                      <v:rect id="Rectangle 1840" o:spid="_x0000_s4667" style="position:absolute;left:2587;top:24685;width:423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6D8E81A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select status</w:t>
                              </w:r>
                            </w:p>
                          </w:txbxContent>
                        </v:textbox>
                      </v:rect>
                      <v:line id="Line 84" o:spid="_x0000_s4668" style="position:absolute;visibility:visible;mso-wrap-style:square" from="8604,29686" to="18542,2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" strokecolor="#903" strokeweight="1.5pt"/>
                      <v:line id="Line 85" o:spid="_x0000_s4669" style="position:absolute;flip:x;visibility:visible;mso-wrap-style:square" from="17827,29686" to="18542,29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" strokecolor="#903" strokeweight="1.5pt"/>
                      <v:line id="Line 86" o:spid="_x0000_s4670" style="position:absolute;flip:x y;visibility:visible;mso-wrap-style:square" from="17827,29400" to="18542,2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" strokecolor="#903" strokeweight="1.5pt"/>
                      <v:rect id="Rectangle 1844" o:spid="_x0000_s4671" style="position:absolute;left:11793;top:28321;width:351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A4D2CF8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doStatus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88" o:spid="_x0000_s4672" style="position:absolute;visibility:visible;mso-wrap-style:square" from="19177,33845" to="22161,33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" strokecolor="#903" strokeweight="1.5pt"/>
                      <v:line id="Line 89" o:spid="_x0000_s4673" style="position:absolute;visibility:visible;mso-wrap-style:square" from="22161,33845" to="22161,3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" strokecolor="#903" strokeweight="1.5pt"/>
                      <v:line id="Line 90" o:spid="_x0000_s4674" style="position:absolute;flip:x;visibility:visible;mso-wrap-style:square" from="19208,34432" to="22161,3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" strokecolor="#903" strokeweight="1.5pt"/>
                      <v:line id="Line 91" o:spid="_x0000_s4675" style="position:absolute;visibility:visible;mso-wrap-style:square" from="19208,34432" to="19923,34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" strokecolor="#903" strokeweight="1.5pt"/>
                      <v:line id="Line 92" o:spid="_x0000_s4676" style="position:absolute;flip:y;visibility:visible;mso-wrap-style:square" from="19208,34147" to="19923,3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" strokecolor="#903" strokeweight="1.5pt"/>
                      <v:rect id="Rectangle 1850" o:spid="_x0000_s4677" style="position:absolute;left:20158;top:32416;width:7417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7DC32C49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updateChilrenStatus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94" o:spid="_x0000_s4678" style="position:absolute;visibility:visible;mso-wrap-style:square" from="19161,37115" to="28797,37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" strokecolor="#903" strokeweight="1.5pt"/>
                      <v:line id="Line 95" o:spid="_x0000_s4679" style="position:absolute;flip:x;visibility:visible;mso-wrap-style:square" from="28082,37115" to="28797,37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" strokecolor="#903" strokeweight="1.5pt"/>
                      <v:line id="Line 96" o:spid="_x0000_s4680" style="position:absolute;flip:x y;visibility:visible;mso-wrap-style:square" from="28082,36830" to="28797,37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" strokecolor="#903" strokeweight="1.5pt"/>
                      <v:rect id="Rectangle 1854" o:spid="_x0000_s4681" style="position:absolute;left:20555;top:35750;width:6693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C0BB1BF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query ChilrenStatus</w:t>
                              </w:r>
                            </w:p>
                          </w:txbxContent>
                        </v:textbox>
                      </v:rect>
                      <v:line id="Line 98" o:spid="_x0000_s4682" style="position:absolute;flip:x;visibility:visible;mso-wrap-style:square" from="19177,40179" to="28797,40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" strokecolor="#903" strokeweight="1.5pt">
                        <v:stroke dashstyle="3 1"/>
                      </v:line>
                      <v:line id="Line 99" o:spid="_x0000_s4683" style="position:absolute;visibility:visible;mso-wrap-style:square" from="19177,40179" to="19907,40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" strokecolor="#903" strokeweight="1.5pt"/>
                      <v:line id="Line 100" o:spid="_x0000_s4684" style="position:absolute;flip:y;visibility:visible;mso-wrap-style:square" from="19177,39878" to="19907,40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" strokecolor="#903" strokeweight="1.5pt"/>
                      <v:rect id="Rectangle 1922" o:spid="_x0000_s4685" style="position:absolute;left:20555;top:38814;width:6782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4652E5B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ChilrenStatus</w:t>
                              </w:r>
                            </w:p>
                          </w:txbxContent>
                        </v:textbox>
                      </v:rect>
                      <v:line id="Line 102" o:spid="_x0000_s4686" style="position:absolute;flip:x;visibility:visible;mso-wrap-style:square" from="8636,44164" to="18542,44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" strokecolor="#903" strokeweight="1.5pt"/>
                      <v:line id="Line 103" o:spid="_x0000_s4687" style="position:absolute;visibility:visible;mso-wrap-style:square" from="8636,44164" to="9350,44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" strokecolor="#903" strokeweight="1.5pt"/>
                      <v:line id="Line 104" o:spid="_x0000_s4688" style="position:absolute;flip:y;visibility:visible;mso-wrap-style:square" from="8636,43878" to="9350,44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" strokecolor="#903" strokeweight="1.5pt"/>
                      <v:rect id="Rectangle 1926" o:spid="_x0000_s4689" style="position:absolute;left:9841;top:42799;width:7290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DFEAC4D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ChilrenStatus</w:t>
                              </w:r>
                            </w:p>
                          </w:txbxContent>
                        </v:textbox>
                      </v:rect>
                      <v:rect id="Rectangle 1927" o:spid="_x0000_s4690" style="position:absolute;left:8016;top:11160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" strokecolor="#903" strokeweight="1.5pt"/>
                      <v:line id="Line 107" o:spid="_x0000_s4691" style="position:absolute;visibility:visible;mso-wrap-style:square" from="8604,11160" to="18542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" strokecolor="#903" strokeweight="1.5pt"/>
                      <v:line id="Line 108" o:spid="_x0000_s4692" style="position:absolute;flip:x;visibility:visible;mso-wrap-style:square" from="17827,11160" to="18542,11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" strokecolor="#903" strokeweight="1.5pt"/>
                      <v:line id="Line 109" o:spid="_x0000_s4693" style="position:absolute;flip:x y;visibility:visible;mso-wrap-style:square" from="17827,10858" to="18542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" strokecolor="#903" strokeweight="1.5pt"/>
                      <v:rect id="Rectangle 1931" o:spid="_x0000_s4694" style="position:absolute;left:11698;top:9794;width:3689;height:19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5AE3721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get Activity</w:t>
                              </w:r>
                            </w:p>
                          </w:txbxContent>
                        </v:textbox>
                      </v:rect>
                      <v:rect id="Rectangle 1932" o:spid="_x0000_s4695" style="position:absolute;left:18573;top:11160;width:524;height:9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" strokecolor="#903" strokeweight="1.5pt"/>
                      <v:line id="Line 112" o:spid="_x0000_s4696" style="position:absolute;visibility:visible;mso-wrap-style:square" from="19177,13255" to="22161,13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" strokecolor="#903" strokeweight="1.5pt"/>
                      <v:line id="Line 113" o:spid="_x0000_s4697" style="position:absolute;visibility:visible;mso-wrap-style:square" from="22161,13255" to="22161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" strokecolor="#903" strokeweight="1.5pt"/>
                      <v:line id="Line 114" o:spid="_x0000_s4698" style="position:absolute;flip:x;visibility:visible;mso-wrap-style:square" from="19208,13843" to="22161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" strokecolor="#903" strokeweight="1.5pt"/>
                      <v:line id="Line 115" o:spid="_x0000_s4699" style="position:absolute;visibility:visible;mso-wrap-style:square" from="19208,13843" to="19923,14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" strokecolor="#903" strokeweight="1.5pt"/>
                      <v:line id="Line 116" o:spid="_x0000_s4700" style="position:absolute;flip:y;visibility:visible;mso-wrap-style:square" from="19208,13541" to="19923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" strokecolor="#903" strokeweight="1.5pt"/>
                      <v:rect id="Rectangle 1938" o:spid="_x0000_s4701" style="position:absolute;left:19873;top:11668;width:3898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C6F86A5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getactivity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line id="Line 118" o:spid="_x0000_s4702" style="position:absolute;visibility:visible;mso-wrap-style:square" from="19161,15827" to="28797,15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" strokecolor="#903" strokeweight="1.5pt"/>
                      <v:line id="Line 119" o:spid="_x0000_s4703" style="position:absolute;flip:x;visibility:visible;mso-wrap-style:square" from="28082,15827" to="28797,16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" strokecolor="#903" strokeweight="1.5pt"/>
                      <v:line id="Line 120" o:spid="_x0000_s4704" style="position:absolute;flip:x y;visibility:visible;mso-wrap-style:square" from="28082,15525" to="28797,15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" strokecolor="#903" strokeweight="1.5pt"/>
                      <v:rect id="Rectangle 2500" o:spid="_x0000_s4705" style="position:absolute;left:21587;top:14462;width:4705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DD3F65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Query Activity</w:t>
                              </w:r>
                            </w:p>
                          </w:txbxContent>
                        </v:textbox>
                      </v:rect>
                      <v:rect id="Rectangle 2501" o:spid="_x0000_s4706" style="position:absolute;left:28829;top:15811;width:523;height:4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" strokecolor="#903" strokeweight="1.5pt"/>
                      <v:line id="Line 123" o:spid="_x0000_s4707" style="position:absolute;flip:x;visibility:visible;mso-wrap-style:square" from="19177,18669" to="2879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" strokecolor="#903" strokeweight="1.5pt">
                        <v:stroke dashstyle="3 1"/>
                      </v:line>
                      <v:line id="Line 124" o:spid="_x0000_s4708" style="position:absolute;visibility:visible;mso-wrap-style:square" from="19177,18669" to="19907,18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" strokecolor="#903" strokeweight="1.5pt"/>
                      <v:line id="Line 125" o:spid="_x0000_s4709" style="position:absolute;flip:y;visibility:visible;mso-wrap-style:square" from="19177,18367" to="19907,18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" strokecolor="#903" strokeweight="1.5pt"/>
                      <v:rect id="Rectangle 2505" o:spid="_x0000_s4710" style="position:absolute;left:22127;top:17303;width:3689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E976CFC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rect id="Rectangle 2506" o:spid="_x0000_s4711" style="position:absolute;left:18573;top:21526;width:52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" strokecolor="#903" strokeweight="1.5pt"/>
                      <v:line id="Line 128" o:spid="_x0000_s4712" style="position:absolute;flip:x;visibility:visible;mso-wrap-style:square" from="8636,21526" to="18542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" strokecolor="#903" strokeweight="1.5pt"/>
                      <v:line id="Line 129" o:spid="_x0000_s4713" style="position:absolute;visibility:visible;mso-wrap-style:square" from="8636,21526" to="9350,21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" strokecolor="#903" strokeweight="1.5pt"/>
                      <v:line id="Line 130" o:spid="_x0000_s4714" style="position:absolute;flip:y;visibility:visible;mso-wrap-style:square" from="8636,21224" to="9350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" strokecolor="#903" strokeweight="1.5pt"/>
                      <v:rect id="Rectangle 2510" o:spid="_x0000_s4715" style="position:absolute;left:10952;top:20161;width:5124;height:1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50A6A04" w14:textId="77777777" w:rsidR="0032306E" w:rsidRDefault="0032306E" w:rsidP="0032306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Display Activity</w:t>
                              </w:r>
                            </w:p>
                          </w:txbxContent>
                        </v:textbox>
                      </v:rect>
                      <v:rect id="Rectangle 2511" o:spid="_x0000_s4716" style="position:absolute;left:8016;top:21526;width:54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" strokecolor="#903" strokeweight="1.5pt"/>
                    </v:group>
                  </w:pict>
                </mc:Fallback>
              </mc:AlternateContent>
            </w:r>
          </w:p>
        </w:tc>
      </w:tr>
    </w:tbl>
    <w:p w14:paraId="477E1D00" w14:textId="18C67B5A" w:rsidR="0076342E" w:rsidRPr="004F7871" w:rsidRDefault="004F7871" w:rsidP="004F7871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4F7871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CB0DC1D" wp14:editId="09177F64">
            <wp:extent cx="4559300" cy="143773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" r="22436" b="18262"/>
                    <a:stretch/>
                  </pic:blipFill>
                  <pic:spPr bwMode="auto">
                    <a:xfrm>
                      <a:off x="0" y="0"/>
                      <a:ext cx="4564894" cy="143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92880" w14:textId="2373FF38" w:rsidR="006B05E7" w:rsidRPr="009F1F59" w:rsidRDefault="00AA1567" w:rsidP="004F787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90" w:name="_Toc101790146"/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71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>Update children get on / off</w:t>
      </w:r>
      <w:bookmarkEnd w:id="190"/>
    </w:p>
    <w:p w14:paraId="74677DB5" w14:textId="77777777" w:rsidR="0076342E" w:rsidRDefault="0076342E" w:rsidP="00A907C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0A7DCE3" wp14:editId="657ED726">
            <wp:extent cx="2613600" cy="5654708"/>
            <wp:effectExtent l="0" t="0" r="0" b="3175"/>
            <wp:docPr id="232" name="Graphic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861" w14:textId="038E8461" w:rsidR="00AA1567" w:rsidRPr="00A907C5" w:rsidRDefault="00AA1567" w:rsidP="00A907C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1" w:name="_Toc101790147"/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72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907C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A907C5">
        <w:rPr>
          <w:rFonts w:ascii="TH SarabunPSK" w:hAnsi="TH SarabunPSK" w:cs="TH SarabunPSK"/>
          <w:b/>
          <w:bCs/>
          <w:sz w:val="32"/>
          <w:szCs w:val="32"/>
        </w:rPr>
        <w:t>Send message by driver</w:t>
      </w:r>
      <w:bookmarkEnd w:id="191"/>
    </w:p>
    <w:p w14:paraId="00A07AF3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FE73505" w14:textId="2D65A6F8" w:rsidR="00B02CCF" w:rsidRPr="009F1F59" w:rsidRDefault="00832A01" w:rsidP="00EB486E">
      <w:pPr>
        <w:rPr>
          <w:rFonts w:ascii="TH SarabunPSK" w:hAnsi="TH SarabunPSK" w:cs="TH SarabunPSK"/>
          <w:sz w:val="32"/>
          <w:szCs w:val="32"/>
        </w:rPr>
      </w:pPr>
      <w:r w:rsidRPr="00B02CCF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34336" behindDoc="0" locked="0" layoutInCell="1" allowOverlap="1" wp14:anchorId="4212FA92" wp14:editId="163B8475">
                <wp:simplePos x="0" y="0"/>
                <wp:positionH relativeFrom="column">
                  <wp:posOffset>2551140</wp:posOffset>
                </wp:positionH>
                <wp:positionV relativeFrom="paragraph">
                  <wp:posOffset>454660</wp:posOffset>
                </wp:positionV>
                <wp:extent cx="3618232" cy="3025775"/>
                <wp:effectExtent l="0" t="0" r="1270" b="41275"/>
                <wp:wrapNone/>
                <wp:docPr id="717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8232" cy="3025775"/>
                          <a:chOff x="0" y="0"/>
                          <a:chExt cx="6699234" cy="5602288"/>
                        </a:xfrm>
                      </wpg:grpSpPr>
                      <wps:wsp>
                        <wps:cNvPr id="7177" name="Rectangle 7177"/>
                        <wps:cNvSpPr>
                          <a:spLocks noChangeArrowheads="1"/>
                        </wps:cNvSpPr>
                        <wps:spPr bwMode="auto">
                          <a:xfrm>
                            <a:off x="0" y="798513"/>
                            <a:ext cx="605494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BD0D2B" w14:textId="1906066F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178" name="Line 6"/>
                        <wps:cNvCnPr/>
                        <wps:spPr bwMode="auto">
                          <a:xfrm>
                            <a:off x="282575" y="1243013"/>
                            <a:ext cx="0" cy="4359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179" name="Group 7179"/>
                        <wpg:cNvGrpSpPr>
                          <a:grpSpLocks/>
                        </wpg:cNvGrpSpPr>
                        <wpg:grpSpPr bwMode="auto">
                          <a:xfrm>
                            <a:off x="53975" y="38100"/>
                            <a:ext cx="366712" cy="503238"/>
                            <a:chOff x="53975" y="38100"/>
                            <a:chExt cx="231" cy="317"/>
                          </a:xfrm>
                        </wpg:grpSpPr>
                        <wps:wsp>
                          <wps:cNvPr id="7180" name="Oval 7180"/>
                          <wps:cNvSpPr>
                            <a:spLocks noChangeArrowheads="1"/>
                          </wps:cNvSpPr>
                          <wps:spPr bwMode="auto">
                            <a:xfrm>
                              <a:off x="54040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81" name="Line 8"/>
                          <wps:cNvCnPr/>
                          <wps:spPr bwMode="auto">
                            <a:xfrm>
                              <a:off x="54091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2" name="Line 9"/>
                          <wps:cNvCnPr/>
                          <wps:spPr bwMode="auto">
                            <a:xfrm>
                              <a:off x="54007" y="38231"/>
                              <a:ext cx="167" cy="0"/>
                            </a:xfrm>
                            <a:prstGeom prst="line">
                              <a:avLst/>
                            </a:pr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3" name="Freeform 10"/>
                          <wps:cNvSpPr>
                            <a:spLocks/>
                          </wps:cNvSpPr>
                          <wps:spPr bwMode="auto">
                            <a:xfrm>
                              <a:off x="53975" y="38301"/>
                              <a:ext cx="231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4763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184" name="Group 7184"/>
                        <wpg:cNvGrpSpPr>
                          <a:grpSpLocks/>
                        </wpg:cNvGrpSpPr>
                        <wpg:grpSpPr bwMode="auto">
                          <a:xfrm>
                            <a:off x="53975" y="38100"/>
                            <a:ext cx="366712" cy="503238"/>
                            <a:chOff x="53975" y="38100"/>
                            <a:chExt cx="231" cy="317"/>
                          </a:xfrm>
                        </wpg:grpSpPr>
                        <wps:wsp>
                          <wps:cNvPr id="7185" name="Oval 7185"/>
                          <wps:cNvSpPr>
                            <a:spLocks noChangeArrowheads="1"/>
                          </wps:cNvSpPr>
                          <wps:spPr bwMode="auto">
                            <a:xfrm>
                              <a:off x="54040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86" name="Line 13"/>
                          <wps:cNvCnPr/>
                          <wps:spPr bwMode="auto">
                            <a:xfrm>
                              <a:off x="54091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7" name="Line 14"/>
                          <wps:cNvCnPr/>
                          <wps:spPr bwMode="auto">
                            <a:xfrm>
                              <a:off x="54007" y="38231"/>
                              <a:ext cx="16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88" name="Freeform 15"/>
                          <wps:cNvSpPr>
                            <a:spLocks/>
                          </wps:cNvSpPr>
                          <wps:spPr bwMode="auto">
                            <a:xfrm>
                              <a:off x="53975" y="38301"/>
                              <a:ext cx="231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189" name="Rectangle 7189"/>
                        <wps:cNvSpPr>
                          <a:spLocks noChangeArrowheads="1"/>
                        </wps:cNvSpPr>
                        <wps:spPr bwMode="auto">
                          <a:xfrm>
                            <a:off x="0" y="798513"/>
                            <a:ext cx="605494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06B5" w14:textId="17319749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190" name="Rectangle 7190"/>
                        <wps:cNvSpPr>
                          <a:spLocks noChangeArrowheads="1"/>
                        </wps:cNvSpPr>
                        <wps:spPr bwMode="auto">
                          <a:xfrm>
                            <a:off x="220662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191" name="Rectangle 7191"/>
                        <wps:cNvSpPr>
                          <a:spLocks noChangeArrowheads="1"/>
                        </wps:cNvSpPr>
                        <wps:spPr bwMode="auto">
                          <a:xfrm>
                            <a:off x="220662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192" name="Rectangle 7192"/>
                        <wps:cNvSpPr>
                          <a:spLocks noChangeArrowheads="1"/>
                        </wps:cNvSpPr>
                        <wps:spPr bwMode="auto">
                          <a:xfrm>
                            <a:off x="955472" y="785815"/>
                            <a:ext cx="1744763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130A9" w14:textId="64858DE3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193" name="Line 21"/>
                        <wps:cNvCnPr/>
                        <wps:spPr bwMode="auto">
                          <a:xfrm>
                            <a:off x="1754187" y="1227138"/>
                            <a:ext cx="0" cy="4375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194" name="Group 7194"/>
                        <wpg:cNvGrpSpPr>
                          <a:grpSpLocks/>
                        </wpg:cNvGrpSpPr>
                        <wpg:grpSpPr bwMode="auto">
                          <a:xfrm>
                            <a:off x="1299231" y="58738"/>
                            <a:ext cx="917576" cy="595313"/>
                            <a:chOff x="1296987" y="58738"/>
                            <a:chExt cx="578" cy="375"/>
                          </a:xfrm>
                        </wpg:grpSpPr>
                        <wps:wsp>
                          <wps:cNvPr id="7195" name="Oval 7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1297180" y="58738"/>
                              <a:ext cx="385" cy="37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96" name="Line 23"/>
                          <wps:cNvCnPr/>
                          <wps:spPr bwMode="auto">
                            <a:xfrm flipH="1">
                              <a:off x="1296987" y="58826"/>
                              <a:ext cx="1" cy="20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97" name="Line 24"/>
                          <wps:cNvCnPr/>
                          <wps:spPr bwMode="auto">
                            <a:xfrm>
                              <a:off x="1296989" y="58926"/>
                              <a:ext cx="190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198" name="Group 7198"/>
                        <wpg:cNvGrpSpPr>
                          <a:grpSpLocks/>
                        </wpg:cNvGrpSpPr>
                        <wpg:grpSpPr bwMode="auto">
                          <a:xfrm>
                            <a:off x="1299231" y="58738"/>
                            <a:ext cx="917576" cy="595313"/>
                            <a:chOff x="1296987" y="58738"/>
                            <a:chExt cx="578" cy="375"/>
                          </a:xfrm>
                        </wpg:grpSpPr>
                        <wps:wsp>
                          <wps:cNvPr id="7199" name="Oval 7199"/>
                          <wps:cNvSpPr>
                            <a:spLocks noChangeArrowheads="1"/>
                          </wps:cNvSpPr>
                          <wps:spPr bwMode="auto">
                            <a:xfrm>
                              <a:off x="1297180" y="58738"/>
                              <a:ext cx="385" cy="37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00" name="Line 27"/>
                          <wps:cNvCnPr/>
                          <wps:spPr bwMode="auto">
                            <a:xfrm flipH="1">
                              <a:off x="1296987" y="58826"/>
                              <a:ext cx="1" cy="20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01" name="Line 28"/>
                          <wps:cNvCnPr/>
                          <wps:spPr bwMode="auto">
                            <a:xfrm>
                              <a:off x="1296989" y="58926"/>
                              <a:ext cx="19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202" name="Rectangle 7202"/>
                        <wps:cNvSpPr>
                          <a:spLocks noChangeArrowheads="1"/>
                        </wps:cNvSpPr>
                        <wps:spPr bwMode="auto">
                          <a:xfrm>
                            <a:off x="955472" y="785815"/>
                            <a:ext cx="1744763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4943E" w14:textId="72A11C9A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03" name="Rectangle 7203"/>
                        <wps:cNvSpPr>
                          <a:spLocks noChangeArrowheads="1"/>
                        </wps:cNvSpPr>
                        <wps:spPr bwMode="auto">
                          <a:xfrm>
                            <a:off x="1692275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4" name="Rectangle 7204"/>
                        <wps:cNvSpPr>
                          <a:spLocks noChangeArrowheads="1"/>
                        </wps:cNvSpPr>
                        <wps:spPr bwMode="auto">
                          <a:xfrm>
                            <a:off x="1692275" y="21383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5" name="Rectangle 7205"/>
                        <wps:cNvSpPr>
                          <a:spLocks noChangeArrowheads="1"/>
                        </wps:cNvSpPr>
                        <wps:spPr bwMode="auto">
                          <a:xfrm>
                            <a:off x="1692275" y="15287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6" name="Rectangle 7206"/>
                        <wps:cNvSpPr>
                          <a:spLocks noChangeArrowheads="1"/>
                        </wps:cNvSpPr>
                        <wps:spPr bwMode="auto">
                          <a:xfrm>
                            <a:off x="1692275" y="2138363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07" name="Rectangle 7207"/>
                        <wps:cNvSpPr>
                          <a:spLocks noChangeArrowheads="1"/>
                        </wps:cNvSpPr>
                        <wps:spPr bwMode="auto">
                          <a:xfrm>
                            <a:off x="2742611" y="773114"/>
                            <a:ext cx="2120992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7E7FC" w14:textId="29D33BE1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08" name="Line 36"/>
                        <wps:cNvCnPr/>
                        <wps:spPr bwMode="auto">
                          <a:xfrm>
                            <a:off x="3702050" y="1217613"/>
                            <a:ext cx="0" cy="43846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09" name="Group 7209"/>
                        <wpg:cNvGrpSpPr>
                          <a:grpSpLocks/>
                        </wpg:cNvGrpSpPr>
                        <wpg:grpSpPr bwMode="auto">
                          <a:xfrm>
                            <a:off x="3398837" y="0"/>
                            <a:ext cx="611187" cy="641351"/>
                            <a:chOff x="3398837" y="0"/>
                            <a:chExt cx="385" cy="404"/>
                          </a:xfrm>
                        </wpg:grpSpPr>
                        <wps:wsp>
                          <wps:cNvPr id="7210" name="Oval 72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98837" y="31"/>
                              <a:ext cx="385" cy="37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11" name="Line 38"/>
                          <wps:cNvCnPr/>
                          <wps:spPr bwMode="auto">
                            <a:xfrm flipH="1">
                              <a:off x="3398990" y="0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12" name="Line 39"/>
                          <wps:cNvCnPr/>
                          <wps:spPr bwMode="auto">
                            <a:xfrm flipH="1" flipV="1">
                              <a:off x="3398990" y="35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213" name="Group 7213"/>
                        <wpg:cNvGrpSpPr>
                          <a:grpSpLocks/>
                        </wpg:cNvGrpSpPr>
                        <wpg:grpSpPr bwMode="auto">
                          <a:xfrm>
                            <a:off x="3398837" y="0"/>
                            <a:ext cx="611187" cy="641351"/>
                            <a:chOff x="3398837" y="0"/>
                            <a:chExt cx="385" cy="404"/>
                          </a:xfrm>
                        </wpg:grpSpPr>
                        <wps:wsp>
                          <wps:cNvPr id="7214" name="Oval 7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398837" y="31"/>
                              <a:ext cx="385" cy="373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15" name="Line 42"/>
                          <wps:cNvCnPr/>
                          <wps:spPr bwMode="auto">
                            <a:xfrm flipH="1">
                              <a:off x="3398990" y="0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16" name="Line 43"/>
                          <wps:cNvCnPr/>
                          <wps:spPr bwMode="auto">
                            <a:xfrm flipH="1" flipV="1">
                              <a:off x="3398990" y="35"/>
                              <a:ext cx="84" cy="3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217" name="Rectangle 7217"/>
                        <wps:cNvSpPr>
                          <a:spLocks noChangeArrowheads="1"/>
                        </wps:cNvSpPr>
                        <wps:spPr bwMode="auto">
                          <a:xfrm>
                            <a:off x="2742611" y="773114"/>
                            <a:ext cx="2120992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9BAA1A" w14:textId="27ACEB00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SendMessageController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18" name="Rectangle 7218"/>
                        <wps:cNvSpPr>
                          <a:spLocks noChangeArrowheads="1"/>
                        </wps:cNvSpPr>
                        <wps:spPr bwMode="auto">
                          <a:xfrm>
                            <a:off x="3640137" y="2138363"/>
                            <a:ext cx="111125" cy="3068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19" name="Rectangle 7219"/>
                        <wps:cNvSpPr>
                          <a:spLocks noChangeArrowheads="1"/>
                        </wps:cNvSpPr>
                        <wps:spPr bwMode="auto">
                          <a:xfrm>
                            <a:off x="3640137" y="2138363"/>
                            <a:ext cx="111125" cy="3068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20" name="Rectangle 7220"/>
                        <wps:cNvSpPr>
                          <a:spLocks noChangeArrowheads="1"/>
                        </wps:cNvSpPr>
                        <wps:spPr bwMode="auto">
                          <a:xfrm>
                            <a:off x="4817026" y="798513"/>
                            <a:ext cx="1116930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99585" w14:textId="2FC024AF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21" name="Line 49"/>
                        <wps:cNvCnPr/>
                        <wps:spPr bwMode="auto">
                          <a:xfrm>
                            <a:off x="5334000" y="1243013"/>
                            <a:ext cx="0" cy="4359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22" name="Group 7222"/>
                        <wpg:cNvGrpSpPr>
                          <a:grpSpLocks/>
                        </wpg:cNvGrpSpPr>
                        <wpg:grpSpPr bwMode="auto">
                          <a:xfrm>
                            <a:off x="5127597" y="38100"/>
                            <a:ext cx="365126" cy="503238"/>
                            <a:chOff x="5105400" y="38100"/>
                            <a:chExt cx="230" cy="317"/>
                          </a:xfrm>
                        </wpg:grpSpPr>
                        <wps:wsp>
                          <wps:cNvPr id="7223" name="Oval 7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05465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24" name="Line 51"/>
                          <wps:cNvCnPr/>
                          <wps:spPr bwMode="auto">
                            <a:xfrm>
                              <a:off x="5105515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25" name="Line 52"/>
                          <wps:cNvCnPr/>
                          <wps:spPr bwMode="auto">
                            <a:xfrm>
                              <a:off x="5105432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26" name="Freeform 53"/>
                          <wps:cNvSpPr>
                            <a:spLocks/>
                          </wps:cNvSpPr>
                          <wps:spPr bwMode="auto">
                            <a:xfrm>
                              <a:off x="5105400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227" name="Group 7227"/>
                        <wpg:cNvGrpSpPr>
                          <a:grpSpLocks/>
                        </wpg:cNvGrpSpPr>
                        <wpg:grpSpPr bwMode="auto">
                          <a:xfrm>
                            <a:off x="5127597" y="38100"/>
                            <a:ext cx="365126" cy="503238"/>
                            <a:chOff x="5105400" y="38100"/>
                            <a:chExt cx="230" cy="317"/>
                          </a:xfrm>
                        </wpg:grpSpPr>
                        <wps:wsp>
                          <wps:cNvPr id="7228" name="Oval 7228"/>
                          <wps:cNvSpPr>
                            <a:spLocks noChangeArrowheads="1"/>
                          </wps:cNvSpPr>
                          <wps:spPr bwMode="auto">
                            <a:xfrm>
                              <a:off x="5105465" y="38100"/>
                              <a:ext cx="105" cy="10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29" name="Line 56"/>
                          <wps:cNvCnPr/>
                          <wps:spPr bwMode="auto">
                            <a:xfrm>
                              <a:off x="5105515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30" name="Line 57"/>
                          <wps:cNvCnPr/>
                          <wps:spPr bwMode="auto">
                            <a:xfrm>
                              <a:off x="5105432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31" name="Freeform 58"/>
                          <wps:cNvSpPr>
                            <a:spLocks/>
                          </wps:cNvSpPr>
                          <wps:spPr bwMode="auto">
                            <a:xfrm>
                              <a:off x="5105400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232" name="Rectangle 7232"/>
                        <wps:cNvSpPr>
                          <a:spLocks noChangeArrowheads="1"/>
                        </wps:cNvSpPr>
                        <wps:spPr bwMode="auto">
                          <a:xfrm>
                            <a:off x="4817026" y="798513"/>
                            <a:ext cx="1116930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49BC59" w14:textId="794C2490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33" name="Rectangle 7233"/>
                        <wps:cNvSpPr>
                          <a:spLocks noChangeArrowheads="1"/>
                        </wps:cNvSpPr>
                        <wps:spPr bwMode="auto">
                          <a:xfrm>
                            <a:off x="5272087" y="3306763"/>
                            <a:ext cx="111125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34" name="Rectangle 7234"/>
                        <wps:cNvSpPr>
                          <a:spLocks noChangeArrowheads="1"/>
                        </wps:cNvSpPr>
                        <wps:spPr bwMode="auto">
                          <a:xfrm>
                            <a:off x="5272087" y="3306763"/>
                            <a:ext cx="111125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35" name="Rectangle 7235"/>
                        <wps:cNvSpPr>
                          <a:spLocks noChangeArrowheads="1"/>
                        </wps:cNvSpPr>
                        <wps:spPr bwMode="auto">
                          <a:xfrm>
                            <a:off x="6240705" y="798513"/>
                            <a:ext cx="458529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CB828A" w14:textId="7923A417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36" name="Line 64"/>
                        <wps:cNvCnPr/>
                        <wps:spPr bwMode="auto">
                          <a:xfrm>
                            <a:off x="6475412" y="1243013"/>
                            <a:ext cx="0" cy="4359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37" name="Group 7237"/>
                        <wpg:cNvGrpSpPr>
                          <a:grpSpLocks/>
                        </wpg:cNvGrpSpPr>
                        <wpg:grpSpPr bwMode="auto">
                          <a:xfrm>
                            <a:off x="6246813" y="38100"/>
                            <a:ext cx="365125" cy="503238"/>
                            <a:chOff x="6246812" y="38100"/>
                            <a:chExt cx="230" cy="317"/>
                          </a:xfrm>
                        </wpg:grpSpPr>
                        <wps:wsp>
                          <wps:cNvPr id="7238" name="Oval 7238"/>
                          <wps:cNvSpPr>
                            <a:spLocks noChangeArrowheads="1"/>
                          </wps:cNvSpPr>
                          <wps:spPr bwMode="auto">
                            <a:xfrm>
                              <a:off x="6246877" y="38100"/>
                              <a:ext cx="104" cy="104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39" name="Line 66"/>
                          <wps:cNvCnPr/>
                          <wps:spPr bwMode="auto">
                            <a:xfrm>
                              <a:off x="6246927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0" name="Line 67"/>
                          <wps:cNvCnPr/>
                          <wps:spPr bwMode="auto">
                            <a:xfrm>
                              <a:off x="6246844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1" name="Freeform 68"/>
                          <wps:cNvSpPr>
                            <a:spLocks/>
                          </wps:cNvSpPr>
                          <wps:spPr bwMode="auto">
                            <a:xfrm>
                              <a:off x="6246812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242" name="Group 7242"/>
                        <wpg:cNvGrpSpPr>
                          <a:grpSpLocks/>
                        </wpg:cNvGrpSpPr>
                        <wpg:grpSpPr bwMode="auto">
                          <a:xfrm>
                            <a:off x="6246813" y="38100"/>
                            <a:ext cx="365125" cy="503238"/>
                            <a:chOff x="6246812" y="38100"/>
                            <a:chExt cx="230" cy="317"/>
                          </a:xfrm>
                        </wpg:grpSpPr>
                        <wps:wsp>
                          <wps:cNvPr id="7243" name="Oval 7243"/>
                          <wps:cNvSpPr>
                            <a:spLocks noChangeArrowheads="1"/>
                          </wps:cNvSpPr>
                          <wps:spPr bwMode="auto">
                            <a:xfrm>
                              <a:off x="6246877" y="38100"/>
                              <a:ext cx="104" cy="10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44" name="Line 71"/>
                          <wps:cNvCnPr/>
                          <wps:spPr bwMode="auto">
                            <a:xfrm>
                              <a:off x="6246927" y="38203"/>
                              <a:ext cx="0" cy="9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5" name="Line 72"/>
                          <wps:cNvCnPr/>
                          <wps:spPr bwMode="auto">
                            <a:xfrm>
                              <a:off x="6246844" y="3823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46" name="Freeform 73"/>
                          <wps:cNvSpPr>
                            <a:spLocks/>
                          </wps:cNvSpPr>
                          <wps:spPr bwMode="auto">
                            <a:xfrm>
                              <a:off x="6246812" y="38301"/>
                              <a:ext cx="230" cy="11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247" name="Rectangle 7247"/>
                        <wps:cNvSpPr>
                          <a:spLocks noChangeArrowheads="1"/>
                        </wps:cNvSpPr>
                        <wps:spPr bwMode="auto">
                          <a:xfrm>
                            <a:off x="6240703" y="798513"/>
                            <a:ext cx="458529" cy="47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BCAAA" w14:textId="675B0941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48" name="Rectangle 7248"/>
                        <wps:cNvSpPr>
                          <a:spLocks noChangeArrowheads="1"/>
                        </wps:cNvSpPr>
                        <wps:spPr bwMode="auto">
                          <a:xfrm>
                            <a:off x="6413500" y="4841875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49" name="Rectangle 7249"/>
                        <wps:cNvSpPr>
                          <a:spLocks noChangeArrowheads="1"/>
                        </wps:cNvSpPr>
                        <wps:spPr bwMode="auto">
                          <a:xfrm>
                            <a:off x="6413500" y="4841875"/>
                            <a:ext cx="111125" cy="365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50" name="Line 78"/>
                        <wps:cNvCnPr/>
                        <wps:spPr bwMode="auto">
                          <a:xfrm>
                            <a:off x="346075" y="1527175"/>
                            <a:ext cx="13398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1" name="Line 79"/>
                        <wps:cNvCnPr/>
                        <wps:spPr bwMode="auto">
                          <a:xfrm flipH="1">
                            <a:off x="1533525" y="15271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2" name="Line 80"/>
                        <wps:cNvCnPr/>
                        <wps:spPr bwMode="auto">
                          <a:xfrm flipH="1" flipV="1">
                            <a:off x="1533525" y="14636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3" name="Rectangle 7253"/>
                        <wps:cNvSpPr>
                          <a:spLocks noChangeArrowheads="1"/>
                        </wps:cNvSpPr>
                        <wps:spPr bwMode="auto">
                          <a:xfrm>
                            <a:off x="633317" y="1235074"/>
                            <a:ext cx="890017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AB021" w14:textId="2A7EE90B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54" name="Line 82"/>
                        <wps:cNvCnPr/>
                        <wps:spPr bwMode="auto">
                          <a:xfrm>
                            <a:off x="1817687" y="2136775"/>
                            <a:ext cx="181768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5" name="Line 83"/>
                        <wps:cNvCnPr/>
                        <wps:spPr bwMode="auto">
                          <a:xfrm flipH="1">
                            <a:off x="3482975" y="21367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6" name="Line 84"/>
                        <wps:cNvCnPr/>
                        <wps:spPr bwMode="auto">
                          <a:xfrm flipH="1" flipV="1">
                            <a:off x="3482975" y="20732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7" name="Rectangle 7257"/>
                        <wps:cNvSpPr>
                          <a:spLocks noChangeArrowheads="1"/>
                        </wps:cNvSpPr>
                        <wps:spPr bwMode="auto">
                          <a:xfrm>
                            <a:off x="2193592" y="1844675"/>
                            <a:ext cx="1108700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C3A9B2" w14:textId="6C7FF5CB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doUserName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58" name="Line 86"/>
                        <wps:cNvCnPr/>
                        <wps:spPr bwMode="auto">
                          <a:xfrm>
                            <a:off x="3770312" y="2581275"/>
                            <a:ext cx="6334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9" name="Line 87"/>
                        <wps:cNvCnPr/>
                        <wps:spPr bwMode="auto">
                          <a:xfrm>
                            <a:off x="4403725" y="2581275"/>
                            <a:ext cx="0" cy="1270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0" name="Line 88"/>
                        <wps:cNvCnPr/>
                        <wps:spPr bwMode="auto">
                          <a:xfrm flipH="1">
                            <a:off x="3773487" y="2708275"/>
                            <a:ext cx="63023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1" name="Line 89"/>
                        <wps:cNvCnPr/>
                        <wps:spPr bwMode="auto">
                          <a:xfrm>
                            <a:off x="3773487" y="27082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2" name="Line 90"/>
                        <wps:cNvCnPr/>
                        <wps:spPr bwMode="auto">
                          <a:xfrm flipV="1">
                            <a:off x="3773487" y="26447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3" name="Rectangle 7263"/>
                        <wps:cNvSpPr>
                          <a:spLocks noChangeArrowheads="1"/>
                        </wps:cNvSpPr>
                        <wps:spPr bwMode="auto">
                          <a:xfrm>
                            <a:off x="4064980" y="2276476"/>
                            <a:ext cx="1088713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1E4FD" w14:textId="61BF0A16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getLinkLine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64" name="Line 92"/>
                        <wps:cNvCnPr/>
                        <wps:spPr bwMode="auto">
                          <a:xfrm>
                            <a:off x="3765550" y="3305175"/>
                            <a:ext cx="150018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5" name="Line 93"/>
                        <wps:cNvCnPr/>
                        <wps:spPr bwMode="auto">
                          <a:xfrm flipH="1">
                            <a:off x="5114925" y="3305175"/>
                            <a:ext cx="150812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6" name="Line 94"/>
                        <wps:cNvCnPr/>
                        <wps:spPr bwMode="auto">
                          <a:xfrm flipH="1" flipV="1">
                            <a:off x="5114925" y="3241675"/>
                            <a:ext cx="150812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7" name="Rectangle 7267"/>
                        <wps:cNvSpPr>
                          <a:spLocks noChangeArrowheads="1"/>
                        </wps:cNvSpPr>
                        <wps:spPr bwMode="auto">
                          <a:xfrm>
                            <a:off x="3980858" y="3013076"/>
                            <a:ext cx="1223920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CA70CA" w14:textId="78F2C595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query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LinkLine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68" name="Line 96"/>
                        <wps:cNvCnPr/>
                        <wps:spPr bwMode="auto">
                          <a:xfrm flipH="1">
                            <a:off x="3770312" y="3749675"/>
                            <a:ext cx="14954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9" name="Line 97"/>
                        <wps:cNvCnPr/>
                        <wps:spPr bwMode="auto">
                          <a:xfrm>
                            <a:off x="3770312" y="37496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0" name="Line 98"/>
                        <wps:cNvCnPr/>
                        <wps:spPr bwMode="auto">
                          <a:xfrm flipV="1">
                            <a:off x="3770312" y="3686175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1" name="Rectangle 7271"/>
                        <wps:cNvSpPr>
                          <a:spLocks noChangeArrowheads="1"/>
                        </wps:cNvSpPr>
                        <wps:spPr bwMode="auto">
                          <a:xfrm>
                            <a:off x="3985616" y="3457576"/>
                            <a:ext cx="1245083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55B5AC" w14:textId="1492CBEF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return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LinkLine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72" name="Line 100"/>
                        <wps:cNvCnPr/>
                        <wps:spPr bwMode="auto">
                          <a:xfrm>
                            <a:off x="3765550" y="4840288"/>
                            <a:ext cx="26416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3" name="Line 101"/>
                        <wps:cNvCnPr/>
                        <wps:spPr bwMode="auto">
                          <a:xfrm flipH="1">
                            <a:off x="6254750" y="4840288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4" name="Line 102"/>
                        <wps:cNvCnPr/>
                        <wps:spPr bwMode="auto">
                          <a:xfrm flipH="1" flipV="1">
                            <a:off x="6254750" y="4776788"/>
                            <a:ext cx="152400" cy="63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5" name="Rectangle 7275"/>
                        <wps:cNvSpPr>
                          <a:spLocks noChangeArrowheads="1"/>
                        </wps:cNvSpPr>
                        <wps:spPr bwMode="auto">
                          <a:xfrm>
                            <a:off x="4534813" y="4552951"/>
                            <a:ext cx="1422616" cy="42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75B7A" w14:textId="5EA64B64" w:rsidR="00B02CCF" w:rsidRDefault="00B02CCF" w:rsidP="00B02CC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ChatLine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12FA92" id="_x0000_s4717" style="position:absolute;margin-left:200.9pt;margin-top:35.8pt;width:284.9pt;height:238.25pt;z-index:251534336" coordsize="66992,56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">
                <v:rect id="Rectangle 7177" o:spid="_x0000_s4718" style="position:absolute;top:7985;width:6054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" filled="f" stroked="f">
                  <v:textbox style="mso-fit-shape-to-text:t" inset="0,0,0,0">
                    <w:txbxContent>
                      <w:p w14:paraId="64BD0D2B" w14:textId="1906066F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4719" style="position:absolute;visibility:visible;mso-wrap-style:square" from="2825,12430" to="2825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" strokeweight="1.5pt">
                  <v:stroke dashstyle="3 1"/>
                </v:line>
                <v:group id="Group 7179" o:spid="_x0000_s4720" style="position:absolute;left:539;top:381;width:3667;height:5032" coordorigin="53975,38100" coordsize="231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0Y8xwAAAN0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t48Q5/b8ITkKtfAAAA//8DAFBLAQItABQABgAIAAAAIQDb4fbL7gAAAIUBAAATAAAAAAAA&#10;AAAAAAAAAAAAAABbQ29udGVudF9UeXBlc10ueG1sUEsBAi0AFAAGAAgAAAAhAFr0LFu/AAAAFQEA&#10;AAsAAAAAAAAAAAAAAAAAHwEAAF9yZWxzLy5yZWxzUEsBAi0AFAAGAAgAAAAhACKTRjzHAAAA3QAA&#10;AA8AAAAAAAAAAAAAAAAABwIAAGRycy9kb3ducmV2LnhtbFBLBQYAAAAAAwADALcAAAD7AgAAAAA=&#10;">
                  <v:oval id="Oval 7180" o:spid="_x0000_s4721" style="position:absolute;left:54040;top:38100;width:105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" filled="f" strokecolor="#903" strokeweight=".1323mm"/>
                  <v:line id="Line 8" o:spid="_x0000_s4722" style="position:absolute;visibility:visible;mso-wrap-style:square" from="54091,38203" to="54091,38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" strokecolor="#903" strokeweight=".1323mm"/>
                  <v:line id="Line 9" o:spid="_x0000_s4723" style="position:absolute;visibility:visible;mso-wrap-style:square" from="54007,38231" to="54174,38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" strokecolor="#903" strokeweight=".1323mm"/>
                  <v:shape id="Freeform 10" o:spid="_x0000_s4724" style="position:absolute;left:53975;top:38301;width:231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" path="m,54l54,r54,54e" filled="f" strokecolor="#903" strokeweight=".1323mm">
                    <v:path arrowok="t" o:connecttype="custom" o:connectlocs="0,116;116,0;231,116" o:connectangles="0,0,0"/>
                  </v:shape>
                </v:group>
                <v:group id="Group 7184" o:spid="_x0000_s4725" style="position:absolute;left:539;top:381;width:3667;height:5032" coordorigin="53975,38100" coordsize="231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mFxwAAAN0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1jGyRz+3oQnINe/AAAA//8DAFBLAQItABQABgAIAAAAIQDb4fbL7gAAAIUBAAATAAAAAAAA&#10;AAAAAAAAAAAAAABbQ29udGVudF9UeXBlc10ueG1sUEsBAi0AFAAGAAgAAAAhAFr0LFu/AAAAFQEA&#10;AAsAAAAAAAAAAAAAAAAAHwEAAF9yZWxzLy5yZWxzUEsBAi0AFAAGAAgAAAAhAPlHmYXHAAAA3QAA&#10;AA8AAAAAAAAAAAAAAAAABwIAAGRycy9kb3ducmV2LnhtbFBLBQYAAAAAAwADALcAAAD7AgAAAAA=&#10;">
                  <v:oval id="Oval 7185" o:spid="_x0000_s4726" style="position:absolute;left:54040;top:38100;width:105;height: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" filled="f" strokecolor="#903" strokeweight="1.5pt"/>
                  <v:line id="Line 13" o:spid="_x0000_s4727" style="position:absolute;visibility:visible;mso-wrap-style:square" from="54091,38203" to="54091,38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" strokecolor="#903" strokeweight="1.5pt"/>
                  <v:line id="Line 14" o:spid="_x0000_s4728" style="position:absolute;visibility:visible;mso-wrap-style:square" from="54007,38231" to="54174,38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" strokecolor="#903" strokeweight="1.5pt"/>
                  <v:shape id="Freeform 15" o:spid="_x0000_s4729" style="position:absolute;left:53975;top:38301;width:231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" path="m,54l54,r54,54e" filled="f" strokecolor="#903" strokeweight="1.5pt">
                    <v:path arrowok="t" o:connecttype="custom" o:connectlocs="0,116;116,0;231,116" o:connectangles="0,0,0"/>
                  </v:shape>
                </v:group>
                <v:rect id="Rectangle 7189" o:spid="_x0000_s4730" style="position:absolute;top:7985;width:6054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" filled="f" stroked="f">
                  <v:textbox style="mso-fit-shape-to-text:t" inset="0,0,0,0">
                    <w:txbxContent>
                      <w:p w14:paraId="43AF06B5" w14:textId="17319749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7190" o:spid="_x0000_s4731" style="position:absolute;left:2206;top:15287;width:1111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" strokecolor="#903" strokeweight="1.5pt"/>
                <v:rect id="Rectangle 7191" o:spid="_x0000_s4732" style="position:absolute;left:2206;top:15287;width:1111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" strokecolor="#903" strokeweight="1.5pt"/>
                <v:rect id="Rectangle 7192" o:spid="_x0000_s4733" style="position:absolute;left:9554;top:7858;width:17448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" filled="f" stroked="f">
                  <v:textbox style="mso-fit-shape-to-text:t" inset="0,0,0,0">
                    <w:txbxContent>
                      <w:p w14:paraId="2CA130A9" w14:textId="64858DE3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SendMessagePage</w:t>
                        </w:r>
                        <w:proofErr w:type="spellEnd"/>
                      </w:p>
                    </w:txbxContent>
                  </v:textbox>
                </v:rect>
                <v:line id="Line 21" o:spid="_x0000_s4734" style="position:absolute;visibility:visible;mso-wrap-style:square" from="17541,12271" to="17541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" strokeweight="1.5pt">
                  <v:stroke dashstyle="3 1"/>
                </v:line>
                <v:group id="Group 7194" o:spid="_x0000_s4735" style="position:absolute;left:12992;top:587;width:9176;height:5953" coordorigin="12969,58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">
                  <v:oval id="Oval 7195" o:spid="_x0000_s4736" style="position:absolute;left:12971;top:587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" fillcolor="#ffc" strokecolor="#1f1a17" strokeweight="0"/>
                  <v:line id="Line 23" o:spid="_x0000_s4737" style="position:absolute;flip:x;visibility:visible;mso-wrap-style:square" from="12969,588" to="12969,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" strokecolor="#1f1a17" strokeweight="0"/>
                  <v:line id="Line 24" o:spid="_x0000_s4738" style="position:absolute;visibility:visible;mso-wrap-style:square" from="12969,589" to="12971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" strokecolor="#1f1a17" strokeweight="0"/>
                </v:group>
                <v:group id="Group 7198" o:spid="_x0000_s4739" style="position:absolute;left:12992;top:587;width:9176;height:5953" coordorigin="12969,58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">
                  <v:oval id="Oval 7199" o:spid="_x0000_s4740" style="position:absolute;left:12971;top:587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" fillcolor="#ffc" strokecolor="#1f1a17" strokeweight="1.5pt"/>
                  <v:line id="Line 27" o:spid="_x0000_s4741" style="position:absolute;flip:x;visibility:visible;mso-wrap-style:square" from="12969,588" to="12969,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" strokecolor="#1f1a17" strokeweight="1.5pt"/>
                  <v:line id="Line 28" o:spid="_x0000_s4742" style="position:absolute;visibility:visible;mso-wrap-style:square" from="12969,589" to="12971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" strokecolor="#1f1a17" strokeweight="1.5pt"/>
                </v:group>
                <v:rect id="Rectangle 7202" o:spid="_x0000_s4743" style="position:absolute;left:9554;top:7858;width:17448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" filled="f" stroked="f">
                  <v:textbox style="mso-fit-shape-to-text:t" inset="0,0,0,0">
                    <w:txbxContent>
                      <w:p w14:paraId="3ED4943E" w14:textId="72A11C9A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SendMessagePage</w:t>
                        </w:r>
                        <w:proofErr w:type="spellEnd"/>
                      </w:p>
                    </w:txbxContent>
                  </v:textbox>
                </v:rect>
                <v:rect id="Rectangle 7203" o:spid="_x0000_s4744" style="position:absolute;left:16922;top:15287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" strokecolor="#903" strokeweight="1.5pt"/>
                <v:rect id="Rectangle 7204" o:spid="_x0000_s4745" style="position:absolute;left:16922;top:21383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" strokecolor="#903" strokeweight="1.5pt"/>
                <v:rect id="Rectangle 7205" o:spid="_x0000_s4746" style="position:absolute;left:16922;top:15287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" strokecolor="#903" strokeweight="1.5pt"/>
                <v:rect id="Rectangle 7206" o:spid="_x0000_s4747" style="position:absolute;left:16922;top:21383;width:1112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" strokecolor="#903" strokeweight="1.5pt"/>
                <v:rect id="Rectangle 7207" o:spid="_x0000_s4748" style="position:absolute;left:27426;top:7731;width:21210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" filled="f" stroked="f">
                  <v:textbox style="mso-fit-shape-to-text:t" inset="0,0,0,0">
                    <w:txbxContent>
                      <w:p w14:paraId="7C47E7FC" w14:textId="29D33BE1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SendMessageController</w:t>
                        </w:r>
                      </w:p>
                    </w:txbxContent>
                  </v:textbox>
                </v:rect>
                <v:line id="Line 36" o:spid="_x0000_s4749" style="position:absolute;visibility:visible;mso-wrap-style:square" from="37020,12176" to="37020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" strokeweight="1.5pt">
                  <v:stroke dashstyle="3 1"/>
                </v:line>
                <v:group id="Group 7209" o:spid="_x0000_s4750" style="position:absolute;left:33988;width:6112;height:6413" coordorigin="33988" coordsize="3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FQ9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k4eofnm/AE5PoPAAD//wMAUEsBAi0AFAAGAAgAAAAhANvh9svuAAAAhQEAABMAAAAAAAAA&#10;AAAAAAAAAAAAAFtDb250ZW50X1R5cGVzXS54bWxQSwECLQAUAAYACAAAACEAWvQsW78AAAAVAQAA&#10;CwAAAAAAAAAAAAAAAAAfAQAAX3JlbHMvLnJlbHNQSwECLQAUAAYACAAAACEAobBUPcYAAADdAAAA&#10;DwAAAAAAAAAAAAAAAAAHAgAAZHJzL2Rvd25yZXYueG1sUEsFBgAAAAADAAMAtwAAAPoCAAAAAA==&#10;">
                  <v:oval id="Oval 7210" o:spid="_x0000_s4751" style="position:absolute;left:33988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" fillcolor="#ffc" strokecolor="#1f1a17" strokeweight="0"/>
                  <v:line id="Line 38" o:spid="_x0000_s4752" style="position:absolute;flip:x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" strokecolor="#1f1a17" strokeweight="0"/>
                  <v:line id="Line 39" o:spid="_x0000_s4753" style="position:absolute;flip:x y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" strokecolor="#1f1a17" strokeweight="0"/>
                </v:group>
                <v:group id="Group 7213" o:spid="_x0000_s4754" style="position:absolute;left:33988;width:6112;height:6413" coordorigin="33988" coordsize="3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fUK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">
                  <v:oval id="Oval 7214" o:spid="_x0000_s4755" style="position:absolute;left:33988;width:4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" fillcolor="#ffc" strokecolor="#1f1a17" strokeweight="1.5pt"/>
                  <v:line id="Line 42" o:spid="_x0000_s4756" style="position:absolute;flip:x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" strokecolor="#1f1a17" strokeweight="1.5pt"/>
                  <v:line id="Line 43" o:spid="_x0000_s4757" style="position:absolute;flip:x y;visibility:visible;mso-wrap-style:square" from="33989,0" to="3399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" strokecolor="#1f1a17" strokeweight="1.5pt"/>
                </v:group>
                <v:rect id="Rectangle 7217" o:spid="_x0000_s4758" style="position:absolute;left:27426;top:7731;width:21210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" filled="f" stroked="f">
                  <v:textbox style="mso-fit-shape-to-text:t" inset="0,0,0,0">
                    <w:txbxContent>
                      <w:p w14:paraId="6D9BAA1A" w14:textId="27ACEB00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SendMessageController</w:t>
                        </w:r>
                      </w:p>
                    </w:txbxContent>
                  </v:textbox>
                </v:rect>
                <v:rect id="Rectangle 7218" o:spid="_x0000_s4759" style="position:absolute;left:36401;top:21383;width:1111;height:3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" strokecolor="#903" strokeweight="1.5pt"/>
                <v:rect id="Rectangle 7219" o:spid="_x0000_s4760" style="position:absolute;left:36401;top:21383;width:1111;height:3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" strokecolor="#903" strokeweight="1.5pt"/>
                <v:rect id="Rectangle 7220" o:spid="_x0000_s4761" style="position:absolute;left:48170;top:7985;width:11169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" filled="f" stroked="f">
                  <v:textbox style="mso-fit-shape-to-text:t" inset="0,0,0,0">
                    <w:txbxContent>
                      <w:p w14:paraId="07D99585" w14:textId="2FC024AF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49" o:spid="_x0000_s4762" style="position:absolute;visibility:visible;mso-wrap-style:square" from="53340,12430" to="53340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" strokeweight="1.5pt">
                  <v:stroke dashstyle="3 1"/>
                </v:line>
                <v:group id="Group 7222" o:spid="_x0000_s4763" style="position:absolute;left:51275;top:381;width:3652;height:5032" coordorigin="51054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">
                  <v:oval id="Oval 7223" o:spid="_x0000_s4764" style="position:absolute;left:51054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" filled="f" strokecolor="#903" strokeweight=".25pt"/>
                  <v:line id="Line 51" o:spid="_x0000_s4765" style="position:absolute;visibility:visible;mso-wrap-style:square" from="51055,382" to="51055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" strokecolor="#903" strokeweight=".25pt"/>
                  <v:line id="Line 52" o:spid="_x0000_s4766" style="position:absolute;visibility:visible;mso-wrap-style:square" from="51054,382" to="51055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" strokecolor="#903" strokeweight=".25pt"/>
                  <v:shape id="Freeform 53" o:spid="_x0000_s4767" style="position:absolute;left:51054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" path="m,54l54,r54,54e" filled="f" strokecolor="#903" strokeweight=".25pt">
                    <v:path arrowok="t" o:connecttype="custom" o:connectlocs="0,116;115,0;230,116" o:connectangles="0,0,0"/>
                  </v:shape>
                </v:group>
                <v:group id="Group 7227" o:spid="_x0000_s4768" style="position:absolute;left:51275;top:381;width:3652;height:5032" coordorigin="51054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">
                  <v:oval id="Oval 7228" o:spid="_x0000_s4769" style="position:absolute;left:51054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" filled="f" strokecolor="#903" strokeweight="1.5pt"/>
                  <v:line id="Line 56" o:spid="_x0000_s4770" style="position:absolute;visibility:visible;mso-wrap-style:square" from="51055,382" to="51055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" strokecolor="#903" strokeweight="1.5pt"/>
                  <v:line id="Line 57" o:spid="_x0000_s4771" style="position:absolute;visibility:visible;mso-wrap-style:square" from="51054,382" to="51055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" strokecolor="#903" strokeweight="1.5pt"/>
                  <v:shape id="Freeform 58" o:spid="_x0000_s4772" style="position:absolute;left:51054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" path="m,54l54,r54,54e" filled="f" strokecolor="#903" strokeweight="1.5pt">
                    <v:path arrowok="t" o:connecttype="custom" o:connectlocs="0,116;115,0;230,116" o:connectangles="0,0,0"/>
                  </v:shape>
                </v:group>
                <v:rect id="Rectangle 7232" o:spid="_x0000_s4773" style="position:absolute;left:48170;top:7985;width:11169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" filled="f" stroked="f">
                  <v:textbox style="mso-fit-shape-to-text:t" inset="0,0,0,0">
                    <w:txbxContent>
                      <w:p w14:paraId="4149BC59" w14:textId="794C2490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rect id="Rectangle 7233" o:spid="_x0000_s4774" style="position:absolute;left:52720;top:33067;width:1112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" strokecolor="#903" strokeweight="1.5pt"/>
                <v:rect id="Rectangle 7234" o:spid="_x0000_s4775" style="position:absolute;left:52720;top:33067;width:1112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" strokecolor="#903" strokeweight="1.5pt"/>
                <v:rect id="Rectangle 7235" o:spid="_x0000_s4776" style="position:absolute;left:62407;top:7985;width:4585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UEn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wVu+XMHvm/QE5P4HAAD//wMAUEsBAi0AFAAGAAgAAAAhANvh9svuAAAAhQEAABMAAAAAAAAAAAAA&#10;AAAAAAAAAFtDb250ZW50X1R5cGVzXS54bWxQSwECLQAUAAYACAAAACEAWvQsW78AAAAVAQAACwAA&#10;AAAAAAAAAAAAAAAfAQAAX3JlbHMvLnJlbHNQSwECLQAUAAYACAAAACEAQ8VBJ8MAAADdAAAADwAA&#10;AAAAAAAAAAAAAAAHAgAAZHJzL2Rvd25yZXYueG1sUEsFBgAAAAADAAMAtwAAAPcCAAAAAA==&#10;" filled="f" stroked="f">
                  <v:textbox style="mso-fit-shape-to-text:t" inset="0,0,0,0">
                    <w:txbxContent>
                      <w:p w14:paraId="44CB828A" w14:textId="7923A417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Line</w:t>
                        </w:r>
                      </w:p>
                    </w:txbxContent>
                  </v:textbox>
                </v:rect>
                <v:line id="Line 64" o:spid="_x0000_s4777" style="position:absolute;visibility:visible;mso-wrap-style:square" from="64754,12430" to="64754,56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" strokeweight="1.5pt">
                  <v:stroke dashstyle="3 1"/>
                </v:line>
                <v:group id="Group 7237" o:spid="_x0000_s4778" style="position:absolute;left:62468;top:381;width:3651;height:5032" coordorigin="62468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69p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2OpvB8E56AXDwAAAD//wMAUEsBAi0AFAAGAAgAAAAhANvh9svuAAAAhQEAABMAAAAAAAAA&#10;AAAAAAAAAAAAAFtDb250ZW50X1R5cGVzXS54bWxQSwECLQAUAAYACAAAACEAWvQsW78AAAAVAQAA&#10;CwAAAAAAAAAAAAAAAAAfAQAAX3JlbHMvLnJlbHNQSwECLQAUAAYACAAAACEAcQ+vacYAAADdAAAA&#10;DwAAAAAAAAAAAAAAAAAHAgAAZHJzL2Rvd25yZXYueG1sUEsFBgAAAAADAAMAtwAAAPoCAAAAAA==&#10;">
                  <v:oval id="Oval 7238" o:spid="_x0000_s4779" style="position:absolute;left:62468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" filled="f" strokecolor="#903" strokeweight=".25pt"/>
                  <v:line id="Line 66" o:spid="_x0000_s4780" style="position:absolute;visibility:visible;mso-wrap-style:square" from="62469,382" to="62469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" strokecolor="#903" strokeweight=".25pt"/>
                  <v:line id="Line 67" o:spid="_x0000_s4781" style="position:absolute;visibility:visible;mso-wrap-style:square" from="62468,382" to="62470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" strokecolor="#903" strokeweight=".25pt"/>
                  <v:shape id="Freeform 68" o:spid="_x0000_s4782" style="position:absolute;left:62468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" path="m,54l54,r54,54e" filled="f" strokecolor="#903" strokeweight=".25pt">
                    <v:path arrowok="t" o:connecttype="custom" o:connectlocs="0,116;115,0;230,116" o:connectangles="0,0,0"/>
                  </v:shape>
                </v:group>
                <v:group id="Group 7242" o:spid="_x0000_s4783" style="position:absolute;left:62468;top:381;width:3651;height:5032" coordorigin="62468,381" coordsize="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">
                  <v:oval id="Oval 7243" o:spid="_x0000_s4784" style="position:absolute;left:62468;top:381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" filled="f" strokecolor="#903" strokeweight="1.5pt"/>
                  <v:line id="Line 71" o:spid="_x0000_s4785" style="position:absolute;visibility:visible;mso-wrap-style:square" from="62469,382" to="62469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" strokecolor="#903" strokeweight="1.5pt"/>
                  <v:line id="Line 72" o:spid="_x0000_s4786" style="position:absolute;visibility:visible;mso-wrap-style:square" from="62468,382" to="62470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Nc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wSx9eYW/N/EJyNUvAAAA//8DAFBLAQItABQABgAIAAAAIQDb4fbL7gAAAIUBAAATAAAAAAAA&#10;AAAAAAAAAAAAAABbQ29udGVudF9UeXBlc10ueG1sUEsBAi0AFAAGAAgAAAAhAFr0LFu/AAAAFQEA&#10;AAsAAAAAAAAAAAAAAAAAHwEAAF9yZWxzLy5yZWxzUEsBAi0AFAAGAAgAAAAhAMQss1zHAAAA3QAA&#10;AA8AAAAAAAAAAAAAAAAABwIAAGRycy9kb3ducmV2LnhtbFBLBQYAAAAAAwADALcAAAD7AgAAAAA=&#10;" strokecolor="#903" strokeweight="1.5pt"/>
                  <v:shape id="Freeform 73" o:spid="_x0000_s4787" style="position:absolute;left:62468;top:383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" path="m,54l54,r54,54e" filled="f" strokecolor="#903" strokeweight="1.5pt">
                    <v:path arrowok="t" o:connecttype="custom" o:connectlocs="0,116;115,0;230,116" o:connectangles="0,0,0"/>
                  </v:shape>
                </v:group>
                <v:rect id="Rectangle 7247" o:spid="_x0000_s4788" style="position:absolute;left:62407;top:7985;width:4585;height:47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" filled="f" stroked="f">
                  <v:textbox style="mso-fit-shape-to-text:t" inset="0,0,0,0">
                    <w:txbxContent>
                      <w:p w14:paraId="4E5BCAAA" w14:textId="675B0941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Line</w:t>
                        </w:r>
                      </w:p>
                    </w:txbxContent>
                  </v:textbox>
                </v:rect>
                <v:rect id="Rectangle 7248" o:spid="_x0000_s4789" style="position:absolute;left:64135;top:48418;width:1111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" strokecolor="#903" strokeweight="1.5pt"/>
                <v:rect id="Rectangle 7249" o:spid="_x0000_s4790" style="position:absolute;left:64135;top:48418;width:1111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" strokecolor="#903" strokeweight="1.5pt"/>
                <v:line id="Line 78" o:spid="_x0000_s4791" style="position:absolute;visibility:visible;mso-wrap-style:square" from="3460,15271" to="16859,15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" strokecolor="#903" strokeweight="1.5pt"/>
                <v:line id="Line 79" o:spid="_x0000_s4792" style="position:absolute;flip:x;visibility:visible;mso-wrap-style:square" from="15335,15271" to="16859,15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" strokecolor="#903" strokeweight="1.5pt"/>
                <v:line id="Line 80" o:spid="_x0000_s4793" style="position:absolute;flip:x y;visibility:visible;mso-wrap-style:square" from="15335,14636" to="16859,15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" strokecolor="#903" strokeweight="1.5pt"/>
                <v:rect id="Rectangle 7253" o:spid="_x0000_s4794" style="position:absolute;left:6333;top:12350;width:8900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" filled="f" stroked="f">
                  <v:textbox style="mso-fit-shape-to-text:t" inset="0,0,0,0">
                    <w:txbxContent>
                      <w:p w14:paraId="327AB021" w14:textId="2A7EE90B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82" o:spid="_x0000_s4795" style="position:absolute;visibility:visible;mso-wrap-style:square" from="18176,21367" to="36353,21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" strokecolor="#903" strokeweight="1.5pt"/>
                <v:line id="Line 83" o:spid="_x0000_s4796" style="position:absolute;flip:x;visibility:visible;mso-wrap-style:square" from="34829,21367" to="36353,22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" strokecolor="#903" strokeweight="1.5pt"/>
                <v:line id="Line 84" o:spid="_x0000_s4797" style="position:absolute;flip:x y;visibility:visible;mso-wrap-style:square" from="34829,20732" to="36353,21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" strokecolor="#903" strokeweight="1.5pt"/>
                <v:rect id="Rectangle 7257" o:spid="_x0000_s4798" style="position:absolute;left:21935;top:18446;width:11087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J9r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YJOvNvD3Jj0Buf8FAAD//wMAUEsBAi0AFAAGAAgAAAAhANvh9svuAAAAhQEAABMAAAAAAAAAAAAA&#10;AAAAAAAAAFtDb250ZW50X1R5cGVzXS54bWxQSwECLQAUAAYACAAAACEAWvQsW78AAAAVAQAACwAA&#10;AAAAAAAAAAAAAAAfAQAAX3JlbHMvLnJlbHNQSwECLQAUAAYACAAAACEAAYSfa8MAAADdAAAADwAA&#10;AAAAAAAAAAAAAAAHAgAAZHJzL2Rvd25yZXYueG1sUEsFBgAAAAADAAMAtwAAAPcCAAAAAA==&#10;" filled="f" stroked="f">
                  <v:textbox style="mso-fit-shape-to-text:t" inset="0,0,0,0">
                    <w:txbxContent>
                      <w:p w14:paraId="27C3A9B2" w14:textId="6C7FF5CB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doUserName</w:t>
                        </w:r>
                        <w:proofErr w:type="spellEnd"/>
                      </w:p>
                    </w:txbxContent>
                  </v:textbox>
                </v:rect>
                <v:line id="Line 86" o:spid="_x0000_s4799" style="position:absolute;visibility:visible;mso-wrap-style:square" from="37703,25812" to="44037,25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" strokecolor="#903" strokeweight="1.5pt"/>
                <v:line id="Line 87" o:spid="_x0000_s4800" style="position:absolute;visibility:visible;mso-wrap-style:square" from="44037,25812" to="44037,27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" strokecolor="#903" strokeweight="1.5pt"/>
                <v:line id="Line 88" o:spid="_x0000_s4801" style="position:absolute;flip:x;visibility:visible;mso-wrap-style:square" from="37734,27082" to="44037,27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" strokecolor="#903" strokeweight="1.5pt"/>
                <v:line id="Line 89" o:spid="_x0000_s4802" style="position:absolute;visibility:visible;mso-wrap-style:square" from="37734,27082" to="39258,2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" strokecolor="#903" strokeweight="1.5pt"/>
                <v:line id="Line 90" o:spid="_x0000_s4803" style="position:absolute;flip:y;visibility:visible;mso-wrap-style:square" from="37734,26447" to="39258,27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" strokecolor="#903" strokeweight="1.5pt"/>
                <v:rect id="Rectangle 7263" o:spid="_x0000_s4804" style="position:absolute;left:40649;top:22764;width:10887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" filled="f" stroked="f">
                  <v:textbox style="mso-fit-shape-to-text:t" inset="0,0,0,0">
                    <w:txbxContent>
                      <w:p w14:paraId="1851E4FD" w14:textId="61BF0A16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getLinkLine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()</w:t>
                        </w:r>
                      </w:p>
                    </w:txbxContent>
                  </v:textbox>
                </v:rect>
                <v:line id="Line 92" o:spid="_x0000_s4805" style="position:absolute;visibility:visible;mso-wrap-style:square" from="37655,33051" to="52657,33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" strokecolor="#903" strokeweight="1.5pt"/>
                <v:line id="Line 93" o:spid="_x0000_s4806" style="position:absolute;flip:x;visibility:visible;mso-wrap-style:square" from="51149,33051" to="52657,33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" strokecolor="#903" strokeweight="1.5pt"/>
                <v:line id="Line 94" o:spid="_x0000_s4807" style="position:absolute;flip:x y;visibility:visible;mso-wrap-style:square" from="51149,32416" to="52657,33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" strokecolor="#903" strokeweight="1.5pt"/>
                <v:rect id="Rectangle 7267" o:spid="_x0000_s4808" style="position:absolute;left:39808;top:30130;width:12239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" filled="f" stroked="f">
                  <v:textbox style="mso-fit-shape-to-text:t" inset="0,0,0,0">
                    <w:txbxContent>
                      <w:p w14:paraId="18CA70CA" w14:textId="78F2C595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query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LinkLine</w:t>
                        </w:r>
                        <w:proofErr w:type="spellEnd"/>
                      </w:p>
                    </w:txbxContent>
                  </v:textbox>
                </v:rect>
                <v:line id="Line 96" o:spid="_x0000_s4809" style="position:absolute;flip:x;visibility:visible;mso-wrap-style:square" from="37703,37496" to="52657,3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" strokecolor="#903" strokeweight="1.5pt">
                  <v:stroke dashstyle="3 1"/>
                </v:line>
                <v:line id="Line 97" o:spid="_x0000_s4810" style="position:absolute;visibility:visible;mso-wrap-style:square" from="37703,37496" to="39227,38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" strokecolor="#903" strokeweight="1.5pt"/>
                <v:line id="Line 98" o:spid="_x0000_s4811" style="position:absolute;flip:y;visibility:visible;mso-wrap-style:square" from="37703,36861" to="39227,3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" strokecolor="#903" strokeweight="1.5pt"/>
                <v:rect id="Rectangle 7271" o:spid="_x0000_s4812" style="position:absolute;left:39856;top:34575;width:12450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" filled="f" stroked="f">
                  <v:textbox style="mso-fit-shape-to-text:t" inset="0,0,0,0">
                    <w:txbxContent>
                      <w:p w14:paraId="2955B5AC" w14:textId="1492CBEF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return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LinkLine</w:t>
                        </w:r>
                        <w:proofErr w:type="spellEnd"/>
                      </w:p>
                    </w:txbxContent>
                  </v:textbox>
                </v:rect>
                <v:line id="Line 100" o:spid="_x0000_s4813" style="position:absolute;visibility:visible;mso-wrap-style:square" from="37655,48402" to="64071,48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" strokecolor="#903" strokeweight="1.5pt"/>
                <v:line id="Line 101" o:spid="_x0000_s4814" style="position:absolute;flip:x;visibility:visible;mso-wrap-style:square" from="62547,48402" to="64071,49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" strokecolor="#903" strokeweight="1.5pt"/>
                <v:line id="Line 102" o:spid="_x0000_s4815" style="position:absolute;flip:x y;visibility:visible;mso-wrap-style:square" from="62547,47767" to="64071,48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" strokecolor="#903" strokeweight="1.5pt"/>
                <v:rect id="Rectangle 7275" o:spid="_x0000_s4816" style="position:absolute;left:45348;top:45529;width:14226;height:42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/jn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YJNvVvD3Jj0Buf8FAAD//wMAUEsBAi0AFAAGAAgAAAAhANvh9svuAAAAhQEAABMAAAAAAAAAAAAA&#10;AAAAAAAAAFtDb250ZW50X1R5cGVzXS54bWxQSwECLQAUAAYACAAAACEAWvQsW78AAAAVAQAACwAA&#10;AAAAAAAAAAAAAAAfAQAAX3JlbHMvLnJlbHNQSwECLQAUAAYACAAAACEA1a/458MAAADdAAAADwAA&#10;AAAAAAAAAAAAAAAHAgAAZHJzL2Rvd25yZXYueG1sUEsFBgAAAAADAAMAtwAAAPcCAAAAAA==&#10;" filled="f" stroked="f">
                  <v:textbox style="mso-fit-shape-to-text:t" inset="0,0,0,0">
                    <w:txbxContent>
                      <w:p w14:paraId="58275B7A" w14:textId="5EA64B64" w:rsidR="00B02CCF" w:rsidRDefault="00B02CCF" w:rsidP="00B02CC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Display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ChatLine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9358A1" w:rsidRPr="009F1F59">
        <w:rPr>
          <w:rFonts w:ascii="TH SarabunPSK" w:hAnsi="TH SarabunPSK" w:cs="TH SarabunPSK"/>
          <w:b/>
          <w:bCs/>
          <w:sz w:val="32"/>
          <w:szCs w:val="32"/>
        </w:rPr>
        <w:t>Send message by driver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02CCF" w14:paraId="6912A6EC" w14:textId="77777777" w:rsidTr="00B02CCF">
        <w:tc>
          <w:tcPr>
            <w:tcW w:w="4675" w:type="dxa"/>
          </w:tcPr>
          <w:p w14:paraId="640BD1C7" w14:textId="1E52F2AB" w:rsidR="00EB15DF" w:rsidRDefault="00EB15D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D35AD1" w14:textId="77777777" w:rsidR="00EB15DF" w:rsidRDefault="00EB15D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81EA063" w14:textId="347BAE1D" w:rsidR="00B02CCF" w:rsidRPr="009F1F59" w:rsidRDefault="00B02CC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79FBF737" w14:textId="77777777" w:rsidR="00B02CCF" w:rsidRPr="009F1F59" w:rsidRDefault="00B02CCF" w:rsidP="00B02CC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247DF7B" w14:textId="77777777" w:rsidR="00B02CCF" w:rsidRPr="00EB15DF" w:rsidRDefault="00B02CCF" w:rsidP="00B02CC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1.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</w:t>
            </w:r>
            <w:r w:rsidRPr="00832A01">
              <w:rPr>
                <w:rFonts w:ascii="TH SarabunPSK" w:hAnsi="TH SarabunPSK" w:cs="TH SarabunPSK"/>
                <w:sz w:val="28"/>
                <w:cs/>
              </w:rPr>
              <w:t>เลือก</w:t>
            </w:r>
            <w:r w:rsidRPr="00832A01">
              <w:rPr>
                <w:rFonts w:ascii="TH SarabunPSK" w:hAnsi="TH SarabunPSK" w:cs="TH SarabunPSK"/>
                <w:sz w:val="24"/>
                <w:szCs w:val="24"/>
                <w:cs/>
              </w:rPr>
              <w:t>ฟังก์ชัน</w:t>
            </w:r>
            <w:r w:rsidRPr="00EB15DF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535AE4">
              <w:rPr>
                <w:rFonts w:ascii="TH SarabunPSK" w:hAnsi="TH SarabunPSK" w:cs="TH SarabunPSK"/>
                <w:szCs w:val="22"/>
              </w:rPr>
              <w:t>Send message</w:t>
            </w:r>
            <w:r w:rsidRPr="00EB15DF"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A555E1B" w14:textId="701FF65C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ระบบรับค่าชื่อผู้ใช้ที่ต้องการส่งข้อความ</w:t>
            </w:r>
          </w:p>
          <w:p w14:paraId="28080548" w14:textId="590490C6" w:rsidR="00B02CCF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ระบบตรวจสอบข้อมูลที่อยู่ไลน์</w:t>
            </w:r>
          </w:p>
          <w:p w14:paraId="1F32DF49" w14:textId="77777777" w:rsidR="00EB15DF" w:rsidRPr="00EB15DF" w:rsidRDefault="00EB15DF" w:rsidP="00B02CCF">
            <w:pPr>
              <w:rPr>
                <w:rFonts w:ascii="TH SarabunPSK" w:hAnsi="TH SarabunPSK" w:cs="TH SarabunPSK"/>
                <w:sz w:val="8"/>
                <w:szCs w:val="8"/>
              </w:rPr>
            </w:pPr>
          </w:p>
          <w:p w14:paraId="56BF5BF8" w14:textId="53EFF37A" w:rsidR="00B02CCF" w:rsidRPr="00832A01" w:rsidRDefault="00B02CCF" w:rsidP="00B02CCF">
            <w:pPr>
              <w:rPr>
                <w:rFonts w:ascii="TH SarabunPSK" w:hAnsi="TH SarabunPSK" w:cs="TH SarabunPSK"/>
                <w:sz w:val="28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3.1 -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ระบบค้นหาข้อมูลที่อยู่ไลน์ใน</w:t>
            </w:r>
            <w:r w:rsidRPr="00832A01">
              <w:rPr>
                <w:rFonts w:ascii="TH SarabunPSK" w:hAnsi="TH SarabunPSK" w:cs="TH SarabunPSK"/>
                <w:sz w:val="28"/>
                <w:cs/>
              </w:rPr>
              <w:t>ฐานข้อมูล</w:t>
            </w:r>
          </w:p>
          <w:p w14:paraId="06381782" w14:textId="77777777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      3.2 –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ระบบคืนค่าข้อมูลที่อยู่ไลน์</w:t>
            </w:r>
          </w:p>
          <w:p w14:paraId="30EA849C" w14:textId="257F8559" w:rsidR="00B02CCF" w:rsidRPr="009F1F59" w:rsidRDefault="00B02CCF" w:rsidP="00B02CCF">
            <w:pPr>
              <w:rPr>
                <w:rFonts w:ascii="TH SarabunPSK" w:hAnsi="TH SarabunPSK" w:cs="TH SarabunPSK"/>
                <w:sz w:val="28"/>
              </w:rPr>
            </w:pPr>
          </w:p>
          <w:p w14:paraId="2FEE18DC" w14:textId="53B1E6E8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ระบบส่งการทำงานไปที่ไลน์</w:t>
            </w:r>
          </w:p>
          <w:p w14:paraId="5C3C6EA3" w14:textId="4C1C0124" w:rsidR="00B02CCF" w:rsidRPr="009F1F59" w:rsidRDefault="00B02CCF" w:rsidP="00B02C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156D3E55" w14:textId="2B852983" w:rsidR="00B02CCF" w:rsidRPr="009F1F59" w:rsidRDefault="00B02CCF" w:rsidP="00B02C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  <w:p w14:paraId="3677AB80" w14:textId="5BD754B3" w:rsidR="00B02CCF" w:rsidRDefault="0076342E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492352" behindDoc="0" locked="0" layoutInCell="1" allowOverlap="1" wp14:anchorId="255F0D34" wp14:editId="6CE097D9">
                      <wp:simplePos x="0" y="0"/>
                      <wp:positionH relativeFrom="column">
                        <wp:posOffset>998219</wp:posOffset>
                      </wp:positionH>
                      <wp:positionV relativeFrom="paragraph">
                        <wp:posOffset>204107</wp:posOffset>
                      </wp:positionV>
                      <wp:extent cx="4090671" cy="457200"/>
                      <wp:effectExtent l="0" t="0" r="5080" b="0"/>
                      <wp:wrapNone/>
                      <wp:docPr id="962" name="Text Box 9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90671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A684CA7" w14:textId="1598D07C" w:rsidR="00AA1567" w:rsidRPr="00320F5B" w:rsidRDefault="00AA1567" w:rsidP="00320F5B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192" w:name="_Toc101790148"/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73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Send message by</w:t>
                                  </w:r>
                                  <w:bookmarkEnd w:id="19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55F0D34" id="Text Box 962" o:spid="_x0000_s4817" type="#_x0000_t202" style="position:absolute;margin-left:78.6pt;margin-top:16.05pt;width:322.1pt;height:36pt;z-index:251492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" stroked="f">
                      <v:textbox inset="0,0,0,0">
                        <w:txbxContent>
                          <w:p w14:paraId="3A684CA7" w14:textId="1598D07C" w:rsidR="00AA1567" w:rsidRPr="00320F5B" w:rsidRDefault="00AA1567" w:rsidP="00320F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93" w:name="_Toc101790148"/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73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Send message by</w:t>
                            </w:r>
                            <w:bookmarkEnd w:id="193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27FB26F7" w14:textId="25B50AA2" w:rsidR="00B02CCF" w:rsidRDefault="00B02CCF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9DBCEC" w14:textId="77B9D9D8" w:rsidR="00EB486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</w:p>
    <w:p w14:paraId="5B6576C2" w14:textId="7977CFB5" w:rsidR="00EB486E" w:rsidRPr="009F1F59" w:rsidRDefault="00EB486E" w:rsidP="00EB486E">
      <w:pPr>
        <w:rPr>
          <w:rFonts w:ascii="TH SarabunPSK" w:hAnsi="TH SarabunPSK" w:cs="TH SarabunPSK"/>
          <w:sz w:val="4"/>
          <w:szCs w:val="4"/>
        </w:rPr>
      </w:pPr>
    </w:p>
    <w:p w14:paraId="32F78968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8709D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6B18A782" wp14:editId="0D6C7563">
            <wp:extent cx="1510665" cy="2131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6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E869" w14:textId="58645AF4" w:rsidR="00AA1567" w:rsidRPr="00320F5B" w:rsidRDefault="00AA1567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4" w:name="_Toc101790149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74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Send message by driver</w:t>
      </w:r>
      <w:bookmarkEnd w:id="194"/>
    </w:p>
    <w:p w14:paraId="2438010B" w14:textId="23B8632A" w:rsidR="00766646" w:rsidRPr="009F1F59" w:rsidRDefault="00766646" w:rsidP="00EB486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14:paraId="021A24D9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6587E7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774DBF2" wp14:editId="14E0166F">
            <wp:extent cx="2613600" cy="5654708"/>
            <wp:effectExtent l="0" t="0" r="0" b="3175"/>
            <wp:docPr id="230" name="Graphic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96DAC541-7B7A-43D3-8B79-37D633B846F1}">
                          <asvg:svgBlip xmlns:asvg="http://schemas.microsoft.com/office/drawing/2016/SVG/main" r:embed="rId1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87BA" w14:textId="2E3F4755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5" w:name="_Toc101790150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75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แสดงหน้าจอ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List request cancel</w:t>
      </w:r>
      <w:bookmarkEnd w:id="195"/>
    </w:p>
    <w:p w14:paraId="2F0A47F7" w14:textId="77777777" w:rsidR="0076342E" w:rsidRDefault="0076342E" w:rsidP="00497D8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AFF853" w14:textId="09E19B2A" w:rsidR="006B05E7" w:rsidRPr="009F1F59" w:rsidRDefault="006B05E7" w:rsidP="00497D8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93271F4" w14:textId="5FAA7159" w:rsidR="00AC155C" w:rsidRPr="009F1F59" w:rsidRDefault="00535AE4" w:rsidP="00EB486E">
      <w:pPr>
        <w:rPr>
          <w:rFonts w:ascii="TH SarabunPSK" w:hAnsi="TH SarabunPSK" w:cs="TH SarabunPSK"/>
          <w:sz w:val="32"/>
          <w:szCs w:val="32"/>
        </w:rPr>
      </w:pPr>
      <w:r w:rsidRPr="00AC155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535360" behindDoc="0" locked="0" layoutInCell="1" allowOverlap="1" wp14:anchorId="7EED9915" wp14:editId="04553B99">
                <wp:simplePos x="0" y="0"/>
                <wp:positionH relativeFrom="column">
                  <wp:posOffset>2487930</wp:posOffset>
                </wp:positionH>
                <wp:positionV relativeFrom="paragraph">
                  <wp:posOffset>398144</wp:posOffset>
                </wp:positionV>
                <wp:extent cx="3781441" cy="3657599"/>
                <wp:effectExtent l="0" t="0" r="9525" b="38735"/>
                <wp:wrapNone/>
                <wp:docPr id="736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441" cy="3657599"/>
                          <a:chOff x="0" y="0"/>
                          <a:chExt cx="5910146" cy="5716588"/>
                        </a:xfrm>
                      </wpg:grpSpPr>
                      <wps:wsp>
                        <wps:cNvPr id="7362" name="Rectangle 7362"/>
                        <wps:cNvSpPr>
                          <a:spLocks noChangeArrowheads="1"/>
                        </wps:cNvSpPr>
                        <wps:spPr bwMode="auto">
                          <a:xfrm>
                            <a:off x="0" y="862896"/>
                            <a:ext cx="511119" cy="120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F5352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  <w:p w14:paraId="710C65E6" w14:textId="77777777" w:rsidR="0006796C" w:rsidRDefault="0006796C"/>
                            <w:p w14:paraId="5AFDD896" w14:textId="41415650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363" name="Line 6"/>
                        <wps:cNvCnPr/>
                        <wps:spPr bwMode="auto">
                          <a:xfrm>
                            <a:off x="250825" y="1257300"/>
                            <a:ext cx="0" cy="44592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364" name="Group 7364"/>
                        <wpg:cNvGrpSpPr>
                          <a:grpSpLocks/>
                        </wpg:cNvGrpSpPr>
                        <wpg:grpSpPr bwMode="auto">
                          <a:xfrm>
                            <a:off x="47393" y="187325"/>
                            <a:ext cx="325436" cy="446088"/>
                            <a:chOff x="47625" y="187325"/>
                            <a:chExt cx="205" cy="281"/>
                          </a:xfrm>
                        </wpg:grpSpPr>
                        <wps:wsp>
                          <wps:cNvPr id="7365" name="Oval 7365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83" y="187325"/>
                              <a:ext cx="93" cy="93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66" name="Line 8"/>
                          <wps:cNvCnPr/>
                          <wps:spPr bwMode="auto">
                            <a:xfrm>
                              <a:off x="47728" y="187417"/>
                              <a:ext cx="0" cy="87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67" name="Line 9"/>
                          <wps:cNvCnPr/>
                          <wps:spPr bwMode="auto">
                            <a:xfrm>
                              <a:off x="47654" y="187441"/>
                              <a:ext cx="148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68" name="Freeform 10"/>
                          <wps:cNvSpPr>
                            <a:spLocks/>
                          </wps:cNvSpPr>
                          <wps:spPr bwMode="auto">
                            <a:xfrm>
                              <a:off x="47625" y="187504"/>
                              <a:ext cx="205" cy="10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369" name="Group 7369"/>
                        <wpg:cNvGrpSpPr>
                          <a:grpSpLocks/>
                        </wpg:cNvGrpSpPr>
                        <wpg:grpSpPr bwMode="auto">
                          <a:xfrm>
                            <a:off x="47393" y="187325"/>
                            <a:ext cx="325436" cy="446088"/>
                            <a:chOff x="47625" y="187325"/>
                            <a:chExt cx="205" cy="281"/>
                          </a:xfrm>
                        </wpg:grpSpPr>
                        <wps:wsp>
                          <wps:cNvPr id="7370" name="Oval 737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83" y="187325"/>
                              <a:ext cx="93" cy="93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71" name="Line 13"/>
                          <wps:cNvCnPr/>
                          <wps:spPr bwMode="auto">
                            <a:xfrm>
                              <a:off x="47728" y="187417"/>
                              <a:ext cx="0" cy="8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72" name="Line 14"/>
                          <wps:cNvCnPr/>
                          <wps:spPr bwMode="auto">
                            <a:xfrm>
                              <a:off x="47654" y="187441"/>
                              <a:ext cx="148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73" name="Freeform 15"/>
                          <wps:cNvSpPr>
                            <a:spLocks/>
                          </wps:cNvSpPr>
                          <wps:spPr bwMode="auto">
                            <a:xfrm>
                              <a:off x="47625" y="187504"/>
                              <a:ext cx="205" cy="10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375" name="Rectangle 7375"/>
                        <wps:cNvSpPr>
                          <a:spLocks noChangeArrowheads="1"/>
                        </wps:cNvSpPr>
                        <wps:spPr bwMode="auto">
                          <a:xfrm>
                            <a:off x="196850" y="1544637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76" name="Rectangle 7376"/>
                        <wps:cNvSpPr>
                          <a:spLocks noChangeArrowheads="1"/>
                        </wps:cNvSpPr>
                        <wps:spPr bwMode="auto">
                          <a:xfrm>
                            <a:off x="877725" y="851793"/>
                            <a:ext cx="1791397" cy="120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88AF0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ListRequestCancelPage</w:t>
                              </w:r>
                            </w:p>
                            <w:p w14:paraId="0536DD00" w14:textId="77777777" w:rsidR="0006796C" w:rsidRDefault="0006796C"/>
                            <w:p w14:paraId="365BEAFF" w14:textId="25D4DF0B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377" name="Line 20"/>
                        <wps:cNvCnPr/>
                        <wps:spPr bwMode="auto">
                          <a:xfrm>
                            <a:off x="1735138" y="1243012"/>
                            <a:ext cx="0" cy="44735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378" name="Group 7378"/>
                        <wpg:cNvGrpSpPr>
                          <a:grpSpLocks/>
                        </wpg:cNvGrpSpPr>
                        <wpg:grpSpPr bwMode="auto">
                          <a:xfrm>
                            <a:off x="1331329" y="204787"/>
                            <a:ext cx="814388" cy="530225"/>
                            <a:chOff x="1328738" y="204787"/>
                            <a:chExt cx="513" cy="334"/>
                          </a:xfrm>
                        </wpg:grpSpPr>
                        <wps:wsp>
                          <wps:cNvPr id="7379" name="Oval 7379"/>
                          <wps:cNvSpPr>
                            <a:spLocks noChangeArrowheads="1"/>
                          </wps:cNvSpPr>
                          <wps:spPr bwMode="auto">
                            <a:xfrm>
                              <a:off x="1328909" y="204787"/>
                              <a:ext cx="342" cy="33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80" name="Line 22"/>
                          <wps:cNvCnPr/>
                          <wps:spPr bwMode="auto">
                            <a:xfrm>
                              <a:off x="1328738" y="204866"/>
                              <a:ext cx="0" cy="18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81" name="Line 23"/>
                          <wps:cNvCnPr/>
                          <wps:spPr bwMode="auto">
                            <a:xfrm>
                              <a:off x="1328739" y="204955"/>
                              <a:ext cx="170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382" name="Group 7382"/>
                        <wpg:cNvGrpSpPr>
                          <a:grpSpLocks/>
                        </wpg:cNvGrpSpPr>
                        <wpg:grpSpPr bwMode="auto">
                          <a:xfrm>
                            <a:off x="1331329" y="204787"/>
                            <a:ext cx="814388" cy="530225"/>
                            <a:chOff x="1328738" y="204787"/>
                            <a:chExt cx="513" cy="334"/>
                          </a:xfrm>
                        </wpg:grpSpPr>
                        <wps:wsp>
                          <wps:cNvPr id="7383" name="Oval 7383"/>
                          <wps:cNvSpPr>
                            <a:spLocks noChangeArrowheads="1"/>
                          </wps:cNvSpPr>
                          <wps:spPr bwMode="auto">
                            <a:xfrm>
                              <a:off x="1328909" y="204787"/>
                              <a:ext cx="342" cy="334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84" name="Line 26"/>
                          <wps:cNvCnPr/>
                          <wps:spPr bwMode="auto">
                            <a:xfrm>
                              <a:off x="1328738" y="204866"/>
                              <a:ext cx="0" cy="18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85" name="Line 27"/>
                          <wps:cNvCnPr/>
                          <wps:spPr bwMode="auto">
                            <a:xfrm>
                              <a:off x="1328739" y="204955"/>
                              <a:ext cx="17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387" name="Rectangle 7387"/>
                        <wps:cNvSpPr>
                          <a:spLocks noChangeArrowheads="1"/>
                        </wps:cNvSpPr>
                        <wps:spPr bwMode="auto">
                          <a:xfrm>
                            <a:off x="1679575" y="1544637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88" name="Rectangle 7388"/>
                        <wps:cNvSpPr>
                          <a:spLocks noChangeArrowheads="1"/>
                        </wps:cNvSpPr>
                        <wps:spPr bwMode="auto">
                          <a:xfrm>
                            <a:off x="1679575" y="2132012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89" name="Rectangle 7389"/>
                        <wps:cNvSpPr>
                          <a:spLocks noChangeArrowheads="1"/>
                        </wps:cNvSpPr>
                        <wps:spPr bwMode="auto">
                          <a:xfrm>
                            <a:off x="1679575" y="5041900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90" name="Rectangle 7390"/>
                        <wps:cNvSpPr>
                          <a:spLocks noChangeArrowheads="1"/>
                        </wps:cNvSpPr>
                        <wps:spPr bwMode="auto">
                          <a:xfrm>
                            <a:off x="3674389" y="685325"/>
                            <a:ext cx="128028" cy="1239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E6E9A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  <w:p w14:paraId="5EF5F8C3" w14:textId="77777777" w:rsidR="0006796C" w:rsidRDefault="0006796C"/>
                            <w:p w14:paraId="2EA2BEE5" w14:textId="1D55437C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391" name="Rectangle 7391"/>
                        <wps:cNvSpPr>
                          <a:spLocks noChangeArrowheads="1"/>
                        </wps:cNvSpPr>
                        <wps:spPr bwMode="auto">
                          <a:xfrm>
                            <a:off x="2818882" y="874107"/>
                            <a:ext cx="2021648" cy="115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6A72F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ListRequestCancelController</w:t>
                              </w:r>
                              <w:proofErr w:type="spellEnd"/>
                            </w:p>
                            <w:p w14:paraId="0E18B575" w14:textId="77777777" w:rsidR="0006796C" w:rsidRDefault="0006796C"/>
                            <w:p w14:paraId="3482178E" w14:textId="0C8B18F0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392" name="Line 35"/>
                        <wps:cNvCnPr/>
                        <wps:spPr bwMode="auto">
                          <a:xfrm>
                            <a:off x="3746500" y="1081087"/>
                            <a:ext cx="0" cy="46355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393" name="Group 7393"/>
                        <wpg:cNvGrpSpPr>
                          <a:grpSpLocks/>
                        </wpg:cNvGrpSpPr>
                        <wpg:grpSpPr bwMode="auto">
                          <a:xfrm>
                            <a:off x="3476625" y="0"/>
                            <a:ext cx="544512" cy="568326"/>
                            <a:chOff x="3476625" y="0"/>
                            <a:chExt cx="343" cy="358"/>
                          </a:xfrm>
                        </wpg:grpSpPr>
                        <wps:wsp>
                          <wps:cNvPr id="7394" name="Oval 7394"/>
                          <wps:cNvSpPr>
                            <a:spLocks noChangeArrowheads="1"/>
                          </wps:cNvSpPr>
                          <wps:spPr bwMode="auto">
                            <a:xfrm>
                              <a:off x="3476625" y="27"/>
                              <a:ext cx="343" cy="33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95" name="Line 37"/>
                          <wps:cNvCnPr/>
                          <wps:spPr bwMode="auto">
                            <a:xfrm flipH="1">
                              <a:off x="3476761" y="0"/>
                              <a:ext cx="75" cy="3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96" name="Line 38"/>
                          <wps:cNvCnPr/>
                          <wps:spPr bwMode="auto">
                            <a:xfrm flipH="1" flipV="1">
                              <a:off x="3476762" y="30"/>
                              <a:ext cx="74" cy="32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397" name="Group 7397"/>
                        <wpg:cNvGrpSpPr>
                          <a:grpSpLocks/>
                        </wpg:cNvGrpSpPr>
                        <wpg:grpSpPr bwMode="auto">
                          <a:xfrm>
                            <a:off x="3476625" y="0"/>
                            <a:ext cx="544512" cy="568326"/>
                            <a:chOff x="3476625" y="0"/>
                            <a:chExt cx="343" cy="358"/>
                          </a:xfrm>
                        </wpg:grpSpPr>
                        <wps:wsp>
                          <wps:cNvPr id="7398" name="Oval 7398"/>
                          <wps:cNvSpPr>
                            <a:spLocks noChangeArrowheads="1"/>
                          </wps:cNvSpPr>
                          <wps:spPr bwMode="auto">
                            <a:xfrm>
                              <a:off x="3476625" y="27"/>
                              <a:ext cx="343" cy="331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99" name="Line 41"/>
                          <wps:cNvCnPr/>
                          <wps:spPr bwMode="auto">
                            <a:xfrm flipH="1">
                              <a:off x="3476761" y="0"/>
                              <a:ext cx="75" cy="3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00" name="Line 42"/>
                          <wps:cNvCnPr/>
                          <wps:spPr bwMode="auto">
                            <a:xfrm flipH="1" flipV="1">
                              <a:off x="3476762" y="30"/>
                              <a:ext cx="74" cy="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401" name="Rectangle 7401"/>
                        <wps:cNvSpPr>
                          <a:spLocks noChangeArrowheads="1"/>
                        </wps:cNvSpPr>
                        <wps:spPr bwMode="auto">
                          <a:xfrm>
                            <a:off x="3674389" y="685325"/>
                            <a:ext cx="128028" cy="1239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0F55D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  <w:p w14:paraId="1E019D85" w14:textId="77777777" w:rsidR="0006796C" w:rsidRDefault="0006796C"/>
                            <w:p w14:paraId="7DCE7D8C" w14:textId="3F04BBA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03" name="Rectangle 7403"/>
                        <wps:cNvSpPr>
                          <a:spLocks noChangeArrowheads="1"/>
                        </wps:cNvSpPr>
                        <wps:spPr bwMode="auto">
                          <a:xfrm>
                            <a:off x="3692525" y="2132012"/>
                            <a:ext cx="98425" cy="2247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04" name="Rectangle 7404"/>
                        <wps:cNvSpPr>
                          <a:spLocks noChangeArrowheads="1"/>
                        </wps:cNvSpPr>
                        <wps:spPr bwMode="auto">
                          <a:xfrm>
                            <a:off x="3692525" y="5041900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05" name="Rectangle 7405"/>
                        <wps:cNvSpPr>
                          <a:spLocks noChangeArrowheads="1"/>
                        </wps:cNvSpPr>
                        <wps:spPr bwMode="auto">
                          <a:xfrm>
                            <a:off x="4875886" y="874002"/>
                            <a:ext cx="942840" cy="120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E31C6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  <w:p w14:paraId="44D82CB5" w14:textId="77777777" w:rsidR="0006796C" w:rsidRDefault="0006796C"/>
                            <w:p w14:paraId="7B43EBE3" w14:textId="1081C2FA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06" name="Line 49"/>
                        <wps:cNvCnPr/>
                        <wps:spPr bwMode="auto">
                          <a:xfrm>
                            <a:off x="5335588" y="1268412"/>
                            <a:ext cx="0" cy="44481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407" name="Group 7407"/>
                        <wpg:cNvGrpSpPr>
                          <a:grpSpLocks/>
                        </wpg:cNvGrpSpPr>
                        <wpg:grpSpPr bwMode="auto">
                          <a:xfrm>
                            <a:off x="5132388" y="198437"/>
                            <a:ext cx="325437" cy="446088"/>
                            <a:chOff x="5132388" y="198437"/>
                            <a:chExt cx="205" cy="281"/>
                          </a:xfrm>
                        </wpg:grpSpPr>
                        <wps:wsp>
                          <wps:cNvPr id="7408" name="Oval 7408"/>
                          <wps:cNvSpPr>
                            <a:spLocks noChangeArrowheads="1"/>
                          </wps:cNvSpPr>
                          <wps:spPr bwMode="auto">
                            <a:xfrm>
                              <a:off x="5132446" y="198437"/>
                              <a:ext cx="93" cy="93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409" name="Line 51"/>
                          <wps:cNvCnPr/>
                          <wps:spPr bwMode="auto">
                            <a:xfrm>
                              <a:off x="5132490" y="198529"/>
                              <a:ext cx="0" cy="87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10" name="Line 52"/>
                          <wps:cNvCnPr/>
                          <wps:spPr bwMode="auto">
                            <a:xfrm>
                              <a:off x="5132417" y="198554"/>
                              <a:ext cx="147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11" name="Freeform 53"/>
                          <wps:cNvSpPr>
                            <a:spLocks/>
                          </wps:cNvSpPr>
                          <wps:spPr bwMode="auto">
                            <a:xfrm>
                              <a:off x="5132388" y="198616"/>
                              <a:ext cx="205" cy="10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412" name="Group 7412"/>
                        <wpg:cNvGrpSpPr>
                          <a:grpSpLocks/>
                        </wpg:cNvGrpSpPr>
                        <wpg:grpSpPr bwMode="auto">
                          <a:xfrm>
                            <a:off x="5132388" y="198437"/>
                            <a:ext cx="325437" cy="446088"/>
                            <a:chOff x="5132388" y="198437"/>
                            <a:chExt cx="205" cy="281"/>
                          </a:xfrm>
                        </wpg:grpSpPr>
                        <wps:wsp>
                          <wps:cNvPr id="7413" name="Oval 741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32446" y="198437"/>
                              <a:ext cx="93" cy="93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414" name="Line 56"/>
                          <wps:cNvCnPr/>
                          <wps:spPr bwMode="auto">
                            <a:xfrm>
                              <a:off x="5132490" y="198529"/>
                              <a:ext cx="0" cy="8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15" name="Line 57"/>
                          <wps:cNvCnPr/>
                          <wps:spPr bwMode="auto">
                            <a:xfrm>
                              <a:off x="5132417" y="198554"/>
                              <a:ext cx="147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16" name="Freeform 58"/>
                          <wps:cNvSpPr>
                            <a:spLocks/>
                          </wps:cNvSpPr>
                          <wps:spPr bwMode="auto">
                            <a:xfrm>
                              <a:off x="5132388" y="198616"/>
                              <a:ext cx="205" cy="10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418" name="Rectangle 7418"/>
                        <wps:cNvSpPr>
                          <a:spLocks noChangeArrowheads="1"/>
                        </wps:cNvSpPr>
                        <wps:spPr bwMode="auto">
                          <a:xfrm>
                            <a:off x="5280025" y="3173412"/>
                            <a:ext cx="9842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19" name="Rectangle 7419"/>
                        <wps:cNvSpPr>
                          <a:spLocks noChangeArrowheads="1"/>
                        </wps:cNvSpPr>
                        <wps:spPr bwMode="auto">
                          <a:xfrm>
                            <a:off x="5280025" y="4017962"/>
                            <a:ext cx="98425" cy="3254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20" name="Line 63"/>
                        <wps:cNvCnPr/>
                        <wps:spPr bwMode="auto">
                          <a:xfrm>
                            <a:off x="307975" y="1543050"/>
                            <a:ext cx="136683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1" name="Line 64"/>
                        <wps:cNvCnPr/>
                        <wps:spPr bwMode="auto">
                          <a:xfrm flipH="1">
                            <a:off x="1539875" y="1543050"/>
                            <a:ext cx="134937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2" name="Line 65"/>
                        <wps:cNvCnPr/>
                        <wps:spPr bwMode="auto">
                          <a:xfrm flipH="1" flipV="1">
                            <a:off x="1539875" y="1487487"/>
                            <a:ext cx="134937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3" name="Rectangle 7423"/>
                        <wps:cNvSpPr>
                          <a:spLocks noChangeArrowheads="1"/>
                        </wps:cNvSpPr>
                        <wps:spPr bwMode="auto">
                          <a:xfrm>
                            <a:off x="652269" y="1283401"/>
                            <a:ext cx="751295" cy="115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38DFCC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  <w:p w14:paraId="7DEE50E6" w14:textId="77777777" w:rsidR="0006796C" w:rsidRDefault="0006796C"/>
                            <w:p w14:paraId="37CDA70F" w14:textId="3697F3A2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24" name="Line 67"/>
                        <wps:cNvCnPr/>
                        <wps:spPr bwMode="auto">
                          <a:xfrm>
                            <a:off x="1790700" y="2130425"/>
                            <a:ext cx="189706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5" name="Line 68"/>
                        <wps:cNvCnPr/>
                        <wps:spPr bwMode="auto">
                          <a:xfrm flipH="1">
                            <a:off x="3551238" y="2130425"/>
                            <a:ext cx="136525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6" name="Line 69"/>
                        <wps:cNvCnPr/>
                        <wps:spPr bwMode="auto">
                          <a:xfrm flipH="1" flipV="1">
                            <a:off x="3551238" y="2073275"/>
                            <a:ext cx="13652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7" name="Rectangle 7427"/>
                        <wps:cNvSpPr>
                          <a:spLocks noChangeArrowheads="1"/>
                        </wps:cNvSpPr>
                        <wps:spPr bwMode="auto">
                          <a:xfrm>
                            <a:off x="1974206" y="1866516"/>
                            <a:ext cx="1554198" cy="71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5C5798" w14:textId="6245072A" w:rsidR="0006796C" w:rsidRPr="00BB14E3" w:rsidRDefault="00AC155C" w:rsidP="00BB14E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getListRequestCancel</w:t>
                              </w:r>
                              <w:proofErr w:type="spellEnd"/>
                            </w:p>
                            <w:p w14:paraId="678EB78C" w14:textId="7E6A580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28" name="Line 71"/>
                        <wps:cNvCnPr/>
                        <wps:spPr bwMode="auto">
                          <a:xfrm>
                            <a:off x="3806825" y="2524125"/>
                            <a:ext cx="56356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9" name="Line 72"/>
                        <wps:cNvCnPr/>
                        <wps:spPr bwMode="auto">
                          <a:xfrm>
                            <a:off x="4370388" y="2524125"/>
                            <a:ext cx="0" cy="1127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0" name="Line 73"/>
                        <wps:cNvCnPr/>
                        <wps:spPr bwMode="auto">
                          <a:xfrm flipH="1">
                            <a:off x="3811588" y="2636837"/>
                            <a:ext cx="5588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1" name="Line 74"/>
                        <wps:cNvCnPr/>
                        <wps:spPr bwMode="auto">
                          <a:xfrm>
                            <a:off x="3811588" y="2636837"/>
                            <a:ext cx="134937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2" name="Line 75"/>
                        <wps:cNvCnPr/>
                        <wps:spPr bwMode="auto">
                          <a:xfrm flipV="1">
                            <a:off x="3811588" y="2581275"/>
                            <a:ext cx="134937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3" name="Rectangle 7433"/>
                        <wps:cNvSpPr>
                          <a:spLocks noChangeArrowheads="1"/>
                        </wps:cNvSpPr>
                        <wps:spPr bwMode="auto">
                          <a:xfrm>
                            <a:off x="3970717" y="2277794"/>
                            <a:ext cx="1836058" cy="71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C7FFC5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getAllListRequestCancel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  <w:p w14:paraId="6924728A" w14:textId="5D21A0A0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34" name="Line 77"/>
                        <wps:cNvCnPr/>
                        <wps:spPr bwMode="auto">
                          <a:xfrm>
                            <a:off x="3803650" y="3171825"/>
                            <a:ext cx="14716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5" name="Line 78"/>
                        <wps:cNvCnPr/>
                        <wps:spPr bwMode="auto">
                          <a:xfrm flipH="1">
                            <a:off x="5140325" y="3171825"/>
                            <a:ext cx="134937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6" name="Line 79"/>
                        <wps:cNvCnPr/>
                        <wps:spPr bwMode="auto">
                          <a:xfrm flipH="1" flipV="1">
                            <a:off x="5140325" y="3114675"/>
                            <a:ext cx="134937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7" name="Rectangle 7437"/>
                        <wps:cNvSpPr>
                          <a:spLocks noChangeArrowheads="1"/>
                        </wps:cNvSpPr>
                        <wps:spPr bwMode="auto">
                          <a:xfrm>
                            <a:off x="3903567" y="2902762"/>
                            <a:ext cx="1951184" cy="71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7B17A7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query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AllListRequestCancel</w:t>
                              </w:r>
                              <w:proofErr w:type="spellEnd"/>
                            </w:p>
                            <w:p w14:paraId="364AFB90" w14:textId="6E1BFB1E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38" name="Line 81"/>
                        <wps:cNvCnPr/>
                        <wps:spPr bwMode="auto">
                          <a:xfrm flipH="1">
                            <a:off x="3806825" y="4016375"/>
                            <a:ext cx="146843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9" name="Line 82"/>
                        <wps:cNvCnPr/>
                        <wps:spPr bwMode="auto">
                          <a:xfrm>
                            <a:off x="3806825" y="4016375"/>
                            <a:ext cx="134937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0" name="Line 83"/>
                        <wps:cNvCnPr/>
                        <wps:spPr bwMode="auto">
                          <a:xfrm flipV="1">
                            <a:off x="3806825" y="3960812"/>
                            <a:ext cx="134937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1" name="Rectangle 7441"/>
                        <wps:cNvSpPr>
                          <a:spLocks noChangeArrowheads="1"/>
                        </wps:cNvSpPr>
                        <wps:spPr bwMode="auto">
                          <a:xfrm>
                            <a:off x="3941098" y="3676132"/>
                            <a:ext cx="1969048" cy="115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1363A5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return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AllListRequestCancel</w:t>
                              </w:r>
                              <w:proofErr w:type="spellEnd"/>
                            </w:p>
                            <w:p w14:paraId="54E297AB" w14:textId="77777777" w:rsidR="0006796C" w:rsidRDefault="0006796C"/>
                            <w:p w14:paraId="75A19E92" w14:textId="427DA01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442" name="Line 85"/>
                        <wps:cNvCnPr/>
                        <wps:spPr bwMode="auto">
                          <a:xfrm flipH="1">
                            <a:off x="1793875" y="5040312"/>
                            <a:ext cx="189388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3" name="Line 86"/>
                        <wps:cNvCnPr/>
                        <wps:spPr bwMode="auto">
                          <a:xfrm>
                            <a:off x="1793875" y="5040312"/>
                            <a:ext cx="136525" cy="555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4" name="Line 87"/>
                        <wps:cNvCnPr/>
                        <wps:spPr bwMode="auto">
                          <a:xfrm flipV="1">
                            <a:off x="1793875" y="4983162"/>
                            <a:ext cx="136525" cy="571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5" name="Rectangle 7445"/>
                        <wps:cNvSpPr>
                          <a:spLocks noChangeArrowheads="1"/>
                        </wps:cNvSpPr>
                        <wps:spPr bwMode="auto">
                          <a:xfrm>
                            <a:off x="1911100" y="4780836"/>
                            <a:ext cx="1898583" cy="71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AA1ECC" w14:textId="77777777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ListRequestCancel</w:t>
                              </w:r>
                              <w:proofErr w:type="spellEnd"/>
                            </w:p>
                            <w:p w14:paraId="544D5062" w14:textId="6873654D" w:rsidR="00AC155C" w:rsidRDefault="00AC155C" w:rsidP="00AC155C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ED9915" id="_x0000_s4818" style="position:absolute;margin-left:195.9pt;margin-top:31.35pt;width:297.75pt;height:4in;z-index:251535360;mso-width-relative:margin" coordsize="59101,5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">
                <v:rect id="Rectangle 7362" o:spid="_x0000_s4819" style="position:absolute;top:8628;width:5111;height:120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" filled="f" stroked="f">
                  <v:textbox style="mso-fit-shape-to-text:t" inset="0,0,0,0">
                    <w:txbxContent>
                      <w:p w14:paraId="715F5352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  <w:p w14:paraId="710C65E6" w14:textId="77777777" w:rsidR="0006796C" w:rsidRDefault="0006796C"/>
                      <w:p w14:paraId="5AFDD896" w14:textId="41415650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6" o:spid="_x0000_s4820" style="position:absolute;visibility:visible;mso-wrap-style:square" from="2508,12573" to="2508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" strokeweight="1.5pt">
                  <v:stroke dashstyle="3 1"/>
                </v:line>
                <v:group id="Group 7364" o:spid="_x0000_s4821" style="position:absolute;left:473;top:1873;width:3255;height:4461" coordorigin="47625,187325" coordsize="205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Ge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Q8+YC/N+EJyOUvAAAA//8DAFBLAQItABQABgAIAAAAIQDb4fbL7gAAAIUBAAATAAAAAAAA&#10;AAAAAAAAAAAAAABbQ29udGVudF9UeXBlc10ueG1sUEsBAi0AFAAGAAgAAAAhAFr0LFu/AAAAFQEA&#10;AAsAAAAAAAAAAAAAAAAAHwEAAF9yZWxzLy5yZWxzUEsBAi0AFAAGAAgAAAAhAOSPEZ7HAAAA3QAA&#10;AA8AAAAAAAAAAAAAAAAABwIAAGRycy9kb3ducmV2LnhtbFBLBQYAAAAAAwADALcAAAD7AgAAAAA=&#10;">
                  <v:oval id="Oval 7365" o:spid="_x0000_s4822" style="position:absolute;left:47683;top:18732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" filled="f" strokecolor="#903" strokeweight=".25pt"/>
                  <v:line id="Line 8" o:spid="_x0000_s4823" style="position:absolute;visibility:visible;mso-wrap-style:square" from="47728,187417" to="47728,187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" strokecolor="#903" strokeweight=".25pt"/>
                  <v:line id="Line 9" o:spid="_x0000_s4824" style="position:absolute;visibility:visible;mso-wrap-style:square" from="47654,187441" to="47802,187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" strokecolor="#903" strokeweight=".25pt"/>
                  <v:shape id="Freeform 10" o:spid="_x0000_s4825" style="position:absolute;left:47625;top:187504;width:205;height:10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" path="m,54l54,r54,54e" filled="f" strokecolor="#903" strokeweight=".25pt">
                    <v:path arrowok="t" o:connecttype="custom" o:connectlocs="0,102;103,0;205,102" o:connectangles="0,0,0"/>
                  </v:shape>
                </v:group>
                <v:group id="Group 7369" o:spid="_x0000_s4826" style="position:absolute;left:473;top:1873;width:3255;height:4461" coordorigin="47625,187325" coordsize="205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r4A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+BqNJ/B8E56AnP8BAAD//wMAUEsBAi0AFAAGAAgAAAAhANvh9svuAAAAhQEAABMAAAAAAAAA&#10;AAAAAAAAAAAAAFtDb250ZW50X1R5cGVzXS54bWxQSwECLQAUAAYACAAAACEAWvQsW78AAAAVAQAA&#10;CwAAAAAAAAAAAAAAAAAfAQAAX3JlbHMvLnJlbHNQSwECLQAUAAYACAAAACEACo6+AMYAAADdAAAA&#10;DwAAAAAAAAAAAAAAAAAHAgAAZHJzL2Rvd25yZXYueG1sUEsFBgAAAAADAAMAtwAAAPoCAAAAAA==&#10;">
                  <v:oval id="Oval 7370" o:spid="_x0000_s4827" style="position:absolute;left:47683;top:187325;width:93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" filled="f" strokecolor="#903" strokeweight="1.5pt"/>
                  <v:line id="Line 13" o:spid="_x0000_s4828" style="position:absolute;visibility:visible;mso-wrap-style:square" from="47728,187417" to="47728,187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" strokecolor="#903" strokeweight="1.5pt"/>
                  <v:line id="Line 14" o:spid="_x0000_s4829" style="position:absolute;visibility:visible;mso-wrap-style:square" from="47654,187441" to="47802,187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" strokecolor="#903" strokeweight="1.5pt"/>
                  <v:shape id="Freeform 15" o:spid="_x0000_s4830" style="position:absolute;left:47625;top:187504;width:205;height:10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" path="m,54l54,r54,54e" filled="f" strokecolor="#903" strokeweight="1.5pt">
                    <v:path arrowok="t" o:connecttype="custom" o:connectlocs="0,102;103,0;205,102" o:connectangles="0,0,0"/>
                  </v:shape>
                </v:group>
                <v:rect id="Rectangle 7375" o:spid="_x0000_s4831" style="position:absolute;left:1968;top:15446;width:98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" strokecolor="#903" strokeweight="1.5pt"/>
                <v:rect id="Rectangle 7376" o:spid="_x0000_s4832" style="position:absolute;left:8777;top:8517;width:17914;height:1204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" filled="f" stroked="f">
                  <v:textbox style="mso-fit-shape-to-text:t" inset="0,0,0,0">
                    <w:txbxContent>
                      <w:p w14:paraId="25388AF0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ListRequestCancelPage</w:t>
                        </w:r>
                      </w:p>
                      <w:p w14:paraId="0536DD00" w14:textId="77777777" w:rsidR="0006796C" w:rsidRDefault="0006796C"/>
                      <w:p w14:paraId="365BEAFF" w14:textId="25D4DF0B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20" o:spid="_x0000_s4833" style="position:absolute;visibility:visible;mso-wrap-style:square" from="17351,12430" to="17351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" strokeweight="1.5pt">
                  <v:stroke dashstyle="3 1"/>
                </v:line>
                <v:group id="Group 7378" o:spid="_x0000_s4834" style="position:absolute;left:13313;top:2047;width:8144;height:5303" coordorigin="13287,204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">
                  <v:oval id="Oval 7379" o:spid="_x0000_s4835" style="position:absolute;left:13289;top:2047;width:3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" fillcolor="#ffc" strokecolor="#1f1a17" strokeweight="0"/>
                  <v:line id="Line 22" o:spid="_x0000_s4836" style="position:absolute;visibility:visible;mso-wrap-style:square" from="13287,2048" to="13287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" strokecolor="#1f1a17" strokeweight="0"/>
                  <v:line id="Line 23" o:spid="_x0000_s4837" style="position:absolute;visibility:visible;mso-wrap-style:square" from="13287,2049" to="13289,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" strokecolor="#1f1a17" strokeweight="0"/>
                </v:group>
                <v:group id="Group 7382" o:spid="_x0000_s4838" style="position:absolute;left:13313;top:2047;width:8144;height:5303" coordorigin="13287,2047" coordsize="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sqL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B5NhvB6E56AnD8BAAD//wMAUEsBAi0AFAAGAAgAAAAhANvh9svuAAAAhQEAABMAAAAAAAAA&#10;AAAAAAAAAAAAAFtDb250ZW50X1R5cGVzXS54bWxQSwECLQAUAAYACAAAACEAWvQsW78AAAAVAQAA&#10;CwAAAAAAAAAAAAAAAAAfAQAAX3JlbHMvLnJlbHNQSwECLQAUAAYACAAAACEAtCbKi8YAAADdAAAA&#10;DwAAAAAAAAAAAAAAAAAHAgAAZHJzL2Rvd25yZXYueG1sUEsFBgAAAAADAAMAtwAAAPoCAAAAAA==&#10;">
                  <v:oval id="Oval 7383" o:spid="_x0000_s4839" style="position:absolute;left:13289;top:2047;width:3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" fillcolor="#ffc" strokecolor="#1f1a17" strokeweight="1.5pt"/>
                  <v:line id="Line 26" o:spid="_x0000_s4840" style="position:absolute;visibility:visible;mso-wrap-style:square" from="13287,2048" to="13287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" strokecolor="#1f1a17" strokeweight="1.5pt"/>
                  <v:line id="Line 27" o:spid="_x0000_s4841" style="position:absolute;visibility:visible;mso-wrap-style:square" from="13287,2049" to="13289,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" strokecolor="#1f1a17" strokeweight="1.5pt"/>
                </v:group>
                <v:rect id="Rectangle 7387" o:spid="_x0000_s4842" style="position:absolute;left:16795;top:15446;width:98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" strokecolor="#903" strokeweight="1.5pt"/>
                <v:rect id="Rectangle 7388" o:spid="_x0000_s4843" style="position:absolute;left:16795;top:21320;width:98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" strokecolor="#903" strokeweight="1.5pt"/>
                <v:rect id="Rectangle 7389" o:spid="_x0000_s4844" style="position:absolute;left:16795;top:50419;width:98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" strokecolor="#903" strokeweight="1.5pt"/>
                <v:rect id="Rectangle 7390" o:spid="_x0000_s4845" style="position:absolute;left:36743;top:6853;width:1281;height:123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" filled="f" stroked="f">
                  <v:textbox style="mso-fit-shape-to-text:t" inset="0,0,0,0">
                    <w:txbxContent>
                      <w:p w14:paraId="5F4E6E9A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  <w:p w14:paraId="5EF5F8C3" w14:textId="77777777" w:rsidR="0006796C" w:rsidRDefault="0006796C"/>
                      <w:p w14:paraId="2EA2BEE5" w14:textId="1D55437C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7391" o:spid="_x0000_s4846" style="position:absolute;left:28188;top:8741;width:20217;height:11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" filled="f" stroked="f">
                  <v:textbox style="mso-fit-shape-to-text:t" inset="0,0,0,0">
                    <w:txbxContent>
                      <w:p w14:paraId="6616A72F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ListRequestCancelController</w:t>
                        </w:r>
                        <w:proofErr w:type="spellEnd"/>
                      </w:p>
                      <w:p w14:paraId="0E18B575" w14:textId="77777777" w:rsidR="0006796C" w:rsidRDefault="0006796C"/>
                      <w:p w14:paraId="3482178E" w14:textId="0C8B18F0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35" o:spid="_x0000_s4847" style="position:absolute;visibility:visible;mso-wrap-style:square" from="37465,10810" to="37465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" strokeweight="1.5pt">
                  <v:stroke dashstyle="3 1"/>
                </v:line>
                <v:group id="Group 7393" o:spid="_x0000_s4848" style="position:absolute;left:34766;width:5445;height:5683" coordorigin="34766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">
                  <v:oval id="Oval 7394" o:spid="_x0000_s4849" style="position:absolute;left:3476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" fillcolor="#ffc" strokecolor="#1f1a17" strokeweight="0"/>
                  <v:line id="Line 37" o:spid="_x0000_s4850" style="position:absolute;flip:x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" strokecolor="#1f1a17" strokeweight="0"/>
                  <v:line id="Line 38" o:spid="_x0000_s4851" style="position:absolute;flip:x y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" strokecolor="#1f1a17" strokeweight="0"/>
                </v:group>
                <v:group id="Group 7397" o:spid="_x0000_s4852" style="position:absolute;left:34766;width:5445;height:5683" coordorigin="34766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">
                  <v:oval id="Oval 7398" o:spid="_x0000_s4853" style="position:absolute;left:34766;width:3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" fillcolor="#ffc" strokecolor="#1f1a17" strokeweight="1.5pt"/>
                  <v:line id="Line 41" o:spid="_x0000_s4854" style="position:absolute;flip:x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" strokecolor="#1f1a17" strokeweight="1.5pt"/>
                  <v:line id="Line 42" o:spid="_x0000_s4855" style="position:absolute;flip:x y;visibility:visible;mso-wrap-style:square" from="34767,0" to="3476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" strokecolor="#1f1a17" strokeweight="1.5pt"/>
                </v:group>
                <v:rect id="Rectangle 7401" o:spid="_x0000_s4856" style="position:absolute;left:36743;top:6853;width:1281;height:123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" filled="f" stroked="f">
                  <v:textbox style="mso-fit-shape-to-text:t" inset="0,0,0,0">
                    <w:txbxContent>
                      <w:p w14:paraId="13F0F55D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  <w:p w14:paraId="1E019D85" w14:textId="77777777" w:rsidR="0006796C" w:rsidRDefault="0006796C"/>
                      <w:p w14:paraId="7DCE7D8C" w14:textId="3F04BBA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7403" o:spid="_x0000_s4857" style="position:absolute;left:36925;top:21320;width:984;height:22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" strokecolor="#903" strokeweight="1.5pt"/>
                <v:rect id="Rectangle 7404" o:spid="_x0000_s4858" style="position:absolute;left:36925;top:50419;width:98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" strokecolor="#903" strokeweight="1.5pt"/>
                <v:rect id="Rectangle 7405" o:spid="_x0000_s4859" style="position:absolute;left:48758;top:8740;width:9429;height:12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" filled="f" stroked="f">
                  <v:textbox style="mso-fit-shape-to-text:t" inset="0,0,0,0">
                    <w:txbxContent>
                      <w:p w14:paraId="1A4E31C6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  <w:proofErr w:type="spellEnd"/>
                      </w:p>
                      <w:p w14:paraId="44D82CB5" w14:textId="77777777" w:rsidR="0006796C" w:rsidRDefault="0006796C"/>
                      <w:p w14:paraId="7B43EBE3" w14:textId="1081C2FA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49" o:spid="_x0000_s4860" style="position:absolute;visibility:visible;mso-wrap-style:square" from="53355,12684" to="53355,5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" strokeweight="1.5pt">
                  <v:stroke dashstyle="3 1"/>
                </v:line>
                <v:group id="Group 7407" o:spid="_x0000_s4861" style="position:absolute;left:51323;top:1984;width:3255;height:4461" coordorigin="51323,198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KcsxwAAAN0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aAF/b8ITkKtfAAAA//8DAFBLAQItABQABgAIAAAAIQDb4fbL7gAAAIUBAAATAAAAAAAA&#10;AAAAAAAAAAAAAABbQ29udGVudF9UeXBlc10ueG1sUEsBAi0AFAAGAAgAAAAhAFr0LFu/AAAAFQEA&#10;AAsAAAAAAAAAAAAAAAAAHwEAAF9yZWxzLy5yZWxzUEsBAi0AFAAGAAgAAAAhAAkopyzHAAAA3QAA&#10;AA8AAAAAAAAAAAAAAAAABwIAAGRycy9kb3ducmV2LnhtbFBLBQYAAAAAAwADALcAAAD7AgAAAAA=&#10;">
                  <v:oval id="Oval 7408" o:spid="_x0000_s4862" style="position:absolute;left:51324;top:198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" filled="f" strokecolor="#903" strokeweight=".25pt"/>
                  <v:line id="Line 51" o:spid="_x0000_s4863" style="position:absolute;visibility:visible;mso-wrap-style:square" from="51324,1985" to="51324,1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" strokecolor="#903" strokeweight=".25pt"/>
                  <v:line id="Line 52" o:spid="_x0000_s4864" style="position:absolute;visibility:visible;mso-wrap-style:square" from="51324,1985" to="51325,1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" strokecolor="#903" strokeweight=".25pt"/>
                  <v:shape id="Freeform 53" o:spid="_x0000_s4865" style="position:absolute;left:51323;top:198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" path="m,54l54,r54,54e" filled="f" strokecolor="#903" strokeweight=".25pt">
                    <v:path arrowok="t" o:connecttype="custom" o:connectlocs="0,102;103,0;205,102" o:connectangles="0,0,0"/>
                  </v:shape>
                </v:group>
                <v:group id="Group 7412" o:spid="_x0000_s4866" style="position:absolute;left:51323;top:1984;width:3255;height:4461" coordorigin="51323,198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pJp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jGY3i+CU9Arv8AAAD//wMAUEsBAi0AFAAGAAgAAAAhANvh9svuAAAAhQEAABMAAAAAAAAA&#10;AAAAAAAAAAAAAFtDb250ZW50X1R5cGVzXS54bWxQSwECLQAUAAYACAAAACEAWvQsW78AAAAVAQAA&#10;CwAAAAAAAAAAAAAAAAAfAQAAX3JlbHMvLnJlbHNQSwECLQAUAAYACAAAACEAnIaSacYAAADdAAAA&#10;DwAAAAAAAAAAAAAAAAAHAgAAZHJzL2Rvd25yZXYueG1sUEsFBgAAAAADAAMAtwAAAPoCAAAAAA==&#10;">
                  <v:oval id="Oval 7413" o:spid="_x0000_s4867" style="position:absolute;left:51324;top:1984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" filled="f" strokecolor="#903" strokeweight="1.5pt"/>
                  <v:line id="Line 56" o:spid="_x0000_s4868" style="position:absolute;visibility:visible;mso-wrap-style:square" from="51324,1985" to="51324,1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" strokecolor="#903" strokeweight="1.5pt"/>
                  <v:line id="Line 57" o:spid="_x0000_s4869" style="position:absolute;visibility:visible;mso-wrap-style:square" from="51324,1985" to="51325,1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" strokecolor="#903" strokeweight="1.5pt"/>
                  <v:shape id="Freeform 58" o:spid="_x0000_s4870" style="position:absolute;left:51323;top:1986;width:2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" path="m,54l54,r54,54e" filled="f" strokecolor="#903" strokeweight="1.5pt">
                    <v:path arrowok="t" o:connecttype="custom" o:connectlocs="0,102;103,0;205,102" o:connectangles="0,0,0"/>
                  </v:shape>
                </v:group>
                <v:rect id="Rectangle 7418" o:spid="_x0000_s4871" style="position:absolute;left:52800;top:31734;width:98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" strokecolor="#903" strokeweight="1.5pt"/>
                <v:rect id="Rectangle 7419" o:spid="_x0000_s4872" style="position:absolute;left:52800;top:40179;width:984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" strokecolor="#903" strokeweight="1.5pt"/>
                <v:line id="Line 63" o:spid="_x0000_s4873" style="position:absolute;visibility:visible;mso-wrap-style:square" from="3079,15430" to="16748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" strokecolor="#903" strokeweight="1.5pt"/>
                <v:line id="Line 64" o:spid="_x0000_s4874" style="position:absolute;flip:x;visibility:visible;mso-wrap-style:square" from="15398,15430" to="16748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" strokecolor="#903" strokeweight="1.5pt"/>
                <v:line id="Line 65" o:spid="_x0000_s4875" style="position:absolute;flip:x y;visibility:visible;mso-wrap-style:square" from="15398,14874" to="16748,15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" strokecolor="#903" strokeweight="1.5pt"/>
                <v:rect id="Rectangle 7423" o:spid="_x0000_s4876" style="position:absolute;left:6522;top:12834;width:7513;height:11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" filled="f" stroked="f">
                  <v:textbox style="mso-fit-shape-to-text:t" inset="0,0,0,0">
                    <w:txbxContent>
                      <w:p w14:paraId="0138DFCC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  <w:p w14:paraId="7DEE50E6" w14:textId="77777777" w:rsidR="0006796C" w:rsidRDefault="0006796C"/>
                      <w:p w14:paraId="37CDA70F" w14:textId="3697F3A2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67" o:spid="_x0000_s4877" style="position:absolute;visibility:visible;mso-wrap-style:square" from="17907,21304" to="36877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" strokecolor="#903" strokeweight="1.5pt"/>
                <v:line id="Line 68" o:spid="_x0000_s4878" style="position:absolute;flip:x;visibility:visible;mso-wrap-style:square" from="35512,21304" to="36877,2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" strokecolor="#903" strokeweight="1.5pt"/>
                <v:line id="Line 69" o:spid="_x0000_s4879" style="position:absolute;flip:x y;visibility:visible;mso-wrap-style:square" from="35512,20732" to="36877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" strokecolor="#903" strokeweight="1.5pt"/>
                <v:rect id="Rectangle 7427" o:spid="_x0000_s4880" style="position:absolute;left:19742;top:18665;width:15542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" filled="f" stroked="f">
                  <v:textbox style="mso-fit-shape-to-text:t" inset="0,0,0,0">
                    <w:txbxContent>
                      <w:p w14:paraId="7A5C5798" w14:textId="6245072A" w:rsidR="0006796C" w:rsidRPr="00BB14E3" w:rsidRDefault="00AC155C" w:rsidP="00BB14E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getListRequestCancel</w:t>
                        </w:r>
                        <w:proofErr w:type="spellEnd"/>
                      </w:p>
                      <w:p w14:paraId="678EB78C" w14:textId="7E6A580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71" o:spid="_x0000_s4881" style="position:absolute;visibility:visible;mso-wrap-style:square" from="38068,25241" to="43703,25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" strokecolor="#903" strokeweight="1.5pt"/>
                <v:line id="Line 72" o:spid="_x0000_s4882" style="position:absolute;visibility:visible;mso-wrap-style:square" from="43703,25241" to="43703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" strokecolor="#903" strokeweight="1.5pt"/>
                <v:line id="Line 73" o:spid="_x0000_s4883" style="position:absolute;flip:x;visibility:visible;mso-wrap-style:square" from="38115,26368" to="43703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" strokecolor="#903" strokeweight="1.5pt"/>
                <v:line id="Line 74" o:spid="_x0000_s4884" style="position:absolute;visibility:visible;mso-wrap-style:square" from="38115,26368" to="39465,26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" strokecolor="#903" strokeweight="1.5pt"/>
                <v:line id="Line 75" o:spid="_x0000_s4885" style="position:absolute;flip:y;visibility:visible;mso-wrap-style:square" from="38115,25812" to="39465,26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" strokecolor="#903" strokeweight="1.5pt"/>
                <v:rect id="Rectangle 7433" o:spid="_x0000_s4886" style="position:absolute;left:39707;top:22777;width:18360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" filled="f" stroked="f">
                  <v:textbox style="mso-fit-shape-to-text:t" inset="0,0,0,0">
                    <w:txbxContent>
                      <w:p w14:paraId="67C7FFC5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getAllListRequestCancel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()</w:t>
                        </w:r>
                      </w:p>
                      <w:p w14:paraId="6924728A" w14:textId="5D21A0A0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77" o:spid="_x0000_s4887" style="position:absolute;visibility:visible;mso-wrap-style:square" from="38036,31718" to="52752,31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" strokecolor="#903" strokeweight="1.5pt"/>
                <v:line id="Line 78" o:spid="_x0000_s4888" style="position:absolute;flip:x;visibility:visible;mso-wrap-style:square" from="51403,31718" to="52752,32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" strokecolor="#903" strokeweight="1.5pt"/>
                <v:line id="Line 79" o:spid="_x0000_s4889" style="position:absolute;flip:x y;visibility:visible;mso-wrap-style:square" from="51403,31146" to="52752,31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" strokecolor="#903" strokeweight="1.5pt"/>
                <v:rect id="Rectangle 7437" o:spid="_x0000_s4890" style="position:absolute;left:39035;top:29027;width:19512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" filled="f" stroked="f">
                  <v:textbox style="mso-fit-shape-to-text:t" inset="0,0,0,0">
                    <w:txbxContent>
                      <w:p w14:paraId="077B17A7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query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AllListRequestCancel</w:t>
                        </w:r>
                        <w:proofErr w:type="spellEnd"/>
                      </w:p>
                      <w:p w14:paraId="364AFB90" w14:textId="6E1BFB1E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81" o:spid="_x0000_s4891" style="position:absolute;flip:x;visibility:visible;mso-wrap-style:square" from="38068,40163" to="52752,40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" strokecolor="#903" strokeweight="1.5pt">
                  <v:stroke dashstyle="3 1"/>
                </v:line>
                <v:line id="Line 82" o:spid="_x0000_s4892" style="position:absolute;visibility:visible;mso-wrap-style:square" from="38068,40163" to="39417,40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" strokecolor="#903" strokeweight="1.5pt"/>
                <v:line id="Line 83" o:spid="_x0000_s4893" style="position:absolute;flip:y;visibility:visible;mso-wrap-style:square" from="38068,39608" to="39417,40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" strokecolor="#903" strokeweight="1.5pt"/>
                <v:rect id="Rectangle 7441" o:spid="_x0000_s4894" style="position:absolute;left:39410;top:36761;width:19691;height:11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" filled="f" stroked="f">
                  <v:textbox style="mso-fit-shape-to-text:t" inset="0,0,0,0">
                    <w:txbxContent>
                      <w:p w14:paraId="7A1363A5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return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AllListRequestCancel</w:t>
                        </w:r>
                        <w:proofErr w:type="spellEnd"/>
                      </w:p>
                      <w:p w14:paraId="54E297AB" w14:textId="77777777" w:rsidR="0006796C" w:rsidRDefault="0006796C"/>
                      <w:p w14:paraId="75A19E92" w14:textId="427DA01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Line 85" o:spid="_x0000_s4895" style="position:absolute;flip:x;visibility:visible;mso-wrap-style:square" from="17938,50403" to="36877,50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" strokecolor="#903" strokeweight="1.5pt"/>
                <v:line id="Line 86" o:spid="_x0000_s4896" style="position:absolute;visibility:visible;mso-wrap-style:square" from="17938,50403" to="19304,50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" strokecolor="#903" strokeweight="1.5pt"/>
                <v:line id="Line 87" o:spid="_x0000_s4897" style="position:absolute;flip:y;visibility:visible;mso-wrap-style:square" from="17938,49831" to="19304,50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" strokecolor="#903" strokeweight="1.5pt"/>
                <v:rect id="Rectangle 7445" o:spid="_x0000_s4898" style="position:absolute;left:19111;top:47808;width:18985;height:71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" filled="f" stroked="f">
                  <v:textbox style="mso-fit-shape-to-text:t" inset="0,0,0,0">
                    <w:txbxContent>
                      <w:p w14:paraId="33AA1ECC" w14:textId="77777777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Display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ListRequestCancel</w:t>
                        </w:r>
                        <w:proofErr w:type="spellEnd"/>
                      </w:p>
                      <w:p w14:paraId="544D5062" w14:textId="6873654D" w:rsidR="00AC155C" w:rsidRDefault="00AC155C" w:rsidP="00AC155C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EB486E" w:rsidRPr="009F1F59">
        <w:rPr>
          <w:rFonts w:ascii="TH SarabunPSK" w:hAnsi="TH SarabunPSK" w:cs="TH SarabunPSK"/>
          <w:b/>
          <w:bCs/>
          <w:sz w:val="32"/>
          <w:szCs w:val="32"/>
          <w:cs/>
        </w:rPr>
        <w:t>ซีเควนซ์ไดอาแกรม :</w:t>
      </w:r>
      <w:r w:rsidR="00EC2987" w:rsidRPr="00EC2987">
        <w:rPr>
          <w:rFonts w:ascii="TH SarabunPSK" w:hAnsi="TH SarabunPSK"/>
          <w:sz w:val="32"/>
        </w:rPr>
        <w:t xml:space="preserve"> List </w:t>
      </w:r>
      <w:proofErr w:type="spellStart"/>
      <w:r w:rsidR="00EC2987" w:rsidRPr="00EC2987">
        <w:rPr>
          <w:rFonts w:ascii="TH SarabunPSK" w:hAnsi="TH SarabunPSK"/>
          <w:sz w:val="32"/>
        </w:rPr>
        <w:t>serviec</w:t>
      </w:r>
      <w:proofErr w:type="spellEnd"/>
      <w:r w:rsidR="00EC2987" w:rsidRPr="009F1F59">
        <w:rPr>
          <w:rFonts w:ascii="TH SarabunPSK" w:hAnsi="TH SarabunPSK"/>
          <w:sz w:val="32"/>
        </w:rPr>
        <w:t xml:space="preserve"> cancel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C155C" w14:paraId="369C6F8B" w14:textId="77777777" w:rsidTr="00AC155C">
        <w:tc>
          <w:tcPr>
            <w:tcW w:w="4675" w:type="dxa"/>
          </w:tcPr>
          <w:p w14:paraId="34A15A6A" w14:textId="77777777" w:rsidR="00CA2528" w:rsidRDefault="00CA2528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1555C31" w14:textId="62BE95EC" w:rsidR="00CA2528" w:rsidRDefault="00CA2528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48A5B92" w14:textId="77777777" w:rsidR="00CA2528" w:rsidRPr="00CA2528" w:rsidRDefault="00CA2528" w:rsidP="00AC155C">
            <w:pPr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17894A0F" w14:textId="4FC16F17" w:rsidR="00AC155C" w:rsidRPr="009F1F59" w:rsidRDefault="00AC155C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8EADE4B" w14:textId="77777777" w:rsidR="00AC155C" w:rsidRPr="009F1F59" w:rsidRDefault="00AC155C" w:rsidP="00AC155C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60446DB" w14:textId="77777777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1 - </w:t>
            </w:r>
            <w:r w:rsidRPr="00A8646B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</w:p>
          <w:p w14:paraId="79862AEA" w14:textId="21CC789C" w:rsidR="00CA2528" w:rsidRPr="00535AE4" w:rsidRDefault="00EC2987" w:rsidP="00AC155C">
            <w:pPr>
              <w:jc w:val="thaiDistribut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EC2987">
              <w:rPr>
                <w:rFonts w:ascii="TH SarabunPSK" w:eastAsia="Times New Roman" w:hAnsi="TH SarabunPSK" w:cs="TH SarabunPSK"/>
                <w:sz w:val="18"/>
                <w:szCs w:val="18"/>
              </w:rPr>
              <w:t xml:space="preserve">List </w:t>
            </w:r>
            <w:proofErr w:type="spellStart"/>
            <w:r w:rsidRPr="00EC2987">
              <w:rPr>
                <w:rFonts w:ascii="TH SarabunPSK" w:eastAsia="Times New Roman" w:hAnsi="TH SarabunPSK" w:cs="TH SarabunPSK"/>
                <w:sz w:val="18"/>
                <w:szCs w:val="18"/>
              </w:rPr>
              <w:t>serviec</w:t>
            </w:r>
            <w:proofErr w:type="spellEnd"/>
            <w:r w:rsidRPr="00EC2987">
              <w:rPr>
                <w:rFonts w:ascii="TH SarabunPSK" w:eastAsia="Times New Roman" w:hAnsi="TH SarabunPSK" w:cs="TH SarabunPSK"/>
                <w:sz w:val="18"/>
                <w:szCs w:val="18"/>
              </w:rPr>
              <w:t xml:space="preserve"> cancel</w:t>
            </w:r>
          </w:p>
          <w:p w14:paraId="0B9D684B" w14:textId="77777777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2 -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ระบบรับค่ารายการขอยกเลิกการใช้บริการ</w:t>
            </w:r>
          </w:p>
          <w:p w14:paraId="48D62B6D" w14:textId="77777777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24"/>
                <w:szCs w:val="24"/>
              </w:rPr>
              <w:t xml:space="preserve"> – </w:t>
            </w:r>
            <w:r w:rsidRPr="00A8646B">
              <w:rPr>
                <w:rFonts w:ascii="TH SarabunPSK" w:eastAsia="Times New Roman" w:hAnsi="TH SarabunPSK" w:cs="TH SarabunPSK"/>
                <w:sz w:val="28"/>
                <w:cs/>
              </w:rPr>
              <w:t>ตรวจสอบสถานะการค้นหารายการ</w:t>
            </w:r>
          </w:p>
          <w:p w14:paraId="30B6B593" w14:textId="078D0A70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4"/>
                <w:szCs w:val="24"/>
              </w:rPr>
            </w:pPr>
            <w:r w:rsidRPr="00A8646B">
              <w:rPr>
                <w:rFonts w:ascii="TH SarabunPSK" w:eastAsia="Times New Roman" w:hAnsi="TH SarabunPSK" w:cs="TH SarabunPSK"/>
                <w:sz w:val="28"/>
                <w:cs/>
              </w:rPr>
              <w:t>ขอยกเลิกการใช้บริการทั้งหมด</w:t>
            </w:r>
          </w:p>
          <w:p w14:paraId="2C3C7480" w14:textId="1CBABD4D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    3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.1 </w:t>
            </w:r>
            <w:r w:rsidR="00535AE4">
              <w:rPr>
                <w:rFonts w:ascii="TH SarabunPSK" w:eastAsia="Times New Roman" w:hAnsi="TH SarabunPSK" w:cs="TH SarabunPSK"/>
                <w:sz w:val="28"/>
              </w:rPr>
              <w:t>–</w:t>
            </w: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ระบบค้นหารายการขอยกเลิกการใช้</w:t>
            </w:r>
          </w:p>
          <w:p w14:paraId="6C60A84F" w14:textId="5B4CCC0A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บริการทั้งหมดของผู้ใช้ในฐานข้อมูล </w:t>
            </w:r>
          </w:p>
          <w:p w14:paraId="678D23E3" w14:textId="77777777" w:rsidR="00535AE4" w:rsidRDefault="00AC155C" w:rsidP="0082264E">
            <w:pPr>
              <w:pStyle w:val="ListParagraph"/>
              <w:numPr>
                <w:ilvl w:val="1"/>
                <w:numId w:val="39"/>
              </w:numPr>
              <w:ind w:left="604" w:hanging="283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535AE4">
              <w:rPr>
                <w:rFonts w:ascii="TH SarabunPSK" w:eastAsia="Times New Roman" w:hAnsi="TH SarabunPSK" w:cs="TH SarabunPSK"/>
                <w:sz w:val="28"/>
                <w:cs/>
              </w:rPr>
              <w:t xml:space="preserve">ระบบคืนค่ารายการขอยกเลิกการใช้บริการ </w:t>
            </w:r>
          </w:p>
          <w:p w14:paraId="5325CBB8" w14:textId="7E71F6AD" w:rsidR="00AC155C" w:rsidRPr="00535AE4" w:rsidRDefault="00AC155C" w:rsidP="00535AE4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  <w:cs/>
              </w:rPr>
              <w:t>ทั้งหมดในฐานข้อมูล</w:t>
            </w:r>
          </w:p>
          <w:p w14:paraId="6BEB6A78" w14:textId="3F6F5C63" w:rsidR="00CA2528" w:rsidRPr="00CA2528" w:rsidRDefault="00CA2528" w:rsidP="00AC155C">
            <w:pPr>
              <w:jc w:val="thaiDistribute"/>
              <w:rPr>
                <w:rFonts w:ascii="TH SarabunPSK" w:eastAsia="Times New Roman" w:hAnsi="TH SarabunPSK" w:cs="TH SarabunPSK"/>
                <w:szCs w:val="22"/>
              </w:rPr>
            </w:pPr>
          </w:p>
          <w:p w14:paraId="777CDF1D" w14:textId="77777777" w:rsidR="00535AE4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4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ระบบแสดงรายการขอยกเลิกการใช้บริการ</w:t>
            </w:r>
          </w:p>
          <w:p w14:paraId="6C0536C5" w14:textId="48AEDDB9" w:rsidR="00AC155C" w:rsidRPr="009F1F59" w:rsidRDefault="00AC155C" w:rsidP="00AC155C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 xml:space="preserve">ทั้งหมดแก่ผู้ใช้ </w:t>
            </w:r>
          </w:p>
          <w:p w14:paraId="1F13171C" w14:textId="6C6AD581" w:rsidR="00AC155C" w:rsidRPr="009F1F59" w:rsidRDefault="00AC155C" w:rsidP="00AC155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3A6A443F" w14:textId="51C43F52" w:rsidR="00AC155C" w:rsidRPr="009F1F59" w:rsidRDefault="00AC155C" w:rsidP="00AC155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28942223" w14:textId="6A55A4E3" w:rsidR="00AC155C" w:rsidRDefault="0076342E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60B54452" wp14:editId="15050B28">
                      <wp:simplePos x="0" y="0"/>
                      <wp:positionH relativeFrom="column">
                        <wp:posOffset>638991</wp:posOffset>
                      </wp:positionH>
                      <wp:positionV relativeFrom="paragraph">
                        <wp:posOffset>99423</wp:posOffset>
                      </wp:positionV>
                      <wp:extent cx="4365172" cy="457200"/>
                      <wp:effectExtent l="0" t="0" r="0" b="0"/>
                      <wp:wrapNone/>
                      <wp:docPr id="963" name="Text Box 9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5172" cy="4572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A82DB93" w14:textId="6F811F45" w:rsidR="000D78E1" w:rsidRPr="00320F5B" w:rsidRDefault="000D78E1" w:rsidP="0076342E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bookmarkStart w:id="196" w:name="_Toc101790151"/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76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List request cancel</w:t>
                                  </w:r>
                                  <w:bookmarkEnd w:id="196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0B54452" id="Text Box 963" o:spid="_x0000_s4899" type="#_x0000_t202" style="position:absolute;margin-left:50.3pt;margin-top:7.85pt;width:343.7pt;height:36pt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" stroked="f">
                      <v:textbox inset="0,0,0,0">
                        <w:txbxContent>
                          <w:p w14:paraId="0A82DB93" w14:textId="6F811F45" w:rsidR="000D78E1" w:rsidRPr="00320F5B" w:rsidRDefault="000D78E1" w:rsidP="0076342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97" w:name="_Toc101790151"/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76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List request cancel</w:t>
                            </w:r>
                            <w:bookmarkEnd w:id="197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55EE6B6F" w14:textId="20A20456" w:rsidR="00AC155C" w:rsidRDefault="00AC155C" w:rsidP="00EB486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9379023" w14:textId="559B7DB5" w:rsidR="00EB486E" w:rsidRPr="009F1F59" w:rsidRDefault="00EB486E" w:rsidP="00EB486E">
      <w:pPr>
        <w:rPr>
          <w:rFonts w:ascii="TH SarabunPSK" w:hAnsi="TH SarabunPSK" w:cs="TH SarabunPSK"/>
          <w:sz w:val="32"/>
          <w:szCs w:val="32"/>
        </w:rPr>
      </w:pPr>
    </w:p>
    <w:p w14:paraId="56C921EB" w14:textId="0347DE49" w:rsidR="0076342E" w:rsidRPr="00F61DF8" w:rsidRDefault="00F61DF8" w:rsidP="00F61DF8">
      <w:pPr>
        <w:jc w:val="center"/>
        <w:rPr>
          <w:rFonts w:ascii="TH SarabunPSK" w:hAnsi="TH SarabunPSK" w:cs="TH SarabunPSK"/>
          <w:sz w:val="4"/>
          <w:szCs w:val="4"/>
        </w:rPr>
      </w:pPr>
      <w:r w:rsidRPr="00F61DF8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7337201" wp14:editId="3D8AD853">
            <wp:extent cx="4597400" cy="1435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50" b="20702"/>
                    <a:stretch/>
                  </pic:blipFill>
                  <pic:spPr bwMode="auto">
                    <a:xfrm>
                      <a:off x="0" y="0"/>
                      <a:ext cx="45974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3EA" w14:textId="5FD766A9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8" w:name="_Toc101790152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77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 คลาสไดอาแกรมของยูสเคส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List request cancel</w:t>
      </w:r>
      <w:bookmarkEnd w:id="198"/>
    </w:p>
    <w:p w14:paraId="2837F02B" w14:textId="1D471CB0" w:rsidR="00EB486E" w:rsidRPr="009F1F59" w:rsidRDefault="00EB486E">
      <w:pPr>
        <w:rPr>
          <w:rFonts w:ascii="TH SarabunPSK" w:hAnsi="TH SarabunPSK" w:cs="TH SarabunPSK"/>
          <w:b/>
          <w:bCs/>
          <w:sz w:val="28"/>
          <w:cs/>
        </w:rPr>
      </w:pPr>
    </w:p>
    <w:p w14:paraId="2AF66B04" w14:textId="77274293" w:rsidR="00BC79BE" w:rsidRPr="009F1F59" w:rsidRDefault="00BC79BE">
      <w:pPr>
        <w:rPr>
          <w:rFonts w:ascii="TH SarabunPSK" w:hAnsi="TH SarabunPSK" w:cs="TH SarabunPSK"/>
          <w:b/>
          <w:bCs/>
          <w:sz w:val="28"/>
          <w:cs/>
        </w:rPr>
      </w:pPr>
    </w:p>
    <w:p w14:paraId="6B3806CC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BE8471D" wp14:editId="1299C6DD">
            <wp:extent cx="2613600" cy="5654708"/>
            <wp:effectExtent l="0" t="0" r="0" b="3175"/>
            <wp:docPr id="231" name="Graphic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96DAC541-7B7A-43D3-8B79-37D633B846F1}">
                          <asvg:svgBlip xmlns:asvg="http://schemas.microsoft.com/office/drawing/2016/SVG/main" r:embed="rId1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E7B" w14:textId="4DFD6037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99" w:name="_Toc101790153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78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Approve request</w:t>
      </w:r>
      <w:bookmarkEnd w:id="199"/>
    </w:p>
    <w:p w14:paraId="0FC19739" w14:textId="77777777" w:rsidR="006B05E7" w:rsidRPr="009F1F59" w:rsidRDefault="006B05E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9BC6E6" w14:textId="4B8370CE" w:rsidR="003F470F" w:rsidRPr="009F1F59" w:rsidRDefault="00D33E4F" w:rsidP="00BC79BE">
      <w:pPr>
        <w:rPr>
          <w:rFonts w:ascii="TH SarabunPSK" w:hAnsi="TH SarabunPSK" w:cs="TH SarabunPSK"/>
          <w:sz w:val="32"/>
          <w:szCs w:val="32"/>
        </w:rPr>
      </w:pPr>
      <w:r w:rsidRPr="00D33E4F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3209" behindDoc="0" locked="0" layoutInCell="1" allowOverlap="1" wp14:anchorId="2B8BCC48" wp14:editId="0857ACDB">
                <wp:simplePos x="0" y="0"/>
                <wp:positionH relativeFrom="column">
                  <wp:posOffset>2823608</wp:posOffset>
                </wp:positionH>
                <wp:positionV relativeFrom="paragraph">
                  <wp:posOffset>47461</wp:posOffset>
                </wp:positionV>
                <wp:extent cx="3376612" cy="4735513"/>
                <wp:effectExtent l="0" t="0" r="14605" b="27305"/>
                <wp:wrapNone/>
                <wp:docPr id="5509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612" cy="4735513"/>
                          <a:chOff x="0" y="0"/>
                          <a:chExt cx="3376612" cy="4735513"/>
                        </a:xfrm>
                      </wpg:grpSpPr>
                      <wps:wsp>
                        <wps:cNvPr id="5510" name="Rectangle 5510"/>
                        <wps:cNvSpPr>
                          <a:spLocks noChangeArrowheads="1"/>
                        </wps:cNvSpPr>
                        <wps:spPr bwMode="auto">
                          <a:xfrm>
                            <a:off x="0" y="554001"/>
                            <a:ext cx="32702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28666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11" name="Line 6"/>
                        <wps:cNvCnPr/>
                        <wps:spPr bwMode="auto">
                          <a:xfrm>
                            <a:off x="157163" y="801688"/>
                            <a:ext cx="0" cy="39338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12" name="Group 5512"/>
                        <wpg:cNvGrpSpPr>
                          <a:grpSpLocks/>
                        </wpg:cNvGrpSpPr>
                        <wpg:grpSpPr bwMode="auto">
                          <a:xfrm>
                            <a:off x="30399" y="130175"/>
                            <a:ext cx="203201" cy="280988"/>
                            <a:chOff x="30163" y="130175"/>
                            <a:chExt cx="128" cy="177"/>
                          </a:xfrm>
                        </wpg:grpSpPr>
                        <wps:wsp>
                          <wps:cNvPr id="5513" name="Oval 55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99" y="130175"/>
                              <a:ext cx="59" cy="6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14" name="Line 8"/>
                          <wps:cNvCnPr/>
                          <wps:spPr bwMode="auto">
                            <a:xfrm>
                              <a:off x="30227" y="130233"/>
                              <a:ext cx="0" cy="5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15" name="Line 9"/>
                          <wps:cNvCnPr/>
                          <wps:spPr bwMode="auto">
                            <a:xfrm>
                              <a:off x="30181" y="130249"/>
                              <a:ext cx="9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16" name="Freeform 10"/>
                          <wps:cNvSpPr>
                            <a:spLocks/>
                          </wps:cNvSpPr>
                          <wps:spPr bwMode="auto">
                            <a:xfrm>
                              <a:off x="30163" y="130288"/>
                              <a:ext cx="128" cy="6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517" name="Group 5517"/>
                        <wpg:cNvGrpSpPr>
                          <a:grpSpLocks/>
                        </wpg:cNvGrpSpPr>
                        <wpg:grpSpPr bwMode="auto">
                          <a:xfrm>
                            <a:off x="30399" y="130175"/>
                            <a:ext cx="203201" cy="280988"/>
                            <a:chOff x="30163" y="130175"/>
                            <a:chExt cx="128" cy="177"/>
                          </a:xfrm>
                        </wpg:grpSpPr>
                        <wps:wsp>
                          <wps:cNvPr id="5518" name="Oval 551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99" y="130175"/>
                              <a:ext cx="59" cy="6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19" name="Line 13"/>
                          <wps:cNvCnPr/>
                          <wps:spPr bwMode="auto">
                            <a:xfrm>
                              <a:off x="30227" y="130233"/>
                              <a:ext cx="0" cy="5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20" name="Line 14"/>
                          <wps:cNvCnPr/>
                          <wps:spPr bwMode="auto">
                            <a:xfrm>
                              <a:off x="30181" y="130249"/>
                              <a:ext cx="9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21" name="Freeform 15"/>
                          <wps:cNvSpPr>
                            <a:spLocks/>
                          </wps:cNvSpPr>
                          <wps:spPr bwMode="auto">
                            <a:xfrm>
                              <a:off x="30163" y="130288"/>
                              <a:ext cx="128" cy="6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522" name="Rectangle 5522"/>
                        <wps:cNvSpPr>
                          <a:spLocks noChangeArrowheads="1"/>
                        </wps:cNvSpPr>
                        <wps:spPr bwMode="auto">
                          <a:xfrm>
                            <a:off x="0" y="554001"/>
                            <a:ext cx="32702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AE4E6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23" name="Rectangle 5523"/>
                        <wps:cNvSpPr>
                          <a:spLocks noChangeArrowheads="1"/>
                        </wps:cNvSpPr>
                        <wps:spPr bwMode="auto">
                          <a:xfrm>
                            <a:off x="123825" y="960438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24" name="Rectangle 5524"/>
                        <wps:cNvSpPr>
                          <a:spLocks noChangeArrowheads="1"/>
                        </wps:cNvSpPr>
                        <wps:spPr bwMode="auto">
                          <a:xfrm>
                            <a:off x="123825" y="1417638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25" name="Rectangle 5525"/>
                        <wps:cNvSpPr>
                          <a:spLocks noChangeArrowheads="1"/>
                        </wps:cNvSpPr>
                        <wps:spPr bwMode="auto">
                          <a:xfrm>
                            <a:off x="123825" y="960438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26" name="Rectangle 5526"/>
                        <wps:cNvSpPr>
                          <a:spLocks noChangeArrowheads="1"/>
                        </wps:cNvSpPr>
                        <wps:spPr bwMode="auto">
                          <a:xfrm>
                            <a:off x="123825" y="1417638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27" name="Rectangle 5527"/>
                        <wps:cNvSpPr>
                          <a:spLocks noChangeArrowheads="1"/>
                        </wps:cNvSpPr>
                        <wps:spPr bwMode="auto">
                          <a:xfrm>
                            <a:off x="542925" y="547651"/>
                            <a:ext cx="104965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9C307B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28" name="Line 23"/>
                        <wps:cNvCnPr/>
                        <wps:spPr bwMode="auto">
                          <a:xfrm>
                            <a:off x="1020763" y="792163"/>
                            <a:ext cx="0" cy="39433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29" name="Group 5529"/>
                        <wpg:cNvGrpSpPr>
                          <a:grpSpLocks/>
                        </wpg:cNvGrpSpPr>
                        <wpg:grpSpPr bwMode="auto">
                          <a:xfrm>
                            <a:off x="766763" y="142875"/>
                            <a:ext cx="509588" cy="331788"/>
                            <a:chOff x="766763" y="142875"/>
                            <a:chExt cx="321" cy="209"/>
                          </a:xfrm>
                        </wpg:grpSpPr>
                        <wps:wsp>
                          <wps:cNvPr id="5530" name="Oval 5530"/>
                          <wps:cNvSpPr>
                            <a:spLocks noChangeArrowheads="1"/>
                          </wps:cNvSpPr>
                          <wps:spPr bwMode="auto">
                            <a:xfrm>
                              <a:off x="766870" y="142875"/>
                              <a:ext cx="214" cy="20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31" name="Line 25"/>
                          <wps:cNvCnPr/>
                          <wps:spPr bwMode="auto">
                            <a:xfrm>
                              <a:off x="766763" y="142924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32" name="Line 26"/>
                          <wps:cNvCnPr/>
                          <wps:spPr bwMode="auto">
                            <a:xfrm>
                              <a:off x="766763" y="142980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533" name="Group 5533"/>
                        <wpg:cNvGrpSpPr>
                          <a:grpSpLocks/>
                        </wpg:cNvGrpSpPr>
                        <wpg:grpSpPr bwMode="auto">
                          <a:xfrm>
                            <a:off x="766763" y="142875"/>
                            <a:ext cx="509588" cy="331788"/>
                            <a:chOff x="766763" y="142875"/>
                            <a:chExt cx="321" cy="209"/>
                          </a:xfrm>
                        </wpg:grpSpPr>
                        <wps:wsp>
                          <wps:cNvPr id="5534" name="Oval 5534"/>
                          <wps:cNvSpPr>
                            <a:spLocks noChangeArrowheads="1"/>
                          </wps:cNvSpPr>
                          <wps:spPr bwMode="auto">
                            <a:xfrm>
                              <a:off x="766870" y="142875"/>
                              <a:ext cx="214" cy="20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16" name="Line 29"/>
                          <wps:cNvCnPr/>
                          <wps:spPr bwMode="auto">
                            <a:xfrm>
                              <a:off x="766763" y="142924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17" name="Line 30"/>
                          <wps:cNvCnPr/>
                          <wps:spPr bwMode="auto">
                            <a:xfrm>
                              <a:off x="766763" y="142980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218" name="Rectangle 1218"/>
                        <wps:cNvSpPr>
                          <a:spLocks noChangeArrowheads="1"/>
                        </wps:cNvSpPr>
                        <wps:spPr bwMode="auto">
                          <a:xfrm>
                            <a:off x="542925" y="547651"/>
                            <a:ext cx="104965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CD23A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ApproveRequestPage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19" name="Rectangle 1219"/>
                        <wps:cNvSpPr>
                          <a:spLocks noChangeArrowheads="1"/>
                        </wps:cNvSpPr>
                        <wps:spPr bwMode="auto">
                          <a:xfrm>
                            <a:off x="985838" y="962025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0" name="Rectangle 1220"/>
                        <wps:cNvSpPr>
                          <a:spLocks noChangeArrowheads="1"/>
                        </wps:cNvSpPr>
                        <wps:spPr bwMode="auto">
                          <a:xfrm>
                            <a:off x="985838" y="1420813"/>
                            <a:ext cx="60325" cy="504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1" name="Rectangle 1221"/>
                        <wps:cNvSpPr>
                          <a:spLocks noChangeArrowheads="1"/>
                        </wps:cNvSpPr>
                        <wps:spPr bwMode="auto">
                          <a:xfrm>
                            <a:off x="985838" y="2174875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2" name="Rectangle 1222"/>
                        <wps:cNvSpPr>
                          <a:spLocks noChangeArrowheads="1"/>
                        </wps:cNvSpPr>
                        <wps:spPr bwMode="auto">
                          <a:xfrm>
                            <a:off x="985838" y="4311650"/>
                            <a:ext cx="60325" cy="200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3" name="Rectangle 1223"/>
                        <wps:cNvSpPr>
                          <a:spLocks noChangeArrowheads="1"/>
                        </wps:cNvSpPr>
                        <wps:spPr bwMode="auto">
                          <a:xfrm>
                            <a:off x="985838" y="962025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4" name="Rectangle 1224"/>
                        <wps:cNvSpPr>
                          <a:spLocks noChangeArrowheads="1"/>
                        </wps:cNvSpPr>
                        <wps:spPr bwMode="auto">
                          <a:xfrm>
                            <a:off x="985838" y="1420813"/>
                            <a:ext cx="60325" cy="504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5" name="Rectangle 1225"/>
                        <wps:cNvSpPr>
                          <a:spLocks noChangeArrowheads="1"/>
                        </wps:cNvSpPr>
                        <wps:spPr bwMode="auto">
                          <a:xfrm>
                            <a:off x="985838" y="4311650"/>
                            <a:ext cx="60325" cy="200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26" name="Rectangle 1226"/>
                        <wps:cNvSpPr>
                          <a:spLocks noChangeArrowheads="1"/>
                        </wps:cNvSpPr>
                        <wps:spPr bwMode="auto">
                          <a:xfrm>
                            <a:off x="2111374" y="430184"/>
                            <a:ext cx="37465" cy="25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9B1FE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7" name="Rectangle 1227"/>
                        <wps:cNvSpPr>
                          <a:spLocks noChangeArrowheads="1"/>
                        </wps:cNvSpPr>
                        <wps:spPr bwMode="auto">
                          <a:xfrm>
                            <a:off x="1627188" y="547651"/>
                            <a:ext cx="11976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CE3C96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8" name="Line 42"/>
                        <wps:cNvCnPr/>
                        <wps:spPr bwMode="auto">
                          <a:xfrm>
                            <a:off x="2155825" y="676275"/>
                            <a:ext cx="0" cy="40592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29" name="Group 1229"/>
                        <wpg:cNvGrpSpPr>
                          <a:grpSpLocks/>
                        </wpg:cNvGrpSpPr>
                        <wpg:grpSpPr bwMode="auto">
                          <a:xfrm>
                            <a:off x="1985963" y="0"/>
                            <a:ext cx="341313" cy="357188"/>
                            <a:chOff x="1985963" y="0"/>
                            <a:chExt cx="215" cy="225"/>
                          </a:xfrm>
                        </wpg:grpSpPr>
                        <wps:wsp>
                          <wps:cNvPr id="1230" name="Oval 123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5963" y="18"/>
                              <a:ext cx="215" cy="2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31" name="Line 44"/>
                          <wps:cNvCnPr/>
                          <wps:spPr bwMode="auto">
                            <a:xfrm flipH="1">
                              <a:off x="1986049" y="0"/>
                              <a:ext cx="46" cy="2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2" name="Line 45"/>
                          <wps:cNvCnPr/>
                          <wps:spPr bwMode="auto">
                            <a:xfrm flipH="1" flipV="1">
                              <a:off x="1986049" y="19"/>
                              <a:ext cx="46" cy="2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233" name="Group 1233"/>
                        <wpg:cNvGrpSpPr>
                          <a:grpSpLocks/>
                        </wpg:cNvGrpSpPr>
                        <wpg:grpSpPr bwMode="auto">
                          <a:xfrm>
                            <a:off x="1985963" y="0"/>
                            <a:ext cx="341313" cy="357188"/>
                            <a:chOff x="1985963" y="0"/>
                            <a:chExt cx="215" cy="225"/>
                          </a:xfrm>
                        </wpg:grpSpPr>
                        <wps:wsp>
                          <wps:cNvPr id="1234" name="Oval 1234"/>
                          <wps:cNvSpPr>
                            <a:spLocks noChangeArrowheads="1"/>
                          </wps:cNvSpPr>
                          <wps:spPr bwMode="auto">
                            <a:xfrm>
                              <a:off x="1985963" y="18"/>
                              <a:ext cx="215" cy="20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35" name="Line 48"/>
                          <wps:cNvCnPr/>
                          <wps:spPr bwMode="auto">
                            <a:xfrm flipH="1">
                              <a:off x="1986049" y="0"/>
                              <a:ext cx="46" cy="2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6" name="Line 49"/>
                          <wps:cNvCnPr/>
                          <wps:spPr bwMode="auto">
                            <a:xfrm flipH="1" flipV="1">
                              <a:off x="1986049" y="19"/>
                              <a:ext cx="46" cy="2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237" name="Rectangle 1237"/>
                        <wps:cNvSpPr>
                          <a:spLocks noChangeArrowheads="1"/>
                        </wps:cNvSpPr>
                        <wps:spPr bwMode="auto">
                          <a:xfrm>
                            <a:off x="2111374" y="430184"/>
                            <a:ext cx="37465" cy="25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F6FBC5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38" name="Rectangle 1238"/>
                        <wps:cNvSpPr>
                          <a:spLocks noChangeArrowheads="1"/>
                        </wps:cNvSpPr>
                        <wps:spPr bwMode="auto">
                          <a:xfrm>
                            <a:off x="1627188" y="547651"/>
                            <a:ext cx="11976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56DA9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ApproveRequestController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39" name="Rectangle 1239"/>
                        <wps:cNvSpPr>
                          <a:spLocks noChangeArrowheads="1"/>
                        </wps:cNvSpPr>
                        <wps:spPr bwMode="auto">
                          <a:xfrm>
                            <a:off x="2122488" y="2174875"/>
                            <a:ext cx="60325" cy="2051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40" name="Rectangle 1240"/>
                        <wps:cNvSpPr>
                          <a:spLocks noChangeArrowheads="1"/>
                        </wps:cNvSpPr>
                        <wps:spPr bwMode="auto">
                          <a:xfrm>
                            <a:off x="2122488" y="4311650"/>
                            <a:ext cx="60325" cy="203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41" name="Rectangle 1241"/>
                        <wps:cNvSpPr>
                          <a:spLocks noChangeArrowheads="1"/>
                        </wps:cNvSpPr>
                        <wps:spPr bwMode="auto">
                          <a:xfrm>
                            <a:off x="2122488" y="2174875"/>
                            <a:ext cx="60325" cy="2051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42" name="Rectangle 1242"/>
                        <wps:cNvSpPr>
                          <a:spLocks noChangeArrowheads="1"/>
                        </wps:cNvSpPr>
                        <wps:spPr bwMode="auto">
                          <a:xfrm>
                            <a:off x="2122488" y="4311650"/>
                            <a:ext cx="60325" cy="203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43" name="Rectangle 1243"/>
                        <wps:cNvSpPr>
                          <a:spLocks noChangeArrowheads="1"/>
                        </wps:cNvSpPr>
                        <wps:spPr bwMode="auto">
                          <a:xfrm>
                            <a:off x="2773362" y="533364"/>
                            <a:ext cx="603250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CD5F7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44" name="Line 58"/>
                        <wps:cNvCnPr/>
                        <wps:spPr bwMode="auto">
                          <a:xfrm>
                            <a:off x="3060700" y="779463"/>
                            <a:ext cx="0" cy="39560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45" name="Group 1245"/>
                        <wpg:cNvGrpSpPr>
                          <a:grpSpLocks/>
                        </wpg:cNvGrpSpPr>
                        <wpg:grpSpPr bwMode="auto">
                          <a:xfrm>
                            <a:off x="2956619" y="109538"/>
                            <a:ext cx="203201" cy="280988"/>
                            <a:chOff x="2933700" y="109538"/>
                            <a:chExt cx="128" cy="177"/>
                          </a:xfrm>
                        </wpg:grpSpPr>
                        <wps:wsp>
                          <wps:cNvPr id="1246" name="Oval 1246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3736" y="109538"/>
                              <a:ext cx="59" cy="5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47" name="Line 60"/>
                          <wps:cNvCnPr/>
                          <wps:spPr bwMode="auto">
                            <a:xfrm>
                              <a:off x="2933764" y="109596"/>
                              <a:ext cx="0" cy="5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8" name="Line 61"/>
                          <wps:cNvCnPr/>
                          <wps:spPr bwMode="auto">
                            <a:xfrm>
                              <a:off x="2933718" y="109612"/>
                              <a:ext cx="9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9" name="Freeform 62"/>
                          <wps:cNvSpPr>
                            <a:spLocks/>
                          </wps:cNvSpPr>
                          <wps:spPr bwMode="auto">
                            <a:xfrm>
                              <a:off x="2933700" y="109651"/>
                              <a:ext cx="128" cy="6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1250" name="Group 1250"/>
                        <wpg:cNvGrpSpPr>
                          <a:grpSpLocks/>
                        </wpg:cNvGrpSpPr>
                        <wpg:grpSpPr bwMode="auto">
                          <a:xfrm>
                            <a:off x="2956619" y="109538"/>
                            <a:ext cx="203201" cy="280988"/>
                            <a:chOff x="2933700" y="109538"/>
                            <a:chExt cx="128" cy="177"/>
                          </a:xfrm>
                        </wpg:grpSpPr>
                        <wps:wsp>
                          <wps:cNvPr id="1251" name="Oval 1251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3736" y="109538"/>
                              <a:ext cx="59" cy="59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52" name="Line 65"/>
                          <wps:cNvCnPr/>
                          <wps:spPr bwMode="auto">
                            <a:xfrm>
                              <a:off x="2933764" y="109596"/>
                              <a:ext cx="0" cy="55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3" name="Line 66"/>
                          <wps:cNvCnPr/>
                          <wps:spPr bwMode="auto">
                            <a:xfrm>
                              <a:off x="2933718" y="109612"/>
                              <a:ext cx="92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4" name="Freeform 67"/>
                          <wps:cNvSpPr>
                            <a:spLocks/>
                          </wps:cNvSpPr>
                          <wps:spPr bwMode="auto">
                            <a:xfrm>
                              <a:off x="2933700" y="109651"/>
                              <a:ext cx="128" cy="6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255" name="Rectangle 1255"/>
                        <wps:cNvSpPr>
                          <a:spLocks noChangeArrowheads="1"/>
                        </wps:cNvSpPr>
                        <wps:spPr bwMode="auto">
                          <a:xfrm>
                            <a:off x="2773362" y="533364"/>
                            <a:ext cx="603250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96263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56" name="Rectangle 1256"/>
                        <wps:cNvSpPr>
                          <a:spLocks noChangeArrowheads="1"/>
                        </wps:cNvSpPr>
                        <wps:spPr bwMode="auto">
                          <a:xfrm>
                            <a:off x="3027363" y="2724150"/>
                            <a:ext cx="603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57" name="Rectangle 1257"/>
                        <wps:cNvSpPr>
                          <a:spLocks noChangeArrowheads="1"/>
                        </wps:cNvSpPr>
                        <wps:spPr bwMode="auto">
                          <a:xfrm>
                            <a:off x="3027363" y="3754438"/>
                            <a:ext cx="60325" cy="2365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58" name="Rectangle 1258"/>
                        <wps:cNvSpPr>
                          <a:spLocks noChangeArrowheads="1"/>
                        </wps:cNvSpPr>
                        <wps:spPr bwMode="auto">
                          <a:xfrm>
                            <a:off x="3027363" y="3754438"/>
                            <a:ext cx="60325" cy="2365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59" name="Line 73"/>
                        <wps:cNvCnPr/>
                        <wps:spPr bwMode="auto">
                          <a:xfrm>
                            <a:off x="192088" y="958850"/>
                            <a:ext cx="790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0" name="Line 74"/>
                        <wps:cNvCnPr/>
                        <wps:spPr bwMode="auto">
                          <a:xfrm flipH="1">
                            <a:off x="898525" y="958850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1" name="Line 75"/>
                        <wps:cNvCnPr/>
                        <wps:spPr bwMode="auto">
                          <a:xfrm flipH="1" flipV="1">
                            <a:off x="898525" y="9239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2" name="Rectangle 1262"/>
                        <wps:cNvSpPr>
                          <a:spLocks noChangeArrowheads="1"/>
                        </wps:cNvSpPr>
                        <wps:spPr bwMode="auto">
                          <a:xfrm>
                            <a:off x="376203" y="796871"/>
                            <a:ext cx="4806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03AF8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63" name="Line 77"/>
                        <wps:cNvCnPr/>
                        <wps:spPr bwMode="auto">
                          <a:xfrm>
                            <a:off x="192088" y="1416050"/>
                            <a:ext cx="79057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4" name="Line 78"/>
                        <wps:cNvCnPr/>
                        <wps:spPr bwMode="auto">
                          <a:xfrm flipH="1">
                            <a:off x="898525" y="1416050"/>
                            <a:ext cx="84138" cy="36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5" name="Line 79"/>
                        <wps:cNvCnPr/>
                        <wps:spPr bwMode="auto">
                          <a:xfrm flipH="1" flipV="1">
                            <a:off x="898525" y="13811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6" name="Rectangle 1266"/>
                        <wps:cNvSpPr>
                          <a:spLocks noChangeArrowheads="1"/>
                        </wps:cNvSpPr>
                        <wps:spPr bwMode="auto">
                          <a:xfrm>
                            <a:off x="300010" y="1254041"/>
                            <a:ext cx="62674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30F1D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confrim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67" name="Line 81"/>
                        <wps:cNvCnPr/>
                        <wps:spPr bwMode="auto">
                          <a:xfrm>
                            <a:off x="1055688" y="2173288"/>
                            <a:ext cx="10620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8" name="Line 82"/>
                        <wps:cNvCnPr/>
                        <wps:spPr bwMode="auto">
                          <a:xfrm flipH="1">
                            <a:off x="2033588" y="2173288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" name="Line 83"/>
                        <wps:cNvCnPr/>
                        <wps:spPr bwMode="auto">
                          <a:xfrm flipH="1" flipV="1">
                            <a:off x="2033588" y="2138363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0" name="Rectangle 1270"/>
                        <wps:cNvSpPr>
                          <a:spLocks noChangeArrowheads="1"/>
                        </wps:cNvSpPr>
                        <wps:spPr bwMode="auto">
                          <a:xfrm>
                            <a:off x="1350836" y="2011228"/>
                            <a:ext cx="53657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7AF44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doConfrim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71" name="Line 85"/>
                        <wps:cNvCnPr/>
                        <wps:spPr bwMode="auto">
                          <a:xfrm>
                            <a:off x="2192338" y="3302000"/>
                            <a:ext cx="3540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2" name="Line 86"/>
                        <wps:cNvCnPr/>
                        <wps:spPr bwMode="auto">
                          <a:xfrm>
                            <a:off x="2546350" y="3302000"/>
                            <a:ext cx="0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3" name="Line 87"/>
                        <wps:cNvCnPr/>
                        <wps:spPr bwMode="auto">
                          <a:xfrm flipH="1">
                            <a:off x="2195513" y="3371850"/>
                            <a:ext cx="3508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4" name="Line 88"/>
                        <wps:cNvCnPr/>
                        <wps:spPr bwMode="auto">
                          <a:xfrm>
                            <a:off x="2195513" y="3371850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8" name="Line 89"/>
                        <wps:cNvCnPr/>
                        <wps:spPr bwMode="auto">
                          <a:xfrm flipV="1">
                            <a:off x="2195513" y="33369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9" name="Rectangle 5889"/>
                        <wps:cNvSpPr>
                          <a:spLocks noChangeArrowheads="1"/>
                        </wps:cNvSpPr>
                        <wps:spPr bwMode="auto">
                          <a:xfrm>
                            <a:off x="2214355" y="3174787"/>
                            <a:ext cx="9378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BB947A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EditRequestCancel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90" name="Line 91"/>
                        <wps:cNvCnPr/>
                        <wps:spPr bwMode="auto">
                          <a:xfrm>
                            <a:off x="2190750" y="3752850"/>
                            <a:ext cx="8318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1" name="Line 92"/>
                        <wps:cNvCnPr/>
                        <wps:spPr bwMode="auto">
                          <a:xfrm flipH="1">
                            <a:off x="2938463" y="3752850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2" name="Line 93"/>
                        <wps:cNvCnPr/>
                        <wps:spPr bwMode="auto">
                          <a:xfrm flipH="1" flipV="1">
                            <a:off x="2938463" y="37179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3" name="Rectangle 5893"/>
                        <wps:cNvSpPr>
                          <a:spLocks noChangeArrowheads="1"/>
                        </wps:cNvSpPr>
                        <wps:spPr bwMode="auto">
                          <a:xfrm>
                            <a:off x="2228641" y="3592272"/>
                            <a:ext cx="83629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FD13D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update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94" name="Line 95"/>
                        <wps:cNvCnPr/>
                        <wps:spPr bwMode="auto">
                          <a:xfrm flipH="1">
                            <a:off x="2192338" y="3998913"/>
                            <a:ext cx="8302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5" name="Line 96"/>
                        <wps:cNvCnPr/>
                        <wps:spPr bwMode="auto">
                          <a:xfrm>
                            <a:off x="2192338" y="3998913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6" name="Line 97"/>
                        <wps:cNvCnPr/>
                        <wps:spPr bwMode="auto">
                          <a:xfrm flipV="1">
                            <a:off x="2192338" y="3963988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7" name="Rectangle 5897"/>
                        <wps:cNvSpPr>
                          <a:spLocks noChangeArrowheads="1"/>
                        </wps:cNvSpPr>
                        <wps:spPr bwMode="auto">
                          <a:xfrm>
                            <a:off x="2293723" y="3836730"/>
                            <a:ext cx="7118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BD0E88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true/false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98" name="Line 99"/>
                        <wps:cNvCnPr/>
                        <wps:spPr bwMode="auto">
                          <a:xfrm flipH="1">
                            <a:off x="1057275" y="4306888"/>
                            <a:ext cx="1060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9" name="Line 100"/>
                        <wps:cNvCnPr/>
                        <wps:spPr bwMode="auto">
                          <a:xfrm>
                            <a:off x="1057275" y="4306888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0" name="Line 101"/>
                        <wps:cNvCnPr/>
                        <wps:spPr bwMode="auto">
                          <a:xfrm flipV="1">
                            <a:off x="1057275" y="4271963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1" name="Rectangle 5901"/>
                        <wps:cNvSpPr>
                          <a:spLocks noChangeArrowheads="1"/>
                        </wps:cNvSpPr>
                        <wps:spPr bwMode="auto">
                          <a:xfrm>
                            <a:off x="1111146" y="4144685"/>
                            <a:ext cx="105664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E8821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RequestCancel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02" name="Line 103"/>
                        <wps:cNvCnPr/>
                        <wps:spPr bwMode="auto">
                          <a:xfrm>
                            <a:off x="1057275" y="1663700"/>
                            <a:ext cx="3524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3" name="Line 104"/>
                        <wps:cNvCnPr/>
                        <wps:spPr bwMode="auto">
                          <a:xfrm>
                            <a:off x="1409700" y="1663700"/>
                            <a:ext cx="0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4" name="Line 105"/>
                        <wps:cNvCnPr/>
                        <wps:spPr bwMode="auto">
                          <a:xfrm flipH="1">
                            <a:off x="1060450" y="1733550"/>
                            <a:ext cx="3492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5" name="Line 106"/>
                        <wps:cNvCnPr/>
                        <wps:spPr bwMode="auto">
                          <a:xfrm>
                            <a:off x="1060450" y="1733550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6" name="Line 107"/>
                        <wps:cNvCnPr/>
                        <wps:spPr bwMode="auto">
                          <a:xfrm flipV="1">
                            <a:off x="1060450" y="1698625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7" name="Rectangle 5907"/>
                        <wps:cNvSpPr>
                          <a:spLocks noChangeArrowheads="1"/>
                        </wps:cNvSpPr>
                        <wps:spPr bwMode="auto">
                          <a:xfrm>
                            <a:off x="1154005" y="1511199"/>
                            <a:ext cx="60452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08362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script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confrim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08" name="Rectangle 5908"/>
                        <wps:cNvSpPr>
                          <a:spLocks noChangeArrowheads="1"/>
                        </wps:cNvSpPr>
                        <wps:spPr bwMode="auto">
                          <a:xfrm>
                            <a:off x="985838" y="2174875"/>
                            <a:ext cx="60325" cy="2016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09" name="Line 110"/>
                        <wps:cNvCnPr/>
                        <wps:spPr bwMode="auto">
                          <a:xfrm>
                            <a:off x="2192338" y="2420938"/>
                            <a:ext cx="35401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0" name="Line 111"/>
                        <wps:cNvCnPr/>
                        <wps:spPr bwMode="auto">
                          <a:xfrm>
                            <a:off x="2546350" y="2420938"/>
                            <a:ext cx="0" cy="698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1" name="Line 112"/>
                        <wps:cNvCnPr/>
                        <wps:spPr bwMode="auto">
                          <a:xfrm flipH="1">
                            <a:off x="2195513" y="2490788"/>
                            <a:ext cx="35083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2" name="Line 113"/>
                        <wps:cNvCnPr/>
                        <wps:spPr bwMode="auto">
                          <a:xfrm>
                            <a:off x="2195513" y="2490788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3" name="Line 114"/>
                        <wps:cNvCnPr/>
                        <wps:spPr bwMode="auto">
                          <a:xfrm flipV="1">
                            <a:off x="2195513" y="2455863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4" name="Rectangle 5914"/>
                        <wps:cNvSpPr>
                          <a:spLocks noChangeArrowheads="1"/>
                        </wps:cNvSpPr>
                        <wps:spPr bwMode="auto">
                          <a:xfrm>
                            <a:off x="2239753" y="2255687"/>
                            <a:ext cx="89281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B31FE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EditcontractStatus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06" name="Line 116"/>
                        <wps:cNvCnPr/>
                        <wps:spPr bwMode="auto">
                          <a:xfrm>
                            <a:off x="2190750" y="2725738"/>
                            <a:ext cx="8318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7" name="Line 117"/>
                        <wps:cNvCnPr/>
                        <wps:spPr bwMode="auto">
                          <a:xfrm flipH="1">
                            <a:off x="2938463" y="2725738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8" name="Line 118"/>
                        <wps:cNvCnPr/>
                        <wps:spPr bwMode="auto">
                          <a:xfrm flipH="1" flipV="1">
                            <a:off x="2938463" y="2690813"/>
                            <a:ext cx="84138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9" name="Rectangle 6009"/>
                        <wps:cNvSpPr>
                          <a:spLocks noChangeArrowheads="1"/>
                        </wps:cNvSpPr>
                        <wps:spPr bwMode="auto">
                          <a:xfrm>
                            <a:off x="2292135" y="2563641"/>
                            <a:ext cx="70040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6C88D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update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contrect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10" name="Rectangle 6010"/>
                        <wps:cNvSpPr>
                          <a:spLocks noChangeArrowheads="1"/>
                        </wps:cNvSpPr>
                        <wps:spPr bwMode="auto">
                          <a:xfrm>
                            <a:off x="3027363" y="2724150"/>
                            <a:ext cx="60325" cy="2397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011" name="Line 121"/>
                        <wps:cNvCnPr/>
                        <wps:spPr bwMode="auto">
                          <a:xfrm flipH="1">
                            <a:off x="2192338" y="2971800"/>
                            <a:ext cx="83026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2" name="Line 122"/>
                        <wps:cNvCnPr/>
                        <wps:spPr bwMode="auto">
                          <a:xfrm>
                            <a:off x="2192338" y="2971800"/>
                            <a:ext cx="85725" cy="3651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3" name="Line 123"/>
                        <wps:cNvCnPr/>
                        <wps:spPr bwMode="auto">
                          <a:xfrm flipV="1">
                            <a:off x="2192338" y="2936875"/>
                            <a:ext cx="85725" cy="34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4" name="Rectangle 6014"/>
                        <wps:cNvSpPr>
                          <a:spLocks noChangeArrowheads="1"/>
                        </wps:cNvSpPr>
                        <wps:spPr bwMode="auto">
                          <a:xfrm>
                            <a:off x="2293723" y="2809686"/>
                            <a:ext cx="711835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26643" w14:textId="77777777" w:rsidR="00D33E4F" w:rsidRDefault="00D33E4F" w:rsidP="00D33E4F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true/false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8BCC48" id="Group 127" o:spid="_x0000_s4900" style="position:absolute;margin-left:222.35pt;margin-top:3.75pt;width:265.85pt;height:372.9pt;z-index:251653209" coordsize="33766,47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">
                <v:rect id="Rectangle 5510" o:spid="_x0000_s4901" style="position:absolute;top:5540;width:3270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" filled="f" stroked="f">
                  <v:textbox style="mso-fit-shape-to-text:t" inset="0,0,0,0">
                    <w:txbxContent>
                      <w:p w14:paraId="70428666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4902" style="position:absolute;visibility:visible;mso-wrap-style:square" from="1571,8016" to="1571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" strokeweight="1.5pt">
                  <v:stroke dashstyle="3 1"/>
                </v:line>
                <v:group id="Group 5512" o:spid="_x0000_s4903" style="position:absolute;left:303;top:1301;width:2033;height:2810" coordorigin="30163,130175" coordsize="128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htc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">
                  <v:oval id="Oval 5513" o:spid="_x0000_s4904" style="position:absolute;left:30199;top:130175;width:59;height: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" filled="f" strokecolor="#903" strokeweight="1.5pt"/>
                  <v:line id="Line 8" o:spid="_x0000_s4905" style="position:absolute;visibility:visible;mso-wrap-style:square" from="30227,130233" to="30227,130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" strokecolor="#903" strokeweight="1.5pt"/>
                  <v:line id="Line 9" o:spid="_x0000_s4906" style="position:absolute;visibility:visible;mso-wrap-style:square" from="30181,130249" to="30273,130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" strokecolor="#903" strokeweight="1.5pt"/>
                  <v:shape id="Freeform 10" o:spid="_x0000_s4907" style="position:absolute;left:30163;top:130288;width:128;height:6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" path="m,54l54,r54,54e" filled="f" strokecolor="#903" strokeweight="1.5pt">
                    <v:path arrowok="t" o:connecttype="custom" o:connectlocs="0,64;64,0;128,64" o:connectangles="0,0,0"/>
                  </v:shape>
                </v:group>
                <v:group id="Group 5517" o:spid="_x0000_s4908" style="position:absolute;left:303;top:1301;width:2033;height:2810" coordorigin="30163,130175" coordsize="128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bjExgAAAN0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iSJJ/D7JjwBufgBAAD//wMAUEsBAi0AFAAGAAgAAAAhANvh9svuAAAAhQEAABMAAAAAAAAA&#10;AAAAAAAAAAAAAFtDb250ZW50X1R5cGVzXS54bWxQSwECLQAUAAYACAAAACEAWvQsW78AAAAVAQAA&#10;CwAAAAAAAAAAAAAAAAAfAQAAX3JlbHMvLnJlbHNQSwECLQAUAAYACAAAACEAa6G4xMYAAADdAAAA&#10;DwAAAAAAAAAAAAAAAAAHAgAAZHJzL2Rvd25yZXYueG1sUEsFBgAAAAADAAMAtwAAAPoCAAAAAA==&#10;">
                  <v:oval id="Oval 5518" o:spid="_x0000_s4909" style="position:absolute;left:30199;top:130175;width:59;height: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" filled="f" strokecolor="#903" strokeweight="1.5pt"/>
                  <v:line id="Line 13" o:spid="_x0000_s4910" style="position:absolute;visibility:visible;mso-wrap-style:square" from="30227,130233" to="30227,130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" strokecolor="#903" strokeweight="1.5pt"/>
                  <v:line id="Line 14" o:spid="_x0000_s4911" style="position:absolute;visibility:visible;mso-wrap-style:square" from="30181,130249" to="30273,130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" strokecolor="#903" strokeweight="1.5pt"/>
                  <v:shape id="Freeform 15" o:spid="_x0000_s4912" style="position:absolute;left:30163;top:130288;width:128;height:6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" path="m,54l54,r54,54e" filled="f" strokecolor="#903" strokeweight="1.5pt">
                    <v:path arrowok="t" o:connecttype="custom" o:connectlocs="0,64;64,0;128,64" o:connectangles="0,0,0"/>
                  </v:shape>
                </v:group>
                <v:rect id="Rectangle 5522" o:spid="_x0000_s4913" style="position:absolute;top:5540;width:3270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" filled="f" stroked="f">
                  <v:textbox style="mso-fit-shape-to-text:t" inset="0,0,0,0">
                    <w:txbxContent>
                      <w:p w14:paraId="432AE4E6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5523" o:spid="_x0000_s4914" style="position:absolute;left:1238;top:9604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" strokecolor="#903" strokeweight="1.5pt"/>
                <v:rect id="Rectangle 5524" o:spid="_x0000_s4915" style="position:absolute;left:1238;top:14176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" strokecolor="#903" strokeweight="1.5pt"/>
                <v:rect id="Rectangle 5525" o:spid="_x0000_s4916" style="position:absolute;left:1238;top:9604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" strokecolor="#903" strokeweight="1.5pt"/>
                <v:rect id="Rectangle 5526" o:spid="_x0000_s4917" style="position:absolute;left:1238;top:14176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" strokecolor="#903" strokeweight="1.5pt"/>
                <v:rect id="Rectangle 5527" o:spid="_x0000_s4918" style="position:absolute;left:5429;top:5476;width:10496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" filled="f" stroked="f">
                  <v:textbox style="mso-fit-shape-to-text:t" inset="0,0,0,0">
                    <w:txbxContent>
                      <w:p w14:paraId="5F9C307B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ApproveRequestPage</w:t>
                        </w:r>
                        <w:proofErr w:type="spellEnd"/>
                      </w:p>
                    </w:txbxContent>
                  </v:textbox>
                </v:rect>
                <v:line id="Line 23" o:spid="_x0000_s4919" style="position:absolute;visibility:visible;mso-wrap-style:square" from="10207,7921" to="10207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" strokeweight="1.5pt">
                  <v:stroke dashstyle="3 1"/>
                </v:line>
                <v:group id="Group 5529" o:spid="_x0000_s4920" style="position:absolute;left:7667;top:1428;width:5096;height:3318" coordorigin="7667,142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">
                  <v:oval id="Oval 5530" o:spid="_x0000_s4921" style="position:absolute;left:7668;top:1428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" fillcolor="#ffc" strokecolor="#1f1a17" strokeweight="1.5pt"/>
                  <v:line id="Line 25" o:spid="_x0000_s4922" style="position:absolute;visibility:visible;mso-wrap-style:square" from="7667,1429" to="7667,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" strokecolor="#1f1a17" strokeweight="1.5pt"/>
                  <v:line id="Line 26" o:spid="_x0000_s4923" style="position:absolute;visibility:visible;mso-wrap-style:square" from="7667,1429" to="7668,1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" strokecolor="#1f1a17" strokeweight="1.5pt"/>
                </v:group>
                <v:group id="Group 5533" o:spid="_x0000_s4924" style="position:absolute;left:7667;top:1428;width:5096;height:3318" coordorigin="7667,142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">
                  <v:oval id="Oval 5534" o:spid="_x0000_s4925" style="position:absolute;left:7668;top:1428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" fillcolor="#ffc" strokecolor="#1f1a17" strokeweight="1.5pt"/>
                  <v:line id="Line 29" o:spid="_x0000_s4926" style="position:absolute;visibility:visible;mso-wrap-style:square" from="7667,1429" to="7667,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" strokecolor="#1f1a17" strokeweight="1.5pt"/>
                  <v:line id="Line 30" o:spid="_x0000_s4927" style="position:absolute;visibility:visible;mso-wrap-style:square" from="7667,1429" to="7668,1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" strokecolor="#1f1a17" strokeweight="1.5pt"/>
                </v:group>
                <v:rect id="Rectangle 1218" o:spid="_x0000_s4928" style="position:absolute;left:5429;top:5476;width:10496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" filled="f" stroked="f">
                  <v:textbox style="mso-fit-shape-to-text:t" inset="0,0,0,0">
                    <w:txbxContent>
                      <w:p w14:paraId="05FCD23A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ApproveRequestPage</w:t>
                        </w:r>
                        <w:proofErr w:type="spellEnd"/>
                      </w:p>
                    </w:txbxContent>
                  </v:textbox>
                </v:rect>
                <v:rect id="Rectangle 1219" o:spid="_x0000_s4929" style="position:absolute;left:9858;top:9620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" strokecolor="#903" strokeweight="1.5pt"/>
                <v:rect id="Rectangle 1220" o:spid="_x0000_s4930" style="position:absolute;left:9858;top:14208;width:603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" strokecolor="#903" strokeweight="1.5pt"/>
                <v:rect id="Rectangle 1221" o:spid="_x0000_s4931" style="position:absolute;left:9858;top:21748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" strokecolor="#903" strokeweight="1.5pt"/>
                <v:rect id="Rectangle 1222" o:spid="_x0000_s4932" style="position:absolute;left:9858;top:43116;width:60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" strokecolor="#903" strokeweight="1.5pt"/>
                <v:rect id="Rectangle 1223" o:spid="_x0000_s4933" style="position:absolute;left:9858;top:9620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" strokecolor="#903" strokeweight="1.5pt"/>
                <v:rect id="Rectangle 1224" o:spid="_x0000_s4934" style="position:absolute;left:9858;top:14208;width:603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" strokecolor="#903" strokeweight="1.5pt"/>
                <v:rect id="Rectangle 1225" o:spid="_x0000_s4935" style="position:absolute;left:9858;top:43116;width:603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" strokecolor="#903" strokeweight="1.5pt"/>
                <v:rect id="Rectangle 1226" o:spid="_x0000_s4936" style="position:absolute;left:21113;top:4301;width:375;height:25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" filled="f" stroked="f">
                  <v:textbox style="mso-fit-shape-to-text:t" inset="0,0,0,0">
                    <w:txbxContent>
                      <w:p w14:paraId="4F19B1FE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1227" o:spid="_x0000_s4937" style="position:absolute;left:16271;top:5476;width:1197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" filled="f" stroked="f">
                  <v:textbox style="mso-fit-shape-to-text:t" inset="0,0,0,0">
                    <w:txbxContent>
                      <w:p w14:paraId="27CE3C96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ApproveRequestController</w:t>
                        </w:r>
                        <w:proofErr w:type="spellEnd"/>
                      </w:p>
                    </w:txbxContent>
                  </v:textbox>
                </v:rect>
                <v:line id="Line 42" o:spid="_x0000_s4938" style="position:absolute;visibility:visible;mso-wrap-style:square" from="21558,6762" to="21558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" strokeweight="1.5pt">
                  <v:stroke dashstyle="3 1"/>
                </v:line>
                <v:group id="Group 1229" o:spid="_x0000_s4939" style="position:absolute;left:19859;width:3413;height:3571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">
                  <v:oval id="Oval 1230" o:spid="_x0000_s4940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" fillcolor="#ffc" strokecolor="#1f1a17" strokeweight="1.5pt"/>
                  <v:line id="Line 44" o:spid="_x0000_s4941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" strokecolor="#1f1a17" strokeweight="1.5pt"/>
                  <v:line id="Line 45" o:spid="_x0000_s4942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" strokecolor="#1f1a17" strokeweight="1.5pt"/>
                </v:group>
                <v:group id="Group 1233" o:spid="_x0000_s4943" style="position:absolute;left:19859;width:3413;height:3571" coordorigin="198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">
                  <v:oval id="Oval 1234" o:spid="_x0000_s4944" style="position:absolute;left:19859;width: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" fillcolor="#ffc" strokecolor="#1f1a17" strokeweight="1.5pt"/>
                  <v:line id="Line 48" o:spid="_x0000_s4945" style="position:absolute;flip:x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" strokecolor="#1f1a17" strokeweight="1.5pt"/>
                  <v:line id="Line 49" o:spid="_x0000_s4946" style="position:absolute;flip:x y;visibility:visible;mso-wrap-style:square" from="19860,0" to="198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" strokecolor="#1f1a17" strokeweight="1.5pt"/>
                </v:group>
                <v:rect id="Rectangle 1237" o:spid="_x0000_s4947" style="position:absolute;left:21113;top:4301;width:375;height:25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" filled="f" stroked="f">
                  <v:textbox style="mso-fit-shape-to-text:t" inset="0,0,0,0">
                    <w:txbxContent>
                      <w:p w14:paraId="2DF6FBC5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1238" o:spid="_x0000_s4948" style="position:absolute;left:16271;top:5476;width:1197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" filled="f" stroked="f">
                  <v:textbox style="mso-fit-shape-to-text:t" inset="0,0,0,0">
                    <w:txbxContent>
                      <w:p w14:paraId="77256DA9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ApproveRequestController</w:t>
                        </w:r>
                        <w:proofErr w:type="spellEnd"/>
                      </w:p>
                    </w:txbxContent>
                  </v:textbox>
                </v:rect>
                <v:rect id="Rectangle 1239" o:spid="_x0000_s4949" style="position:absolute;left:21224;top:21748;width:604;height:20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" strokecolor="#903" strokeweight="1.5pt"/>
                <v:rect id="Rectangle 1240" o:spid="_x0000_s4950" style="position:absolute;left:21224;top:43116;width:60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" strokecolor="#903" strokeweight="1.5pt"/>
                <v:rect id="Rectangle 1241" o:spid="_x0000_s4951" style="position:absolute;left:21224;top:21748;width:604;height:20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" strokecolor="#903" strokeweight="1.5pt"/>
                <v:rect id="Rectangle 1242" o:spid="_x0000_s4952" style="position:absolute;left:21224;top:43116;width:60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" strokecolor="#903" strokeweight="1.5pt"/>
                <v:rect id="Rectangle 1243" o:spid="_x0000_s4953" style="position:absolute;left:27733;top:5333;width:6033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" filled="f" stroked="f">
                  <v:textbox style="mso-fit-shape-to-text:t" inset="0,0,0,0">
                    <w:txbxContent>
                      <w:p w14:paraId="71ECD5F7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58" o:spid="_x0000_s4954" style="position:absolute;visibility:visible;mso-wrap-style:square" from="30607,7794" to="30607,4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" strokeweight="1.5pt">
                  <v:stroke dashstyle="3 1"/>
                </v:line>
                <v:group id="Group 1245" o:spid="_x0000_s4955" style="position:absolute;left:29566;top:1095;width:2032;height:2810" coordorigin="29337,109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3a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">
                  <v:oval id="Oval 1246" o:spid="_x0000_s4956" style="position:absolute;left:29337;top:109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" filled="f" strokecolor="#903" strokeweight="1.5pt"/>
                  <v:line id="Line 60" o:spid="_x0000_s4957" style="position:absolute;visibility:visible;mso-wrap-style:square" from="29337,1095" to="29337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" strokecolor="#903" strokeweight="1.5pt"/>
                  <v:line id="Line 61" o:spid="_x0000_s4958" style="position:absolute;visibility:visible;mso-wrap-style:square" from="29337,1096" to="29338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" strokecolor="#903" strokeweight="1.5pt"/>
                  <v:shape id="Freeform 62" o:spid="_x0000_s4959" style="position:absolute;left:29337;top:10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" path="m,54l54,r54,54e" filled="f" strokecolor="#903" strokeweight="1.5pt">
                    <v:path arrowok="t" o:connecttype="custom" o:connectlocs="0,64;64,0;128,64" o:connectangles="0,0,0"/>
                  </v:shape>
                </v:group>
                <v:group id="Group 1250" o:spid="_x0000_s4960" style="position:absolute;left:29566;top:1095;width:2032;height:2810" coordorigin="29337,1095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Sif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+GXb2QEvf4FAAD//wMAUEsBAi0AFAAGAAgAAAAhANvh9svuAAAAhQEAABMAAAAAAAAA&#10;AAAAAAAAAAAAAFtDb250ZW50X1R5cGVzXS54bWxQSwECLQAUAAYACAAAACEAWvQsW78AAAAVAQAA&#10;CwAAAAAAAAAAAAAAAAAfAQAAX3JlbHMvLnJlbHNQSwECLQAUAAYACAAAACEA0e0on8YAAADdAAAA&#10;DwAAAAAAAAAAAAAAAAAHAgAAZHJzL2Rvd25yZXYueG1sUEsFBgAAAAADAAMAtwAAAPoCAAAAAA==&#10;">
                  <v:oval id="Oval 1251" o:spid="_x0000_s4961" style="position:absolute;left:29337;top:1095;width:0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" filled="f" strokecolor="#903" strokeweight="1.5pt"/>
                  <v:line id="Line 65" o:spid="_x0000_s4962" style="position:absolute;visibility:visible;mso-wrap-style:square" from="29337,1095" to="29337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" strokecolor="#903" strokeweight="1.5pt"/>
                  <v:line id="Line 66" o:spid="_x0000_s4963" style="position:absolute;visibility:visible;mso-wrap-style:square" from="29337,1096" to="29338,1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" strokecolor="#903" strokeweight="1.5pt"/>
                  <v:shape id="Freeform 67" o:spid="_x0000_s4964" style="position:absolute;left:29337;top:1096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" path="m,54l54,r54,54e" filled="f" strokecolor="#903" strokeweight="1.5pt">
                    <v:path arrowok="t" o:connecttype="custom" o:connectlocs="0,64;64,0;128,64" o:connectangles="0,0,0"/>
                  </v:shape>
                </v:group>
                <v:rect id="Rectangle 1255" o:spid="_x0000_s4965" style="position:absolute;left:27733;top:5333;width:6033;height:25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" filled="f" stroked="f">
                  <v:textbox style="mso-fit-shape-to-text:t" inset="0,0,0,0">
                    <w:txbxContent>
                      <w:p w14:paraId="25D96263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rect id="Rectangle 1256" o:spid="_x0000_s4966" style="position:absolute;left:30273;top:27241;width:603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" strokecolor="#903" strokeweight="1.5pt"/>
                <v:rect id="Rectangle 1257" o:spid="_x0000_s4967" style="position:absolute;left:30273;top:37544;width:60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" strokecolor="#903" strokeweight="1.5pt"/>
                <v:rect id="Rectangle 1258" o:spid="_x0000_s4968" style="position:absolute;left:30273;top:37544;width:60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" strokecolor="#903" strokeweight="1.5pt"/>
                <v:line id="Line 73" o:spid="_x0000_s4969" style="position:absolute;visibility:visible;mso-wrap-style:square" from="1920,9588" to="9826,9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" strokecolor="#903" strokeweight="1.5pt"/>
                <v:line id="Line 74" o:spid="_x0000_s4970" style="position:absolute;flip:x;visibility:visible;mso-wrap-style:square" from="8985,9588" to="9826,9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" strokecolor="#903" strokeweight="1.5pt"/>
                <v:line id="Line 75" o:spid="_x0000_s4971" style="position:absolute;flip:x y;visibility:visible;mso-wrap-style:square" from="8985,9239" to="9826,9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" strokecolor="#903" strokeweight="1.5pt"/>
                <v:rect id="Rectangle 1262" o:spid="_x0000_s4972" style="position:absolute;left:3762;top:7968;width:480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" filled="f" stroked="f">
                  <v:textbox style="mso-fit-shape-to-text:t" inset="0,0,0,0">
                    <w:txbxContent>
                      <w:p w14:paraId="1FA03AF8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77" o:spid="_x0000_s4973" style="position:absolute;visibility:visible;mso-wrap-style:square" from="1920,14160" to="9826,14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" strokecolor="#903" strokeweight="1.5pt"/>
                <v:line id="Line 78" o:spid="_x0000_s4974" style="position:absolute;flip:x;visibility:visible;mso-wrap-style:square" from="8985,14160" to="9826,14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" strokecolor="#903" strokeweight="1.5pt"/>
                <v:line id="Line 79" o:spid="_x0000_s4975" style="position:absolute;flip:x y;visibility:visible;mso-wrap-style:square" from="8985,13811" to="9826,14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" strokecolor="#903" strokeweight="1.5pt"/>
                <v:rect id="Rectangle 1266" o:spid="_x0000_s4976" style="position:absolute;left:3000;top:12540;width:6267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" filled="f" stroked="f">
                  <v:textbox style="mso-fit-shape-to-text:t" inset="0,0,0,0">
                    <w:txbxContent>
                      <w:p w14:paraId="61030F1D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confrim</w:t>
                        </w:r>
                        <w:proofErr w:type="spellEnd"/>
                      </w:p>
                    </w:txbxContent>
                  </v:textbox>
                </v:rect>
                <v:line id="Line 81" o:spid="_x0000_s4977" style="position:absolute;visibility:visible;mso-wrap-style:square" from="10556,21732" to="21177,21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" strokecolor="#903" strokeweight="1.5pt"/>
                <v:line id="Line 82" o:spid="_x0000_s4978" style="position:absolute;flip:x;visibility:visible;mso-wrap-style:square" from="20335,21732" to="21177,2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" strokecolor="#903" strokeweight="1.5pt"/>
                <v:line id="Line 83" o:spid="_x0000_s4979" style="position:absolute;flip:x y;visibility:visible;mso-wrap-style:square" from="20335,21383" to="21177,21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" strokecolor="#903" strokeweight="1.5pt"/>
                <v:rect id="Rectangle 1270" o:spid="_x0000_s4980" style="position:absolute;left:13508;top:20112;width:5366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" filled="f" stroked="f">
                  <v:textbox style="mso-fit-shape-to-text:t" inset="0,0,0,0">
                    <w:txbxContent>
                      <w:p w14:paraId="4D67AF44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doConfrim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()</w:t>
                        </w:r>
                      </w:p>
                    </w:txbxContent>
                  </v:textbox>
                </v:rect>
                <v:line id="Line 85" o:spid="_x0000_s4981" style="position:absolute;visibility:visible;mso-wrap-style:square" from="21923,33020" to="25463,33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" strokecolor="#903" strokeweight="1.5pt"/>
                <v:line id="Line 86" o:spid="_x0000_s4982" style="position:absolute;visibility:visible;mso-wrap-style:square" from="25463,33020" to="25463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" strokecolor="#903" strokeweight="1.5pt"/>
                <v:line id="Line 87" o:spid="_x0000_s4983" style="position:absolute;flip:x;visibility:visible;mso-wrap-style:square" from="21955,33718" to="25463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" strokecolor="#903" strokeweight="1.5pt"/>
                <v:line id="Line 88" o:spid="_x0000_s4984" style="position:absolute;visibility:visible;mso-wrap-style:square" from="21955,33718" to="22796,34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" strokecolor="#903" strokeweight="1.5pt"/>
                <v:line id="Line 89" o:spid="_x0000_s4985" style="position:absolute;flip:y;visibility:visible;mso-wrap-style:square" from="21955,33369" to="22796,33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" strokecolor="#903" strokeweight="1.5pt"/>
                <v:rect id="Rectangle 5889" o:spid="_x0000_s4986" style="position:absolute;left:22143;top:31747;width:9379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" filled="f" stroked="f">
                  <v:textbox style="mso-fit-shape-to-text:t" inset="0,0,0,0">
                    <w:txbxContent>
                      <w:p w14:paraId="1DBB947A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EditRequestCancel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()</w:t>
                        </w:r>
                      </w:p>
                    </w:txbxContent>
                  </v:textbox>
                </v:rect>
                <v:line id="Line 91" o:spid="_x0000_s4987" style="position:absolute;visibility:visible;mso-wrap-style:square" from="21907,37528" to="30226,37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" strokecolor="#903" strokeweight="1.5pt"/>
                <v:line id="Line 92" o:spid="_x0000_s4988" style="position:absolute;flip:x;visibility:visible;mso-wrap-style:square" from="29384,37528" to="30226,3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" strokecolor="#903" strokeweight="1.5pt"/>
                <v:line id="Line 93" o:spid="_x0000_s4989" style="position:absolute;flip:x y;visibility:visible;mso-wrap-style:square" from="29384,37179" to="30226,37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" strokecolor="#903" strokeweight="1.5pt"/>
                <v:rect id="Rectangle 5893" o:spid="_x0000_s4990" style="position:absolute;left:22286;top:35922;width:8363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" filled="f" stroked="f">
                  <v:textbox style="mso-fit-shape-to-text:t" inset="0,0,0,0">
                    <w:txbxContent>
                      <w:p w14:paraId="53DFD13D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update Application</w:t>
                        </w:r>
                      </w:p>
                    </w:txbxContent>
                  </v:textbox>
                </v:rect>
                <v:line id="Line 95" o:spid="_x0000_s4991" style="position:absolute;flip:x;visibility:visible;mso-wrap-style:square" from="21923,39989" to="30226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" strokecolor="#903" strokeweight="1.5pt">
                  <v:stroke dashstyle="3 1"/>
                </v:line>
                <v:line id="Line 96" o:spid="_x0000_s4992" style="position:absolute;visibility:visible;mso-wrap-style:square" from="21923,39989" to="22780,40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" strokecolor="#903" strokeweight="1.5pt"/>
                <v:line id="Line 97" o:spid="_x0000_s4993" style="position:absolute;flip:y;visibility:visible;mso-wrap-style:square" from="21923,39639" to="22780,3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" strokecolor="#903" strokeweight="1.5pt"/>
                <v:rect id="Rectangle 5897" o:spid="_x0000_s4994" style="position:absolute;left:22937;top:38367;width:7118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" filled="f" stroked="f">
                  <v:textbox style="mso-fit-shape-to-text:t" inset="0,0,0,0">
                    <w:txbxContent>
                      <w:p w14:paraId="3FBD0E88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true/false</w:t>
                        </w:r>
                      </w:p>
                    </w:txbxContent>
                  </v:textbox>
                </v:rect>
                <v:line id="Line 99" o:spid="_x0000_s4995" style="position:absolute;flip:x;visibility:visible;mso-wrap-style:square" from="10572,43068" to="21177,43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" strokecolor="#903" strokeweight="1.5pt"/>
                <v:line id="Line 100" o:spid="_x0000_s4996" style="position:absolute;visibility:visible;mso-wrap-style:square" from="10572,43068" to="11430,43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" strokecolor="#903" strokeweight="1.5pt"/>
                <v:line id="Line 101" o:spid="_x0000_s4997" style="position:absolute;flip:y;visibility:visible;mso-wrap-style:square" from="10572,42719" to="11430,43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" strokecolor="#903" strokeweight="1.5pt"/>
                <v:rect id="Rectangle 5901" o:spid="_x0000_s4998" style="position:absolute;left:11111;top:41446;width:10566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" filled="f" stroked="f">
                  <v:textbox style="mso-fit-shape-to-text:t" inset="0,0,0,0">
                    <w:txbxContent>
                      <w:p w14:paraId="738E8821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Display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RequestCancel</w:t>
                        </w:r>
                        <w:proofErr w:type="spellEnd"/>
                      </w:p>
                    </w:txbxContent>
                  </v:textbox>
                </v:rect>
                <v:line id="Line 103" o:spid="_x0000_s4999" style="position:absolute;visibility:visible;mso-wrap-style:square" from="10572,16637" to="14097,16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" strokecolor="#903" strokeweight="1.5pt"/>
                <v:line id="Line 104" o:spid="_x0000_s5000" style="position:absolute;visibility:visible;mso-wrap-style:square" from="14097,16637" to="14097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" strokecolor="#903" strokeweight="1.5pt"/>
                <v:line id="Line 105" o:spid="_x0000_s5001" style="position:absolute;flip:x;visibility:visible;mso-wrap-style:square" from="10604,17335" to="14097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" strokecolor="#903" strokeweight="1.5pt"/>
                <v:line id="Line 106" o:spid="_x0000_s5002" style="position:absolute;visibility:visible;mso-wrap-style:square" from="10604,17335" to="11445,17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" strokecolor="#903" strokeweight="1.5pt"/>
                <v:line id="Line 107" o:spid="_x0000_s5003" style="position:absolute;flip:y;visibility:visible;mso-wrap-style:square" from="10604,16986" to="11445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" strokecolor="#903" strokeweight="1.5pt"/>
                <v:rect id="Rectangle 5907" o:spid="_x0000_s5004" style="position:absolute;left:11540;top:15111;width:6045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" filled="f" stroked="f">
                  <v:textbox style="mso-fit-shape-to-text:t" inset="0,0,0,0">
                    <w:txbxContent>
                      <w:p w14:paraId="04608362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script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confrim</w:t>
                        </w:r>
                        <w:proofErr w:type="spellEnd"/>
                      </w:p>
                    </w:txbxContent>
                  </v:textbox>
                </v:rect>
                <v:rect id="Rectangle 5908" o:spid="_x0000_s5005" style="position:absolute;left:9858;top:21748;width:60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" strokecolor="#903" strokeweight="1.5pt"/>
                <v:line id="Line 110" o:spid="_x0000_s5006" style="position:absolute;visibility:visible;mso-wrap-style:square" from="21923,24209" to="25463,24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" strokecolor="#903" strokeweight="1.5pt"/>
                <v:line id="Line 111" o:spid="_x0000_s5007" style="position:absolute;visibility:visible;mso-wrap-style:square" from="25463,24209" to="25463,2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" strokecolor="#903" strokeweight="1.5pt"/>
                <v:line id="Line 112" o:spid="_x0000_s5008" style="position:absolute;flip:x;visibility:visible;mso-wrap-style:square" from="21955,24907" to="25463,2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" strokecolor="#903" strokeweight="1.5pt"/>
                <v:line id="Line 113" o:spid="_x0000_s5009" style="position:absolute;visibility:visible;mso-wrap-style:square" from="21955,24907" to="22796,25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" strokecolor="#903" strokeweight="1.5pt"/>
                <v:line id="Line 114" o:spid="_x0000_s5010" style="position:absolute;flip:y;visibility:visible;mso-wrap-style:square" from="21955,24558" to="22796,2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" strokecolor="#903" strokeweight="1.5pt"/>
                <v:rect id="Rectangle 5914" o:spid="_x0000_s5011" style="position:absolute;left:22397;top:22556;width:892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" filled="f" stroked="f">
                  <v:textbox style="mso-fit-shape-to-text:t" inset="0,0,0,0">
                    <w:txbxContent>
                      <w:p w14:paraId="73AB31FE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EditcontractStatus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()</w:t>
                        </w:r>
                      </w:p>
                    </w:txbxContent>
                  </v:textbox>
                </v:rect>
                <v:line id="Line 116" o:spid="_x0000_s5012" style="position:absolute;visibility:visible;mso-wrap-style:square" from="21907,27257" to="30226,27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" strokecolor="#903" strokeweight="1.5pt"/>
                <v:line id="Line 117" o:spid="_x0000_s5013" style="position:absolute;flip:x;visibility:visible;mso-wrap-style:square" from="29384,27257" to="30226,27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" strokecolor="#903" strokeweight="1.5pt"/>
                <v:line id="Line 118" o:spid="_x0000_s5014" style="position:absolute;flip:x y;visibility:visible;mso-wrap-style:square" from="29384,26908" to="30226,27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" strokecolor="#903" strokeweight="1.5pt"/>
                <v:rect id="Rectangle 6009" o:spid="_x0000_s5015" style="position:absolute;left:22921;top:25636;width:7004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" filled="f" stroked="f">
                  <v:textbox style="mso-fit-shape-to-text:t" inset="0,0,0,0">
                    <w:txbxContent>
                      <w:p w14:paraId="5426C88D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update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contrect</w:t>
                        </w:r>
                        <w:proofErr w:type="spellEnd"/>
                      </w:p>
                    </w:txbxContent>
                  </v:textbox>
                </v:rect>
                <v:rect id="Rectangle 6010" o:spid="_x0000_s5016" style="position:absolute;left:30273;top:27241;width:603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" strokecolor="#903" strokeweight="1.5pt"/>
                <v:line id="Line 121" o:spid="_x0000_s5017" style="position:absolute;flip:x;visibility:visible;mso-wrap-style:square" from="21923,29718" to="30226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" strokecolor="#903" strokeweight="1.5pt">
                  <v:stroke dashstyle="3 1"/>
                </v:line>
                <v:line id="Line 122" o:spid="_x0000_s5018" style="position:absolute;visibility:visible;mso-wrap-style:square" from="21923,29718" to="22780,30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" strokecolor="#903" strokeweight="1.5pt"/>
                <v:line id="Line 123" o:spid="_x0000_s5019" style="position:absolute;flip:y;visibility:visible;mso-wrap-style:square" from="21923,29368" to="22780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" strokecolor="#903" strokeweight="1.5pt"/>
                <v:rect id="Rectangle 6014" o:spid="_x0000_s5020" style="position:absolute;left:22937;top:28096;width:7118;height:22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" filled="f" stroked="f">
                  <v:textbox style="mso-fit-shape-to-text:t" inset="0,0,0,0">
                    <w:txbxContent>
                      <w:p w14:paraId="71426643" w14:textId="77777777" w:rsidR="00D33E4F" w:rsidRDefault="00D33E4F" w:rsidP="00D33E4F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true/false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C79BE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BC79BE" w:rsidRPr="009F1F59">
        <w:rPr>
          <w:rFonts w:ascii="TH SarabunPSK" w:hAnsi="TH SarabunPSK" w:cs="TH SarabunPSK"/>
          <w:b/>
          <w:bCs/>
          <w:sz w:val="32"/>
          <w:szCs w:val="32"/>
        </w:rPr>
        <w:t>Approve request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F470F" w14:paraId="7F960964" w14:textId="77777777" w:rsidTr="003F470F">
        <w:tc>
          <w:tcPr>
            <w:tcW w:w="4675" w:type="dxa"/>
          </w:tcPr>
          <w:p w14:paraId="26200E89" w14:textId="77777777" w:rsidR="005F1C3F" w:rsidRPr="005F1C3F" w:rsidRDefault="005F1C3F" w:rsidP="003F470F">
            <w:pPr>
              <w:rPr>
                <w:rFonts w:ascii="TH SarabunPSK" w:hAnsi="TH SarabunPSK" w:cs="TH SarabunPSK"/>
                <w:b/>
                <w:bCs/>
                <w:sz w:val="10"/>
                <w:szCs w:val="10"/>
              </w:rPr>
            </w:pPr>
          </w:p>
          <w:p w14:paraId="01B8231F" w14:textId="77777777" w:rsidR="00D33E4F" w:rsidRDefault="00D33E4F" w:rsidP="003F470F">
            <w:pPr>
              <w:rPr>
                <w:rFonts w:ascii="TH SarabunPSK" w:hAnsi="TH SarabunPSK" w:cs="TH SarabunPSK"/>
                <w:b/>
                <w:bCs/>
                <w:sz w:val="10"/>
                <w:szCs w:val="10"/>
              </w:rPr>
            </w:pPr>
          </w:p>
          <w:p w14:paraId="4120BABC" w14:textId="77777777" w:rsidR="00D33E4F" w:rsidRPr="005F1C3F" w:rsidRDefault="00D33E4F" w:rsidP="003F470F">
            <w:pPr>
              <w:rPr>
                <w:rFonts w:ascii="TH SarabunPSK" w:hAnsi="TH SarabunPSK" w:cs="TH SarabunPSK"/>
                <w:b/>
                <w:bCs/>
                <w:sz w:val="10"/>
                <w:szCs w:val="10"/>
              </w:rPr>
            </w:pPr>
          </w:p>
          <w:p w14:paraId="5B9E2A83" w14:textId="371FBC32" w:rsidR="003F470F" w:rsidRPr="009F1F59" w:rsidRDefault="003F470F" w:rsidP="003F470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5DD1CC90" w14:textId="77777777" w:rsidR="003F470F" w:rsidRPr="009F1F59" w:rsidRDefault="003F470F" w:rsidP="003F470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54A19C82" w14:textId="77777777" w:rsidR="003F470F" w:rsidRPr="00477579" w:rsidRDefault="003F470F" w:rsidP="003F470F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477579">
              <w:rPr>
                <w:rFonts w:ascii="TH SarabunPSK" w:hAnsi="TH SarabunPSK" w:cs="TH SarabunPSK"/>
                <w:sz w:val="28"/>
              </w:rPr>
              <w:t xml:space="preserve">1 - </w:t>
            </w:r>
            <w:r w:rsidRPr="00477579">
              <w:rPr>
                <w:rFonts w:ascii="TH SarabunPSK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477579">
              <w:rPr>
                <w:rFonts w:ascii="TH SarabunPSK" w:hAnsi="TH SarabunPSK" w:cs="TH SarabunPSK"/>
                <w:sz w:val="28"/>
              </w:rPr>
              <w:t>Approve request</w:t>
            </w:r>
          </w:p>
          <w:p w14:paraId="29B34D4E" w14:textId="77777777" w:rsidR="00477579" w:rsidRDefault="00477579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</w:p>
          <w:p w14:paraId="56FE0C27" w14:textId="4D5AA686" w:rsidR="003F470F" w:rsidRPr="00477579" w:rsidRDefault="003F470F" w:rsidP="003F470F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</w:rPr>
              <w:t xml:space="preserve">2 – </w:t>
            </w:r>
            <w:r w:rsidRPr="00477579">
              <w:rPr>
                <w:rFonts w:ascii="TH SarabunPSK" w:eastAsia="Times New Roman" w:hAnsi="TH SarabunPSK" w:cs="TH SarabunPSK"/>
                <w:sz w:val="28"/>
                <w:cs/>
              </w:rPr>
              <w:t>กดยืนยันการร้อง</w:t>
            </w:r>
            <w:r w:rsidRPr="00477579">
              <w:rPr>
                <w:rFonts w:ascii="TH SarabunPSK" w:hAnsi="TH SarabunPSK" w:cs="TH SarabunPSK"/>
                <w:sz w:val="28"/>
                <w:cs/>
              </w:rPr>
              <w:t>ขอยกเลิกการใช้บริการ</w:t>
            </w:r>
          </w:p>
          <w:p w14:paraId="77890F67" w14:textId="77777777" w:rsidR="00BE305C" w:rsidRPr="00BE305C" w:rsidRDefault="00BE305C" w:rsidP="003F470F">
            <w:pPr>
              <w:jc w:val="thaiDistribute"/>
              <w:rPr>
                <w:rFonts w:ascii="TH SarabunPSK" w:hAnsi="TH SarabunPSK" w:cs="TH SarabunPSK"/>
                <w:sz w:val="6"/>
                <w:szCs w:val="6"/>
              </w:rPr>
            </w:pPr>
          </w:p>
          <w:p w14:paraId="27DC8964" w14:textId="550F68B8" w:rsidR="009C3A3E" w:rsidRPr="00477579" w:rsidRDefault="009C3A3E" w:rsidP="003F470F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3 – 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ระบบ</w:t>
            </w:r>
            <w:r w:rsidR="00BE305C">
              <w:rPr>
                <w:rFonts w:ascii="TH SarabunPSK" w:hAnsi="TH SarabunPSK" w:cs="TH SarabunPSK" w:hint="cs"/>
                <w:sz w:val="28"/>
                <w:cs/>
              </w:rPr>
              <w:t>แสดงข้อความเตือน</w:t>
            </w:r>
          </w:p>
          <w:p w14:paraId="75315898" w14:textId="77777777" w:rsidR="005F1C3F" w:rsidRPr="00477579" w:rsidRDefault="005F1C3F" w:rsidP="003F470F">
            <w:pPr>
              <w:jc w:val="thaiDistribute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481C8162" w14:textId="77777777" w:rsidR="00BE305C" w:rsidRPr="00477579" w:rsidRDefault="00BE305C" w:rsidP="003F470F">
            <w:pPr>
              <w:jc w:val="thaiDistribute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6B2527B5" w14:textId="3841B879" w:rsidR="003F470F" w:rsidRPr="00477579" w:rsidRDefault="00BE305C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4</w:t>
            </w:r>
            <w:r w:rsidR="003F470F" w:rsidRPr="00477579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–</w:t>
            </w:r>
            <w:r w:rsidR="003F470F" w:rsidRPr="00477579">
              <w:rPr>
                <w:rFonts w:ascii="TH SarabunPSK" w:hAnsi="TH SarabunPSK" w:cs="TH SarabunPSK"/>
                <w:sz w:val="28"/>
              </w:rPr>
              <w:t xml:space="preserve"> </w:t>
            </w:r>
            <w:r w:rsidR="003F470F" w:rsidRPr="00477579">
              <w:rPr>
                <w:rFonts w:ascii="TH SarabunPSK" w:hAnsi="TH SarabunPSK" w:cs="TH SarabunPSK"/>
                <w:sz w:val="28"/>
                <w:cs/>
              </w:rPr>
              <w:t>ระบบรับค่าข้อมูลการขอยกเลิก</w:t>
            </w:r>
          </w:p>
          <w:p w14:paraId="7354EBBF" w14:textId="3885CFFC" w:rsidR="00BE305C" w:rsidRDefault="00BE305C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  <w:cs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5 -   </w:t>
            </w:r>
            <w:r w:rsidR="00012C05" w:rsidRPr="00477579">
              <w:rPr>
                <w:rFonts w:ascii="TH SarabunPSK" w:hAnsi="TH SarabunPSK" w:cs="TH SarabunPSK"/>
                <w:sz w:val="28"/>
                <w:cs/>
              </w:rPr>
              <w:t>ตรวจสอบสถานะการแก้ไขข้อมูล</w:t>
            </w:r>
            <w:r w:rsidR="00012C05">
              <w:rPr>
                <w:rFonts w:ascii="TH SarabunPSK" w:hAnsi="TH SarabunPSK" w:cs="TH SarabunPSK" w:hint="cs"/>
                <w:sz w:val="28"/>
                <w:cs/>
              </w:rPr>
              <w:t>สถานะของสัญญา</w:t>
            </w:r>
          </w:p>
          <w:p w14:paraId="045FCA78" w14:textId="782A9D04" w:rsidR="00BE305C" w:rsidRDefault="00012C05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5.1 - แก้ไขสถานะ</w:t>
            </w:r>
            <w:r w:rsidR="002D39D5">
              <w:rPr>
                <w:rFonts w:ascii="TH SarabunPSK" w:eastAsia="Times New Roman" w:hAnsi="TH SarabunPSK" w:cs="TH SarabunPSK" w:hint="cs"/>
                <w:sz w:val="28"/>
                <w:cs/>
              </w:rPr>
              <w:t>ของสัญญา</w:t>
            </w:r>
          </w:p>
          <w:p w14:paraId="6249FCE8" w14:textId="28026004" w:rsidR="00BE305C" w:rsidRDefault="002D39D5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 5.2 -</w:t>
            </w:r>
            <w:r w:rsidR="00AB1980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ส่งค่าสถานะการแก้ไข</w:t>
            </w:r>
          </w:p>
          <w:p w14:paraId="5CA9D0C9" w14:textId="77777777" w:rsidR="00BE305C" w:rsidRPr="00477579" w:rsidRDefault="00BE305C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</w:p>
          <w:p w14:paraId="5C883028" w14:textId="73562B53" w:rsidR="005F1C3F" w:rsidRPr="00BE305C" w:rsidRDefault="003F470F" w:rsidP="003F470F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477579">
              <w:rPr>
                <w:rFonts w:ascii="TH SarabunPSK" w:hAnsi="TH SarabunPSK" w:cs="TH SarabunPSK"/>
                <w:sz w:val="28"/>
                <w:cs/>
              </w:rPr>
              <w:t>4 – ตรวจสอบสถานะการแก้ไขข้อมูลการขอยกเลิกการใช้บริการ</w:t>
            </w:r>
          </w:p>
          <w:p w14:paraId="01CE14A6" w14:textId="68CF9AFF" w:rsidR="005F1C3F" w:rsidRPr="00BE305C" w:rsidRDefault="003F470F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</w:rPr>
              <w:t xml:space="preserve">     4.1. – </w:t>
            </w:r>
            <w:r w:rsidR="002D39D5">
              <w:rPr>
                <w:rFonts w:ascii="TH SarabunPSK" w:eastAsia="Times New Roman" w:hAnsi="TH SarabunPSK" w:cs="TH SarabunPSK" w:hint="cs"/>
                <w:sz w:val="28"/>
                <w:cs/>
              </w:rPr>
              <w:t>แก้ไขสถานะของการข้อยกเลิกใช้บริการ</w:t>
            </w:r>
          </w:p>
          <w:p w14:paraId="3F4762D0" w14:textId="16D6289D" w:rsidR="005F1C3F" w:rsidRPr="00477579" w:rsidRDefault="003F470F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  <w:cs/>
              </w:rPr>
              <w:t xml:space="preserve">     </w:t>
            </w:r>
            <w:r w:rsidRPr="00BE305C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>4.</w:t>
            </w:r>
            <w:r w:rsidR="003E3536" w:rsidRPr="00BE305C">
              <w:rPr>
                <w:rFonts w:ascii="TH SarabunPSK" w:eastAsia="Times New Roman" w:hAnsi="TH SarabunPSK" w:cs="TH SarabunPSK" w:hint="cs"/>
                <w:sz w:val="24"/>
                <w:szCs w:val="24"/>
                <w:cs/>
              </w:rPr>
              <w:t>2</w:t>
            </w:r>
            <w:r w:rsidRPr="00BE305C"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  <w:t xml:space="preserve"> – ระบบแก้ไขข้อมูลสถานะเป็นสถานะยกเลิกใช้บริการ</w:t>
            </w:r>
          </w:p>
          <w:p w14:paraId="433E85C9" w14:textId="34BF8A5C" w:rsidR="003F470F" w:rsidRPr="00477579" w:rsidRDefault="003F470F" w:rsidP="003F470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477579">
              <w:rPr>
                <w:rFonts w:ascii="TH SarabunPSK" w:eastAsia="Times New Roman" w:hAnsi="TH SarabunPSK" w:cs="TH SarabunPSK"/>
                <w:sz w:val="28"/>
                <w:cs/>
              </w:rPr>
              <w:t>5 - ระบบแสดงสถานะการยกเลิกใช้บริการ</w:t>
            </w:r>
          </w:p>
          <w:p w14:paraId="509F5A0B" w14:textId="72E17EAA" w:rsidR="003F470F" w:rsidRPr="009F1F59" w:rsidRDefault="003F470F" w:rsidP="003F470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0C4E32AA" w14:textId="72186216" w:rsidR="003F470F" w:rsidRPr="009F1F59" w:rsidRDefault="003F470F" w:rsidP="003F470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  <w:p w14:paraId="41B270EB" w14:textId="198CBB0B" w:rsidR="003F470F" w:rsidRDefault="003F470F" w:rsidP="00BC79B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4BD30329" w14:textId="757B0F70" w:rsidR="003F470F" w:rsidRDefault="003F470F" w:rsidP="00BC79B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3E44C4" w14:textId="77777777" w:rsidR="00D33E4F" w:rsidRDefault="00D33E4F" w:rsidP="00D33E4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0B9608" w14:textId="25F8A4C4" w:rsidR="00D33E4F" w:rsidRDefault="00D33E4F" w:rsidP="00D33E4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A2BF69" w14:textId="0D0C4496" w:rsidR="003F470F" w:rsidRDefault="00AB1980" w:rsidP="00BC79B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198" behindDoc="0" locked="0" layoutInCell="1" allowOverlap="1" wp14:anchorId="78D144AB" wp14:editId="1510FF10">
                      <wp:simplePos x="0" y="0"/>
                      <wp:positionH relativeFrom="column">
                        <wp:posOffset>-2153285</wp:posOffset>
                      </wp:positionH>
                      <wp:positionV relativeFrom="paragraph">
                        <wp:posOffset>3653155</wp:posOffset>
                      </wp:positionV>
                      <wp:extent cx="4354195" cy="289560"/>
                      <wp:effectExtent l="0" t="0" r="8255" b="0"/>
                      <wp:wrapNone/>
                      <wp:docPr id="964" name="Text Box 9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54195" cy="28956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59A4B2F" w14:textId="1AA4357D" w:rsidR="000D78E1" w:rsidRPr="00320F5B" w:rsidRDefault="000D78E1" w:rsidP="00320F5B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bookmarkStart w:id="200" w:name="_Toc101790154"/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รูปที่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noProof/>
                                      <w:sz w:val="32"/>
                                      <w:szCs w:val="32"/>
                                      <w:cs/>
                                    </w:rPr>
                                    <w:t>79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Approve request</w:t>
                                  </w:r>
                                  <w:bookmarkEnd w:id="200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D144AB" id="Text Box 964" o:spid="_x0000_s5021" type="#_x0000_t202" style="position:absolute;margin-left:-169.55pt;margin-top:287.65pt;width:342.85pt;height:22.8pt;z-index:2516531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" stroked="f">
                      <v:textbox inset="0,0,0,0">
                        <w:txbxContent>
                          <w:p w14:paraId="559A4B2F" w14:textId="1AA4357D" w:rsidR="000D78E1" w:rsidRPr="00320F5B" w:rsidRDefault="000D78E1" w:rsidP="00320F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201" w:name="_Toc101790154"/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79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Approve request</w:t>
                            </w:r>
                            <w:bookmarkEnd w:id="201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05372884" w14:textId="6B229643" w:rsidR="0076342E" w:rsidRDefault="00AB1980" w:rsidP="00320F5B">
      <w:pPr>
        <w:jc w:val="center"/>
        <w:rPr>
          <w:rFonts w:ascii="TH SarabunPSK" w:hAnsi="TH SarabunPSK" w:cs="TH SarabunPSK"/>
          <w:sz w:val="32"/>
          <w:szCs w:val="32"/>
        </w:rPr>
      </w:pPr>
      <w:r w:rsidRPr="00486C09"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 wp14:anchorId="7ACBAFC8" wp14:editId="7576D2BD">
            <wp:extent cx="5569062" cy="176022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423" cy="176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06DE" w14:textId="77777777" w:rsidR="00AB1980" w:rsidRPr="00AB1980" w:rsidRDefault="00AB1980" w:rsidP="00AB1980">
      <w:pPr>
        <w:jc w:val="center"/>
        <w:rPr>
          <w:rFonts w:ascii="TH SarabunPSK" w:hAnsi="TH SarabunPSK" w:cs="TH SarabunPSK"/>
          <w:sz w:val="12"/>
          <w:szCs w:val="12"/>
          <w:cs/>
        </w:rPr>
      </w:pPr>
    </w:p>
    <w:p w14:paraId="05D94D0D" w14:textId="326BC65F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02" w:name="_Toc101790155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80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Approve request</w:t>
      </w:r>
      <w:bookmarkEnd w:id="202"/>
    </w:p>
    <w:p w14:paraId="60871EA8" w14:textId="6985B223" w:rsidR="00BC79BE" w:rsidRPr="009F1F59" w:rsidRDefault="00BC79BE" w:rsidP="00BE5986">
      <w:pPr>
        <w:jc w:val="center"/>
        <w:rPr>
          <w:rFonts w:ascii="TH SarabunPSK" w:hAnsi="TH SarabunPSK" w:cs="TH SarabunPSK"/>
          <w:b/>
          <w:bCs/>
          <w:sz w:val="28"/>
          <w:cs/>
        </w:rPr>
      </w:pPr>
    </w:p>
    <w:p w14:paraId="5DB5AB2C" w14:textId="77312881" w:rsidR="000D78E1" w:rsidRDefault="000D78E1" w:rsidP="000D78E1"/>
    <w:p w14:paraId="11D83787" w14:textId="77777777" w:rsidR="0076342E" w:rsidRDefault="0076342E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1F59">
        <w:rPr>
          <w:rFonts w:ascii="TH SarabunPSK" w:hAnsi="TH SarabunPSK" w:cs="TH SarabunPSK"/>
          <w:noProof/>
        </w:rPr>
        <w:drawing>
          <wp:inline distT="0" distB="0" distL="0" distR="0" wp14:anchorId="5D3DC8C0" wp14:editId="6A7F900C">
            <wp:extent cx="2613600" cy="5654708"/>
            <wp:effectExtent l="0" t="0" r="0" b="3175"/>
            <wp:docPr id="229" name="Graphic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96DAC541-7B7A-43D3-8B79-37D633B846F1}">
                          <asvg:svgBlip xmlns:asvg="http://schemas.microsoft.com/office/drawing/2016/SVG/main" r:embed="rId1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56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946C" w14:textId="6B4C7876" w:rsidR="000D78E1" w:rsidRPr="00320F5B" w:rsidRDefault="000D78E1" w:rsidP="00320F5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03" w:name="_Toc101790156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81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แสดงหน้าจอ </w:t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>Update service status</w:t>
      </w:r>
      <w:bookmarkEnd w:id="203"/>
    </w:p>
    <w:p w14:paraId="6060666F" w14:textId="77777777" w:rsidR="00AC4EF1" w:rsidRPr="009F1F59" w:rsidRDefault="00AC4EF1" w:rsidP="0076342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469CBE" w14:textId="77777777" w:rsidR="00AC4EF1" w:rsidRPr="009F1F59" w:rsidRDefault="00AC4EF1" w:rsidP="00AC4EF1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8F81EDB" w14:textId="77777777" w:rsidR="00AC4EF1" w:rsidRPr="009F1F59" w:rsidRDefault="00AC4EF1" w:rsidP="00AC4EF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1C49EE2" w14:textId="0B0575F1" w:rsidR="00AC4EF1" w:rsidRPr="009F1F59" w:rsidRDefault="00535AE4" w:rsidP="00AC4EF1">
      <w:pPr>
        <w:rPr>
          <w:rFonts w:ascii="TH SarabunPSK" w:hAnsi="TH SarabunPSK" w:cs="TH SarabunPSK"/>
          <w:sz w:val="32"/>
          <w:szCs w:val="32"/>
        </w:rPr>
      </w:pPr>
      <w:r w:rsidRPr="00802DCF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594B29C6" wp14:editId="5735E74B">
                <wp:simplePos x="0" y="0"/>
                <wp:positionH relativeFrom="column">
                  <wp:posOffset>2498535</wp:posOffset>
                </wp:positionH>
                <wp:positionV relativeFrom="paragraph">
                  <wp:posOffset>334124</wp:posOffset>
                </wp:positionV>
                <wp:extent cx="3667131" cy="5425017"/>
                <wp:effectExtent l="0" t="0" r="9525" b="23495"/>
                <wp:wrapNone/>
                <wp:docPr id="695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31" cy="5425017"/>
                          <a:chOff x="0" y="0"/>
                          <a:chExt cx="4246250" cy="6281742"/>
                        </a:xfrm>
                      </wpg:grpSpPr>
                      <wps:wsp>
                        <wps:cNvPr id="6952" name="Rectangle 6952"/>
                        <wps:cNvSpPr>
                          <a:spLocks noChangeArrowheads="1"/>
                        </wps:cNvSpPr>
                        <wps:spPr bwMode="auto">
                          <a:xfrm>
                            <a:off x="0" y="490479"/>
                            <a:ext cx="378669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3309C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53" name="Line 6"/>
                        <wps:cNvCnPr/>
                        <wps:spPr bwMode="auto">
                          <a:xfrm>
                            <a:off x="182562" y="776288"/>
                            <a:ext cx="0" cy="5505454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54" name="Group 6954"/>
                        <wpg:cNvGrpSpPr>
                          <a:grpSpLocks/>
                        </wpg:cNvGrpSpPr>
                        <wpg:grpSpPr bwMode="auto">
                          <a:xfrm>
                            <a:off x="35161" y="3175"/>
                            <a:ext cx="234951" cy="322263"/>
                            <a:chOff x="34925" y="3175"/>
                            <a:chExt cx="148" cy="203"/>
                          </a:xfrm>
                        </wpg:grpSpPr>
                        <wps:wsp>
                          <wps:cNvPr id="6955" name="Oval 6955"/>
                          <wps:cNvSpPr>
                            <a:spLocks noChangeArrowheads="1"/>
                          </wps:cNvSpPr>
                          <wps:spPr bwMode="auto">
                            <a:xfrm>
                              <a:off x="34967" y="3175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56" name="Line 8"/>
                          <wps:cNvCnPr/>
                          <wps:spPr bwMode="auto">
                            <a:xfrm>
                              <a:off x="34999" y="3241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57" name="Line 9"/>
                          <wps:cNvCnPr/>
                          <wps:spPr bwMode="auto">
                            <a:xfrm>
                              <a:off x="34946" y="3259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58" name="Freeform 10"/>
                          <wps:cNvSpPr>
                            <a:spLocks/>
                          </wps:cNvSpPr>
                          <wps:spPr bwMode="auto">
                            <a:xfrm>
                              <a:off x="34925" y="3304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6959" name="Group 6959"/>
                        <wpg:cNvGrpSpPr>
                          <a:grpSpLocks/>
                        </wpg:cNvGrpSpPr>
                        <wpg:grpSpPr bwMode="auto">
                          <a:xfrm>
                            <a:off x="35161" y="3175"/>
                            <a:ext cx="234951" cy="322263"/>
                            <a:chOff x="34925" y="3175"/>
                            <a:chExt cx="148" cy="203"/>
                          </a:xfrm>
                        </wpg:grpSpPr>
                        <wps:wsp>
                          <wps:cNvPr id="6960" name="Oval 6960"/>
                          <wps:cNvSpPr>
                            <a:spLocks noChangeArrowheads="1"/>
                          </wps:cNvSpPr>
                          <wps:spPr bwMode="auto">
                            <a:xfrm>
                              <a:off x="34967" y="3175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61" name="Line 13"/>
                          <wps:cNvCnPr/>
                          <wps:spPr bwMode="auto">
                            <a:xfrm>
                              <a:off x="34999" y="3241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62" name="Line 14"/>
                          <wps:cNvCnPr/>
                          <wps:spPr bwMode="auto">
                            <a:xfrm>
                              <a:off x="34946" y="3259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63" name="Freeform 15"/>
                          <wps:cNvSpPr>
                            <a:spLocks/>
                          </wps:cNvSpPr>
                          <wps:spPr bwMode="auto">
                            <a:xfrm>
                              <a:off x="34925" y="3304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6964" name="Rectangle 6964"/>
                        <wps:cNvSpPr>
                          <a:spLocks noChangeArrowheads="1"/>
                        </wps:cNvSpPr>
                        <wps:spPr bwMode="auto">
                          <a:xfrm>
                            <a:off x="0" y="490479"/>
                            <a:ext cx="378669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C8B0B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65" name="Rectangle 6965"/>
                        <wps:cNvSpPr>
                          <a:spLocks noChangeArrowheads="1"/>
                        </wps:cNvSpPr>
                        <wps:spPr bwMode="auto">
                          <a:xfrm>
                            <a:off x="142875" y="116363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6" name="Rectangle 6966"/>
                        <wps:cNvSpPr>
                          <a:spLocks noChangeArrowheads="1"/>
                        </wps:cNvSpPr>
                        <wps:spPr bwMode="auto">
                          <a:xfrm>
                            <a:off x="142875" y="1638301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7" name="Rectangle 6967"/>
                        <wps:cNvSpPr>
                          <a:spLocks noChangeArrowheads="1"/>
                        </wps:cNvSpPr>
                        <wps:spPr bwMode="auto">
                          <a:xfrm>
                            <a:off x="142875" y="116363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8" name="Rectangle 6968"/>
                        <wps:cNvSpPr>
                          <a:spLocks noChangeArrowheads="1"/>
                        </wps:cNvSpPr>
                        <wps:spPr bwMode="auto">
                          <a:xfrm>
                            <a:off x="142875" y="1638301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69" name="Rectangle 6969"/>
                        <wps:cNvSpPr>
                          <a:spLocks noChangeArrowheads="1"/>
                        </wps:cNvSpPr>
                        <wps:spPr bwMode="auto">
                          <a:xfrm>
                            <a:off x="808477" y="613830"/>
                            <a:ext cx="993364" cy="56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EEB95" w14:textId="77777777" w:rsidR="00AC4EF1" w:rsidRDefault="00AC4EF1" w:rsidP="00AC4EF1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 w:rsidRPr="00BB14E3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ServiceStatus</w:t>
                              </w:r>
                              <w:proofErr w:type="spellEnd"/>
                            </w:p>
                            <w:p w14:paraId="57A06AA6" w14:textId="77777777" w:rsidR="00AC4EF1" w:rsidRDefault="00AC4EF1" w:rsidP="00AC4EF1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70" name="Line 23"/>
                        <wps:cNvCnPr/>
                        <wps:spPr bwMode="auto">
                          <a:xfrm>
                            <a:off x="1338260" y="901701"/>
                            <a:ext cx="0" cy="538004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71" name="Group 6971"/>
                        <wpg:cNvGrpSpPr>
                          <a:grpSpLocks/>
                        </wpg:cNvGrpSpPr>
                        <wpg:grpSpPr bwMode="auto">
                          <a:xfrm>
                            <a:off x="1047389" y="150813"/>
                            <a:ext cx="588962" cy="384175"/>
                            <a:chOff x="1044573" y="150813"/>
                            <a:chExt cx="371" cy="242"/>
                          </a:xfrm>
                        </wpg:grpSpPr>
                        <wps:wsp>
                          <wps:cNvPr id="6972" name="Oval 6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4697" y="150813"/>
                              <a:ext cx="247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73" name="Line 25"/>
                          <wps:cNvCnPr/>
                          <wps:spPr bwMode="auto">
                            <a:xfrm flipH="1">
                              <a:off x="1044573" y="150870"/>
                              <a:ext cx="1" cy="13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74" name="Line 26"/>
                          <wps:cNvCnPr/>
                          <wps:spPr bwMode="auto">
                            <a:xfrm>
                              <a:off x="1044574" y="150934"/>
                              <a:ext cx="123" cy="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6975" name="Group 6975"/>
                        <wpg:cNvGrpSpPr>
                          <a:grpSpLocks/>
                        </wpg:cNvGrpSpPr>
                        <wpg:grpSpPr bwMode="auto">
                          <a:xfrm>
                            <a:off x="1047389" y="150813"/>
                            <a:ext cx="588962" cy="384175"/>
                            <a:chOff x="1044573" y="150813"/>
                            <a:chExt cx="371" cy="242"/>
                          </a:xfrm>
                        </wpg:grpSpPr>
                        <wps:wsp>
                          <wps:cNvPr id="6976" name="Oval 697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44697" y="150813"/>
                              <a:ext cx="247" cy="242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77" name="Line 29"/>
                          <wps:cNvCnPr/>
                          <wps:spPr bwMode="auto">
                            <a:xfrm flipH="1">
                              <a:off x="1044573" y="150870"/>
                              <a:ext cx="1" cy="13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78" name="Line 30"/>
                          <wps:cNvCnPr/>
                          <wps:spPr bwMode="auto">
                            <a:xfrm>
                              <a:off x="1044574" y="150934"/>
                              <a:ext cx="123" cy="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6979" name="Rectangle 6979"/>
                        <wps:cNvSpPr>
                          <a:spLocks noChangeArrowheads="1"/>
                        </wps:cNvSpPr>
                        <wps:spPr bwMode="auto">
                          <a:xfrm>
                            <a:off x="1298572" y="116363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0" name="Rectangle 6980"/>
                        <wps:cNvSpPr>
                          <a:spLocks noChangeArrowheads="1"/>
                        </wps:cNvSpPr>
                        <wps:spPr bwMode="auto">
                          <a:xfrm>
                            <a:off x="1298572" y="1638301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1" name="Rectangle 6981"/>
                        <wps:cNvSpPr>
                          <a:spLocks noChangeArrowheads="1"/>
                        </wps:cNvSpPr>
                        <wps:spPr bwMode="auto">
                          <a:xfrm>
                            <a:off x="1298572" y="201136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2" name="Rectangle 6982"/>
                        <wps:cNvSpPr>
                          <a:spLocks noChangeArrowheads="1"/>
                        </wps:cNvSpPr>
                        <wps:spPr bwMode="auto">
                          <a:xfrm>
                            <a:off x="1298572" y="474980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3" name="Rectangle 6983"/>
                        <wps:cNvSpPr>
                          <a:spLocks noChangeArrowheads="1"/>
                        </wps:cNvSpPr>
                        <wps:spPr bwMode="auto">
                          <a:xfrm>
                            <a:off x="1298572" y="579437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4" name="Rectangle 6984"/>
                        <wps:cNvSpPr>
                          <a:spLocks noChangeArrowheads="1"/>
                        </wps:cNvSpPr>
                        <wps:spPr bwMode="auto">
                          <a:xfrm>
                            <a:off x="1298572" y="116363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5" name="Rectangle 6985"/>
                        <wps:cNvSpPr>
                          <a:spLocks noChangeArrowheads="1"/>
                        </wps:cNvSpPr>
                        <wps:spPr bwMode="auto">
                          <a:xfrm>
                            <a:off x="1298572" y="1638301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6" name="Rectangle 6986"/>
                        <wps:cNvSpPr>
                          <a:spLocks noChangeArrowheads="1"/>
                        </wps:cNvSpPr>
                        <wps:spPr bwMode="auto">
                          <a:xfrm>
                            <a:off x="1298572" y="201136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7" name="Rectangle 6987"/>
                        <wps:cNvSpPr>
                          <a:spLocks noChangeArrowheads="1"/>
                        </wps:cNvSpPr>
                        <wps:spPr bwMode="auto">
                          <a:xfrm>
                            <a:off x="1298572" y="4749804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8" name="Rectangle 6988"/>
                        <wps:cNvSpPr>
                          <a:spLocks noChangeArrowheads="1"/>
                        </wps:cNvSpPr>
                        <wps:spPr bwMode="auto">
                          <a:xfrm>
                            <a:off x="1298572" y="5794379"/>
                            <a:ext cx="71437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89" name="Line 45"/>
                        <wps:cNvCnPr/>
                        <wps:spPr bwMode="auto">
                          <a:xfrm>
                            <a:off x="2776532" y="781051"/>
                            <a:ext cx="0" cy="550069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90" name="Group 6990"/>
                        <wpg:cNvGrpSpPr>
                          <a:grpSpLocks/>
                        </wpg:cNvGrpSpPr>
                        <wpg:grpSpPr bwMode="auto">
                          <a:xfrm>
                            <a:off x="2581270" y="0"/>
                            <a:ext cx="393699" cy="411163"/>
                            <a:chOff x="2581270" y="0"/>
                            <a:chExt cx="248" cy="259"/>
                          </a:xfrm>
                        </wpg:grpSpPr>
                        <wps:wsp>
                          <wps:cNvPr id="6991" name="Oval 69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581270" y="20"/>
                              <a:ext cx="248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92" name="Line 47"/>
                          <wps:cNvCnPr/>
                          <wps:spPr bwMode="auto">
                            <a:xfrm flipH="1">
                              <a:off x="2581369" y="0"/>
                              <a:ext cx="53" cy="2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93" name="Line 48"/>
                          <wps:cNvCnPr/>
                          <wps:spPr bwMode="auto">
                            <a:xfrm flipH="1" flipV="1">
                              <a:off x="2581369" y="22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6994" name="Group 6994"/>
                        <wpg:cNvGrpSpPr>
                          <a:grpSpLocks/>
                        </wpg:cNvGrpSpPr>
                        <wpg:grpSpPr bwMode="auto">
                          <a:xfrm>
                            <a:off x="2581270" y="0"/>
                            <a:ext cx="393699" cy="411163"/>
                            <a:chOff x="2581270" y="0"/>
                            <a:chExt cx="248" cy="259"/>
                          </a:xfrm>
                        </wpg:grpSpPr>
                        <wps:wsp>
                          <wps:cNvPr id="6995" name="Oval 6995"/>
                          <wps:cNvSpPr>
                            <a:spLocks noChangeArrowheads="1"/>
                          </wps:cNvSpPr>
                          <wps:spPr bwMode="auto">
                            <a:xfrm>
                              <a:off x="2581270" y="20"/>
                              <a:ext cx="248" cy="2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96" name="Line 51"/>
                          <wps:cNvCnPr/>
                          <wps:spPr bwMode="auto">
                            <a:xfrm flipH="1">
                              <a:off x="2581369" y="0"/>
                              <a:ext cx="53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97" name="Line 52"/>
                          <wps:cNvCnPr/>
                          <wps:spPr bwMode="auto">
                            <a:xfrm flipH="1" flipV="1">
                              <a:off x="2581369" y="22"/>
                              <a:ext cx="54" cy="2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6998" name="Rectangle 6998"/>
                        <wps:cNvSpPr>
                          <a:spLocks noChangeArrowheads="1"/>
                        </wps:cNvSpPr>
                        <wps:spPr bwMode="auto">
                          <a:xfrm>
                            <a:off x="2262524" y="496518"/>
                            <a:ext cx="928659" cy="527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852FF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BB14E3"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ServiceStatus</w:t>
                              </w:r>
                              <w:proofErr w:type="spellEnd"/>
                            </w:p>
                            <w:p w14:paraId="6604E1AB" w14:textId="77777777" w:rsidR="00AC4EF1" w:rsidRDefault="00AC4EF1" w:rsidP="00AC4EF1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999" name="Rectangle 6999"/>
                        <wps:cNvSpPr>
                          <a:spLocks noChangeArrowheads="1"/>
                        </wps:cNvSpPr>
                        <wps:spPr bwMode="auto">
                          <a:xfrm>
                            <a:off x="2738432" y="2011364"/>
                            <a:ext cx="69850" cy="24876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0" name="Rectangle 7000"/>
                        <wps:cNvSpPr>
                          <a:spLocks noChangeArrowheads="1"/>
                        </wps:cNvSpPr>
                        <wps:spPr bwMode="auto">
                          <a:xfrm>
                            <a:off x="2738432" y="4749804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1" name="Rectangle 7001"/>
                        <wps:cNvSpPr>
                          <a:spLocks noChangeArrowheads="1"/>
                        </wps:cNvSpPr>
                        <wps:spPr bwMode="auto">
                          <a:xfrm>
                            <a:off x="2738432" y="579437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2" name="Rectangle 7002"/>
                        <wps:cNvSpPr>
                          <a:spLocks noChangeArrowheads="1"/>
                        </wps:cNvSpPr>
                        <wps:spPr bwMode="auto">
                          <a:xfrm>
                            <a:off x="2738432" y="2011364"/>
                            <a:ext cx="69850" cy="24876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3" name="Rectangle 7003"/>
                        <wps:cNvSpPr>
                          <a:spLocks noChangeArrowheads="1"/>
                        </wps:cNvSpPr>
                        <wps:spPr bwMode="auto">
                          <a:xfrm>
                            <a:off x="2738432" y="4749804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4" name="Rectangle 7004"/>
                        <wps:cNvSpPr>
                          <a:spLocks noChangeArrowheads="1"/>
                        </wps:cNvSpPr>
                        <wps:spPr bwMode="auto">
                          <a:xfrm>
                            <a:off x="2738432" y="5794379"/>
                            <a:ext cx="69850" cy="2333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05" name="Rectangle 7005"/>
                        <wps:cNvSpPr>
                          <a:spLocks noChangeArrowheads="1"/>
                        </wps:cNvSpPr>
                        <wps:spPr bwMode="auto">
                          <a:xfrm>
                            <a:off x="3547572" y="626991"/>
                            <a:ext cx="698516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523F93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06" name="Line 63"/>
                        <wps:cNvCnPr/>
                        <wps:spPr bwMode="auto">
                          <a:xfrm>
                            <a:off x="3878255" y="912813"/>
                            <a:ext cx="0" cy="5368929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007" name="Group 7007"/>
                        <wpg:cNvGrpSpPr>
                          <a:grpSpLocks/>
                        </wpg:cNvGrpSpPr>
                        <wpg:grpSpPr bwMode="auto">
                          <a:xfrm>
                            <a:off x="3757423" y="139700"/>
                            <a:ext cx="234951" cy="322263"/>
                            <a:chOff x="3732205" y="139700"/>
                            <a:chExt cx="148" cy="203"/>
                          </a:xfrm>
                        </wpg:grpSpPr>
                        <wps:wsp>
                          <wps:cNvPr id="7008" name="Oval 70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732247" y="139700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009" name="Line 65"/>
                          <wps:cNvCnPr/>
                          <wps:spPr bwMode="auto">
                            <a:xfrm>
                              <a:off x="3732279" y="13976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0" name="Line 66"/>
                          <wps:cNvCnPr/>
                          <wps:spPr bwMode="auto">
                            <a:xfrm>
                              <a:off x="3732226" y="139783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1" name="Freeform 67"/>
                          <wps:cNvSpPr>
                            <a:spLocks/>
                          </wps:cNvSpPr>
                          <wps:spPr bwMode="auto">
                            <a:xfrm>
                              <a:off x="3732205" y="139829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7012" name="Group 7012"/>
                        <wpg:cNvGrpSpPr>
                          <a:grpSpLocks/>
                        </wpg:cNvGrpSpPr>
                        <wpg:grpSpPr bwMode="auto">
                          <a:xfrm>
                            <a:off x="3757423" y="139700"/>
                            <a:ext cx="234951" cy="322263"/>
                            <a:chOff x="3732205" y="139700"/>
                            <a:chExt cx="148" cy="203"/>
                          </a:xfrm>
                        </wpg:grpSpPr>
                        <wps:wsp>
                          <wps:cNvPr id="7013" name="Oval 7013"/>
                          <wps:cNvSpPr>
                            <a:spLocks noChangeArrowheads="1"/>
                          </wps:cNvSpPr>
                          <wps:spPr bwMode="auto">
                            <a:xfrm>
                              <a:off x="3732247" y="139700"/>
                              <a:ext cx="67" cy="66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014" name="Line 70"/>
                          <wps:cNvCnPr/>
                          <wps:spPr bwMode="auto">
                            <a:xfrm>
                              <a:off x="3732279" y="139766"/>
                              <a:ext cx="0" cy="63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5" name="Line 71"/>
                          <wps:cNvCnPr/>
                          <wps:spPr bwMode="auto">
                            <a:xfrm>
                              <a:off x="3732226" y="139783"/>
                              <a:ext cx="106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16" name="Freeform 72"/>
                          <wps:cNvSpPr>
                            <a:spLocks/>
                          </wps:cNvSpPr>
                          <wps:spPr bwMode="auto">
                            <a:xfrm>
                              <a:off x="3732205" y="139829"/>
                              <a:ext cx="148" cy="7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7017" name="Rectangle 7017"/>
                        <wps:cNvSpPr>
                          <a:spLocks noChangeArrowheads="1"/>
                        </wps:cNvSpPr>
                        <wps:spPr bwMode="auto">
                          <a:xfrm>
                            <a:off x="3547734" y="626991"/>
                            <a:ext cx="698516" cy="29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5DDE2B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  <w:u w:val="single"/>
                                </w:rPr>
                                <w:t>WebService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18" name="Rectangle 7018"/>
                        <wps:cNvSpPr>
                          <a:spLocks noChangeArrowheads="1"/>
                        </wps:cNvSpPr>
                        <wps:spPr bwMode="auto">
                          <a:xfrm>
                            <a:off x="3840155" y="2649540"/>
                            <a:ext cx="69850" cy="273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19" name="Rectangle 7019"/>
                        <wps:cNvSpPr>
                          <a:spLocks noChangeArrowheads="1"/>
                        </wps:cNvSpPr>
                        <wps:spPr bwMode="auto">
                          <a:xfrm>
                            <a:off x="3840155" y="3952878"/>
                            <a:ext cx="69850" cy="274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20" name="Rectangle 7020"/>
                        <wps:cNvSpPr>
                          <a:spLocks noChangeArrowheads="1"/>
                        </wps:cNvSpPr>
                        <wps:spPr bwMode="auto">
                          <a:xfrm>
                            <a:off x="3840155" y="2649540"/>
                            <a:ext cx="69850" cy="273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21" name="Rectangle 7021"/>
                        <wps:cNvSpPr>
                          <a:spLocks noChangeArrowheads="1"/>
                        </wps:cNvSpPr>
                        <wps:spPr bwMode="auto">
                          <a:xfrm>
                            <a:off x="3840155" y="3952878"/>
                            <a:ext cx="69850" cy="274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22" name="Line 79"/>
                        <wps:cNvCnPr/>
                        <wps:spPr bwMode="auto">
                          <a:xfrm>
                            <a:off x="222250" y="1162051"/>
                            <a:ext cx="107314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3" name="Line 80"/>
                        <wps:cNvCnPr/>
                        <wps:spPr bwMode="auto">
                          <a:xfrm flipH="1">
                            <a:off x="1196973" y="1162051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4" name="Line 81"/>
                        <wps:cNvCnPr/>
                        <wps:spPr bwMode="auto">
                          <a:xfrm flipH="1" flipV="1">
                            <a:off x="1196973" y="1120776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5" name="Rectangle 7025"/>
                        <wps:cNvSpPr>
                          <a:spLocks noChangeArrowheads="1"/>
                        </wps:cNvSpPr>
                        <wps:spPr bwMode="auto">
                          <a:xfrm>
                            <a:off x="512725" y="974612"/>
                            <a:ext cx="556607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20E373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open page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26" name="Line 83"/>
                        <wps:cNvCnPr/>
                        <wps:spPr bwMode="auto">
                          <a:xfrm>
                            <a:off x="222250" y="1636714"/>
                            <a:ext cx="107314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7" name="Line 84"/>
                        <wps:cNvCnPr/>
                        <wps:spPr bwMode="auto">
                          <a:xfrm flipH="1">
                            <a:off x="1196973" y="1636714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8" name="Line 85"/>
                        <wps:cNvCnPr/>
                        <wps:spPr bwMode="auto">
                          <a:xfrm flipH="1" flipV="1">
                            <a:off x="1196973" y="1597026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9" name="Rectangle 7029"/>
                        <wps:cNvSpPr>
                          <a:spLocks noChangeArrowheads="1"/>
                        </wps:cNvSpPr>
                        <wps:spPr bwMode="auto">
                          <a:xfrm>
                            <a:off x="274618" y="1449219"/>
                            <a:ext cx="105953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C285B9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select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30" name="Line 87"/>
                        <wps:cNvCnPr/>
                        <wps:spPr bwMode="auto">
                          <a:xfrm>
                            <a:off x="1379535" y="2009777"/>
                            <a:ext cx="135413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1" name="Line 88"/>
                        <wps:cNvCnPr/>
                        <wps:spPr bwMode="auto">
                          <a:xfrm flipH="1">
                            <a:off x="2635245" y="2009777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2" name="Line 89"/>
                        <wps:cNvCnPr/>
                        <wps:spPr bwMode="auto">
                          <a:xfrm flipH="1" flipV="1">
                            <a:off x="2635245" y="196850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3" name="Rectangle 7033"/>
                        <wps:cNvSpPr>
                          <a:spLocks noChangeArrowheads="1"/>
                        </wps:cNvSpPr>
                        <wps:spPr bwMode="auto">
                          <a:xfrm>
                            <a:off x="1639763" y="1822095"/>
                            <a:ext cx="857337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0E6F7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doServiceStatus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34" name="Line 91"/>
                        <wps:cNvCnPr/>
                        <wps:spPr bwMode="auto">
                          <a:xfrm>
                            <a:off x="2820982" y="2295527"/>
                            <a:ext cx="4063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5" name="Line 92"/>
                        <wps:cNvCnPr/>
                        <wps:spPr bwMode="auto">
                          <a:xfrm>
                            <a:off x="3227381" y="2295527"/>
                            <a:ext cx="0" cy="80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6" name="Line 93"/>
                        <wps:cNvCnPr/>
                        <wps:spPr bwMode="auto">
                          <a:xfrm flipH="1">
                            <a:off x="2822569" y="2376489"/>
                            <a:ext cx="4048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7" name="Line 94"/>
                        <wps:cNvCnPr/>
                        <wps:spPr bwMode="auto">
                          <a:xfrm>
                            <a:off x="2822569" y="2376489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8" name="Line 95"/>
                        <wps:cNvCnPr/>
                        <wps:spPr bwMode="auto">
                          <a:xfrm flipV="1">
                            <a:off x="2822569" y="2335214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9" name="Rectangle 7039"/>
                        <wps:cNvSpPr>
                          <a:spLocks noChangeArrowheads="1"/>
                        </wps:cNvSpPr>
                        <wps:spPr bwMode="auto">
                          <a:xfrm>
                            <a:off x="2978207" y="2088678"/>
                            <a:ext cx="817632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F98CFC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getApplication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40" name="Line 97"/>
                        <wps:cNvCnPr/>
                        <wps:spPr bwMode="auto">
                          <a:xfrm>
                            <a:off x="2817807" y="2647952"/>
                            <a:ext cx="1017586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1" name="Line 98"/>
                        <wps:cNvCnPr/>
                        <wps:spPr bwMode="auto">
                          <a:xfrm flipH="1">
                            <a:off x="3738555" y="2647952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2" name="Line 99"/>
                        <wps:cNvCnPr/>
                        <wps:spPr bwMode="auto">
                          <a:xfrm flipH="1" flipV="1">
                            <a:off x="3738555" y="2606677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3" name="Rectangle 7043"/>
                        <wps:cNvSpPr>
                          <a:spLocks noChangeArrowheads="1"/>
                        </wps:cNvSpPr>
                        <wps:spPr bwMode="auto">
                          <a:xfrm>
                            <a:off x="2923960" y="2463514"/>
                            <a:ext cx="902924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2981C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query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44" name="Line 101"/>
                        <wps:cNvCnPr/>
                        <wps:spPr bwMode="auto">
                          <a:xfrm flipH="1">
                            <a:off x="2820982" y="2933702"/>
                            <a:ext cx="1014411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5" name="Line 102"/>
                        <wps:cNvCnPr/>
                        <wps:spPr bwMode="auto">
                          <a:xfrm>
                            <a:off x="2820982" y="2933702"/>
                            <a:ext cx="96837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6" name="Line 103"/>
                        <wps:cNvCnPr/>
                        <wps:spPr bwMode="auto">
                          <a:xfrm flipV="1">
                            <a:off x="2820982" y="2892427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7" name="Rectangle 7047"/>
                        <wps:cNvSpPr>
                          <a:spLocks noChangeArrowheads="1"/>
                        </wps:cNvSpPr>
                        <wps:spPr bwMode="auto">
                          <a:xfrm>
                            <a:off x="2920786" y="2746054"/>
                            <a:ext cx="91615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227B1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Application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48" name="Line 105"/>
                        <wps:cNvCnPr/>
                        <wps:spPr bwMode="auto">
                          <a:xfrm>
                            <a:off x="2820982" y="3244853"/>
                            <a:ext cx="4063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9" name="Line 106"/>
                        <wps:cNvCnPr/>
                        <wps:spPr bwMode="auto">
                          <a:xfrm>
                            <a:off x="3227381" y="3244853"/>
                            <a:ext cx="0" cy="8255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0" name="Line 107"/>
                        <wps:cNvCnPr/>
                        <wps:spPr bwMode="auto">
                          <a:xfrm flipH="1">
                            <a:off x="2822569" y="3327403"/>
                            <a:ext cx="4048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1" name="Line 108"/>
                        <wps:cNvCnPr/>
                        <wps:spPr bwMode="auto">
                          <a:xfrm>
                            <a:off x="2822569" y="3327403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2" name="Line 109"/>
                        <wps:cNvCnPr/>
                        <wps:spPr bwMode="auto">
                          <a:xfrm flipV="1">
                            <a:off x="2822569" y="328612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3" name="Rectangle 7053"/>
                        <wps:cNvSpPr>
                          <a:spLocks noChangeArrowheads="1"/>
                        </wps:cNvSpPr>
                        <wps:spPr bwMode="auto">
                          <a:xfrm>
                            <a:off x="2931898" y="3068279"/>
                            <a:ext cx="99409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969A6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checkChilren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 xml:space="preserve"> script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54" name="Line 111"/>
                        <wps:cNvCnPr/>
                        <wps:spPr bwMode="auto">
                          <a:xfrm>
                            <a:off x="2817807" y="3951291"/>
                            <a:ext cx="1017586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5" name="Line 112"/>
                        <wps:cNvCnPr/>
                        <wps:spPr bwMode="auto">
                          <a:xfrm flipH="1">
                            <a:off x="3738555" y="3951291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6" name="Line 113"/>
                        <wps:cNvCnPr/>
                        <wps:spPr bwMode="auto">
                          <a:xfrm flipH="1" flipV="1">
                            <a:off x="3738555" y="3911603"/>
                            <a:ext cx="96837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7" name="Rectangle 7057"/>
                        <wps:cNvSpPr>
                          <a:spLocks noChangeArrowheads="1"/>
                        </wps:cNvSpPr>
                        <wps:spPr bwMode="auto">
                          <a:xfrm>
                            <a:off x="2977900" y="3754557"/>
                            <a:ext cx="108600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6CF8F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updateServiceStatus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58" name="Line 115"/>
                        <wps:cNvCnPr/>
                        <wps:spPr bwMode="auto">
                          <a:xfrm>
                            <a:off x="2820982" y="3598865"/>
                            <a:ext cx="4063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9" name="Line 116"/>
                        <wps:cNvCnPr/>
                        <wps:spPr bwMode="auto">
                          <a:xfrm>
                            <a:off x="3227381" y="3598865"/>
                            <a:ext cx="0" cy="809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0" name="Line 117"/>
                        <wps:cNvCnPr/>
                        <wps:spPr bwMode="auto">
                          <a:xfrm flipH="1">
                            <a:off x="2822569" y="3679828"/>
                            <a:ext cx="40481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1" name="Line 118"/>
                        <wps:cNvCnPr/>
                        <wps:spPr bwMode="auto">
                          <a:xfrm>
                            <a:off x="2822569" y="3679828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2" name="Line 119"/>
                        <wps:cNvCnPr/>
                        <wps:spPr bwMode="auto">
                          <a:xfrm flipV="1">
                            <a:off x="2822569" y="3640140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3" name="Rectangle 7063"/>
                        <wps:cNvSpPr>
                          <a:spLocks noChangeArrowheads="1"/>
                        </wps:cNvSpPr>
                        <wps:spPr bwMode="auto">
                          <a:xfrm>
                            <a:off x="2947773" y="3415903"/>
                            <a:ext cx="1007334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57B04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EditServiceStatus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64" name="Line 121"/>
                        <wps:cNvCnPr/>
                        <wps:spPr bwMode="auto">
                          <a:xfrm flipH="1">
                            <a:off x="2820982" y="4237041"/>
                            <a:ext cx="1014411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5" name="Line 122"/>
                        <wps:cNvCnPr/>
                        <wps:spPr bwMode="auto">
                          <a:xfrm>
                            <a:off x="2820982" y="4237041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6" name="Line 123"/>
                        <wps:cNvCnPr/>
                        <wps:spPr bwMode="auto">
                          <a:xfrm flipV="1">
                            <a:off x="2820982" y="4195766"/>
                            <a:ext cx="96837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7" name="Rectangle 7067"/>
                        <wps:cNvSpPr>
                          <a:spLocks noChangeArrowheads="1"/>
                        </wps:cNvSpPr>
                        <wps:spPr bwMode="auto">
                          <a:xfrm>
                            <a:off x="2971583" y="4027018"/>
                            <a:ext cx="82424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D08AB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return true/false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68" name="Line 125"/>
                        <wps:cNvCnPr/>
                        <wps:spPr bwMode="auto">
                          <a:xfrm flipH="1">
                            <a:off x="1381122" y="4748216"/>
                            <a:ext cx="135254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9" name="Line 126"/>
                        <wps:cNvCnPr/>
                        <wps:spPr bwMode="auto">
                          <a:xfrm>
                            <a:off x="1381122" y="4748216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0" name="Line 127"/>
                        <wps:cNvCnPr/>
                        <wps:spPr bwMode="auto">
                          <a:xfrm flipV="1">
                            <a:off x="1381122" y="4706941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1" name="Rectangle 7071"/>
                        <wps:cNvSpPr>
                          <a:spLocks noChangeArrowheads="1"/>
                        </wps:cNvSpPr>
                        <wps:spPr bwMode="auto">
                          <a:xfrm>
                            <a:off x="1539764" y="4561943"/>
                            <a:ext cx="1138214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25526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service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72" name="Line 129"/>
                        <wps:cNvCnPr/>
                        <wps:spPr bwMode="auto">
                          <a:xfrm flipH="1">
                            <a:off x="1381122" y="5792792"/>
                            <a:ext cx="135254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3" name="Line 130"/>
                        <wps:cNvCnPr/>
                        <wps:spPr bwMode="auto">
                          <a:xfrm>
                            <a:off x="1381122" y="5792792"/>
                            <a:ext cx="98425" cy="412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4" name="Line 131"/>
                        <wps:cNvCnPr/>
                        <wps:spPr bwMode="auto">
                          <a:xfrm flipV="1">
                            <a:off x="1381122" y="5753104"/>
                            <a:ext cx="98425" cy="3968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5" name="Rectangle 7075"/>
                        <wps:cNvSpPr>
                          <a:spLocks noChangeArrowheads="1"/>
                        </wps:cNvSpPr>
                        <wps:spPr bwMode="auto">
                          <a:xfrm>
                            <a:off x="1595321" y="5604811"/>
                            <a:ext cx="1020569" cy="26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696227" w14:textId="77777777" w:rsidR="00AC4EF1" w:rsidRDefault="00AC4EF1" w:rsidP="00AC4E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  <w:t>Display Fail Update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4B29C6" id="_x0000_s5022" style="position:absolute;margin-left:196.75pt;margin-top:26.3pt;width:288.75pt;height:427.15pt;z-index:251659776" coordsize="42462,62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">
                <v:rect id="Rectangle 6952" o:spid="_x0000_s5023" style="position:absolute;top:4904;width:3786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" filled="f" stroked="f">
                  <v:textbox style="mso-fit-shape-to-text:t" inset="0,0,0,0">
                    <w:txbxContent>
                      <w:p w14:paraId="1EE3309C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line id="Line 6" o:spid="_x0000_s5024" style="position:absolute;visibility:visible;mso-wrap-style:square" from="1825,7762" to="1825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" strokeweight="1.5pt">
                  <v:stroke dashstyle="3 1"/>
                </v:line>
                <v:group id="Group 6954" o:spid="_x0000_s5025" style="position:absolute;left:351;top:31;width:2350;height:3223" coordorigin="34925,3175" coordsize="148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">
                  <v:oval id="Oval 6955" o:spid="_x0000_s5026" style="position:absolute;left:34967;top:3175;width:67;height: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" filled="f" strokecolor="#903" strokeweight=".25pt"/>
                  <v:line id="Line 8" o:spid="_x0000_s5027" style="position:absolute;visibility:visible;mso-wrap-style:square" from="34999,3241" to="34999,3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" strokecolor="#903" strokeweight=".25pt"/>
                  <v:line id="Line 9" o:spid="_x0000_s5028" style="position:absolute;visibility:visible;mso-wrap-style:square" from="34946,3259" to="35052,3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" strokecolor="#903" strokeweight=".25pt"/>
                  <v:shape id="Freeform 10" o:spid="_x0000_s5029" style="position:absolute;left:34925;top:3304;width:148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" path="m,54l54,r54,54e" filled="f" strokecolor="#903" strokeweight=".25pt">
                    <v:path arrowok="t" o:connecttype="custom" o:connectlocs="0,74;74,0;148,74" o:connectangles="0,0,0"/>
                  </v:shape>
                </v:group>
                <v:group id="Group 6959" o:spid="_x0000_s5030" style="position:absolute;left:351;top:31;width:2350;height:3223" coordorigin="34925,3175" coordsize="148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">
                  <v:oval id="Oval 6960" o:spid="_x0000_s5031" style="position:absolute;left:34967;top:3175;width:67;height: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" filled="f" strokecolor="#903" strokeweight="1.5pt"/>
                  <v:line id="Line 13" o:spid="_x0000_s5032" style="position:absolute;visibility:visible;mso-wrap-style:square" from="34999,3241" to="34999,3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" strokecolor="#903" strokeweight="1.5pt"/>
                  <v:line id="Line 14" o:spid="_x0000_s5033" style="position:absolute;visibility:visible;mso-wrap-style:square" from="34946,3259" to="35052,3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" strokecolor="#903" strokeweight="1.5pt"/>
                  <v:shape id="Freeform 15" o:spid="_x0000_s5034" style="position:absolute;left:34925;top:3304;width:148;height: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" path="m,54l54,r54,54e" filled="f" strokecolor="#903" strokeweight="1.5pt">
                    <v:path arrowok="t" o:connecttype="custom" o:connectlocs="0,74;74,0;148,74" o:connectangles="0,0,0"/>
                  </v:shape>
                </v:group>
                <v:rect id="Rectangle 6964" o:spid="_x0000_s5035" style="position:absolute;top:4904;width:3786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" filled="f" stroked="f">
                  <v:textbox style="mso-fit-shape-to-text:t" inset="0,0,0,0">
                    <w:txbxContent>
                      <w:p w14:paraId="0CCC8B0B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Driver</w:t>
                        </w:r>
                      </w:p>
                    </w:txbxContent>
                  </v:textbox>
                </v:rect>
                <v:rect id="Rectangle 6965" o:spid="_x0000_s5036" style="position:absolute;left:1428;top:11636;width:699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" strokecolor="#903" strokeweight="1.5pt"/>
                <v:rect id="Rectangle 6966" o:spid="_x0000_s5037" style="position:absolute;left:1428;top:16383;width:699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" strokecolor="#903" strokeweight="1.5pt"/>
                <v:rect id="Rectangle 6967" o:spid="_x0000_s5038" style="position:absolute;left:1428;top:11636;width:699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" strokecolor="#903" strokeweight="1.5pt"/>
                <v:rect id="Rectangle 6968" o:spid="_x0000_s5039" style="position:absolute;left:1428;top:16383;width:699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" strokecolor="#903" strokeweight="1.5pt"/>
                <v:rect id="Rectangle 6969" o:spid="_x0000_s5040" style="position:absolute;left:8084;top:6138;width:9934;height:5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" filled="f" stroked="f">
                  <v:textbox style="mso-fit-shape-to-text:t" inset="0,0,0,0">
                    <w:txbxContent>
                      <w:p w14:paraId="1DFEEB95" w14:textId="77777777" w:rsidR="00AC4EF1" w:rsidRDefault="00AC4EF1" w:rsidP="00AC4EF1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 w:rsidRPr="00BB14E3"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Edit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ServiceStatus</w:t>
                        </w:r>
                        <w:proofErr w:type="spellEnd"/>
                      </w:p>
                      <w:p w14:paraId="57A06AA6" w14:textId="77777777" w:rsidR="00AC4EF1" w:rsidRDefault="00AC4EF1" w:rsidP="00AC4EF1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Page</w:t>
                        </w:r>
                      </w:p>
                    </w:txbxContent>
                  </v:textbox>
                </v:rect>
                <v:line id="Line 23" o:spid="_x0000_s5041" style="position:absolute;visibility:visible;mso-wrap-style:square" from="13382,9017" to="13382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" strokeweight="1.5pt">
                  <v:stroke dashstyle="3 1"/>
                </v:line>
                <v:group id="Group 6971" o:spid="_x0000_s5042" style="position:absolute;left:10473;top:1508;width:5890;height:3841" coordorigin="10445,150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">
                  <v:oval id="Oval 6972" o:spid="_x0000_s5043" style="position:absolute;left:10446;top:1508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" fillcolor="#ffc" strokecolor="#1f1a17" strokeweight="0"/>
                  <v:line id="Line 25" o:spid="_x0000_s5044" style="position:absolute;flip:x;visibility:visible;mso-wrap-style:square" from="10445,1508" to="10445,1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" strokecolor="#1f1a17" strokeweight="0"/>
                  <v:line id="Line 26" o:spid="_x0000_s5045" style="position:absolute;visibility:visible;mso-wrap-style:square" from="10445,1509" to="10446,1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" strokecolor="#1f1a17" strokeweight="0"/>
                </v:group>
                <v:group id="Group 6975" o:spid="_x0000_s5046" style="position:absolute;left:10473;top:1508;width:5890;height:3841" coordorigin="10445,1508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">
                  <v:oval id="Oval 6976" o:spid="_x0000_s5047" style="position:absolute;left:10446;top:1508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" fillcolor="#ffc" strokecolor="#1f1a17" strokeweight="1.5pt"/>
                  <v:line id="Line 29" o:spid="_x0000_s5048" style="position:absolute;flip:x;visibility:visible;mso-wrap-style:square" from="10445,1508" to="10445,1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" strokecolor="#1f1a17" strokeweight="1.5pt"/>
                  <v:line id="Line 30" o:spid="_x0000_s5049" style="position:absolute;visibility:visible;mso-wrap-style:square" from="10445,1509" to="10446,1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" strokecolor="#1f1a17" strokeweight="1.5pt"/>
                </v:group>
                <v:rect id="Rectangle 6979" o:spid="_x0000_s5050" style="position:absolute;left:12985;top:11636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" strokecolor="#903" strokeweight="1.5pt"/>
                <v:rect id="Rectangle 6980" o:spid="_x0000_s5051" style="position:absolute;left:12985;top:16383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" strokecolor="#903" strokeweight="1.5pt"/>
                <v:rect id="Rectangle 6981" o:spid="_x0000_s5052" style="position:absolute;left:12985;top:2011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" strokecolor="#903" strokeweight="1.5pt"/>
                <v:rect id="Rectangle 6982" o:spid="_x0000_s5053" style="position:absolute;left:12985;top:47498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" strokecolor="#903" strokeweight="1.5pt"/>
                <v:rect id="Rectangle 6983" o:spid="_x0000_s5054" style="position:absolute;left:12985;top:5794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" strokecolor="#903" strokeweight="1.5pt"/>
                <v:rect id="Rectangle 6984" o:spid="_x0000_s5055" style="position:absolute;left:12985;top:11636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" strokecolor="#903" strokeweight="1.5pt"/>
                <v:rect id="Rectangle 6985" o:spid="_x0000_s5056" style="position:absolute;left:12985;top:16383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" strokecolor="#903" strokeweight="1.5pt"/>
                <v:rect id="Rectangle 6986" o:spid="_x0000_s5057" style="position:absolute;left:12985;top:2011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" strokecolor="#903" strokeweight="1.5pt"/>
                <v:rect id="Rectangle 6987" o:spid="_x0000_s5058" style="position:absolute;left:12985;top:47498;width:715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" strokecolor="#903" strokeweight="1.5pt"/>
                <v:rect id="Rectangle 6988" o:spid="_x0000_s5059" style="position:absolute;left:12985;top:57943;width:715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" strokecolor="#903" strokeweight="1.5pt"/>
                <v:line id="Line 45" o:spid="_x0000_s5060" style="position:absolute;visibility:visible;mso-wrap-style:square" from="27765,7810" to="27765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" strokeweight="1.5pt">
                  <v:stroke dashstyle="3 1"/>
                </v:line>
                <v:group id="Group 6990" o:spid="_x0000_s5061" style="position:absolute;left:25812;width:3937;height:4111" coordorigin="2581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">
                  <v:oval id="Oval 6991" o:spid="_x0000_s5062" style="position:absolute;left:25812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" fillcolor="#ffc" strokecolor="#1f1a17" strokeweight="0"/>
                  <v:line id="Line 47" o:spid="_x0000_s5063" style="position:absolute;flip:x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" strokecolor="#1f1a17" strokeweight="0"/>
                  <v:line id="Line 48" o:spid="_x0000_s5064" style="position:absolute;flip:x y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" strokecolor="#1f1a17" strokeweight="0"/>
                </v:group>
                <v:group id="Group 6994" o:spid="_x0000_s5065" style="position:absolute;left:25812;width:3937;height:4111" coordorigin="2581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63S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Xg6/YS/N+EJyMUvAAAA//8DAFBLAQItABQABgAIAAAAIQDb4fbL7gAAAIUBAAATAAAAAAAA&#10;AAAAAAAAAAAAAABbQ29udGVudF9UeXBlc10ueG1sUEsBAi0AFAAGAAgAAAAhAFr0LFu/AAAAFQEA&#10;AAsAAAAAAAAAAAAAAAAAHwEAAF9yZWxzLy5yZWxzUEsBAi0AFAAGAAgAAAAhAKJbrdLHAAAA3QAA&#10;AA8AAAAAAAAAAAAAAAAABwIAAGRycy9kb3ducmV2LnhtbFBLBQYAAAAAAwADALcAAAD7AgAAAAA=&#10;">
                  <v:oval id="Oval 6995" o:spid="_x0000_s5066" style="position:absolute;left:25812;width:3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" fillcolor="#ffc" strokecolor="#1f1a17" strokeweight="1.5pt"/>
                  <v:line id="Line 51" o:spid="_x0000_s5067" style="position:absolute;flip:x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" strokecolor="#1f1a17" strokeweight="1.5pt"/>
                  <v:line id="Line 52" o:spid="_x0000_s5068" style="position:absolute;flip:x y;visibility:visible;mso-wrap-style:square" from="25813,0" to="2581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" strokecolor="#1f1a17" strokeweight="1.5pt"/>
                </v:group>
                <v:rect id="Rectangle 6998" o:spid="_x0000_s5069" style="position:absolute;left:22625;top:4965;width:9286;height:527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" filled="f" stroked="f">
                  <v:textbox style="mso-fit-shape-to-text:t" inset="0,0,0,0">
                    <w:txbxContent>
                      <w:p w14:paraId="402852FF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 w:rsidRPr="00BB14E3"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Edit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ServiceStatus</w:t>
                        </w:r>
                        <w:proofErr w:type="spellEnd"/>
                      </w:p>
                      <w:p w14:paraId="6604E1AB" w14:textId="77777777" w:rsidR="00AC4EF1" w:rsidRDefault="00AC4EF1" w:rsidP="00AC4EF1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cs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rect id="Rectangle 6999" o:spid="_x0000_s5070" style="position:absolute;left:27384;top:20113;width:698;height:2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" strokecolor="#903" strokeweight="1.5pt"/>
                <v:rect id="Rectangle 7000" o:spid="_x0000_s5071" style="position:absolute;left:27384;top:47498;width:698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" strokecolor="#903" strokeweight="1.5pt"/>
                <v:rect id="Rectangle 7001" o:spid="_x0000_s5072" style="position:absolute;left:27384;top:57943;width:698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" strokecolor="#903" strokeweight="1.5pt"/>
                <v:rect id="Rectangle 7002" o:spid="_x0000_s5073" style="position:absolute;left:27384;top:20113;width:698;height:2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" strokecolor="#903" strokeweight="1.5pt"/>
                <v:rect id="Rectangle 7003" o:spid="_x0000_s5074" style="position:absolute;left:27384;top:47498;width:698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" strokecolor="#903" strokeweight="1.5pt"/>
                <v:rect id="Rectangle 7004" o:spid="_x0000_s5075" style="position:absolute;left:27384;top:57943;width:698;height:2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" strokecolor="#903" strokeweight="1.5pt"/>
                <v:rect id="Rectangle 7005" o:spid="_x0000_s5076" style="position:absolute;left:35475;top:6269;width:6985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" filled="f" stroked="f">
                  <v:textbox style="mso-fit-shape-to-text:t" inset="0,0,0,0">
                    <w:txbxContent>
                      <w:p w14:paraId="64523F93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line id="Line 63" o:spid="_x0000_s5077" style="position:absolute;visibility:visible;mso-wrap-style:square" from="38782,9128" to="38782,62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" strokeweight="1.5pt">
                  <v:stroke dashstyle="3 1"/>
                </v:line>
                <v:group id="Group 7007" o:spid="_x0000_s5078" style="position:absolute;left:37574;top:1397;width:2349;height:3222" coordorigin="37322,1397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">
                  <v:oval id="Oval 7008" o:spid="_x0000_s5079" style="position:absolute;left:37322;top:1397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" filled="f" strokecolor="#903" strokeweight=".25pt"/>
                  <v:line id="Line 65" o:spid="_x0000_s5080" style="position:absolute;visibility:visible;mso-wrap-style:square" from="37322,1397" to="37322,1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" strokecolor="#903" strokeweight=".25pt"/>
                  <v:line id="Line 66" o:spid="_x0000_s5081" style="position:absolute;visibility:visible;mso-wrap-style:square" from="37322,1397" to="37323,1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" strokecolor="#903" strokeweight=".25pt"/>
                  <v:shape id="Freeform 67" o:spid="_x0000_s5082" style="position:absolute;left:37322;top:1398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" path="m,54l54,r54,54e" filled="f" strokecolor="#903" strokeweight=".25pt">
                    <v:path arrowok="t" o:connecttype="custom" o:connectlocs="0,74;74,0;148,74" o:connectangles="0,0,0"/>
                  </v:shape>
                </v:group>
                <v:group id="Group 7012" o:spid="_x0000_s5083" style="position:absolute;left:37574;top:1397;width:2349;height:3222" coordorigin="37322,1397" coordsize="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T5wxQAAAN0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">
                  <v:oval id="Oval 7013" o:spid="_x0000_s5084" style="position:absolute;left:37322;top:1397;width:1;height: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" filled="f" strokecolor="#903" strokeweight="1.5pt"/>
                  <v:line id="Line 70" o:spid="_x0000_s5085" style="position:absolute;visibility:visible;mso-wrap-style:square" from="37322,1397" to="37322,1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" strokecolor="#903" strokeweight="1.5pt"/>
                  <v:line id="Line 71" o:spid="_x0000_s5086" style="position:absolute;visibility:visible;mso-wrap-style:square" from="37322,1397" to="37323,1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" strokecolor="#903" strokeweight="1.5pt"/>
                  <v:shape id="Freeform 72" o:spid="_x0000_s5087" style="position:absolute;left:37322;top:1398;width:1;height: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" path="m,54l54,r54,54e" filled="f" strokecolor="#903" strokeweight="1.5pt">
                    <v:path arrowok="t" o:connecttype="custom" o:connectlocs="0,74;74,0;148,74" o:connectangles="0,0,0"/>
                  </v:shape>
                </v:group>
                <v:rect id="Rectangle 7017" o:spid="_x0000_s5088" style="position:absolute;left:35477;top:6269;width:6985;height:29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" filled="f" stroked="f">
                  <v:textbox style="mso-fit-shape-to-text:t" inset="0,0,0,0">
                    <w:txbxContent>
                      <w:p w14:paraId="425DDE2B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  <w:cs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  <w:u w:val="single"/>
                          </w:rPr>
                          <w:t>WebService</w:t>
                        </w:r>
                        <w:proofErr w:type="spellEnd"/>
                      </w:p>
                    </w:txbxContent>
                  </v:textbox>
                </v:rect>
                <v:rect id="Rectangle 7018" o:spid="_x0000_s5089" style="position:absolute;left:38401;top:26495;width:699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" strokecolor="#903" strokeweight="1.5pt"/>
                <v:rect id="Rectangle 7019" o:spid="_x0000_s5090" style="position:absolute;left:38401;top:39528;width:699;height:2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" strokecolor="#903" strokeweight="1.5pt"/>
                <v:rect id="Rectangle 7020" o:spid="_x0000_s5091" style="position:absolute;left:38401;top:26495;width:699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" strokecolor="#903" strokeweight="1.5pt"/>
                <v:rect id="Rectangle 7021" o:spid="_x0000_s5092" style="position:absolute;left:38401;top:39528;width:699;height:2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" strokecolor="#903" strokeweight="1.5pt"/>
                <v:line id="Line 79" o:spid="_x0000_s5093" style="position:absolute;visibility:visible;mso-wrap-style:square" from="2222,11620" to="12953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" strokecolor="#903" strokeweight="1.5pt"/>
                <v:line id="Line 80" o:spid="_x0000_s5094" style="position:absolute;flip:x;visibility:visible;mso-wrap-style:square" from="11969,11620" to="12953,12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" strokecolor="#903" strokeweight="1.5pt"/>
                <v:line id="Line 81" o:spid="_x0000_s5095" style="position:absolute;flip:x y;visibility:visible;mso-wrap-style:square" from="11969,11207" to="12953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" strokecolor="#903" strokeweight="1.5pt"/>
                <v:rect id="Rectangle 7025" o:spid="_x0000_s5096" style="position:absolute;left:5127;top:9746;width:5566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" filled="f" stroked="f">
                  <v:textbox style="mso-fit-shape-to-text:t" inset="0,0,0,0">
                    <w:txbxContent>
                      <w:p w14:paraId="2620E373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open page</w:t>
                        </w:r>
                      </w:p>
                    </w:txbxContent>
                  </v:textbox>
                </v:rect>
                <v:line id="Line 83" o:spid="_x0000_s5097" style="position:absolute;visibility:visible;mso-wrap-style:square" from="2222,16367" to="12953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" strokecolor="#903" strokeweight="1.5pt"/>
                <v:line id="Line 84" o:spid="_x0000_s5098" style="position:absolute;flip:x;visibility:visible;mso-wrap-style:square" from="11969,16367" to="12953,16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" strokecolor="#903" strokeweight="1.5pt"/>
                <v:line id="Line 85" o:spid="_x0000_s5099" style="position:absolute;flip:x y;visibility:visible;mso-wrap-style:square" from="11969,15970" to="12953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" strokecolor="#903" strokeweight="1.5pt"/>
                <v:rect id="Rectangle 7029" o:spid="_x0000_s5100" style="position:absolute;left:2746;top:14492;width:10595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" filled="f" stroked="f">
                  <v:textbox style="mso-fit-shape-to-text:t" inset="0,0,0,0">
                    <w:txbxContent>
                      <w:p w14:paraId="56C285B9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select service status</w:t>
                        </w:r>
                      </w:p>
                    </w:txbxContent>
                  </v:textbox>
                </v:rect>
                <v:line id="Line 87" o:spid="_x0000_s5101" style="position:absolute;visibility:visible;mso-wrap-style:square" from="13795,20097" to="27336,2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" strokecolor="#903" strokeweight="1.5pt"/>
                <v:line id="Line 88" o:spid="_x0000_s5102" style="position:absolute;flip:x;visibility:visible;mso-wrap-style:square" from="26352,20097" to="27336,20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" strokecolor="#903" strokeweight="1.5pt"/>
                <v:line id="Line 89" o:spid="_x0000_s5103" style="position:absolute;flip:x y;visibility:visible;mso-wrap-style:square" from="26352,19685" to="27336,2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" strokecolor="#903" strokeweight="1.5pt"/>
                <v:rect id="Rectangle 7033" o:spid="_x0000_s5104" style="position:absolute;left:16397;top:18220;width:8574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" filled="f" stroked="f">
                  <v:textbox style="mso-fit-shape-to-text:t" inset="0,0,0,0">
                    <w:txbxContent>
                      <w:p w14:paraId="7F90E6F7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doServiceStatus</w:t>
                        </w:r>
                        <w:proofErr w:type="spellEnd"/>
                      </w:p>
                    </w:txbxContent>
                  </v:textbox>
                </v:rect>
                <v:line id="Line 91" o:spid="_x0000_s5105" style="position:absolute;visibility:visible;mso-wrap-style:square" from="28209,22955" to="32273,22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" strokecolor="#903" strokeweight="1.5pt"/>
                <v:line id="Line 92" o:spid="_x0000_s5106" style="position:absolute;visibility:visible;mso-wrap-style:square" from="32273,22955" to="32273,2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" strokecolor="#903" strokeweight="1.5pt"/>
                <v:line id="Line 93" o:spid="_x0000_s5107" style="position:absolute;flip:x;visibility:visible;mso-wrap-style:square" from="28225,23764" to="32273,2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" strokecolor="#903" strokeweight="1.5pt"/>
                <v:line id="Line 94" o:spid="_x0000_s5108" style="position:absolute;visibility:visible;mso-wrap-style:square" from="28225,23764" to="29209,24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" strokecolor="#903" strokeweight="1.5pt"/>
                <v:line id="Line 95" o:spid="_x0000_s5109" style="position:absolute;flip:y;visibility:visible;mso-wrap-style:square" from="28225,23352" to="29209,2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" strokecolor="#903" strokeweight="1.5pt"/>
                <v:rect id="Rectangle 7039" o:spid="_x0000_s5110" style="position:absolute;left:29782;top:20886;width:8176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" filled="f" stroked="f">
                  <v:textbox style="mso-fit-shape-to-text:t" inset="0,0,0,0">
                    <w:txbxContent>
                      <w:p w14:paraId="74F98CFC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getApplication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()</w:t>
                        </w:r>
                      </w:p>
                    </w:txbxContent>
                  </v:textbox>
                </v:rect>
                <v:line id="Line 97" o:spid="_x0000_s5111" style="position:absolute;visibility:visible;mso-wrap-style:square" from="28178,26479" to="38353,26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" strokecolor="#903" strokeweight="1.5pt"/>
                <v:line id="Line 98" o:spid="_x0000_s5112" style="position:absolute;flip:x;visibility:visible;mso-wrap-style:square" from="37385,26479" to="38353,26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" strokecolor="#903" strokeweight="1.5pt"/>
                <v:line id="Line 99" o:spid="_x0000_s5113" style="position:absolute;flip:x y;visibility:visible;mso-wrap-style:square" from="37385,26066" to="38353,26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" strokecolor="#903" strokeweight="1.5pt"/>
                <v:rect id="Rectangle 7043" o:spid="_x0000_s5114" style="position:absolute;left:29239;top:24635;width:9029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" filled="f" stroked="f">
                  <v:textbox style="mso-fit-shape-to-text:t" inset="0,0,0,0">
                    <w:txbxContent>
                      <w:p w14:paraId="24A2981C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query Application</w:t>
                        </w:r>
                      </w:p>
                    </w:txbxContent>
                  </v:textbox>
                </v:rect>
                <v:line id="Line 101" o:spid="_x0000_s5115" style="position:absolute;flip:x;visibility:visible;mso-wrap-style:square" from="28209,29337" to="38353,2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" strokecolor="#903" strokeweight="1.5pt">
                  <v:stroke dashstyle="3 1"/>
                </v:line>
                <v:line id="Line 102" o:spid="_x0000_s5116" style="position:absolute;visibility:visible;mso-wrap-style:square" from="28209,29337" to="29178,29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" strokecolor="#903" strokeweight="1.5pt"/>
                <v:line id="Line 103" o:spid="_x0000_s5117" style="position:absolute;flip:y;visibility:visible;mso-wrap-style:square" from="28209,28924" to="29178,2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" strokecolor="#903" strokeweight="1.5pt"/>
                <v:rect id="Rectangle 7047" o:spid="_x0000_s5118" style="position:absolute;left:29207;top:27460;width:9162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" filled="f" stroked="f">
                  <v:textbox style="mso-fit-shape-to-text:t" inset="0,0,0,0">
                    <w:txbxContent>
                      <w:p w14:paraId="0CB227B1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Application</w:t>
                        </w:r>
                      </w:p>
                    </w:txbxContent>
                  </v:textbox>
                </v:rect>
                <v:line id="Line 105" o:spid="_x0000_s5119" style="position:absolute;visibility:visible;mso-wrap-style:square" from="28209,32448" to="32273,3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" strokecolor="#903" strokeweight="1.5pt"/>
                <v:line id="Line 106" o:spid="_x0000_s5120" style="position:absolute;visibility:visible;mso-wrap-style:square" from="32273,32448" to="32273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" strokecolor="#903" strokeweight="1.5pt"/>
                <v:line id="Line 107" o:spid="_x0000_s5121" style="position:absolute;flip:x;visibility:visible;mso-wrap-style:square" from="28225,33274" to="32273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" strokecolor="#903" strokeweight="1.5pt"/>
                <v:line id="Line 108" o:spid="_x0000_s5122" style="position:absolute;visibility:visible;mso-wrap-style:square" from="28225,33274" to="29209,33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" strokecolor="#903" strokeweight="1.5pt"/>
                <v:line id="Line 109" o:spid="_x0000_s5123" style="position:absolute;flip:y;visibility:visible;mso-wrap-style:square" from="28225,32861" to="29209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" strokecolor="#903" strokeweight="1.5pt"/>
                <v:rect id="Rectangle 7053" o:spid="_x0000_s5124" style="position:absolute;left:29318;top:30682;width:9941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" filled="f" stroked="f">
                  <v:textbox style="mso-fit-shape-to-text:t" inset="0,0,0,0">
                    <w:txbxContent>
                      <w:p w14:paraId="29A969A6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checkChilren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 xml:space="preserve"> script</w:t>
                        </w:r>
                      </w:p>
                    </w:txbxContent>
                  </v:textbox>
                </v:rect>
                <v:line id="Line 111" o:spid="_x0000_s5125" style="position:absolute;visibility:visible;mso-wrap-style:square" from="28178,39512" to="38353,39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" strokecolor="#903" strokeweight="1.5pt"/>
                <v:line id="Line 112" o:spid="_x0000_s5126" style="position:absolute;flip:x;visibility:visible;mso-wrap-style:square" from="37385,39512" to="38353,39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" strokecolor="#903" strokeweight="1.5pt"/>
                <v:line id="Line 113" o:spid="_x0000_s5127" style="position:absolute;flip:x y;visibility:visible;mso-wrap-style:square" from="37385,39116" to="38353,39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" strokecolor="#903" strokeweight="1.5pt"/>
                <v:rect id="Rectangle 7057" o:spid="_x0000_s5128" style="position:absolute;left:29779;top:37545;width:10860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" filled="f" stroked="f">
                  <v:textbox style="mso-fit-shape-to-text:t" inset="0,0,0,0">
                    <w:txbxContent>
                      <w:p w14:paraId="6346CF8F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updateServiceStatus</w:t>
                        </w:r>
                        <w:proofErr w:type="spellEnd"/>
                      </w:p>
                    </w:txbxContent>
                  </v:textbox>
                </v:rect>
                <v:line id="Line 115" o:spid="_x0000_s5129" style="position:absolute;visibility:visible;mso-wrap-style:square" from="28209,35988" to="32273,35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" strokecolor="#903" strokeweight="1.5pt"/>
                <v:line id="Line 116" o:spid="_x0000_s5130" style="position:absolute;visibility:visible;mso-wrap-style:square" from="32273,35988" to="32273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" strokecolor="#903" strokeweight="1.5pt"/>
                <v:line id="Line 117" o:spid="_x0000_s5131" style="position:absolute;flip:x;visibility:visible;mso-wrap-style:square" from="28225,36798" to="32273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" strokecolor="#903" strokeweight="1.5pt"/>
                <v:line id="Line 118" o:spid="_x0000_s5132" style="position:absolute;visibility:visible;mso-wrap-style:square" from="28225,36798" to="29209,37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" strokecolor="#903" strokeweight="1.5pt"/>
                <v:line id="Line 119" o:spid="_x0000_s5133" style="position:absolute;flip:y;visibility:visible;mso-wrap-style:square" from="28225,36401" to="29209,3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" strokecolor="#903" strokeweight="1.5pt"/>
                <v:rect id="Rectangle 7063" o:spid="_x0000_s5134" style="position:absolute;left:29477;top:34159;width:10074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" filled="f" stroked="f">
                  <v:textbox style="mso-fit-shape-to-text:t" inset="0,0,0,0">
                    <w:txbxContent>
                      <w:p w14:paraId="2E957B04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EditServiceStatus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()</w:t>
                        </w:r>
                      </w:p>
                    </w:txbxContent>
                  </v:textbox>
                </v:rect>
                <v:line id="Line 121" o:spid="_x0000_s5135" style="position:absolute;flip:x;visibility:visible;mso-wrap-style:square" from="28209,42370" to="38353,4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" strokecolor="#903" strokeweight="1.5pt">
                  <v:stroke dashstyle="3 1"/>
                </v:line>
                <v:line id="Line 122" o:spid="_x0000_s5136" style="position:absolute;visibility:visible;mso-wrap-style:square" from="28209,42370" to="29178,42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" strokecolor="#903" strokeweight="1.5pt"/>
                <v:line id="Line 123" o:spid="_x0000_s5137" style="position:absolute;flip:y;visibility:visible;mso-wrap-style:square" from="28209,41957" to="29178,4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" strokecolor="#903" strokeweight="1.5pt"/>
                <v:rect id="Rectangle 7067" o:spid="_x0000_s5138" style="position:absolute;left:29715;top:40270;width:8243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" filled="f" stroked="f">
                  <v:textbox style="mso-fit-shape-to-text:t" inset="0,0,0,0">
                    <w:txbxContent>
                      <w:p w14:paraId="379D08AB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return true/false</w:t>
                        </w:r>
                      </w:p>
                    </w:txbxContent>
                  </v:textbox>
                </v:rect>
                <v:line id="Line 125" o:spid="_x0000_s5139" style="position:absolute;flip:x;visibility:visible;mso-wrap-style:square" from="13811,47482" to="27336,47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" strokecolor="#903" strokeweight="1.5pt"/>
                <v:line id="Line 126" o:spid="_x0000_s5140" style="position:absolute;visibility:visible;mso-wrap-style:square" from="13811,47482" to="14795,47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" strokecolor="#903" strokeweight="1.5pt"/>
                <v:line id="Line 127" o:spid="_x0000_s5141" style="position:absolute;flip:y;visibility:visible;mso-wrap-style:square" from="13811,47069" to="14795,47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" strokecolor="#903" strokeweight="1.5pt"/>
                <v:rect id="Rectangle 7071" o:spid="_x0000_s5142" style="position:absolute;left:15397;top:45619;width:11382;height:26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" filled="f" stroked="f">
                  <v:textbox style="mso-fit-shape-to-text:t" inset="0,0,0,0">
                    <w:txbxContent>
                      <w:p w14:paraId="1E625526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service status</w:t>
                        </w:r>
                      </w:p>
                    </w:txbxContent>
                  </v:textbox>
                </v:rect>
                <v:line id="Line 129" o:spid="_x0000_s5143" style="position:absolute;flip:x;visibility:visible;mso-wrap-style:square" from="13811,57927" to="27336,57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" strokecolor="#903" strokeweight="1.5pt"/>
                <v:line id="Line 130" o:spid="_x0000_s5144" style="position:absolute;visibility:visible;mso-wrap-style:square" from="13811,57927" to="14795,58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" strokecolor="#903" strokeweight="1.5pt"/>
                <v:line id="Line 131" o:spid="_x0000_s5145" style="position:absolute;flip:y;visibility:visible;mso-wrap-style:square" from="13811,57531" to="14795,57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" strokecolor="#903" strokeweight="1.5pt"/>
                <v:rect id="Rectangle 7075" o:spid="_x0000_s5146" style="position:absolute;left:15953;top:56048;width:10205;height:26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" filled="f" stroked="f">
                  <v:textbox style="mso-fit-shape-to-text:t" inset="0,0,0,0">
                    <w:txbxContent>
                      <w:p w14:paraId="3D696227" w14:textId="77777777" w:rsidR="00AC4EF1" w:rsidRDefault="00AC4EF1" w:rsidP="00AC4E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6"/>
                            <w:szCs w:val="16"/>
                          </w:rPr>
                          <w:t>Display Fail Update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AC4EF1" w:rsidRPr="009F1F59">
        <w:rPr>
          <w:rFonts w:ascii="TH SarabunPSK" w:hAnsi="TH SarabunPSK" w:cs="TH SarabunPSK"/>
          <w:b/>
          <w:bCs/>
          <w:sz w:val="32"/>
          <w:szCs w:val="32"/>
          <w:cs/>
        </w:rPr>
        <w:t xml:space="preserve">ซีเควนซ์ไดอาแกรม : </w:t>
      </w:r>
      <w:r w:rsidR="00AC4EF1">
        <w:rPr>
          <w:rFonts w:ascii="TH SarabunPSK" w:hAnsi="TH SarabunPSK" w:cs="TH SarabunPSK"/>
          <w:b/>
          <w:bCs/>
          <w:sz w:val="32"/>
          <w:szCs w:val="32"/>
        </w:rPr>
        <w:t>Update service status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C4EF1" w14:paraId="47BC549A" w14:textId="77777777" w:rsidTr="00B775BF">
        <w:tc>
          <w:tcPr>
            <w:tcW w:w="4675" w:type="dxa"/>
          </w:tcPr>
          <w:p w14:paraId="1F103073" w14:textId="77777777" w:rsidR="00AC4EF1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B1F786E" w14:textId="77777777" w:rsidR="00AC4EF1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15BE6D6" w14:textId="77777777" w:rsidR="00AC4EF1" w:rsidRPr="009F1F59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Basic Flow </w:t>
            </w:r>
          </w:p>
          <w:p w14:paraId="0DB34F2D" w14:textId="77777777" w:rsidR="00AC4EF1" w:rsidRPr="009F1F59" w:rsidRDefault="00AC4EF1" w:rsidP="00B775BF">
            <w:pPr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34D883F3" w14:textId="198F2F2E" w:rsidR="00535AE4" w:rsidRPr="00535AE4" w:rsidRDefault="00AC4EF1" w:rsidP="00535AE4">
            <w:pPr>
              <w:pStyle w:val="ListParagraph"/>
              <w:numPr>
                <w:ilvl w:val="0"/>
                <w:numId w:val="27"/>
              </w:numPr>
              <w:ind w:left="319" w:hanging="284"/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</w:rPr>
              <w:t xml:space="preserve">– </w:t>
            </w:r>
            <w:r w:rsidRPr="00535AE4">
              <w:rPr>
                <w:rFonts w:ascii="TH SarabunPSK" w:eastAsia="Times New Roman" w:hAnsi="TH SarabunPSK" w:cs="TH SarabunPSK"/>
                <w:sz w:val="28"/>
                <w:cs/>
              </w:rPr>
              <w:t xml:space="preserve">ยูสเคสเริ่มต้นเมื่อผู้ใช้เลือกฟังก์ชัน </w:t>
            </w:r>
          </w:p>
          <w:p w14:paraId="32F12400" w14:textId="6B8A547F" w:rsidR="00AC4EF1" w:rsidRPr="00535AE4" w:rsidRDefault="00AC4EF1" w:rsidP="00535AE4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535AE4">
              <w:rPr>
                <w:rFonts w:ascii="TH SarabunPSK" w:eastAsia="Times New Roman" w:hAnsi="TH SarabunPSK" w:cs="TH SarabunPSK"/>
                <w:sz w:val="28"/>
              </w:rPr>
              <w:t>Update service status</w:t>
            </w:r>
          </w:p>
          <w:p w14:paraId="67FEE5BF" w14:textId="77777777" w:rsidR="00AC4EF1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28"/>
              </w:rPr>
            </w:pPr>
            <w:r w:rsidRPr="009F1F59">
              <w:rPr>
                <w:rFonts w:ascii="TH SarabunPSK" w:eastAsia="Times New Roman" w:hAnsi="TH SarabunPSK" w:cs="TH SarabunPSK"/>
                <w:sz w:val="28"/>
              </w:rPr>
              <w:t xml:space="preserve">2. – </w:t>
            </w:r>
            <w:r w:rsidRPr="009F1F59">
              <w:rPr>
                <w:rFonts w:ascii="TH SarabunPSK" w:eastAsia="Times New Roman" w:hAnsi="TH SarabunPSK" w:cs="TH SarabunPSK"/>
                <w:sz w:val="28"/>
                <w:cs/>
              </w:rPr>
              <w:t>ผู้ใช้กดขึ้นรถหรือลงรถเพื่อจะแก้ไขสถานะของรถ</w:t>
            </w:r>
          </w:p>
          <w:p w14:paraId="38C0B0BF" w14:textId="77777777" w:rsidR="00AC4EF1" w:rsidRPr="002055A6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12"/>
                <w:szCs w:val="12"/>
                <w:cs/>
              </w:rPr>
            </w:pPr>
          </w:p>
          <w:p w14:paraId="5349597D" w14:textId="77777777" w:rsidR="00AC4EF1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ระบบรับค่าการแก้ไขสถานะของรถ</w:t>
            </w:r>
          </w:p>
          <w:p w14:paraId="3FFB02E7" w14:textId="77777777" w:rsidR="00AC4EF1" w:rsidRPr="002055A6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6"/>
                <w:szCs w:val="6"/>
              </w:rPr>
            </w:pPr>
          </w:p>
          <w:p w14:paraId="1BAB2060" w14:textId="77777777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ระบบตรวจสอบข้อมูลการสมัครขึ้นรถ</w:t>
            </w:r>
          </w:p>
          <w:p w14:paraId="0F05CF28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4.1.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ค้นหาข้อมูลการสมัครขึ้นรถ</w:t>
            </w:r>
          </w:p>
          <w:p w14:paraId="6CE8E18F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4.2.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ตรวจสอบนักเรียนที่ยังสมัครกับรถ</w:t>
            </w:r>
          </w:p>
          <w:p w14:paraId="3D221559" w14:textId="77777777" w:rsidR="00AC4EF1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ระบบเช็คจำนวนการสมัครกับรถ</w:t>
            </w:r>
          </w:p>
          <w:p w14:paraId="5F99CE79" w14:textId="77777777" w:rsidR="00AC4EF1" w:rsidRPr="00EB15DF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10"/>
                <w:szCs w:val="10"/>
              </w:rPr>
            </w:pPr>
          </w:p>
          <w:p w14:paraId="2A92DB50" w14:textId="77777777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6. – ระบบแก้ไขข้อมูลสถานะรถรับส่ง</w:t>
            </w:r>
          </w:p>
          <w:p w14:paraId="5EF4605B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6.1. – แก้ไขข้อมูลสถานะของรถ</w:t>
            </w:r>
          </w:p>
          <w:p w14:paraId="60216A29" w14:textId="77777777" w:rsidR="00AC4EF1" w:rsidRPr="009F1F59" w:rsidRDefault="00AC4EF1" w:rsidP="00B775BF">
            <w:pPr>
              <w:ind w:firstLine="437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6.2 – คืนค่าสถานะการแก้ไข</w:t>
            </w:r>
          </w:p>
          <w:p w14:paraId="7CF27E55" w14:textId="14E6206C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24"/>
                <w:szCs w:val="24"/>
                <w:cs/>
              </w:rPr>
            </w:pPr>
          </w:p>
          <w:p w14:paraId="7DE5821B" w14:textId="77777777" w:rsidR="00AC4EF1" w:rsidRPr="009F1F59" w:rsidRDefault="00AC4EF1" w:rsidP="00B775BF">
            <w:pPr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7. – </w:t>
            </w:r>
            <w:r w:rsidRPr="009F1F5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ระบบแสดงข้อมูลสถาที่ได้รับการแก้ไข</w:t>
            </w:r>
          </w:p>
          <w:p w14:paraId="68BD3021" w14:textId="438C831C" w:rsidR="00AC4EF1" w:rsidRPr="009F1F59" w:rsidRDefault="00AC4EF1" w:rsidP="00B775B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Alternate Flow</w:t>
            </w:r>
          </w:p>
          <w:p w14:paraId="4F37743C" w14:textId="5FADC811" w:rsidR="00057AFB" w:rsidRDefault="00AC4E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4.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.1. </w:t>
            </w:r>
            <w:r w:rsidR="00057AFB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ในกรณีพบข้อมูลนักเรียนที่ยังมี</w:t>
            </w:r>
          </w:p>
          <w:p w14:paraId="3CEC589A" w14:textId="4D0EE36C" w:rsidR="00AC4EF1" w:rsidRPr="009F1F59" w:rsidRDefault="00AC4EF1" w:rsidP="00B775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sz w:val="32"/>
                <w:szCs w:val="32"/>
                <w:cs/>
              </w:rPr>
              <w:t>การสมัครอยู่กับรถ จะแจ้งเตือนผู้ใช้ว่าไม่สามารถแก้ไขสถานะได้ เนื่องจากยังมีนักเรียนสมัครอยู่</w:t>
            </w:r>
          </w:p>
          <w:p w14:paraId="520FD407" w14:textId="0F05C838" w:rsidR="00AC4EF1" w:rsidRDefault="00AC4EF1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75" w:type="dxa"/>
          </w:tcPr>
          <w:p w14:paraId="4445E057" w14:textId="15EB9D7D" w:rsidR="00AC4EF1" w:rsidRDefault="000E107F" w:rsidP="00B775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04D2CDFE" wp14:editId="268F0169">
                      <wp:simplePos x="0" y="0"/>
                      <wp:positionH relativeFrom="column">
                        <wp:posOffset>-2427605</wp:posOffset>
                      </wp:positionH>
                      <wp:positionV relativeFrom="paragraph">
                        <wp:posOffset>5591598</wp:posOffset>
                      </wp:positionV>
                      <wp:extent cx="4909457" cy="237067"/>
                      <wp:effectExtent l="0" t="0" r="5715" b="0"/>
                      <wp:wrapNone/>
                      <wp:docPr id="965" name="Text Box 9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09457" cy="237067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A6B850F" w14:textId="2ED6C80D" w:rsidR="000D78E1" w:rsidRPr="007F494E" w:rsidRDefault="000D78E1" w:rsidP="000E107F">
                                  <w:pPr>
                                    <w:pStyle w:val="Caption"/>
                                    <w:jc w:val="center"/>
                                    <w:rPr>
                                      <w:rFonts w:ascii="TH SarabunPSK" w:hAnsi="TH SarabunPSK" w:cs="TH SarabunPSK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w:bookmarkStart w:id="204" w:name="_Toc101790157"/>
                                  <w:r w:rsidRPr="000E107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รู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ปที่ 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begin"/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 xml:space="preserve">SEQ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รูปที่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instrText>\* ARABIC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instrText xml:space="preserve"> </w:instrTex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separate"/>
                                  </w:r>
                                  <w:r w:rsidR="0021522F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>82</w:t>
                                  </w:r>
                                  <w:r w:rsidR="000B0879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fldChar w:fldCharType="end"/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ซีเควนซ์ไดอาแกรมระดับ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1 </w:t>
                                  </w:r>
                                  <w:r w:rsidRPr="00320F5B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  <w:cs/>
                                    </w:rPr>
                                    <w:t xml:space="preserve">ของยูสเคส </w:t>
                                  </w:r>
                                  <w:r w:rsidR="00D31D3E" w:rsidRPr="00D31D3E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i w:val="0"/>
                                      <w:iCs w:val="0"/>
                                      <w:color w:val="auto"/>
                                      <w:sz w:val="32"/>
                                      <w:szCs w:val="32"/>
                                    </w:rPr>
                                    <w:t>Update service status</w:t>
                                  </w:r>
                                  <w:bookmarkEnd w:id="204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D2CDFE" id="Text Box 965" o:spid="_x0000_s5147" type="#_x0000_t202" style="position:absolute;margin-left:-191.15pt;margin-top:440.3pt;width:386.55pt;height:18.6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" stroked="f">
                      <v:textbox inset="0,0,0,0">
                        <w:txbxContent>
                          <w:p w14:paraId="1A6B850F" w14:textId="2ED6C80D" w:rsidR="000D78E1" w:rsidRPr="007F494E" w:rsidRDefault="000D78E1" w:rsidP="000E107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5" w:name="_Toc101790157"/>
                            <w:r w:rsidRPr="000E107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รู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82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ซีเควนซ์ไดอาแกรมระดับ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320F5B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ของยูสเคส </w:t>
                            </w:r>
                            <w:r w:rsidR="00D31D3E" w:rsidRPr="00D31D3E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Update service status</w:t>
                            </w:r>
                            <w:bookmarkEnd w:id="205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1F068079" w14:textId="1D37C3C6" w:rsidR="00AC4EF1" w:rsidRPr="009F1F59" w:rsidRDefault="00D31D3E" w:rsidP="00AC4EF1">
      <w:pPr>
        <w:rPr>
          <w:rFonts w:ascii="TH SarabunPSK" w:hAnsi="TH SarabunPSK" w:cs="TH SarabunPSK"/>
          <w:sz w:val="32"/>
          <w:szCs w:val="32"/>
        </w:rPr>
      </w:pPr>
      <w:r w:rsidRPr="00D31D3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1216" behindDoc="0" locked="0" layoutInCell="1" allowOverlap="1" wp14:anchorId="75E0A2AC" wp14:editId="5B33C28C">
            <wp:simplePos x="0" y="0"/>
            <wp:positionH relativeFrom="column">
              <wp:posOffset>754265</wp:posOffset>
            </wp:positionH>
            <wp:positionV relativeFrom="paragraph">
              <wp:posOffset>242999</wp:posOffset>
            </wp:positionV>
            <wp:extent cx="928768" cy="1136073"/>
            <wp:effectExtent l="0" t="0" r="5080" b="698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8" b="21609"/>
                    <a:stretch/>
                  </pic:blipFill>
                  <pic:spPr bwMode="auto">
                    <a:xfrm>
                      <a:off x="0" y="0"/>
                      <a:ext cx="928768" cy="113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4765">
        <w:rPr>
          <w:rFonts w:ascii="TH SarabunPSK" w:hAnsi="TH SarabunPSK" w:cs="TH SarabunPSK"/>
          <w:b/>
          <w:bCs/>
          <w:noProof/>
          <w:sz w:val="28"/>
        </w:rPr>
        <w:drawing>
          <wp:anchor distT="0" distB="0" distL="114300" distR="114300" simplePos="0" relativeHeight="251653208" behindDoc="0" locked="0" layoutInCell="1" allowOverlap="1" wp14:anchorId="5D50292D" wp14:editId="4815D34B">
            <wp:simplePos x="0" y="0"/>
            <wp:positionH relativeFrom="margin">
              <wp:posOffset>2371956</wp:posOffset>
            </wp:positionH>
            <wp:positionV relativeFrom="paragraph">
              <wp:posOffset>154363</wp:posOffset>
            </wp:positionV>
            <wp:extent cx="2966423" cy="1394460"/>
            <wp:effectExtent l="0" t="0" r="571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3" t="2337" r="2473" b="2990"/>
                    <a:stretch/>
                  </pic:blipFill>
                  <pic:spPr bwMode="auto">
                    <a:xfrm>
                      <a:off x="0" y="0"/>
                      <a:ext cx="2966423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B6458" w14:textId="5B57A32C" w:rsidR="00AC4EF1" w:rsidRPr="009F1F59" w:rsidRDefault="00AC4EF1" w:rsidP="00AC4EF1">
      <w:pPr>
        <w:rPr>
          <w:rFonts w:ascii="TH SarabunPSK" w:hAnsi="TH SarabunPSK" w:cs="TH SarabunPSK"/>
          <w:sz w:val="4"/>
          <w:szCs w:val="4"/>
        </w:rPr>
      </w:pPr>
    </w:p>
    <w:p w14:paraId="271F6619" w14:textId="6B7AAF61" w:rsidR="000E107F" w:rsidRDefault="00D31D3E" w:rsidP="00320F5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CA6F9E6" wp14:editId="0C7932AF">
                <wp:simplePos x="0" y="0"/>
                <wp:positionH relativeFrom="column">
                  <wp:posOffset>1634259</wp:posOffset>
                </wp:positionH>
                <wp:positionV relativeFrom="paragraph">
                  <wp:posOffset>146050</wp:posOffset>
                </wp:positionV>
                <wp:extent cx="847784" cy="297873"/>
                <wp:effectExtent l="0" t="0" r="0" b="698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84" cy="29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EC781D" w14:textId="32739C23" w:rsidR="00D31D3E" w:rsidRPr="00D31D3E" w:rsidRDefault="00D31D3E">
                            <w:pPr>
                              <w:rPr>
                                <w:rFonts w:ascii="Arial" w:hAnsi="Arial" w:cs="Arial"/>
                                <w:sz w:val="12"/>
                                <w:szCs w:val="16"/>
                              </w:rPr>
                            </w:pPr>
                            <w:r w:rsidRPr="00D31D3E">
                              <w:rPr>
                                <w:rFonts w:ascii="Arial" w:hAnsi="Arial" w:cs="Arial"/>
                                <w:sz w:val="12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sz w:val="12"/>
                                <w:szCs w:val="16"/>
                              </w:rPr>
                              <w:tab/>
                              <w:t xml:space="preserve">     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6F9E6" id="Text Box 89" o:spid="_x0000_s5148" type="#_x0000_t202" style="position:absolute;left:0;text-align:left;margin-left:128.7pt;margin-top:11.5pt;width:66.75pt;height:23.4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" filled="f" stroked="f" strokeweight=".5pt">
                <v:textbox>
                  <w:txbxContent>
                    <w:p w14:paraId="5CEC781D" w14:textId="32739C23" w:rsidR="00D31D3E" w:rsidRPr="00D31D3E" w:rsidRDefault="00D31D3E">
                      <w:pPr>
                        <w:rPr>
                          <w:rFonts w:ascii="Arial" w:hAnsi="Arial" w:cs="Arial"/>
                          <w:sz w:val="12"/>
                          <w:szCs w:val="16"/>
                        </w:rPr>
                      </w:pPr>
                      <w:r w:rsidRPr="00D31D3E">
                        <w:rPr>
                          <w:rFonts w:ascii="Arial" w:hAnsi="Arial" w:cs="Arial"/>
                          <w:sz w:val="12"/>
                          <w:szCs w:val="16"/>
                        </w:rPr>
                        <w:t>1</w:t>
                      </w:r>
                      <w:r>
                        <w:rPr>
                          <w:rFonts w:ascii="Arial" w:hAnsi="Arial" w:cs="Arial"/>
                          <w:sz w:val="12"/>
                          <w:szCs w:val="16"/>
                        </w:rPr>
                        <w:tab/>
                        <w:t xml:space="preserve">       1</w:t>
                      </w:r>
                    </w:p>
                  </w:txbxContent>
                </v:textbox>
              </v:shape>
            </w:pict>
          </mc:Fallback>
        </mc:AlternateContent>
      </w:r>
    </w:p>
    <w:p w14:paraId="06A3F938" w14:textId="5FE37CB7" w:rsidR="00656EAE" w:rsidRDefault="00D31D3E" w:rsidP="00320F5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3534582A" wp14:editId="6BBB5357">
                <wp:simplePos x="0" y="0"/>
                <wp:positionH relativeFrom="column">
                  <wp:posOffset>1634836</wp:posOffset>
                </wp:positionH>
                <wp:positionV relativeFrom="paragraph">
                  <wp:posOffset>18069</wp:posOffset>
                </wp:positionV>
                <wp:extent cx="768581" cy="0"/>
                <wp:effectExtent l="0" t="0" r="0" b="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58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99003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371DE4D" id="Straight Connector 88" o:spid="_x0000_s1026" style="position:absolute;z-index:25172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8.75pt,1.4pt" to="189.2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" strokecolor="#903" strokeweight=".5pt">
                <v:stroke joinstyle="miter"/>
              </v:line>
            </w:pict>
          </mc:Fallback>
        </mc:AlternateContent>
      </w:r>
    </w:p>
    <w:p w14:paraId="2214EBF8" w14:textId="39879B68" w:rsidR="00656EAE" w:rsidRDefault="00656EAE" w:rsidP="00320F5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4F97DF" w14:textId="77777777" w:rsidR="00656EAE" w:rsidRPr="00656EAE" w:rsidRDefault="00656EAE" w:rsidP="00320F5B">
      <w:pPr>
        <w:spacing w:after="0"/>
        <w:jc w:val="center"/>
        <w:rPr>
          <w:rFonts w:ascii="TH SarabunPSK" w:hAnsi="TH SarabunPSK" w:cs="TH SarabunPSK"/>
          <w:b/>
          <w:bCs/>
          <w:szCs w:val="22"/>
        </w:rPr>
      </w:pPr>
    </w:p>
    <w:p w14:paraId="66702E6E" w14:textId="4013FE53" w:rsidR="00D225FA" w:rsidRPr="00D31D3E" w:rsidRDefault="000D78E1" w:rsidP="00304319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206" w:name="_Toc101790158"/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begin"/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 xml:space="preserve">SEQ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รูปที่ </w:instrText>
      </w:r>
      <w:r w:rsidR="000B0879">
        <w:rPr>
          <w:rFonts w:ascii="TH SarabunPSK" w:hAnsi="TH SarabunPSK" w:cs="TH SarabunPSK"/>
          <w:b/>
          <w:bCs/>
          <w:sz w:val="32"/>
          <w:szCs w:val="32"/>
        </w:rPr>
        <w:instrText>\* ARABIC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instrText xml:space="preserve"> </w:instrTex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separate"/>
      </w:r>
      <w:r w:rsidR="0021522F">
        <w:rPr>
          <w:rFonts w:ascii="TH SarabunPSK" w:hAnsi="TH SarabunPSK" w:cs="TH SarabunPSK"/>
          <w:b/>
          <w:bCs/>
          <w:noProof/>
          <w:sz w:val="32"/>
          <w:szCs w:val="32"/>
          <w:cs/>
        </w:rPr>
        <w:t>83</w:t>
      </w:r>
      <w:r w:rsidR="000B0879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Pr="00320F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0F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คลาสไดอาแกรมของยูสเคส </w:t>
      </w:r>
      <w:r w:rsidR="00D31D3E" w:rsidRPr="00D31D3E">
        <w:rPr>
          <w:rFonts w:ascii="TH SarabunPSK" w:hAnsi="TH SarabunPSK" w:cs="TH SarabunPSK"/>
          <w:b/>
          <w:bCs/>
          <w:sz w:val="32"/>
          <w:szCs w:val="32"/>
        </w:rPr>
        <w:t>Update service status</w:t>
      </w:r>
      <w:bookmarkEnd w:id="206"/>
    </w:p>
    <w:p w14:paraId="6062A04F" w14:textId="2EB5734F" w:rsidR="00766646" w:rsidRPr="009F1F59" w:rsidRDefault="00766646" w:rsidP="0056312F">
      <w:pPr>
        <w:pStyle w:val="Heading1"/>
        <w:rPr>
          <w:rFonts w:ascii="TH SarabunPSK" w:hAnsi="TH SarabunPSK"/>
        </w:rPr>
      </w:pPr>
      <w:bookmarkStart w:id="207" w:name="_Toc101790042"/>
      <w:r w:rsidRPr="009F1F59">
        <w:rPr>
          <w:rFonts w:ascii="TH SarabunPSK" w:hAnsi="TH SarabunPSK"/>
        </w:rPr>
        <w:lastRenderedPageBreak/>
        <w:t>3</w:t>
      </w:r>
      <w:r w:rsidRPr="009F1F59">
        <w:rPr>
          <w:rFonts w:ascii="TH SarabunPSK" w:hAnsi="TH SarabunPSK"/>
          <w:cs/>
        </w:rPr>
        <w:t>.</w:t>
      </w:r>
      <w:r w:rsidRPr="009F1F59">
        <w:rPr>
          <w:rFonts w:ascii="TH SarabunPSK" w:hAnsi="TH SarabunPSK"/>
        </w:rPr>
        <w:t>4</w:t>
      </w:r>
      <w:r w:rsidRPr="009F1F59">
        <w:rPr>
          <w:rFonts w:ascii="TH SarabunPSK" w:hAnsi="TH SarabunPSK"/>
          <w:cs/>
        </w:rPr>
        <w:t xml:space="preserve"> การแปลงคลาสให้เป็นตารางในระบบฐานข้อมูลเชิงสัมพันธ์</w:t>
      </w:r>
      <w:bookmarkEnd w:id="207"/>
      <w:r w:rsidRPr="009F1F59">
        <w:rPr>
          <w:rFonts w:ascii="TH SarabunPSK" w:hAnsi="TH SarabunPSK"/>
          <w:cs/>
        </w:rPr>
        <w:t xml:space="preserve"> </w:t>
      </w:r>
    </w:p>
    <w:p w14:paraId="6B16B0E9" w14:textId="4B77454E" w:rsidR="00D31D3E" w:rsidRDefault="009F6804" w:rsidP="00D31D3E">
      <w:pPr>
        <w:spacing w:after="0"/>
        <w:ind w:firstLine="720"/>
        <w:rPr>
          <w:rFonts w:ascii="TH SarabunPSK" w:hAnsi="TH SarabunPSK" w:cs="TH SarabunPSK"/>
          <w:b/>
          <w:bCs/>
          <w:sz w:val="28"/>
        </w:rPr>
      </w:pPr>
      <w:r w:rsidRPr="005420B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6336" behindDoc="1" locked="0" layoutInCell="1" allowOverlap="1" wp14:anchorId="3424BBE9" wp14:editId="03BDBCB7">
            <wp:simplePos x="0" y="0"/>
            <wp:positionH relativeFrom="column">
              <wp:posOffset>203200</wp:posOffset>
            </wp:positionH>
            <wp:positionV relativeFrom="paragraph">
              <wp:posOffset>1264285</wp:posOffset>
            </wp:positionV>
            <wp:extent cx="5524500" cy="6026003"/>
            <wp:effectExtent l="0" t="0" r="0" b="0"/>
            <wp:wrapTight wrapText="bothSides">
              <wp:wrapPolygon edited="0">
                <wp:start x="11545" y="888"/>
                <wp:lineTo x="11545" y="4439"/>
                <wp:lineTo x="12886" y="5395"/>
                <wp:lineTo x="1713" y="5873"/>
                <wp:lineTo x="819" y="6009"/>
                <wp:lineTo x="819" y="10380"/>
                <wp:lineTo x="1788" y="10858"/>
                <wp:lineTo x="3128" y="10858"/>
                <wp:lineTo x="3426" y="11951"/>
                <wp:lineTo x="3799" y="13043"/>
                <wp:lineTo x="3054" y="13385"/>
                <wp:lineTo x="2905" y="13590"/>
                <wp:lineTo x="2905" y="15433"/>
                <wp:lineTo x="5065" y="16321"/>
                <wp:lineTo x="5512" y="16321"/>
                <wp:lineTo x="5884" y="17414"/>
                <wp:lineTo x="5959" y="21101"/>
                <wp:lineTo x="9906" y="21101"/>
                <wp:lineTo x="15120" y="20828"/>
                <wp:lineTo x="15194" y="15911"/>
                <wp:lineTo x="14897" y="15707"/>
                <wp:lineTo x="13407" y="15229"/>
                <wp:lineTo x="21228" y="14204"/>
                <wp:lineTo x="21377" y="12087"/>
                <wp:lineTo x="20781" y="12019"/>
                <wp:lineTo x="13779" y="11951"/>
                <wp:lineTo x="15120" y="10858"/>
                <wp:lineTo x="15120" y="9765"/>
                <wp:lineTo x="20334" y="9765"/>
                <wp:lineTo x="20855" y="9697"/>
                <wp:lineTo x="20855" y="6761"/>
                <wp:lineTo x="20259" y="6692"/>
                <wp:lineTo x="15120" y="6488"/>
                <wp:lineTo x="15269" y="5736"/>
                <wp:lineTo x="14897" y="5463"/>
                <wp:lineTo x="13854" y="5395"/>
                <wp:lineTo x="14897" y="4439"/>
                <wp:lineTo x="14897" y="888"/>
                <wp:lineTo x="11545" y="888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1" b="21600"/>
                    <a:stretch/>
                  </pic:blipFill>
                  <pic:spPr bwMode="auto">
                    <a:xfrm>
                      <a:off x="0" y="0"/>
                      <a:ext cx="5524500" cy="602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F1C3F">
        <w:rPr>
          <w:noProof/>
        </w:rPr>
        <mc:AlternateContent>
          <mc:Choice Requires="wps">
            <w:drawing>
              <wp:anchor distT="0" distB="0" distL="114300" distR="114300" simplePos="0" relativeHeight="251653151" behindDoc="0" locked="0" layoutInCell="1" allowOverlap="1" wp14:anchorId="61343AA5" wp14:editId="3D746B09">
                <wp:simplePos x="0" y="0"/>
                <wp:positionH relativeFrom="column">
                  <wp:posOffset>304800</wp:posOffset>
                </wp:positionH>
                <wp:positionV relativeFrom="paragraph">
                  <wp:posOffset>7284720</wp:posOffset>
                </wp:positionV>
                <wp:extent cx="5511800" cy="219075"/>
                <wp:effectExtent l="0" t="0" r="0" b="9525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0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09D59" w14:textId="02751A50" w:rsidR="005F1C3F" w:rsidRPr="005F1C3F" w:rsidRDefault="005F1C3F" w:rsidP="005F1C3F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208" w:name="_Toc101790159"/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84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คลาสไดอาแกรมที่สมบูรณ์ของระบบ แอปพลิเคชันรถรับส่งนักเรียน</w:t>
                            </w:r>
                            <w:bookmarkEnd w:id="2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43AA5" id="Text Box 16" o:spid="_x0000_s5149" type="#_x0000_t202" style="position:absolute;left:0;text-align:left;margin-left:24pt;margin-top:573.6pt;width:434pt;height:17.25pt;z-index:2516531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" stroked="f">
                <v:textbox inset="0,0,0,0">
                  <w:txbxContent>
                    <w:p w14:paraId="3CC09D59" w14:textId="02751A50" w:rsidR="005F1C3F" w:rsidRPr="005F1C3F" w:rsidRDefault="005F1C3F" w:rsidP="005F1C3F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bookmarkStart w:id="209" w:name="_Toc101790159"/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>84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คลาสไดอาแกรมที่สมบูรณ์ของระบบ แอปพลิเคชันรถรับส่งนักเรียน</w:t>
                      </w:r>
                      <w:bookmarkEnd w:id="20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66646" w:rsidRPr="009F1F59">
        <w:rPr>
          <w:rFonts w:ascii="TH SarabunPSK" w:hAnsi="TH SarabunPSK" w:cs="TH SarabunPSK"/>
          <w:color w:val="000000"/>
          <w:sz w:val="32"/>
          <w:szCs w:val="32"/>
          <w:cs/>
        </w:rPr>
        <w:t>ในการวิเคราะห์และออกแบบระบบเชิงโครงสร้าง โดยเฉพาะอย่างยิ่งในกรณีที่ระบบมีการติดต่อกับฐานข้อมูล มีขั้นตอนในการการสร้างไดอาแกรมการไหลของข้อมูล พจนานุกรมข้อมูลและไดอาแกรมความสัมพันธ์ของข้อมูล (</w:t>
      </w:r>
      <w:r w:rsidR="00766646" w:rsidRPr="009F1F59">
        <w:rPr>
          <w:rFonts w:ascii="TH SarabunPSK" w:hAnsi="TH SarabunPSK" w:cs="TH SarabunPSK"/>
          <w:color w:val="000000"/>
          <w:sz w:val="32"/>
          <w:szCs w:val="32"/>
        </w:rPr>
        <w:t>ER Diagram</w:t>
      </w:r>
      <w:r w:rsidR="00766646" w:rsidRPr="009F1F59">
        <w:rPr>
          <w:rFonts w:ascii="TH SarabunPSK" w:hAnsi="TH SarabunPSK" w:cs="TH SarabunPSK"/>
          <w:color w:val="000000"/>
          <w:sz w:val="32"/>
          <w:szCs w:val="32"/>
          <w:cs/>
        </w:rPr>
        <w:t>) ตามล</w:t>
      </w:r>
      <w:r w:rsidR="003D1CE7" w:rsidRPr="009F1F59">
        <w:rPr>
          <w:rFonts w:ascii="TH SarabunPSK" w:hAnsi="TH SarabunPSK" w:cs="TH SarabunPSK"/>
          <w:color w:val="000000"/>
          <w:sz w:val="32"/>
          <w:szCs w:val="32"/>
          <w:cs/>
        </w:rPr>
        <w:t>ำ</w:t>
      </w:r>
      <w:r w:rsidR="00766646" w:rsidRPr="009F1F59">
        <w:rPr>
          <w:rFonts w:ascii="TH SarabunPSK" w:hAnsi="TH SarabunPSK" w:cs="TH SarabunPSK"/>
          <w:color w:val="000000"/>
          <w:sz w:val="32"/>
          <w:szCs w:val="32"/>
          <w:cs/>
        </w:rPr>
        <w:t>ดับ เพื่อนาไปใช้ในระบบฐานข้อมูลเชิงสัมพันธ์ต่อไป แต่ในการวิเคราะห์และออกแบบระบบเชิงวัตถุ ไดอาแกรมความสัมพันธ์ของข้อมูลจะได้มาจากการแปลงออปเจคหรือคลาสที่ได้จากการออกแบบไว้แล้วให้อยู่ในรูปของตารางภายในระบบฐานข้อมูลเชิงสัมพันธ์เป็นหลักซึ่งมีลักษณะดังต่อไปนี้</w:t>
      </w:r>
    </w:p>
    <w:p w14:paraId="011B61F9" w14:textId="17CF4BE6" w:rsidR="00D31D3E" w:rsidRDefault="00D31D3E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69F80D0" w14:textId="1022D768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23AE71F9" w14:textId="5CDC15FE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244AB1C" w14:textId="736378BF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4A1C3F3B" w14:textId="784BA81E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97D91D2" w14:textId="5DC8CFE2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7BDBFF18" w14:textId="78DB40B8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E4ECC9B" w14:textId="0820334B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565C739A" w14:textId="6799DF0F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150F3671" w14:textId="5599EFCF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D91C8E5" w14:textId="114713A4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6EC9467A" w14:textId="7CCE33F9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0DACCC6C" w14:textId="4EE3E560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17E37D87" w14:textId="351072F6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531704F5" w14:textId="06DF2D32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3AD593DB" w14:textId="5B7F99BE" w:rsidR="009F6804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</w:rPr>
      </w:pPr>
    </w:p>
    <w:p w14:paraId="4939F4FA" w14:textId="77777777" w:rsidR="009F6804" w:rsidRPr="009F1F59" w:rsidRDefault="009F6804" w:rsidP="00D31D3E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8"/>
          <w:cs/>
        </w:rPr>
      </w:pPr>
    </w:p>
    <w:p w14:paraId="2600357F" w14:textId="6CAFF95E" w:rsidR="003D1CE7" w:rsidRPr="009F1F59" w:rsidRDefault="003D1CE7" w:rsidP="0056312F">
      <w:pPr>
        <w:pStyle w:val="Heading1"/>
        <w:rPr>
          <w:rFonts w:ascii="TH SarabunPSK" w:hAnsi="TH SarabunPSK"/>
        </w:rPr>
      </w:pPr>
      <w:bookmarkStart w:id="210" w:name="_Toc101790043"/>
      <w:r w:rsidRPr="009F1F59">
        <w:rPr>
          <w:rFonts w:ascii="TH SarabunPSK" w:hAnsi="TH SarabunPSK"/>
        </w:rPr>
        <w:lastRenderedPageBreak/>
        <w:t>4</w:t>
      </w:r>
      <w:r w:rsidRPr="009F1F59">
        <w:rPr>
          <w:rFonts w:ascii="TH SarabunPSK" w:hAnsi="TH SarabunPSK"/>
          <w:cs/>
        </w:rPr>
        <w:t>. อีอาร์ไดอาแกรม (</w:t>
      </w:r>
      <w:r w:rsidRPr="009F1F59">
        <w:rPr>
          <w:rFonts w:ascii="TH SarabunPSK" w:hAnsi="TH SarabunPSK"/>
        </w:rPr>
        <w:t>ER Diagram</w:t>
      </w:r>
      <w:r w:rsidRPr="009F1F59">
        <w:rPr>
          <w:rFonts w:ascii="TH SarabunPSK" w:hAnsi="TH SarabunPSK"/>
          <w:cs/>
        </w:rPr>
        <w:t>)</w:t>
      </w:r>
      <w:bookmarkEnd w:id="210"/>
      <w:r w:rsidRPr="009F1F59">
        <w:rPr>
          <w:rFonts w:ascii="TH SarabunPSK" w:hAnsi="TH SarabunPSK"/>
          <w:cs/>
        </w:rPr>
        <w:t xml:space="preserve"> </w:t>
      </w:r>
    </w:p>
    <w:p w14:paraId="38A36C5F" w14:textId="39354187" w:rsidR="00766646" w:rsidRDefault="003D1CE7" w:rsidP="003D1CE7">
      <w:pPr>
        <w:spacing w:after="0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ระบบ แอปพลิเคชันรถรับส่งนักเรียน ใช้หลักการออกแบบฐานข้อมูลเชิงสัมพันธ์ (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Relational Database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 xml:space="preserve">) มีโครงสร้างการออกแบบ 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>ER</w:t>
      </w:r>
      <w:r w:rsidRPr="009F1F59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Pr="009F1F59">
        <w:rPr>
          <w:rFonts w:ascii="TH SarabunPSK" w:hAnsi="TH SarabunPSK" w:cs="TH SarabunPSK"/>
          <w:color w:val="000000"/>
          <w:sz w:val="32"/>
          <w:szCs w:val="32"/>
        </w:rPr>
        <w:t xml:space="preserve">Diagram </w:t>
      </w:r>
    </w:p>
    <w:p w14:paraId="5256FF44" w14:textId="1FB8A956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7360" behindDoc="1" locked="0" layoutInCell="1" allowOverlap="1" wp14:anchorId="188D9E76" wp14:editId="20FD78EC">
            <wp:simplePos x="0" y="0"/>
            <wp:positionH relativeFrom="column">
              <wp:posOffset>520700</wp:posOffset>
            </wp:positionH>
            <wp:positionV relativeFrom="paragraph">
              <wp:posOffset>67945</wp:posOffset>
            </wp:positionV>
            <wp:extent cx="4762500" cy="6196965"/>
            <wp:effectExtent l="0" t="0" r="0" b="0"/>
            <wp:wrapTight wrapText="bothSides">
              <wp:wrapPolygon edited="0">
                <wp:start x="0" y="0"/>
                <wp:lineTo x="0" y="21514"/>
                <wp:lineTo x="21514" y="21514"/>
                <wp:lineTo x="21514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19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FFF778" w14:textId="65A80501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0944571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0F8B777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2CFF3A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92A08E7" w14:textId="0A451340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7002AE9" w14:textId="2497EEB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3ADA1A4" w14:textId="671F1580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88B255" w14:textId="4D2E30C2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0116011" w14:textId="359F1AA2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3CD8402" w14:textId="6E4E08F4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2BA7CBD" w14:textId="0750417F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CED48A7" w14:textId="26090C41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427EE6F" w14:textId="4AF2E37A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30DA047" w14:textId="1CCA9F48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44D5EAE" w14:textId="473604AA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E5DC439" w14:textId="6E3DB012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989BFF" w14:textId="2CA57069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1D63FC3" w14:textId="735910F3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AEC36CF" w14:textId="77777777" w:rsidR="009F6804" w:rsidRDefault="009F6804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7859D1B" w14:textId="1C987477" w:rsidR="00C47295" w:rsidRPr="009F1F59" w:rsidRDefault="004C0222" w:rsidP="009F6804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52" behindDoc="0" locked="0" layoutInCell="1" allowOverlap="1" wp14:anchorId="5E277774" wp14:editId="363B1FBF">
                <wp:simplePos x="0" y="0"/>
                <wp:positionH relativeFrom="margin">
                  <wp:posOffset>0</wp:posOffset>
                </wp:positionH>
                <wp:positionV relativeFrom="paragraph">
                  <wp:posOffset>620395</wp:posOffset>
                </wp:positionV>
                <wp:extent cx="5934075" cy="285750"/>
                <wp:effectExtent l="0" t="0" r="9525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31C0B2" w14:textId="74231026" w:rsidR="005F1C3F" w:rsidRPr="005F1C3F" w:rsidRDefault="005F1C3F" w:rsidP="005F1C3F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211" w:name="_Toc101790160"/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รูป</w:t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ที่ 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</w:rPr>
                              <w:t>85</w:t>
                            </w:r>
                            <w:r w:rsid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ER </w:t>
                            </w:r>
                            <w:r w:rsidRPr="005F1C3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ไดอาแกรมในฐานข้อมูล ของระบบ แอปพลิเคชันรถรับส่งนักเรียน</w:t>
                            </w:r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77774" id="Text Box 20" o:spid="_x0000_s5150" type="#_x0000_t202" style="position:absolute;margin-left:0;margin-top:48.85pt;width:467.25pt;height:22.5pt;z-index:251653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" stroked="f">
                <v:textbox inset="0,0,0,0">
                  <w:txbxContent>
                    <w:p w14:paraId="2131C0B2" w14:textId="74231026" w:rsidR="005F1C3F" w:rsidRPr="005F1C3F" w:rsidRDefault="005F1C3F" w:rsidP="005F1C3F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bookmarkStart w:id="212" w:name="_Toc101790160"/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รูป</w:t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ที่ 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 xml:space="preserve">SEQ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instrText>\* ARABIC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</w:rPr>
                        <w:t>85</w:t>
                      </w:r>
                      <w:r w:rsidR="000B08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 ER </w:t>
                      </w:r>
                      <w:r w:rsidRPr="005F1C3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ไดอาแกรมในฐานข้อมูล ของระบบ แอปพลิเคชันรถรับส่งนักเรียน</w:t>
                      </w:r>
                      <w:bookmarkEnd w:id="2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E0C514B" w14:textId="179CEBF6" w:rsidR="002634E4" w:rsidRPr="009F1F59" w:rsidRDefault="002634E4" w:rsidP="0056312F">
      <w:pPr>
        <w:pStyle w:val="Heading1"/>
        <w:rPr>
          <w:rFonts w:ascii="TH SarabunPSK" w:hAnsi="TH SarabunPSK"/>
          <w:sz w:val="24"/>
        </w:rPr>
      </w:pPr>
      <w:bookmarkStart w:id="213" w:name="_Toc101790044"/>
      <w:r w:rsidRPr="009F1F59">
        <w:rPr>
          <w:rFonts w:ascii="TH SarabunPSK" w:hAnsi="TH SarabunPSK"/>
        </w:rPr>
        <w:lastRenderedPageBreak/>
        <w:t xml:space="preserve">4.1 </w:t>
      </w:r>
      <w:r w:rsidRPr="009F1F59">
        <w:rPr>
          <w:rFonts w:ascii="TH SarabunPSK" w:hAnsi="TH SarabunPSK"/>
          <w:cs/>
        </w:rPr>
        <w:t xml:space="preserve">ดาต้าดิกชันนารี </w:t>
      </w:r>
      <w:r w:rsidRPr="009F1F59">
        <w:rPr>
          <w:rFonts w:ascii="TH SarabunPSK" w:hAnsi="TH SarabunPSK"/>
          <w:sz w:val="32"/>
          <w:cs/>
        </w:rPr>
        <w:t>(</w:t>
      </w:r>
      <w:r w:rsidRPr="009F1F59">
        <w:rPr>
          <w:rFonts w:ascii="TH SarabunPSK" w:hAnsi="TH SarabunPSK"/>
          <w:sz w:val="32"/>
        </w:rPr>
        <w:t>Data Dictionary)</w:t>
      </w:r>
      <w:bookmarkEnd w:id="213"/>
      <w:r w:rsidRPr="009F1F59">
        <w:rPr>
          <w:rFonts w:ascii="TH SarabunPSK" w:hAnsi="TH SarabunPSK"/>
          <w:sz w:val="24"/>
          <w:cs/>
        </w:rPr>
        <w:t xml:space="preserve"> </w:t>
      </w:r>
    </w:p>
    <w:p w14:paraId="0EC3B55A" w14:textId="68E2CFEA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sz w:val="24"/>
          <w:szCs w:val="32"/>
          <w:cs/>
        </w:rPr>
        <w:tab/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>4.1.1 ตารางเข้าสู่ระบบ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D14E0" w:rsidRPr="009F1F59" w14:paraId="5C7460DA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0511082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80" w:type="dxa"/>
            <w:gridSpan w:val="4"/>
          </w:tcPr>
          <w:p w14:paraId="79736EF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Login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เข้าสู่ระบบ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537BC56F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77B47FB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62942DE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69B1C72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643284B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0119BD3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21F7CDE1" w14:textId="77777777" w:rsidTr="00FF70A1">
        <w:trPr>
          <w:trHeight w:val="443"/>
        </w:trPr>
        <w:tc>
          <w:tcPr>
            <w:tcW w:w="1870" w:type="dxa"/>
          </w:tcPr>
          <w:p w14:paraId="4E521BD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</w:p>
        </w:tc>
        <w:tc>
          <w:tcPr>
            <w:tcW w:w="1870" w:type="dxa"/>
          </w:tcPr>
          <w:p w14:paraId="3F03480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870" w:type="dxa"/>
          </w:tcPr>
          <w:p w14:paraId="7BEFC3A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3830FE6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870" w:type="dxa"/>
          </w:tcPr>
          <w:p w14:paraId="4A9DC76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  <w:tr w:rsidR="00AD14E0" w:rsidRPr="009F1F59" w14:paraId="6B5BC35B" w14:textId="77777777" w:rsidTr="00FF70A1">
        <w:trPr>
          <w:trHeight w:val="443"/>
        </w:trPr>
        <w:tc>
          <w:tcPr>
            <w:tcW w:w="1870" w:type="dxa"/>
          </w:tcPr>
          <w:p w14:paraId="3AA1F63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password</w:t>
            </w:r>
          </w:p>
        </w:tc>
        <w:tc>
          <w:tcPr>
            <w:tcW w:w="1870" w:type="dxa"/>
          </w:tcPr>
          <w:p w14:paraId="726EC49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870" w:type="dxa"/>
          </w:tcPr>
          <w:p w14:paraId="1E799CD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3A81D96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70" w:type="dxa"/>
          </w:tcPr>
          <w:p w14:paraId="227E890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B123456</w:t>
            </w:r>
          </w:p>
        </w:tc>
      </w:tr>
      <w:tr w:rsidR="00AD14E0" w:rsidRPr="009F1F59" w14:paraId="08AF18C4" w14:textId="77777777" w:rsidTr="00FF70A1">
        <w:trPr>
          <w:trHeight w:val="443"/>
        </w:trPr>
        <w:tc>
          <w:tcPr>
            <w:tcW w:w="1870" w:type="dxa"/>
          </w:tcPr>
          <w:p w14:paraId="3A6276E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type</w:t>
            </w:r>
          </w:p>
        </w:tc>
        <w:tc>
          <w:tcPr>
            <w:tcW w:w="1870" w:type="dxa"/>
          </w:tcPr>
          <w:p w14:paraId="6E77D3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060C252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AF9B1B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ประเภทผู้ใช้</w:t>
            </w:r>
          </w:p>
        </w:tc>
        <w:tc>
          <w:tcPr>
            <w:tcW w:w="1870" w:type="dxa"/>
          </w:tcPr>
          <w:p w14:paraId="782398F0" w14:textId="77777777" w:rsidR="00AD14E0" w:rsidRPr="007C19EC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7C19EC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</w:t>
            </w:r>
          </w:p>
        </w:tc>
      </w:tr>
    </w:tbl>
    <w:p w14:paraId="4055C822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tab/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>4.1.</w:t>
      </w:r>
      <w:r w:rsidRPr="009F1F59">
        <w:rPr>
          <w:rFonts w:ascii="TH SarabunPSK" w:hAnsi="TH SarabunPSK" w:cs="TH SarabunPSK"/>
          <w:b/>
          <w:sz w:val="32"/>
          <w:szCs w:val="32"/>
        </w:rPr>
        <w:t>2</w:t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 xml:space="preserve"> ตารางผู้ปกครอง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D14E0" w:rsidRPr="009F1F59" w14:paraId="63797A1A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35EB8B4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80" w:type="dxa"/>
            <w:gridSpan w:val="4"/>
          </w:tcPr>
          <w:p w14:paraId="284B153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Parent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ผู้ปกครอง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3B227379" w14:textId="77777777" w:rsidTr="00FF70A1">
        <w:trPr>
          <w:trHeight w:val="443"/>
        </w:trPr>
        <w:tc>
          <w:tcPr>
            <w:tcW w:w="1870" w:type="dxa"/>
            <w:shd w:val="clear" w:color="auto" w:fill="B4C6E7" w:themeFill="accent1" w:themeFillTint="66"/>
          </w:tcPr>
          <w:p w14:paraId="464E2E3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404F7D4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4485ADF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5770884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132986B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33CE4A5E" w14:textId="77777777" w:rsidTr="00FF70A1">
        <w:trPr>
          <w:trHeight w:val="443"/>
        </w:trPr>
        <w:tc>
          <w:tcPr>
            <w:tcW w:w="1870" w:type="dxa"/>
          </w:tcPr>
          <w:p w14:paraId="33B4C3F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IDCard</w:t>
            </w:r>
            <w:proofErr w:type="spellEnd"/>
          </w:p>
        </w:tc>
        <w:tc>
          <w:tcPr>
            <w:tcW w:w="1870" w:type="dxa"/>
          </w:tcPr>
          <w:p w14:paraId="38CFDBB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870" w:type="dxa"/>
          </w:tcPr>
          <w:p w14:paraId="192CB94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63CD6CD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1870" w:type="dxa"/>
          </w:tcPr>
          <w:p w14:paraId="5AD4E12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1E9473EA" w14:textId="77777777" w:rsidTr="00FF70A1">
        <w:trPr>
          <w:trHeight w:val="443"/>
        </w:trPr>
        <w:tc>
          <w:tcPr>
            <w:tcW w:w="1870" w:type="dxa"/>
          </w:tcPr>
          <w:p w14:paraId="0C07D0A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firstname</w:t>
            </w:r>
            <w:proofErr w:type="spellEnd"/>
          </w:p>
        </w:tc>
        <w:tc>
          <w:tcPr>
            <w:tcW w:w="1870" w:type="dxa"/>
          </w:tcPr>
          <w:p w14:paraId="22DBEAE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870" w:type="dxa"/>
          </w:tcPr>
          <w:p w14:paraId="69CFC37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628B59E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870" w:type="dxa"/>
          </w:tcPr>
          <w:p w14:paraId="1704649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ธนากร</w:t>
            </w:r>
          </w:p>
        </w:tc>
      </w:tr>
      <w:tr w:rsidR="00AD14E0" w:rsidRPr="009F1F59" w14:paraId="0AAE561A" w14:textId="77777777" w:rsidTr="00FF70A1">
        <w:trPr>
          <w:trHeight w:val="443"/>
        </w:trPr>
        <w:tc>
          <w:tcPr>
            <w:tcW w:w="1870" w:type="dxa"/>
          </w:tcPr>
          <w:p w14:paraId="402F97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870" w:type="dxa"/>
          </w:tcPr>
          <w:p w14:paraId="7CC7518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870" w:type="dxa"/>
          </w:tcPr>
          <w:p w14:paraId="0590242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05C8B4B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870" w:type="dxa"/>
          </w:tcPr>
          <w:p w14:paraId="7FCA305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จันต๊ะไพร</w:t>
            </w:r>
          </w:p>
        </w:tc>
      </w:tr>
      <w:tr w:rsidR="00AD14E0" w:rsidRPr="009F1F59" w14:paraId="30FC2679" w14:textId="77777777" w:rsidTr="00FF70A1">
        <w:trPr>
          <w:trHeight w:val="443"/>
        </w:trPr>
        <w:tc>
          <w:tcPr>
            <w:tcW w:w="1870" w:type="dxa"/>
          </w:tcPr>
          <w:p w14:paraId="5D29CFB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birthday</w:t>
            </w:r>
          </w:p>
        </w:tc>
        <w:tc>
          <w:tcPr>
            <w:tcW w:w="1870" w:type="dxa"/>
          </w:tcPr>
          <w:p w14:paraId="2812F9D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14:paraId="7B06D2A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4FCCBAB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วันเกิด</w:t>
            </w:r>
          </w:p>
        </w:tc>
        <w:tc>
          <w:tcPr>
            <w:tcW w:w="1870" w:type="dxa"/>
          </w:tcPr>
          <w:p w14:paraId="7C24F5F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2000/01/30</w:t>
            </w:r>
          </w:p>
        </w:tc>
      </w:tr>
      <w:tr w:rsidR="00AD14E0" w:rsidRPr="009F1F59" w14:paraId="29D9AED1" w14:textId="77777777" w:rsidTr="00FF70A1">
        <w:trPr>
          <w:trHeight w:val="443"/>
        </w:trPr>
        <w:tc>
          <w:tcPr>
            <w:tcW w:w="1870" w:type="dxa"/>
          </w:tcPr>
          <w:p w14:paraId="545CB69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phone</w:t>
            </w:r>
          </w:p>
        </w:tc>
        <w:tc>
          <w:tcPr>
            <w:tcW w:w="1870" w:type="dxa"/>
          </w:tcPr>
          <w:p w14:paraId="03D689E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870" w:type="dxa"/>
          </w:tcPr>
          <w:p w14:paraId="5874B60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07858A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870" w:type="dxa"/>
          </w:tcPr>
          <w:p w14:paraId="73EEC3C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0618725078</w:t>
            </w:r>
          </w:p>
        </w:tc>
      </w:tr>
      <w:tr w:rsidR="00AD14E0" w:rsidRPr="009F1F59" w14:paraId="521BBBAC" w14:textId="77777777" w:rsidTr="00FF70A1">
        <w:trPr>
          <w:trHeight w:val="443"/>
        </w:trPr>
        <w:tc>
          <w:tcPr>
            <w:tcW w:w="1870" w:type="dxa"/>
          </w:tcPr>
          <w:p w14:paraId="1F1455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email</w:t>
            </w:r>
          </w:p>
        </w:tc>
        <w:tc>
          <w:tcPr>
            <w:tcW w:w="1870" w:type="dxa"/>
          </w:tcPr>
          <w:p w14:paraId="6A2B829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870" w:type="dxa"/>
          </w:tcPr>
          <w:p w14:paraId="223CD54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,UQ</w:t>
            </w:r>
          </w:p>
        </w:tc>
        <w:tc>
          <w:tcPr>
            <w:tcW w:w="1870" w:type="dxa"/>
          </w:tcPr>
          <w:p w14:paraId="12CE23F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อีเมล</w:t>
            </w:r>
          </w:p>
        </w:tc>
        <w:tc>
          <w:tcPr>
            <w:tcW w:w="1870" w:type="dxa"/>
          </w:tcPr>
          <w:p w14:paraId="094760A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  <w:p w14:paraId="1254966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@gmail.com</w:t>
            </w:r>
          </w:p>
        </w:tc>
      </w:tr>
      <w:tr w:rsidR="00AD14E0" w:rsidRPr="009F1F59" w14:paraId="62089587" w14:textId="77777777" w:rsidTr="00FF70A1">
        <w:trPr>
          <w:trHeight w:val="443"/>
        </w:trPr>
        <w:tc>
          <w:tcPr>
            <w:tcW w:w="1870" w:type="dxa"/>
          </w:tcPr>
          <w:p w14:paraId="0CFB9AC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lineID</w:t>
            </w:r>
            <w:proofErr w:type="spellEnd"/>
          </w:p>
        </w:tc>
        <w:tc>
          <w:tcPr>
            <w:tcW w:w="1870" w:type="dxa"/>
          </w:tcPr>
          <w:p w14:paraId="2B6E010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870" w:type="dxa"/>
          </w:tcPr>
          <w:p w14:paraId="362AA55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D14CF3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ไอดีไลน์</w:t>
            </w:r>
          </w:p>
        </w:tc>
        <w:tc>
          <w:tcPr>
            <w:tcW w:w="1870" w:type="dxa"/>
          </w:tcPr>
          <w:p w14:paraId="425F6DE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>@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Borbank </w:t>
            </w:r>
          </w:p>
        </w:tc>
      </w:tr>
      <w:tr w:rsidR="00AD14E0" w:rsidRPr="009F1F59" w14:paraId="05A41E44" w14:textId="77777777" w:rsidTr="00FF70A1">
        <w:trPr>
          <w:trHeight w:val="443"/>
        </w:trPr>
        <w:tc>
          <w:tcPr>
            <w:tcW w:w="1870" w:type="dxa"/>
          </w:tcPr>
          <w:p w14:paraId="7E5D4E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address</w:t>
            </w:r>
          </w:p>
        </w:tc>
        <w:tc>
          <w:tcPr>
            <w:tcW w:w="1870" w:type="dxa"/>
          </w:tcPr>
          <w:p w14:paraId="5CABE57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varchar(70)</w:t>
            </w:r>
          </w:p>
        </w:tc>
        <w:tc>
          <w:tcPr>
            <w:tcW w:w="1870" w:type="dxa"/>
          </w:tcPr>
          <w:p w14:paraId="498E46C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723DACC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870" w:type="dxa"/>
          </w:tcPr>
          <w:p w14:paraId="431B78B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39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ม.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10</w:t>
            </w:r>
          </w:p>
          <w:p w14:paraId="0FF2AD2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 xml:space="preserve">ต.สันกลาง </w:t>
            </w:r>
          </w:p>
          <w:p w14:paraId="6BEA164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 xml:space="preserve">อ.สันกาแพง </w:t>
            </w:r>
          </w:p>
          <w:p w14:paraId="0E664CF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จ.เชียงใหม่ 50130</w:t>
            </w:r>
          </w:p>
        </w:tc>
      </w:tr>
      <w:tr w:rsidR="00367C9A" w:rsidRPr="009F1F59" w14:paraId="50945B00" w14:textId="77777777" w:rsidTr="00FF70A1">
        <w:trPr>
          <w:trHeight w:val="443"/>
        </w:trPr>
        <w:tc>
          <w:tcPr>
            <w:tcW w:w="1870" w:type="dxa"/>
          </w:tcPr>
          <w:p w14:paraId="0429CB75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image_profile</w:t>
            </w:r>
            <w:proofErr w:type="spellEnd"/>
          </w:p>
        </w:tc>
        <w:tc>
          <w:tcPr>
            <w:tcW w:w="1870" w:type="dxa"/>
          </w:tcPr>
          <w:p w14:paraId="526EF62F" w14:textId="3051FD7F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870" w:type="dxa"/>
          </w:tcPr>
          <w:p w14:paraId="05E74923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14:paraId="14ED71F3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รูปโปรไฟล์</w:t>
            </w:r>
          </w:p>
        </w:tc>
        <w:tc>
          <w:tcPr>
            <w:tcW w:w="1870" w:type="dxa"/>
          </w:tcPr>
          <w:p w14:paraId="74392D8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borbank.png</w:t>
            </w:r>
          </w:p>
        </w:tc>
      </w:tr>
      <w:tr w:rsidR="00367C9A" w:rsidRPr="009F1F59" w14:paraId="71FC7F5F" w14:textId="77777777" w:rsidTr="00FF70A1">
        <w:trPr>
          <w:trHeight w:val="443"/>
        </w:trPr>
        <w:tc>
          <w:tcPr>
            <w:tcW w:w="1870" w:type="dxa"/>
          </w:tcPr>
          <w:p w14:paraId="6673E970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Login_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  <w:proofErr w:type="spellEnd"/>
          </w:p>
        </w:tc>
        <w:tc>
          <w:tcPr>
            <w:tcW w:w="1870" w:type="dxa"/>
          </w:tcPr>
          <w:p w14:paraId="07CF50BF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870" w:type="dxa"/>
          </w:tcPr>
          <w:p w14:paraId="375967CF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870" w:type="dxa"/>
          </w:tcPr>
          <w:p w14:paraId="7BF0416B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870" w:type="dxa"/>
          </w:tcPr>
          <w:p w14:paraId="4B0AA22D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</w:tbl>
    <w:p w14:paraId="7EAF5658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tab/>
      </w:r>
    </w:p>
    <w:p w14:paraId="27907178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6B5DDA0A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  <w:cs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tab/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>4.1.</w:t>
      </w:r>
      <w:r w:rsidRPr="009F1F59">
        <w:rPr>
          <w:rFonts w:ascii="TH SarabunPSK" w:hAnsi="TH SarabunPSK" w:cs="TH SarabunPSK"/>
          <w:b/>
          <w:sz w:val="32"/>
          <w:szCs w:val="32"/>
        </w:rPr>
        <w:t>3</w:t>
      </w:r>
      <w:r w:rsidRPr="009F1F59">
        <w:rPr>
          <w:rFonts w:ascii="TH SarabunPSK" w:hAnsi="TH SarabunPSK" w:cs="TH SarabunPSK"/>
          <w:bCs/>
          <w:sz w:val="36"/>
          <w:szCs w:val="32"/>
          <w:cs/>
        </w:rPr>
        <w:t xml:space="preserve"> ตารางนักเรียน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57"/>
        <w:gridCol w:w="1771"/>
        <w:gridCol w:w="1699"/>
        <w:gridCol w:w="1735"/>
        <w:gridCol w:w="2293"/>
      </w:tblGrid>
      <w:tr w:rsidR="00AD14E0" w:rsidRPr="009F1F59" w14:paraId="2C0908CD" w14:textId="77777777" w:rsidTr="00FF70A1">
        <w:trPr>
          <w:trHeight w:val="443"/>
        </w:trPr>
        <w:tc>
          <w:tcPr>
            <w:tcW w:w="1857" w:type="dxa"/>
            <w:shd w:val="clear" w:color="auto" w:fill="B4C6E7" w:themeFill="accent1" w:themeFillTint="66"/>
          </w:tcPr>
          <w:p w14:paraId="0A829C7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98" w:type="dxa"/>
            <w:gridSpan w:val="4"/>
          </w:tcPr>
          <w:p w14:paraId="4FB9F56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Children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นักเรียน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0462B17B" w14:textId="77777777" w:rsidTr="00FF70A1">
        <w:trPr>
          <w:trHeight w:val="443"/>
        </w:trPr>
        <w:tc>
          <w:tcPr>
            <w:tcW w:w="1857" w:type="dxa"/>
            <w:shd w:val="clear" w:color="auto" w:fill="B4C6E7" w:themeFill="accent1" w:themeFillTint="66"/>
          </w:tcPr>
          <w:p w14:paraId="71A36EC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771" w:type="dxa"/>
            <w:shd w:val="clear" w:color="auto" w:fill="B4C6E7" w:themeFill="accent1" w:themeFillTint="66"/>
          </w:tcPr>
          <w:p w14:paraId="25DD74A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699" w:type="dxa"/>
            <w:shd w:val="clear" w:color="auto" w:fill="B4C6E7" w:themeFill="accent1" w:themeFillTint="66"/>
          </w:tcPr>
          <w:p w14:paraId="3BD0F28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735" w:type="dxa"/>
            <w:shd w:val="clear" w:color="auto" w:fill="B4C6E7" w:themeFill="accent1" w:themeFillTint="66"/>
          </w:tcPr>
          <w:p w14:paraId="59F4DFE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93" w:type="dxa"/>
            <w:shd w:val="clear" w:color="auto" w:fill="B4C6E7" w:themeFill="accent1" w:themeFillTint="66"/>
          </w:tcPr>
          <w:p w14:paraId="223FCB3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53276FF2" w14:textId="77777777" w:rsidTr="00FF70A1">
        <w:trPr>
          <w:trHeight w:val="443"/>
        </w:trPr>
        <w:tc>
          <w:tcPr>
            <w:tcW w:w="1857" w:type="dxa"/>
          </w:tcPr>
          <w:p w14:paraId="593F624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IDCard</w:t>
            </w:r>
            <w:proofErr w:type="spellEnd"/>
          </w:p>
        </w:tc>
        <w:tc>
          <w:tcPr>
            <w:tcW w:w="1771" w:type="dxa"/>
          </w:tcPr>
          <w:p w14:paraId="6FA9DFC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699" w:type="dxa"/>
          </w:tcPr>
          <w:p w14:paraId="62FBF3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735" w:type="dxa"/>
          </w:tcPr>
          <w:p w14:paraId="76C78C9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2293" w:type="dxa"/>
          </w:tcPr>
          <w:p w14:paraId="6069BA9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77F4A280" w14:textId="77777777" w:rsidTr="00FF70A1">
        <w:trPr>
          <w:trHeight w:val="443"/>
        </w:trPr>
        <w:tc>
          <w:tcPr>
            <w:tcW w:w="1857" w:type="dxa"/>
          </w:tcPr>
          <w:p w14:paraId="2AFE68E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firstname</w:t>
            </w:r>
            <w:proofErr w:type="spellEnd"/>
          </w:p>
        </w:tc>
        <w:tc>
          <w:tcPr>
            <w:tcW w:w="1771" w:type="dxa"/>
          </w:tcPr>
          <w:p w14:paraId="7D0A9B5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699" w:type="dxa"/>
          </w:tcPr>
          <w:p w14:paraId="1AF722E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1602521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2293" w:type="dxa"/>
          </w:tcPr>
          <w:p w14:paraId="7213AD8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ธนากร</w:t>
            </w:r>
          </w:p>
        </w:tc>
      </w:tr>
      <w:tr w:rsidR="00AD14E0" w:rsidRPr="009F1F59" w14:paraId="39383269" w14:textId="77777777" w:rsidTr="00FF70A1">
        <w:trPr>
          <w:trHeight w:val="443"/>
        </w:trPr>
        <w:tc>
          <w:tcPr>
            <w:tcW w:w="1857" w:type="dxa"/>
          </w:tcPr>
          <w:p w14:paraId="7F0B0AF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771" w:type="dxa"/>
          </w:tcPr>
          <w:p w14:paraId="65AFEF4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699" w:type="dxa"/>
          </w:tcPr>
          <w:p w14:paraId="297A8E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5DC7B6F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นามสกุล</w:t>
            </w:r>
          </w:p>
        </w:tc>
        <w:tc>
          <w:tcPr>
            <w:tcW w:w="2293" w:type="dxa"/>
          </w:tcPr>
          <w:p w14:paraId="51C2CCD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จันต๊ะไพร</w:t>
            </w:r>
          </w:p>
        </w:tc>
      </w:tr>
      <w:tr w:rsidR="00AD14E0" w:rsidRPr="009F1F59" w14:paraId="5DA1C841" w14:textId="77777777" w:rsidTr="00FF70A1">
        <w:trPr>
          <w:trHeight w:val="443"/>
        </w:trPr>
        <w:tc>
          <w:tcPr>
            <w:tcW w:w="1857" w:type="dxa"/>
          </w:tcPr>
          <w:p w14:paraId="3BF2C0B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birthday</w:t>
            </w:r>
          </w:p>
        </w:tc>
        <w:tc>
          <w:tcPr>
            <w:tcW w:w="1771" w:type="dxa"/>
          </w:tcPr>
          <w:p w14:paraId="6AD8B6E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699" w:type="dxa"/>
          </w:tcPr>
          <w:p w14:paraId="16EE78A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5596FDA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วันเกิด</w:t>
            </w:r>
          </w:p>
        </w:tc>
        <w:tc>
          <w:tcPr>
            <w:tcW w:w="2293" w:type="dxa"/>
          </w:tcPr>
          <w:p w14:paraId="1C8CB8F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2000/01/30</w:t>
            </w:r>
          </w:p>
        </w:tc>
      </w:tr>
      <w:tr w:rsidR="00AD14E0" w:rsidRPr="009F1F59" w14:paraId="7C9CCD64" w14:textId="77777777" w:rsidTr="00FF70A1">
        <w:trPr>
          <w:trHeight w:val="443"/>
        </w:trPr>
        <w:tc>
          <w:tcPr>
            <w:tcW w:w="1857" w:type="dxa"/>
          </w:tcPr>
          <w:p w14:paraId="228C599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phone</w:t>
            </w:r>
          </w:p>
        </w:tc>
        <w:tc>
          <w:tcPr>
            <w:tcW w:w="1771" w:type="dxa"/>
          </w:tcPr>
          <w:p w14:paraId="7D5649A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699" w:type="dxa"/>
          </w:tcPr>
          <w:p w14:paraId="72555EC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50226FC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2293" w:type="dxa"/>
          </w:tcPr>
          <w:p w14:paraId="542723F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0618725078</w:t>
            </w:r>
          </w:p>
        </w:tc>
      </w:tr>
      <w:tr w:rsidR="00AD14E0" w:rsidRPr="009F1F59" w14:paraId="2D97D03F" w14:textId="77777777" w:rsidTr="00FF70A1">
        <w:trPr>
          <w:trHeight w:val="443"/>
        </w:trPr>
        <w:tc>
          <w:tcPr>
            <w:tcW w:w="1857" w:type="dxa"/>
          </w:tcPr>
          <w:p w14:paraId="26807A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email</w:t>
            </w:r>
          </w:p>
        </w:tc>
        <w:tc>
          <w:tcPr>
            <w:tcW w:w="1771" w:type="dxa"/>
          </w:tcPr>
          <w:p w14:paraId="29F2EB1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699" w:type="dxa"/>
          </w:tcPr>
          <w:p w14:paraId="673210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,UQ</w:t>
            </w:r>
          </w:p>
        </w:tc>
        <w:tc>
          <w:tcPr>
            <w:tcW w:w="1735" w:type="dxa"/>
          </w:tcPr>
          <w:p w14:paraId="06BE1F5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อีเมล</w:t>
            </w:r>
          </w:p>
        </w:tc>
        <w:tc>
          <w:tcPr>
            <w:tcW w:w="2293" w:type="dxa"/>
          </w:tcPr>
          <w:p w14:paraId="46C52EC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  <w:p w14:paraId="159FC6B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@gmail.com</w:t>
            </w:r>
          </w:p>
        </w:tc>
      </w:tr>
      <w:tr w:rsidR="00AD14E0" w:rsidRPr="009F1F59" w14:paraId="0461C5C2" w14:textId="77777777" w:rsidTr="00FF70A1">
        <w:trPr>
          <w:trHeight w:val="443"/>
        </w:trPr>
        <w:tc>
          <w:tcPr>
            <w:tcW w:w="1857" w:type="dxa"/>
          </w:tcPr>
          <w:p w14:paraId="341CD25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lineID</w:t>
            </w:r>
            <w:proofErr w:type="spellEnd"/>
          </w:p>
        </w:tc>
        <w:tc>
          <w:tcPr>
            <w:tcW w:w="1771" w:type="dxa"/>
          </w:tcPr>
          <w:p w14:paraId="50BDF1B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699" w:type="dxa"/>
          </w:tcPr>
          <w:p w14:paraId="21EF472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7389BA8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ไอดีไลน์</w:t>
            </w:r>
          </w:p>
        </w:tc>
        <w:tc>
          <w:tcPr>
            <w:tcW w:w="2293" w:type="dxa"/>
          </w:tcPr>
          <w:p w14:paraId="05C57D3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>@</w:t>
            </w:r>
            <w:proofErr w:type="gram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gram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</w:tc>
      </w:tr>
      <w:tr w:rsidR="00AD14E0" w:rsidRPr="009F1F59" w14:paraId="69B2AACC" w14:textId="77777777" w:rsidTr="00FF70A1">
        <w:trPr>
          <w:trHeight w:val="443"/>
        </w:trPr>
        <w:tc>
          <w:tcPr>
            <w:tcW w:w="1857" w:type="dxa"/>
          </w:tcPr>
          <w:p w14:paraId="35EC52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image_profile</w:t>
            </w:r>
            <w:proofErr w:type="spellEnd"/>
          </w:p>
        </w:tc>
        <w:tc>
          <w:tcPr>
            <w:tcW w:w="1771" w:type="dxa"/>
          </w:tcPr>
          <w:p w14:paraId="4638472B" w14:textId="27EBD0B1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="00367C9A"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699" w:type="dxa"/>
          </w:tcPr>
          <w:p w14:paraId="780F0A3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735" w:type="dxa"/>
          </w:tcPr>
          <w:p w14:paraId="7408F39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รูปโปรไฟล์</w:t>
            </w:r>
          </w:p>
        </w:tc>
        <w:tc>
          <w:tcPr>
            <w:tcW w:w="2293" w:type="dxa"/>
          </w:tcPr>
          <w:p w14:paraId="1676E16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borbank.png</w:t>
            </w:r>
          </w:p>
        </w:tc>
      </w:tr>
      <w:tr w:rsidR="00AD14E0" w:rsidRPr="009F1F59" w14:paraId="499597E1" w14:textId="77777777" w:rsidTr="00FF70A1">
        <w:trPr>
          <w:trHeight w:val="443"/>
        </w:trPr>
        <w:tc>
          <w:tcPr>
            <w:tcW w:w="1857" w:type="dxa"/>
          </w:tcPr>
          <w:p w14:paraId="064F47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P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arent_IDCard</w:t>
            </w:r>
            <w:proofErr w:type="spellEnd"/>
          </w:p>
        </w:tc>
        <w:tc>
          <w:tcPr>
            <w:tcW w:w="1771" w:type="dxa"/>
          </w:tcPr>
          <w:p w14:paraId="2A7C889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699" w:type="dxa"/>
          </w:tcPr>
          <w:p w14:paraId="0690E82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735" w:type="dxa"/>
          </w:tcPr>
          <w:p w14:paraId="00276EE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2293" w:type="dxa"/>
          </w:tcPr>
          <w:p w14:paraId="03D626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2A4F6403" w14:textId="77777777" w:rsidTr="00FF70A1">
        <w:trPr>
          <w:trHeight w:val="443"/>
        </w:trPr>
        <w:tc>
          <w:tcPr>
            <w:tcW w:w="1857" w:type="dxa"/>
          </w:tcPr>
          <w:p w14:paraId="0AF0785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Login_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  <w:proofErr w:type="spellEnd"/>
          </w:p>
        </w:tc>
        <w:tc>
          <w:tcPr>
            <w:tcW w:w="1771" w:type="dxa"/>
          </w:tcPr>
          <w:p w14:paraId="4644FD3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699" w:type="dxa"/>
          </w:tcPr>
          <w:p w14:paraId="5FB2100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735" w:type="dxa"/>
          </w:tcPr>
          <w:p w14:paraId="4D1CA99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2293" w:type="dxa"/>
          </w:tcPr>
          <w:p w14:paraId="5FA3CF2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</w:tbl>
    <w:p w14:paraId="42BC9431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578DF21E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7B8E4C53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1D130DC8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7F046E6B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680D0AFC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576B5929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4C485E26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6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</w:t>
      </w:r>
      <w:r w:rsidRPr="009F1F59">
        <w:rPr>
          <w:rFonts w:ascii="TH SarabunPSK" w:hAnsi="TH SarabunPSK" w:cs="TH SarabunPSK"/>
          <w:b/>
          <w:sz w:val="32"/>
          <w:szCs w:val="32"/>
        </w:rPr>
        <w:t>4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ตารางคนขับรถ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980"/>
        <w:gridCol w:w="1673"/>
        <w:gridCol w:w="1160"/>
        <w:gridCol w:w="1308"/>
        <w:gridCol w:w="3234"/>
      </w:tblGrid>
      <w:tr w:rsidR="00AD14E0" w:rsidRPr="009F1F59" w14:paraId="73654A74" w14:textId="77777777" w:rsidTr="00FF70A1">
        <w:trPr>
          <w:trHeight w:val="443"/>
        </w:trPr>
        <w:tc>
          <w:tcPr>
            <w:tcW w:w="1980" w:type="dxa"/>
            <w:shd w:val="clear" w:color="auto" w:fill="B4C6E7" w:themeFill="accent1" w:themeFillTint="66"/>
          </w:tcPr>
          <w:p w14:paraId="0F50B2F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375" w:type="dxa"/>
            <w:gridSpan w:val="4"/>
          </w:tcPr>
          <w:p w14:paraId="25EF964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Driver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คนขับรถ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26D48C4B" w14:textId="77777777" w:rsidTr="00FF70A1">
        <w:trPr>
          <w:trHeight w:val="443"/>
        </w:trPr>
        <w:tc>
          <w:tcPr>
            <w:tcW w:w="1980" w:type="dxa"/>
            <w:shd w:val="clear" w:color="auto" w:fill="B4C6E7" w:themeFill="accent1" w:themeFillTint="66"/>
          </w:tcPr>
          <w:p w14:paraId="0FE63F7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673" w:type="dxa"/>
            <w:shd w:val="clear" w:color="auto" w:fill="B4C6E7" w:themeFill="accent1" w:themeFillTint="66"/>
          </w:tcPr>
          <w:p w14:paraId="0F1DDE3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14:paraId="07E20AD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308" w:type="dxa"/>
            <w:shd w:val="clear" w:color="auto" w:fill="B4C6E7" w:themeFill="accent1" w:themeFillTint="66"/>
          </w:tcPr>
          <w:p w14:paraId="05C5C7E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3234" w:type="dxa"/>
            <w:shd w:val="clear" w:color="auto" w:fill="B4C6E7" w:themeFill="accent1" w:themeFillTint="66"/>
          </w:tcPr>
          <w:p w14:paraId="0F9373F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4DE48875" w14:textId="77777777" w:rsidTr="00FF70A1">
        <w:trPr>
          <w:trHeight w:val="443"/>
        </w:trPr>
        <w:tc>
          <w:tcPr>
            <w:tcW w:w="1980" w:type="dxa"/>
          </w:tcPr>
          <w:p w14:paraId="4316F09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IDCard</w:t>
            </w:r>
            <w:proofErr w:type="spellEnd"/>
          </w:p>
        </w:tc>
        <w:tc>
          <w:tcPr>
            <w:tcW w:w="1673" w:type="dxa"/>
          </w:tcPr>
          <w:p w14:paraId="621988E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160" w:type="dxa"/>
          </w:tcPr>
          <w:p w14:paraId="08A700C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308" w:type="dxa"/>
          </w:tcPr>
          <w:p w14:paraId="09D4D45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3234" w:type="dxa"/>
          </w:tcPr>
          <w:p w14:paraId="44E2DA7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47617C0F" w14:textId="77777777" w:rsidTr="00FF70A1">
        <w:trPr>
          <w:trHeight w:val="443"/>
        </w:trPr>
        <w:tc>
          <w:tcPr>
            <w:tcW w:w="1980" w:type="dxa"/>
          </w:tcPr>
          <w:p w14:paraId="5353E04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firstname</w:t>
            </w:r>
            <w:proofErr w:type="spellEnd"/>
          </w:p>
        </w:tc>
        <w:tc>
          <w:tcPr>
            <w:tcW w:w="1673" w:type="dxa"/>
          </w:tcPr>
          <w:p w14:paraId="53D09DB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160" w:type="dxa"/>
          </w:tcPr>
          <w:p w14:paraId="054095F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19C4BAB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3234" w:type="dxa"/>
          </w:tcPr>
          <w:p w14:paraId="2B3C67A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ธนากร</w:t>
            </w:r>
          </w:p>
        </w:tc>
      </w:tr>
      <w:tr w:rsidR="00AD14E0" w:rsidRPr="009F1F59" w14:paraId="4F342834" w14:textId="77777777" w:rsidTr="00FF70A1">
        <w:trPr>
          <w:trHeight w:val="443"/>
        </w:trPr>
        <w:tc>
          <w:tcPr>
            <w:tcW w:w="1980" w:type="dxa"/>
          </w:tcPr>
          <w:p w14:paraId="01E1381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673" w:type="dxa"/>
          </w:tcPr>
          <w:p w14:paraId="3831D91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160" w:type="dxa"/>
          </w:tcPr>
          <w:p w14:paraId="6B62488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34857FF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นามสกุล</w:t>
            </w:r>
          </w:p>
        </w:tc>
        <w:tc>
          <w:tcPr>
            <w:tcW w:w="3234" w:type="dxa"/>
          </w:tcPr>
          <w:p w14:paraId="008A282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จันต๊ะไพร</w:t>
            </w:r>
          </w:p>
        </w:tc>
      </w:tr>
      <w:tr w:rsidR="00AD14E0" w:rsidRPr="009F1F59" w14:paraId="22CE34EB" w14:textId="77777777" w:rsidTr="00FF70A1">
        <w:trPr>
          <w:trHeight w:val="443"/>
        </w:trPr>
        <w:tc>
          <w:tcPr>
            <w:tcW w:w="1980" w:type="dxa"/>
          </w:tcPr>
          <w:p w14:paraId="1EF7354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birthday</w:t>
            </w:r>
          </w:p>
        </w:tc>
        <w:tc>
          <w:tcPr>
            <w:tcW w:w="1673" w:type="dxa"/>
          </w:tcPr>
          <w:p w14:paraId="0CC3905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160" w:type="dxa"/>
          </w:tcPr>
          <w:p w14:paraId="4584AE7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0E2533A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วันเกิด</w:t>
            </w:r>
          </w:p>
        </w:tc>
        <w:tc>
          <w:tcPr>
            <w:tcW w:w="3234" w:type="dxa"/>
          </w:tcPr>
          <w:p w14:paraId="443AE77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2000/01/30</w:t>
            </w:r>
          </w:p>
        </w:tc>
      </w:tr>
      <w:tr w:rsidR="00AD14E0" w:rsidRPr="009F1F59" w14:paraId="1FA83745" w14:textId="77777777" w:rsidTr="00FF70A1">
        <w:trPr>
          <w:trHeight w:val="443"/>
        </w:trPr>
        <w:tc>
          <w:tcPr>
            <w:tcW w:w="1980" w:type="dxa"/>
          </w:tcPr>
          <w:p w14:paraId="5BD0E4C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phone</w:t>
            </w:r>
          </w:p>
        </w:tc>
        <w:tc>
          <w:tcPr>
            <w:tcW w:w="1673" w:type="dxa"/>
          </w:tcPr>
          <w:p w14:paraId="77E6669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160" w:type="dxa"/>
          </w:tcPr>
          <w:p w14:paraId="5CFB5C3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320D996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3234" w:type="dxa"/>
          </w:tcPr>
          <w:p w14:paraId="4EC2BBB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0618725078</w:t>
            </w:r>
          </w:p>
        </w:tc>
      </w:tr>
      <w:tr w:rsidR="00AD14E0" w:rsidRPr="009F1F59" w14:paraId="3AA7756E" w14:textId="77777777" w:rsidTr="00FF70A1">
        <w:trPr>
          <w:trHeight w:val="443"/>
        </w:trPr>
        <w:tc>
          <w:tcPr>
            <w:tcW w:w="1980" w:type="dxa"/>
          </w:tcPr>
          <w:p w14:paraId="135D191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email</w:t>
            </w:r>
          </w:p>
        </w:tc>
        <w:tc>
          <w:tcPr>
            <w:tcW w:w="1673" w:type="dxa"/>
          </w:tcPr>
          <w:p w14:paraId="7598B56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160" w:type="dxa"/>
          </w:tcPr>
          <w:p w14:paraId="7E747B7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55B1B46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อีเมล</w:t>
            </w:r>
          </w:p>
        </w:tc>
        <w:tc>
          <w:tcPr>
            <w:tcW w:w="3234" w:type="dxa"/>
          </w:tcPr>
          <w:p w14:paraId="1D62154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 </w:t>
            </w:r>
          </w:p>
          <w:p w14:paraId="56D814E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@gmail.com</w:t>
            </w:r>
          </w:p>
        </w:tc>
      </w:tr>
      <w:tr w:rsidR="00AD14E0" w:rsidRPr="009F1F59" w14:paraId="654EFCEF" w14:textId="77777777" w:rsidTr="00FF70A1">
        <w:trPr>
          <w:trHeight w:val="443"/>
        </w:trPr>
        <w:tc>
          <w:tcPr>
            <w:tcW w:w="1980" w:type="dxa"/>
          </w:tcPr>
          <w:p w14:paraId="4550D2A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groupline</w:t>
            </w:r>
            <w:proofErr w:type="spellEnd"/>
          </w:p>
        </w:tc>
        <w:tc>
          <w:tcPr>
            <w:tcW w:w="1673" w:type="dxa"/>
          </w:tcPr>
          <w:p w14:paraId="48AF2F4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varchar(30)</w:t>
            </w:r>
          </w:p>
        </w:tc>
        <w:tc>
          <w:tcPr>
            <w:tcW w:w="1160" w:type="dxa"/>
          </w:tcPr>
          <w:p w14:paraId="03B4CCD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4A235A7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ลิ้งไลน์กลุ่ม</w:t>
            </w:r>
          </w:p>
        </w:tc>
        <w:tc>
          <w:tcPr>
            <w:tcW w:w="3234" w:type="dxa"/>
          </w:tcPr>
          <w:p w14:paraId="4951E1C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http://line.me/ti/g/2Olp29Uko8</w:t>
            </w:r>
          </w:p>
        </w:tc>
      </w:tr>
      <w:tr w:rsidR="00AD14E0" w:rsidRPr="009F1F59" w14:paraId="37C05020" w14:textId="77777777" w:rsidTr="00FF70A1">
        <w:trPr>
          <w:trHeight w:val="443"/>
        </w:trPr>
        <w:tc>
          <w:tcPr>
            <w:tcW w:w="1980" w:type="dxa"/>
          </w:tcPr>
          <w:p w14:paraId="224A49C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address</w:t>
            </w:r>
          </w:p>
        </w:tc>
        <w:tc>
          <w:tcPr>
            <w:tcW w:w="1673" w:type="dxa"/>
          </w:tcPr>
          <w:p w14:paraId="16FCE87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varchar(70)</w:t>
            </w:r>
          </w:p>
        </w:tc>
        <w:tc>
          <w:tcPr>
            <w:tcW w:w="1160" w:type="dxa"/>
          </w:tcPr>
          <w:p w14:paraId="7F6E747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4B7700A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3234" w:type="dxa"/>
          </w:tcPr>
          <w:p w14:paraId="2F5FDCA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39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ม.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  <w:cs/>
              </w:rPr>
              <w:t xml:space="preserve"> 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 xml:space="preserve">ต.สันกลาง อ.สันกาแพง </w:t>
            </w:r>
          </w:p>
          <w:p w14:paraId="0BA0ED6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จ.เชียงใหม่ 50130</w:t>
            </w:r>
          </w:p>
        </w:tc>
      </w:tr>
      <w:tr w:rsidR="00367C9A" w:rsidRPr="009F1F59" w14:paraId="14AB6F19" w14:textId="77777777" w:rsidTr="00FF70A1">
        <w:trPr>
          <w:trHeight w:val="443"/>
        </w:trPr>
        <w:tc>
          <w:tcPr>
            <w:tcW w:w="1980" w:type="dxa"/>
          </w:tcPr>
          <w:p w14:paraId="67CEAEF1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image_profile</w:t>
            </w:r>
            <w:proofErr w:type="spellEnd"/>
          </w:p>
        </w:tc>
        <w:tc>
          <w:tcPr>
            <w:tcW w:w="1673" w:type="dxa"/>
          </w:tcPr>
          <w:p w14:paraId="7F1A5326" w14:textId="053C78AB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2FF4E5D2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61217D6F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รูปโปรไฟล์</w:t>
            </w:r>
          </w:p>
        </w:tc>
        <w:tc>
          <w:tcPr>
            <w:tcW w:w="3234" w:type="dxa"/>
          </w:tcPr>
          <w:p w14:paraId="5CD5E47D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borbank.png</w:t>
            </w:r>
          </w:p>
        </w:tc>
      </w:tr>
      <w:tr w:rsidR="00367C9A" w:rsidRPr="009F1F59" w14:paraId="0133AF54" w14:textId="77777777" w:rsidTr="00FF70A1">
        <w:trPr>
          <w:trHeight w:val="443"/>
        </w:trPr>
        <w:tc>
          <w:tcPr>
            <w:tcW w:w="1980" w:type="dxa"/>
          </w:tcPr>
          <w:p w14:paraId="0FD1C3D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driver_license</w:t>
            </w:r>
            <w:proofErr w:type="spellEnd"/>
          </w:p>
        </w:tc>
        <w:tc>
          <w:tcPr>
            <w:tcW w:w="1673" w:type="dxa"/>
          </w:tcPr>
          <w:p w14:paraId="7D52B398" w14:textId="7DD63672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68C0B9AA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449F9AE1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ใบขับขี่</w:t>
            </w:r>
          </w:p>
        </w:tc>
        <w:tc>
          <w:tcPr>
            <w:tcW w:w="3234" w:type="dxa"/>
          </w:tcPr>
          <w:p w14:paraId="3A0587B3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driver_license</w:t>
            </w:r>
            <w:proofErr w:type="spellEnd"/>
            <w:r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>.</w:t>
            </w: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png</w:t>
            </w:r>
            <w:proofErr w:type="spellEnd"/>
          </w:p>
        </w:tc>
      </w:tr>
      <w:tr w:rsidR="00367C9A" w:rsidRPr="009F1F59" w14:paraId="66F8BA57" w14:textId="77777777" w:rsidTr="00FF70A1">
        <w:trPr>
          <w:trHeight w:val="443"/>
        </w:trPr>
        <w:tc>
          <w:tcPr>
            <w:tcW w:w="1980" w:type="dxa"/>
          </w:tcPr>
          <w:p w14:paraId="36D9E010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student_bus_license</w:t>
            </w:r>
            <w:proofErr w:type="spellEnd"/>
          </w:p>
        </w:tc>
        <w:tc>
          <w:tcPr>
            <w:tcW w:w="1673" w:type="dxa"/>
          </w:tcPr>
          <w:p w14:paraId="5F75A8A4" w14:textId="6379B78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3FD39749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308" w:type="dxa"/>
          </w:tcPr>
          <w:p w14:paraId="335FA117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ใบอนุญาตขับขี่รถรับ-ส่งนักเรียน</w:t>
            </w:r>
          </w:p>
        </w:tc>
        <w:tc>
          <w:tcPr>
            <w:tcW w:w="3234" w:type="dxa"/>
          </w:tcPr>
          <w:p w14:paraId="76B3B37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C0F76">
              <w:rPr>
                <w:rFonts w:ascii="TH SarabunPSK" w:hAnsi="TH SarabunPSK" w:cs="TH SarabunPSK"/>
                <w:bCs/>
                <w:sz w:val="32"/>
                <w:szCs w:val="32"/>
              </w:rPr>
              <w:t>student_bus_license</w:t>
            </w:r>
            <w:proofErr w:type="spellEnd"/>
            <w:r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>.</w:t>
            </w: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png</w:t>
            </w:r>
            <w:proofErr w:type="spellEnd"/>
          </w:p>
        </w:tc>
      </w:tr>
      <w:tr w:rsidR="00367C9A" w:rsidRPr="009F1F59" w14:paraId="2B9CD937" w14:textId="77777777" w:rsidTr="00FF70A1">
        <w:trPr>
          <w:trHeight w:val="443"/>
        </w:trPr>
        <w:tc>
          <w:tcPr>
            <w:tcW w:w="1980" w:type="dxa"/>
          </w:tcPr>
          <w:p w14:paraId="6F117AD6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username</w:t>
            </w:r>
          </w:p>
        </w:tc>
        <w:tc>
          <w:tcPr>
            <w:tcW w:w="1673" w:type="dxa"/>
          </w:tcPr>
          <w:p w14:paraId="0CA25EC7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varchar(16)</w:t>
            </w:r>
          </w:p>
        </w:tc>
        <w:tc>
          <w:tcPr>
            <w:tcW w:w="1160" w:type="dxa"/>
          </w:tcPr>
          <w:p w14:paraId="4C1AB5A9" w14:textId="77777777" w:rsidR="00367C9A" w:rsidRPr="009F1F59" w:rsidRDefault="00367C9A" w:rsidP="00367C9A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308" w:type="dxa"/>
          </w:tcPr>
          <w:p w14:paraId="37B7E52B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3234" w:type="dxa"/>
          </w:tcPr>
          <w:p w14:paraId="24DF751E" w14:textId="77777777" w:rsidR="00367C9A" w:rsidRPr="009F1F59" w:rsidRDefault="00367C9A" w:rsidP="00367C9A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borbank</w:t>
            </w:r>
            <w:proofErr w:type="spellEnd"/>
          </w:p>
        </w:tc>
      </w:tr>
    </w:tbl>
    <w:p w14:paraId="3B45DA3D" w14:textId="77777777" w:rsidR="00AD14E0" w:rsidRDefault="00AD14E0" w:rsidP="00AD14E0">
      <w:pPr>
        <w:rPr>
          <w:rFonts w:ascii="TH SarabunPSK" w:hAnsi="TH SarabunPSK" w:cs="TH SarabunPSK"/>
        </w:rPr>
      </w:pPr>
    </w:p>
    <w:p w14:paraId="01D2260A" w14:textId="77777777" w:rsidR="00AD14E0" w:rsidRDefault="00AD14E0" w:rsidP="00AD14E0">
      <w:pPr>
        <w:rPr>
          <w:rFonts w:ascii="TH SarabunPSK" w:hAnsi="TH SarabunPSK" w:cs="TH SarabunPSK"/>
        </w:rPr>
      </w:pPr>
    </w:p>
    <w:p w14:paraId="7609F2DF" w14:textId="77777777" w:rsidR="00AD14E0" w:rsidRDefault="00AD14E0" w:rsidP="00AD14E0">
      <w:pPr>
        <w:rPr>
          <w:rFonts w:ascii="TH SarabunPSK" w:hAnsi="TH SarabunPSK" w:cs="TH SarabunPSK"/>
        </w:rPr>
      </w:pPr>
    </w:p>
    <w:p w14:paraId="76B7396A" w14:textId="77777777" w:rsidR="00AD14E0" w:rsidRPr="009F1F59" w:rsidRDefault="00AD14E0" w:rsidP="00AD14E0">
      <w:pPr>
        <w:rPr>
          <w:rFonts w:ascii="TH SarabunPSK" w:hAnsi="TH SarabunPSK" w:cs="TH SarabunPSK"/>
        </w:rPr>
      </w:pPr>
    </w:p>
    <w:p w14:paraId="6E2297B5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4.1.5 ตารางสัญญา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86"/>
        <w:gridCol w:w="1755"/>
        <w:gridCol w:w="1374"/>
        <w:gridCol w:w="2002"/>
        <w:gridCol w:w="2238"/>
      </w:tblGrid>
      <w:tr w:rsidR="00AD14E0" w:rsidRPr="009F1F59" w14:paraId="04ABABEC" w14:textId="77777777" w:rsidTr="00FF70A1">
        <w:trPr>
          <w:trHeight w:val="443"/>
        </w:trPr>
        <w:tc>
          <w:tcPr>
            <w:tcW w:w="1986" w:type="dxa"/>
            <w:shd w:val="clear" w:color="auto" w:fill="B4C6E7" w:themeFill="accent1" w:themeFillTint="66"/>
          </w:tcPr>
          <w:p w14:paraId="4022F2D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369" w:type="dxa"/>
            <w:gridSpan w:val="4"/>
          </w:tcPr>
          <w:p w14:paraId="17CBE8B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Contract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สัญญา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35D50B44" w14:textId="77777777" w:rsidTr="00FF70A1">
        <w:trPr>
          <w:trHeight w:val="443"/>
        </w:trPr>
        <w:tc>
          <w:tcPr>
            <w:tcW w:w="1986" w:type="dxa"/>
            <w:shd w:val="clear" w:color="auto" w:fill="B4C6E7" w:themeFill="accent1" w:themeFillTint="66"/>
          </w:tcPr>
          <w:p w14:paraId="48EF1E6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848" w:type="dxa"/>
            <w:shd w:val="clear" w:color="auto" w:fill="B4C6E7" w:themeFill="accent1" w:themeFillTint="66"/>
          </w:tcPr>
          <w:p w14:paraId="186D381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476" w:type="dxa"/>
            <w:shd w:val="clear" w:color="auto" w:fill="B4C6E7" w:themeFill="accent1" w:themeFillTint="66"/>
          </w:tcPr>
          <w:p w14:paraId="310CD34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2182" w:type="dxa"/>
            <w:shd w:val="clear" w:color="auto" w:fill="B4C6E7" w:themeFill="accent1" w:themeFillTint="66"/>
          </w:tcPr>
          <w:p w14:paraId="5412CC6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63" w:type="dxa"/>
            <w:shd w:val="clear" w:color="auto" w:fill="B4C6E7" w:themeFill="accent1" w:themeFillTint="66"/>
          </w:tcPr>
          <w:p w14:paraId="70382AF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0B2C53A6" w14:textId="77777777" w:rsidTr="00FF70A1">
        <w:trPr>
          <w:trHeight w:val="443"/>
        </w:trPr>
        <w:tc>
          <w:tcPr>
            <w:tcW w:w="1986" w:type="dxa"/>
          </w:tcPr>
          <w:p w14:paraId="491DF8C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contract_ID</w:t>
            </w:r>
            <w:proofErr w:type="spellEnd"/>
          </w:p>
        </w:tc>
        <w:tc>
          <w:tcPr>
            <w:tcW w:w="1848" w:type="dxa"/>
          </w:tcPr>
          <w:p w14:paraId="1DDD082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76" w:type="dxa"/>
          </w:tcPr>
          <w:p w14:paraId="438E028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2182" w:type="dxa"/>
          </w:tcPr>
          <w:p w14:paraId="3A02D5E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1863" w:type="dxa"/>
          </w:tcPr>
          <w:p w14:paraId="19D4938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CT0001</w:t>
            </w:r>
          </w:p>
        </w:tc>
      </w:tr>
      <w:tr w:rsidR="00AD14E0" w:rsidRPr="009F1F59" w14:paraId="1BFC1844" w14:textId="77777777" w:rsidTr="00FF70A1">
        <w:trPr>
          <w:trHeight w:val="443"/>
        </w:trPr>
        <w:tc>
          <w:tcPr>
            <w:tcW w:w="1986" w:type="dxa"/>
          </w:tcPr>
          <w:p w14:paraId="3E91C43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contract_date</w:t>
            </w:r>
            <w:proofErr w:type="spellEnd"/>
          </w:p>
        </w:tc>
        <w:tc>
          <w:tcPr>
            <w:tcW w:w="1848" w:type="dxa"/>
          </w:tcPr>
          <w:p w14:paraId="79218C0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1705FA2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5B599B2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วันที่ส่งสัญญา</w:t>
            </w:r>
          </w:p>
        </w:tc>
        <w:tc>
          <w:tcPr>
            <w:tcW w:w="1863" w:type="dxa"/>
          </w:tcPr>
          <w:p w14:paraId="17A1245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2022/03/10</w:t>
            </w:r>
          </w:p>
        </w:tc>
      </w:tr>
      <w:tr w:rsidR="00AD14E0" w:rsidRPr="009F1F59" w14:paraId="1C359608" w14:textId="77777777" w:rsidTr="00FF70A1">
        <w:trPr>
          <w:trHeight w:val="443"/>
        </w:trPr>
        <w:tc>
          <w:tcPr>
            <w:tcW w:w="1986" w:type="dxa"/>
          </w:tcPr>
          <w:p w14:paraId="313BA97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start_date</w:t>
            </w:r>
            <w:proofErr w:type="spellEnd"/>
          </w:p>
        </w:tc>
        <w:tc>
          <w:tcPr>
            <w:tcW w:w="1848" w:type="dxa"/>
          </w:tcPr>
          <w:p w14:paraId="58E02B7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2AF159A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0808AC6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วันที่เริ่มขึ้นรถ</w:t>
            </w:r>
          </w:p>
        </w:tc>
        <w:tc>
          <w:tcPr>
            <w:tcW w:w="1863" w:type="dxa"/>
          </w:tcPr>
          <w:p w14:paraId="4FCA3A9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2022/04/01</w:t>
            </w:r>
          </w:p>
        </w:tc>
      </w:tr>
      <w:tr w:rsidR="00AD14E0" w:rsidRPr="009F1F59" w14:paraId="711A694E" w14:textId="77777777" w:rsidTr="00FF70A1">
        <w:trPr>
          <w:trHeight w:val="443"/>
        </w:trPr>
        <w:tc>
          <w:tcPr>
            <w:tcW w:w="1986" w:type="dxa"/>
          </w:tcPr>
          <w:p w14:paraId="4EC984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end_date</w:t>
            </w:r>
            <w:proofErr w:type="spellEnd"/>
          </w:p>
        </w:tc>
        <w:tc>
          <w:tcPr>
            <w:tcW w:w="1848" w:type="dxa"/>
          </w:tcPr>
          <w:p w14:paraId="23DCBE9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6687AF9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7E67474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วันที่เลิกขึ้นรถ</w:t>
            </w:r>
          </w:p>
        </w:tc>
        <w:tc>
          <w:tcPr>
            <w:tcW w:w="1863" w:type="dxa"/>
          </w:tcPr>
          <w:p w14:paraId="5B268DC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2022/07/01</w:t>
            </w:r>
          </w:p>
        </w:tc>
      </w:tr>
      <w:tr w:rsidR="00AD14E0" w:rsidRPr="009F1F59" w14:paraId="0C70A7A4" w14:textId="77777777" w:rsidTr="00FF70A1">
        <w:trPr>
          <w:trHeight w:val="443"/>
        </w:trPr>
        <w:tc>
          <w:tcPr>
            <w:tcW w:w="1986" w:type="dxa"/>
          </w:tcPr>
          <w:p w14:paraId="1D46B6E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D36D64">
              <w:rPr>
                <w:rFonts w:ascii="TH SarabunPSK" w:hAnsi="TH SarabunPSK" w:cs="TH SarabunPSK"/>
                <w:bCs/>
                <w:sz w:val="32"/>
                <w:szCs w:val="32"/>
              </w:rPr>
              <w:t>pick_up_latitude</w:t>
            </w:r>
            <w:proofErr w:type="spellEnd"/>
          </w:p>
        </w:tc>
        <w:tc>
          <w:tcPr>
            <w:tcW w:w="1848" w:type="dxa"/>
          </w:tcPr>
          <w:p w14:paraId="3CE335D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76" w:type="dxa"/>
          </w:tcPr>
          <w:p w14:paraId="7395AAA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4FC1E82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จุดละติจูดรับขึ้นรถ</w:t>
            </w:r>
          </w:p>
        </w:tc>
        <w:tc>
          <w:tcPr>
            <w:tcW w:w="1863" w:type="dxa"/>
          </w:tcPr>
          <w:p w14:paraId="5CF3B4EC" w14:textId="77777777" w:rsidR="00AD14E0" w:rsidRPr="00A04CFB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18.894889720376018</w:t>
            </w:r>
            <w:r w:rsidRPr="00A04CFB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</w:tr>
      <w:tr w:rsidR="00AD14E0" w:rsidRPr="009F1F59" w14:paraId="40A58278" w14:textId="77777777" w:rsidTr="00FF70A1">
        <w:trPr>
          <w:trHeight w:val="443"/>
        </w:trPr>
        <w:tc>
          <w:tcPr>
            <w:tcW w:w="1986" w:type="dxa"/>
          </w:tcPr>
          <w:p w14:paraId="58DBF34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D36D64">
              <w:rPr>
                <w:rFonts w:ascii="TH SarabunPSK" w:hAnsi="TH SarabunPSK" w:cs="TH SarabunPSK"/>
                <w:bCs/>
                <w:sz w:val="32"/>
                <w:szCs w:val="32"/>
              </w:rPr>
              <w:t>pick_up_longitude</w:t>
            </w:r>
            <w:proofErr w:type="spellEnd"/>
          </w:p>
        </w:tc>
        <w:tc>
          <w:tcPr>
            <w:tcW w:w="1848" w:type="dxa"/>
          </w:tcPr>
          <w:p w14:paraId="090FD2B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76" w:type="dxa"/>
          </w:tcPr>
          <w:p w14:paraId="3F128E1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45E2E91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จุดลองจิจูดรับขึ้นรถ</w:t>
            </w:r>
          </w:p>
        </w:tc>
        <w:tc>
          <w:tcPr>
            <w:tcW w:w="1863" w:type="dxa"/>
          </w:tcPr>
          <w:p w14:paraId="2D160408" w14:textId="77777777" w:rsidR="00AD14E0" w:rsidRPr="00A04CFB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99.010893648001</w:t>
            </w:r>
          </w:p>
        </w:tc>
      </w:tr>
      <w:tr w:rsidR="00AD14E0" w:rsidRPr="009F1F59" w14:paraId="08F6787F" w14:textId="77777777" w:rsidTr="00FF70A1">
        <w:trPr>
          <w:trHeight w:val="443"/>
        </w:trPr>
        <w:tc>
          <w:tcPr>
            <w:tcW w:w="1986" w:type="dxa"/>
          </w:tcPr>
          <w:p w14:paraId="288B0E1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D36D64">
              <w:rPr>
                <w:rFonts w:ascii="TH SarabunPSK" w:hAnsi="TH SarabunPSK" w:cs="TH SarabunPSK"/>
                <w:bCs/>
                <w:sz w:val="32"/>
                <w:szCs w:val="32"/>
              </w:rPr>
              <w:t>pick_up_time</w:t>
            </w:r>
            <w:proofErr w:type="spellEnd"/>
          </w:p>
        </w:tc>
        <w:tc>
          <w:tcPr>
            <w:tcW w:w="1848" w:type="dxa"/>
          </w:tcPr>
          <w:p w14:paraId="79A8295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84CBA">
              <w:rPr>
                <w:rFonts w:ascii="TH SarabunPSK" w:hAnsi="TH SarabunPSK" w:cs="TH SarabunPSK"/>
                <w:bCs/>
                <w:sz w:val="32"/>
                <w:szCs w:val="32"/>
              </w:rPr>
              <w:t>DATETIME</w:t>
            </w:r>
          </w:p>
        </w:tc>
        <w:tc>
          <w:tcPr>
            <w:tcW w:w="1476" w:type="dxa"/>
          </w:tcPr>
          <w:p w14:paraId="43462BF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76129D3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เวลาในการไปรับ</w:t>
            </w:r>
          </w:p>
        </w:tc>
        <w:tc>
          <w:tcPr>
            <w:tcW w:w="1863" w:type="dxa"/>
          </w:tcPr>
          <w:p w14:paraId="43254C8C" w14:textId="77777777" w:rsidR="00AD14E0" w:rsidRPr="00484CBA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84CBA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7</w:t>
            </w:r>
            <w:r w:rsidRPr="00484CBA">
              <w:rPr>
                <w:rFonts w:ascii="TH SarabunPSK" w:hAnsi="TH SarabunPSK" w:cs="TH SarabunPSK"/>
                <w:b/>
                <w:sz w:val="32"/>
                <w:szCs w:val="32"/>
              </w:rPr>
              <w:t>:</w:t>
            </w:r>
            <w:r w:rsidRPr="00484CBA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00</w:t>
            </w:r>
            <w:r w:rsidRPr="00484CBA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  <w:r w:rsidRPr="00484CBA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น.</w:t>
            </w:r>
          </w:p>
        </w:tc>
      </w:tr>
      <w:tr w:rsidR="00AD14E0" w:rsidRPr="009F1F59" w14:paraId="7C2ED9FE" w14:textId="77777777" w:rsidTr="00FF70A1">
        <w:trPr>
          <w:trHeight w:val="443"/>
        </w:trPr>
        <w:tc>
          <w:tcPr>
            <w:tcW w:w="1986" w:type="dxa"/>
          </w:tcPr>
          <w:p w14:paraId="7279473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approve_date</w:t>
            </w:r>
            <w:proofErr w:type="spellEnd"/>
          </w:p>
        </w:tc>
        <w:tc>
          <w:tcPr>
            <w:tcW w:w="1848" w:type="dxa"/>
          </w:tcPr>
          <w:p w14:paraId="31AF350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76" w:type="dxa"/>
          </w:tcPr>
          <w:p w14:paraId="2992DC4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-</w:t>
            </w:r>
          </w:p>
        </w:tc>
        <w:tc>
          <w:tcPr>
            <w:tcW w:w="2182" w:type="dxa"/>
          </w:tcPr>
          <w:p w14:paraId="0218B41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วันที่อนุมัติสัญญา</w:t>
            </w:r>
          </w:p>
        </w:tc>
        <w:tc>
          <w:tcPr>
            <w:tcW w:w="1863" w:type="dxa"/>
          </w:tcPr>
          <w:p w14:paraId="08C156E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/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13</w:t>
            </w:r>
          </w:p>
        </w:tc>
      </w:tr>
      <w:tr w:rsidR="00AD14E0" w:rsidRPr="009F1F59" w14:paraId="0590B510" w14:textId="77777777" w:rsidTr="00FF70A1">
        <w:trPr>
          <w:trHeight w:val="443"/>
        </w:trPr>
        <w:tc>
          <w:tcPr>
            <w:tcW w:w="1986" w:type="dxa"/>
          </w:tcPr>
          <w:p w14:paraId="2C6DD77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status</w:t>
            </w:r>
          </w:p>
        </w:tc>
        <w:tc>
          <w:tcPr>
            <w:tcW w:w="1848" w:type="dxa"/>
          </w:tcPr>
          <w:p w14:paraId="0CEF675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476" w:type="dxa"/>
          </w:tcPr>
          <w:p w14:paraId="575B50A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182" w:type="dxa"/>
          </w:tcPr>
          <w:p w14:paraId="6532531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สถานะ</w:t>
            </w:r>
          </w:p>
        </w:tc>
        <w:tc>
          <w:tcPr>
            <w:tcW w:w="1863" w:type="dxa"/>
          </w:tcPr>
          <w:p w14:paraId="56AB52B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อนุมัติ</w:t>
            </w:r>
          </w:p>
        </w:tc>
      </w:tr>
      <w:tr w:rsidR="00AD14E0" w:rsidRPr="009F1F59" w14:paraId="4E200420" w14:textId="77777777" w:rsidTr="00FF70A1">
        <w:trPr>
          <w:trHeight w:val="443"/>
        </w:trPr>
        <w:tc>
          <w:tcPr>
            <w:tcW w:w="1986" w:type="dxa"/>
          </w:tcPr>
          <w:p w14:paraId="1B7EC8F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children_IDCard</w:t>
            </w:r>
            <w:proofErr w:type="spellEnd"/>
          </w:p>
        </w:tc>
        <w:tc>
          <w:tcPr>
            <w:tcW w:w="1848" w:type="dxa"/>
          </w:tcPr>
          <w:p w14:paraId="69F1186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varchar(13)</w:t>
            </w:r>
          </w:p>
        </w:tc>
        <w:tc>
          <w:tcPr>
            <w:tcW w:w="1476" w:type="dxa"/>
          </w:tcPr>
          <w:p w14:paraId="6143063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2182" w:type="dxa"/>
          </w:tcPr>
          <w:p w14:paraId="6352F03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เลขประจำตัวประชาชน</w:t>
            </w:r>
          </w:p>
        </w:tc>
        <w:tc>
          <w:tcPr>
            <w:tcW w:w="1863" w:type="dxa"/>
          </w:tcPr>
          <w:p w14:paraId="7FD5F4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  <w:tr w:rsidR="00AD14E0" w:rsidRPr="009F1F59" w14:paraId="354B60AA" w14:textId="77777777" w:rsidTr="00FF70A1">
        <w:trPr>
          <w:trHeight w:val="443"/>
        </w:trPr>
        <w:tc>
          <w:tcPr>
            <w:tcW w:w="1986" w:type="dxa"/>
          </w:tcPr>
          <w:p w14:paraId="3D4B15D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bus_num_plate</w:t>
            </w:r>
            <w:proofErr w:type="spellEnd"/>
          </w:p>
        </w:tc>
        <w:tc>
          <w:tcPr>
            <w:tcW w:w="1848" w:type="dxa"/>
          </w:tcPr>
          <w:p w14:paraId="0492C21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varchar(7)</w:t>
            </w:r>
          </w:p>
        </w:tc>
        <w:tc>
          <w:tcPr>
            <w:tcW w:w="1476" w:type="dxa"/>
          </w:tcPr>
          <w:p w14:paraId="0D2D8B8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2182" w:type="dxa"/>
          </w:tcPr>
          <w:p w14:paraId="274FA93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863" w:type="dxa"/>
          </w:tcPr>
          <w:p w14:paraId="361A982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บบ1234</w:t>
            </w:r>
          </w:p>
        </w:tc>
      </w:tr>
    </w:tbl>
    <w:p w14:paraId="27C82D74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  <w:r w:rsidRPr="009F1F59">
        <w:rPr>
          <w:rFonts w:ascii="TH SarabunPSK" w:hAnsi="TH SarabunPSK" w:cs="TH SarabunPSK"/>
          <w:bCs/>
          <w:sz w:val="32"/>
          <w:szCs w:val="32"/>
          <w:cs/>
        </w:rPr>
        <w:tab/>
      </w:r>
    </w:p>
    <w:p w14:paraId="458490DC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09B619F9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2A0F14F7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1FA4015A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71D4A751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0623D586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27C33C57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07EE9419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66B4494A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4.1.6 ตาราง</w:t>
      </w:r>
      <w:r>
        <w:rPr>
          <w:rFonts w:ascii="TH SarabunPSK" w:hAnsi="TH SarabunPSK" w:cs="TH SarabunPSK" w:hint="cs"/>
          <w:bCs/>
          <w:sz w:val="32"/>
          <w:szCs w:val="32"/>
          <w:cs/>
        </w:rPr>
        <w:t>กิจกรรมเด็ก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45"/>
        <w:gridCol w:w="1679"/>
        <w:gridCol w:w="1096"/>
        <w:gridCol w:w="1897"/>
        <w:gridCol w:w="2238"/>
      </w:tblGrid>
      <w:tr w:rsidR="00AD14E0" w:rsidRPr="009F1F59" w14:paraId="06B55717" w14:textId="77777777" w:rsidTr="00FF70A1">
        <w:trPr>
          <w:trHeight w:val="443"/>
        </w:trPr>
        <w:tc>
          <w:tcPr>
            <w:tcW w:w="2445" w:type="dxa"/>
            <w:shd w:val="clear" w:color="auto" w:fill="B4C6E7" w:themeFill="accent1" w:themeFillTint="66"/>
          </w:tcPr>
          <w:p w14:paraId="2D6C7D4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910" w:type="dxa"/>
            <w:gridSpan w:val="4"/>
          </w:tcPr>
          <w:p w14:paraId="360F5ED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6236EF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Activity 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(</w:t>
            </w:r>
            <w:r w:rsidRPr="006236E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กิจกรรมเด็ก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738C8F5A" w14:textId="77777777" w:rsidTr="00FF70A1">
        <w:trPr>
          <w:trHeight w:val="443"/>
        </w:trPr>
        <w:tc>
          <w:tcPr>
            <w:tcW w:w="2445" w:type="dxa"/>
            <w:shd w:val="clear" w:color="auto" w:fill="B4C6E7" w:themeFill="accent1" w:themeFillTint="66"/>
          </w:tcPr>
          <w:p w14:paraId="75DAB4B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679" w:type="dxa"/>
            <w:shd w:val="clear" w:color="auto" w:fill="B4C6E7" w:themeFill="accent1" w:themeFillTint="66"/>
          </w:tcPr>
          <w:p w14:paraId="6252D20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096" w:type="dxa"/>
            <w:shd w:val="clear" w:color="auto" w:fill="B4C6E7" w:themeFill="accent1" w:themeFillTint="66"/>
          </w:tcPr>
          <w:p w14:paraId="1E4F32D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97" w:type="dxa"/>
            <w:shd w:val="clear" w:color="auto" w:fill="B4C6E7" w:themeFill="accent1" w:themeFillTint="66"/>
          </w:tcPr>
          <w:p w14:paraId="5F5DA6E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38" w:type="dxa"/>
            <w:shd w:val="clear" w:color="auto" w:fill="B4C6E7" w:themeFill="accent1" w:themeFillTint="66"/>
          </w:tcPr>
          <w:p w14:paraId="26D925D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502C634F" w14:textId="77777777" w:rsidTr="00FF70A1">
        <w:trPr>
          <w:trHeight w:val="443"/>
        </w:trPr>
        <w:tc>
          <w:tcPr>
            <w:tcW w:w="2445" w:type="dxa"/>
          </w:tcPr>
          <w:p w14:paraId="7264540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6236EF">
              <w:rPr>
                <w:rFonts w:ascii="TH SarabunPSK" w:hAnsi="TH SarabunPSK" w:cs="TH SarabunPSK"/>
                <w:bCs/>
                <w:sz w:val="32"/>
                <w:szCs w:val="32"/>
              </w:rPr>
              <w:t>activity_ID</w:t>
            </w:r>
            <w:proofErr w:type="spellEnd"/>
          </w:p>
        </w:tc>
        <w:tc>
          <w:tcPr>
            <w:tcW w:w="1679" w:type="dxa"/>
          </w:tcPr>
          <w:p w14:paraId="0DF84C6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096" w:type="dxa"/>
          </w:tcPr>
          <w:p w14:paraId="0998371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97" w:type="dxa"/>
          </w:tcPr>
          <w:p w14:paraId="2F85D96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กิจกรรมเด็ก</w:t>
            </w:r>
          </w:p>
        </w:tc>
        <w:tc>
          <w:tcPr>
            <w:tcW w:w="2238" w:type="dxa"/>
          </w:tcPr>
          <w:p w14:paraId="3CF2F84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AT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0001</w:t>
            </w:r>
          </w:p>
        </w:tc>
      </w:tr>
      <w:tr w:rsidR="00AD14E0" w:rsidRPr="009F1F59" w14:paraId="0052AD0E" w14:textId="77777777" w:rsidTr="00FF70A1">
        <w:trPr>
          <w:trHeight w:val="443"/>
        </w:trPr>
        <w:tc>
          <w:tcPr>
            <w:tcW w:w="2445" w:type="dxa"/>
          </w:tcPr>
          <w:p w14:paraId="51EAB68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get_up_latitude</w:t>
            </w:r>
            <w:proofErr w:type="spellEnd"/>
          </w:p>
        </w:tc>
        <w:tc>
          <w:tcPr>
            <w:tcW w:w="1679" w:type="dxa"/>
          </w:tcPr>
          <w:p w14:paraId="346910F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3DBBB45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6502F9D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จุดละติจูดที่ขึ้นรถ</w:t>
            </w:r>
          </w:p>
        </w:tc>
        <w:tc>
          <w:tcPr>
            <w:tcW w:w="2238" w:type="dxa"/>
          </w:tcPr>
          <w:p w14:paraId="3E37DE29" w14:textId="77777777" w:rsidR="00AD14E0" w:rsidRPr="00741953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18.894889720376018</w:t>
            </w:r>
            <w:r w:rsidRPr="00A04CFB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</w:tr>
      <w:tr w:rsidR="00AD14E0" w:rsidRPr="009F1F59" w14:paraId="04EEA072" w14:textId="77777777" w:rsidTr="00FF70A1">
        <w:trPr>
          <w:trHeight w:val="443"/>
        </w:trPr>
        <w:tc>
          <w:tcPr>
            <w:tcW w:w="2445" w:type="dxa"/>
          </w:tcPr>
          <w:p w14:paraId="7EC5A39C" w14:textId="77777777" w:rsidR="00AD14E0" w:rsidRPr="006236E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get_up_longitude</w:t>
            </w:r>
            <w:proofErr w:type="spellEnd"/>
          </w:p>
        </w:tc>
        <w:tc>
          <w:tcPr>
            <w:tcW w:w="1679" w:type="dxa"/>
          </w:tcPr>
          <w:p w14:paraId="7F229A5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6D88282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1B79B963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จุดลองจิจูดที่ขึ้นรถ</w:t>
            </w:r>
          </w:p>
        </w:tc>
        <w:tc>
          <w:tcPr>
            <w:tcW w:w="2238" w:type="dxa"/>
          </w:tcPr>
          <w:p w14:paraId="27C9D49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99.010893648001</w:t>
            </w:r>
          </w:p>
        </w:tc>
      </w:tr>
      <w:tr w:rsidR="00AD14E0" w:rsidRPr="009F1F59" w14:paraId="7AE19CE9" w14:textId="77777777" w:rsidTr="00FF70A1">
        <w:trPr>
          <w:trHeight w:val="443"/>
        </w:trPr>
        <w:tc>
          <w:tcPr>
            <w:tcW w:w="2445" w:type="dxa"/>
          </w:tcPr>
          <w:p w14:paraId="518DF03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6236EF">
              <w:rPr>
                <w:rFonts w:ascii="TH SarabunPSK" w:hAnsi="TH SarabunPSK" w:cs="TH SarabunPSK"/>
                <w:bCs/>
                <w:sz w:val="32"/>
                <w:szCs w:val="32"/>
              </w:rPr>
              <w:t>get_up_time</w:t>
            </w:r>
            <w:proofErr w:type="spellEnd"/>
          </w:p>
        </w:tc>
        <w:tc>
          <w:tcPr>
            <w:tcW w:w="1679" w:type="dxa"/>
          </w:tcPr>
          <w:p w14:paraId="4D45F7D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TIME</w:t>
            </w:r>
          </w:p>
        </w:tc>
        <w:tc>
          <w:tcPr>
            <w:tcW w:w="1096" w:type="dxa"/>
          </w:tcPr>
          <w:p w14:paraId="1041452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33079BE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เวลาขึ้นรถ</w:t>
            </w:r>
          </w:p>
        </w:tc>
        <w:tc>
          <w:tcPr>
            <w:tcW w:w="2238" w:type="dxa"/>
          </w:tcPr>
          <w:p w14:paraId="45F59F00" w14:textId="77777777" w:rsidR="00AD14E0" w:rsidRPr="00C41B4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7.00 น.</w:t>
            </w:r>
          </w:p>
        </w:tc>
      </w:tr>
      <w:tr w:rsidR="00AD14E0" w:rsidRPr="009F1F59" w14:paraId="4CB2A0C4" w14:textId="77777777" w:rsidTr="00FF70A1">
        <w:trPr>
          <w:trHeight w:val="443"/>
        </w:trPr>
        <w:tc>
          <w:tcPr>
            <w:tcW w:w="2445" w:type="dxa"/>
          </w:tcPr>
          <w:p w14:paraId="3C4D95A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get_off_latitude</w:t>
            </w:r>
            <w:proofErr w:type="spellEnd"/>
          </w:p>
        </w:tc>
        <w:tc>
          <w:tcPr>
            <w:tcW w:w="1679" w:type="dxa"/>
          </w:tcPr>
          <w:p w14:paraId="0772D6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5BA173DF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5BE71C7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จุดละติจูดลงรถ</w:t>
            </w:r>
          </w:p>
        </w:tc>
        <w:tc>
          <w:tcPr>
            <w:tcW w:w="2238" w:type="dxa"/>
          </w:tcPr>
          <w:p w14:paraId="4C3C9F2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18.894889720376018</w:t>
            </w:r>
            <w:r w:rsidRPr="00A04CFB">
              <w:rPr>
                <w:rFonts w:ascii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</w:tr>
      <w:tr w:rsidR="00AD14E0" w:rsidRPr="009F1F59" w14:paraId="54FEBFEC" w14:textId="77777777" w:rsidTr="00FF70A1">
        <w:trPr>
          <w:trHeight w:val="443"/>
        </w:trPr>
        <w:tc>
          <w:tcPr>
            <w:tcW w:w="2445" w:type="dxa"/>
          </w:tcPr>
          <w:p w14:paraId="7BCE53DE" w14:textId="77777777" w:rsidR="00AD14E0" w:rsidRPr="006236E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36578E">
              <w:rPr>
                <w:rFonts w:ascii="TH SarabunPSK" w:hAnsi="TH SarabunPSK" w:cs="TH SarabunPSK"/>
                <w:bCs/>
                <w:sz w:val="32"/>
                <w:szCs w:val="32"/>
              </w:rPr>
              <w:t>get_off_longitude</w:t>
            </w:r>
            <w:proofErr w:type="spellEnd"/>
          </w:p>
        </w:tc>
        <w:tc>
          <w:tcPr>
            <w:tcW w:w="1679" w:type="dxa"/>
          </w:tcPr>
          <w:p w14:paraId="3574759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4FD00B2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7B47D2B1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จุดลองจิจูดลงรถ</w:t>
            </w:r>
          </w:p>
        </w:tc>
        <w:tc>
          <w:tcPr>
            <w:tcW w:w="2238" w:type="dxa"/>
          </w:tcPr>
          <w:p w14:paraId="0D6ACB1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A04CFB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99.010893648001</w:t>
            </w:r>
          </w:p>
        </w:tc>
      </w:tr>
      <w:tr w:rsidR="00AD14E0" w:rsidRPr="009F1F59" w14:paraId="323734AE" w14:textId="77777777" w:rsidTr="00FF70A1">
        <w:trPr>
          <w:trHeight w:val="443"/>
        </w:trPr>
        <w:tc>
          <w:tcPr>
            <w:tcW w:w="2445" w:type="dxa"/>
          </w:tcPr>
          <w:p w14:paraId="4C1596E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6236EF">
              <w:rPr>
                <w:rFonts w:ascii="TH SarabunPSK" w:hAnsi="TH SarabunPSK" w:cs="TH SarabunPSK"/>
                <w:bCs/>
                <w:sz w:val="32"/>
                <w:szCs w:val="32"/>
              </w:rPr>
              <w:t>get_off_time</w:t>
            </w:r>
            <w:proofErr w:type="spellEnd"/>
          </w:p>
        </w:tc>
        <w:tc>
          <w:tcPr>
            <w:tcW w:w="1679" w:type="dxa"/>
          </w:tcPr>
          <w:p w14:paraId="734AF16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TIME</w:t>
            </w:r>
          </w:p>
        </w:tc>
        <w:tc>
          <w:tcPr>
            <w:tcW w:w="1096" w:type="dxa"/>
          </w:tcPr>
          <w:p w14:paraId="1D1C2CA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5CE9BE8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เวลาลงรถ</w:t>
            </w:r>
          </w:p>
        </w:tc>
        <w:tc>
          <w:tcPr>
            <w:tcW w:w="2238" w:type="dxa"/>
          </w:tcPr>
          <w:p w14:paraId="0E3F6CA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7.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3</w:t>
            </w: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0 น.</w:t>
            </w:r>
          </w:p>
        </w:tc>
      </w:tr>
      <w:tr w:rsidR="00AD14E0" w:rsidRPr="009F1F59" w14:paraId="0537130E" w14:textId="77777777" w:rsidTr="00FF70A1">
        <w:trPr>
          <w:trHeight w:val="443"/>
        </w:trPr>
        <w:tc>
          <w:tcPr>
            <w:tcW w:w="2445" w:type="dxa"/>
          </w:tcPr>
          <w:p w14:paraId="0AECC90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reason</w:t>
            </w:r>
          </w:p>
        </w:tc>
        <w:tc>
          <w:tcPr>
            <w:tcW w:w="1679" w:type="dxa"/>
          </w:tcPr>
          <w:p w14:paraId="38E91F3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626006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97" w:type="dxa"/>
          </w:tcPr>
          <w:p w14:paraId="18F0F32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เหตุผล</w:t>
            </w:r>
          </w:p>
        </w:tc>
        <w:tc>
          <w:tcPr>
            <w:tcW w:w="2238" w:type="dxa"/>
          </w:tcPr>
          <w:p w14:paraId="6EAD30D3" w14:textId="77777777" w:rsidR="00AD14E0" w:rsidRPr="00F46527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F46527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วันนี้ตอนเช้าไม่ไป</w:t>
            </w:r>
          </w:p>
        </w:tc>
      </w:tr>
      <w:tr w:rsidR="00AD14E0" w:rsidRPr="009F1F59" w14:paraId="5AFCB730" w14:textId="77777777" w:rsidTr="00FF70A1">
        <w:trPr>
          <w:trHeight w:val="443"/>
        </w:trPr>
        <w:tc>
          <w:tcPr>
            <w:tcW w:w="2445" w:type="dxa"/>
          </w:tcPr>
          <w:p w14:paraId="2CE2B21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time_of_date</w:t>
            </w:r>
            <w:proofErr w:type="spellEnd"/>
          </w:p>
        </w:tc>
        <w:tc>
          <w:tcPr>
            <w:tcW w:w="1679" w:type="dxa"/>
          </w:tcPr>
          <w:p w14:paraId="0FD5EF9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096" w:type="dxa"/>
          </w:tcPr>
          <w:p w14:paraId="1D54932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509CF95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เวลาของวัน</w:t>
            </w:r>
          </w:p>
        </w:tc>
        <w:tc>
          <w:tcPr>
            <w:tcW w:w="2238" w:type="dxa"/>
          </w:tcPr>
          <w:p w14:paraId="311703E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1 </w:t>
            </w:r>
          </w:p>
        </w:tc>
      </w:tr>
      <w:tr w:rsidR="00AD14E0" w:rsidRPr="009F1F59" w14:paraId="0B7086B6" w14:textId="77777777" w:rsidTr="00FF70A1">
        <w:trPr>
          <w:trHeight w:val="443"/>
        </w:trPr>
        <w:tc>
          <w:tcPr>
            <w:tcW w:w="2445" w:type="dxa"/>
          </w:tcPr>
          <w:p w14:paraId="2C0C8E38" w14:textId="77777777" w:rsidR="00AD14E0" w:rsidRPr="00A97A3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status_children</w:t>
            </w:r>
            <w:proofErr w:type="spellEnd"/>
          </w:p>
        </w:tc>
        <w:tc>
          <w:tcPr>
            <w:tcW w:w="1679" w:type="dxa"/>
          </w:tcPr>
          <w:p w14:paraId="78B8D5C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A97A3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096" w:type="dxa"/>
          </w:tcPr>
          <w:p w14:paraId="65ED3E0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97" w:type="dxa"/>
          </w:tcPr>
          <w:p w14:paraId="5971888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สถานะเด็ก</w:t>
            </w:r>
          </w:p>
        </w:tc>
        <w:tc>
          <w:tcPr>
            <w:tcW w:w="2238" w:type="dxa"/>
          </w:tcPr>
          <w:p w14:paraId="73908CA5" w14:textId="77777777" w:rsidR="00AD14E0" w:rsidRPr="00C41B4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C41B40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อยู่บนรถ</w:t>
            </w:r>
          </w:p>
        </w:tc>
      </w:tr>
      <w:tr w:rsidR="00AD14E0" w:rsidRPr="009F1F59" w14:paraId="6D02CED6" w14:textId="77777777" w:rsidTr="00FF70A1">
        <w:trPr>
          <w:trHeight w:val="443"/>
        </w:trPr>
        <w:tc>
          <w:tcPr>
            <w:tcW w:w="2445" w:type="dxa"/>
          </w:tcPr>
          <w:p w14:paraId="76ECB5D4" w14:textId="77777777" w:rsidR="00AD14E0" w:rsidRPr="00A97A3F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A97A3F">
              <w:rPr>
                <w:rFonts w:ascii="TH SarabunPSK" w:hAnsi="TH SarabunPSK" w:cs="TH SarabunPSK"/>
                <w:bCs/>
                <w:sz w:val="32"/>
                <w:szCs w:val="32"/>
              </w:rPr>
              <w:t>Contract_contract_ID</w:t>
            </w:r>
            <w:proofErr w:type="spellEnd"/>
          </w:p>
        </w:tc>
        <w:tc>
          <w:tcPr>
            <w:tcW w:w="1679" w:type="dxa"/>
          </w:tcPr>
          <w:p w14:paraId="72086B5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096" w:type="dxa"/>
          </w:tcPr>
          <w:p w14:paraId="4809F27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</w:t>
            </w:r>
          </w:p>
        </w:tc>
        <w:tc>
          <w:tcPr>
            <w:tcW w:w="1897" w:type="dxa"/>
          </w:tcPr>
          <w:p w14:paraId="40A6C82B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2238" w:type="dxa"/>
          </w:tcPr>
          <w:p w14:paraId="595A01C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CT0001</w:t>
            </w:r>
          </w:p>
        </w:tc>
      </w:tr>
    </w:tbl>
    <w:p w14:paraId="1FC5D3A4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035503A3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</w:rPr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4.1.7 ตารางร้องขอยกเลิกการบริการ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96"/>
        <w:gridCol w:w="1752"/>
        <w:gridCol w:w="1422"/>
        <w:gridCol w:w="1852"/>
        <w:gridCol w:w="1833"/>
      </w:tblGrid>
      <w:tr w:rsidR="00AD14E0" w:rsidRPr="009F1F59" w14:paraId="54352346" w14:textId="77777777" w:rsidTr="00FF70A1">
        <w:trPr>
          <w:trHeight w:val="443"/>
        </w:trPr>
        <w:tc>
          <w:tcPr>
            <w:tcW w:w="2496" w:type="dxa"/>
            <w:shd w:val="clear" w:color="auto" w:fill="B4C6E7" w:themeFill="accent1" w:themeFillTint="66"/>
          </w:tcPr>
          <w:p w14:paraId="6F793B8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859" w:type="dxa"/>
            <w:gridSpan w:val="4"/>
          </w:tcPr>
          <w:p w14:paraId="18ECEC6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RequestCancel</w:t>
            </w:r>
            <w:proofErr w:type="spellEnd"/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ร้อง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ขอยกเลิกการบริการ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10315A00" w14:textId="77777777" w:rsidTr="00FF70A1">
        <w:trPr>
          <w:trHeight w:val="443"/>
        </w:trPr>
        <w:tc>
          <w:tcPr>
            <w:tcW w:w="2496" w:type="dxa"/>
            <w:shd w:val="clear" w:color="auto" w:fill="B4C6E7" w:themeFill="accent1" w:themeFillTint="66"/>
          </w:tcPr>
          <w:p w14:paraId="15970CB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752" w:type="dxa"/>
            <w:shd w:val="clear" w:color="auto" w:fill="B4C6E7" w:themeFill="accent1" w:themeFillTint="66"/>
          </w:tcPr>
          <w:p w14:paraId="5ECEE17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422" w:type="dxa"/>
            <w:shd w:val="clear" w:color="auto" w:fill="B4C6E7" w:themeFill="accent1" w:themeFillTint="66"/>
          </w:tcPr>
          <w:p w14:paraId="41AC025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52" w:type="dxa"/>
            <w:shd w:val="clear" w:color="auto" w:fill="B4C6E7" w:themeFill="accent1" w:themeFillTint="66"/>
          </w:tcPr>
          <w:p w14:paraId="7EE2D6B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1833" w:type="dxa"/>
            <w:shd w:val="clear" w:color="auto" w:fill="B4C6E7" w:themeFill="accent1" w:themeFillTint="66"/>
          </w:tcPr>
          <w:p w14:paraId="5F530D4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257146F9" w14:textId="77777777" w:rsidTr="00FF70A1">
        <w:trPr>
          <w:trHeight w:val="443"/>
        </w:trPr>
        <w:tc>
          <w:tcPr>
            <w:tcW w:w="2496" w:type="dxa"/>
          </w:tcPr>
          <w:p w14:paraId="5056797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request_ID</w:t>
            </w:r>
            <w:proofErr w:type="spellEnd"/>
          </w:p>
        </w:tc>
        <w:tc>
          <w:tcPr>
            <w:tcW w:w="1752" w:type="dxa"/>
          </w:tcPr>
          <w:p w14:paraId="207F487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bookmarkStart w:id="214" w:name="_Hlk97850273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  <w:bookmarkEnd w:id="214"/>
          </w:p>
        </w:tc>
        <w:tc>
          <w:tcPr>
            <w:tcW w:w="1422" w:type="dxa"/>
          </w:tcPr>
          <w:p w14:paraId="4E0BBC7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52" w:type="dxa"/>
          </w:tcPr>
          <w:p w14:paraId="334A2D1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รหัสการร้องขอ</w:t>
            </w:r>
          </w:p>
        </w:tc>
        <w:tc>
          <w:tcPr>
            <w:tcW w:w="1833" w:type="dxa"/>
          </w:tcPr>
          <w:p w14:paraId="3FB1DCD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RQ0001</w:t>
            </w:r>
          </w:p>
        </w:tc>
      </w:tr>
      <w:tr w:rsidR="00AD14E0" w:rsidRPr="009F1F59" w14:paraId="25127BB2" w14:textId="77777777" w:rsidTr="00FF70A1">
        <w:trPr>
          <w:trHeight w:val="443"/>
        </w:trPr>
        <w:tc>
          <w:tcPr>
            <w:tcW w:w="2496" w:type="dxa"/>
          </w:tcPr>
          <w:p w14:paraId="05BC7A6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request_date</w:t>
            </w:r>
            <w:proofErr w:type="spellEnd"/>
          </w:p>
        </w:tc>
        <w:tc>
          <w:tcPr>
            <w:tcW w:w="1752" w:type="dxa"/>
          </w:tcPr>
          <w:p w14:paraId="2AB080E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22" w:type="dxa"/>
          </w:tcPr>
          <w:p w14:paraId="504D32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52" w:type="dxa"/>
          </w:tcPr>
          <w:p w14:paraId="3C8A942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วันที่ร้องขอ</w:t>
            </w:r>
          </w:p>
        </w:tc>
        <w:tc>
          <w:tcPr>
            <w:tcW w:w="1833" w:type="dxa"/>
          </w:tcPr>
          <w:p w14:paraId="2B638C8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6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/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23</w:t>
            </w:r>
          </w:p>
        </w:tc>
      </w:tr>
      <w:tr w:rsidR="00AD14E0" w:rsidRPr="009F1F59" w14:paraId="79083CBE" w14:textId="77777777" w:rsidTr="00FF70A1">
        <w:trPr>
          <w:trHeight w:val="443"/>
        </w:trPr>
        <w:tc>
          <w:tcPr>
            <w:tcW w:w="2496" w:type="dxa"/>
          </w:tcPr>
          <w:p w14:paraId="51202A0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approve_date</w:t>
            </w:r>
            <w:proofErr w:type="spellEnd"/>
          </w:p>
        </w:tc>
        <w:tc>
          <w:tcPr>
            <w:tcW w:w="1752" w:type="dxa"/>
          </w:tcPr>
          <w:p w14:paraId="59F99B5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22" w:type="dxa"/>
          </w:tcPr>
          <w:p w14:paraId="57C882E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52" w:type="dxa"/>
          </w:tcPr>
          <w:p w14:paraId="4252201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วันที่อนุมัติ</w:t>
            </w:r>
          </w:p>
        </w:tc>
        <w:tc>
          <w:tcPr>
            <w:tcW w:w="1833" w:type="dxa"/>
          </w:tcPr>
          <w:p w14:paraId="63A62C8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2022/0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6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/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25</w:t>
            </w:r>
          </w:p>
        </w:tc>
      </w:tr>
      <w:tr w:rsidR="00AD14E0" w:rsidRPr="009F1F59" w14:paraId="0F960C3D" w14:textId="77777777" w:rsidTr="00FF70A1">
        <w:trPr>
          <w:trHeight w:val="443"/>
        </w:trPr>
        <w:tc>
          <w:tcPr>
            <w:tcW w:w="2496" w:type="dxa"/>
          </w:tcPr>
          <w:p w14:paraId="4C0F3A3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reason</w:t>
            </w:r>
          </w:p>
        </w:tc>
        <w:tc>
          <w:tcPr>
            <w:tcW w:w="1752" w:type="dxa"/>
          </w:tcPr>
          <w:p w14:paraId="7F3906C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varchar(100)</w:t>
            </w:r>
          </w:p>
        </w:tc>
        <w:tc>
          <w:tcPr>
            <w:tcW w:w="1422" w:type="dxa"/>
          </w:tcPr>
          <w:p w14:paraId="49C4EB7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52" w:type="dxa"/>
          </w:tcPr>
          <w:p w14:paraId="228AD81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เหตุผล</w:t>
            </w:r>
          </w:p>
        </w:tc>
        <w:tc>
          <w:tcPr>
            <w:tcW w:w="1833" w:type="dxa"/>
          </w:tcPr>
          <w:p w14:paraId="43903D8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เรียนจบแล้ว</w:t>
            </w:r>
          </w:p>
        </w:tc>
      </w:tr>
      <w:tr w:rsidR="00AD14E0" w:rsidRPr="009F1F59" w14:paraId="4752DCB1" w14:textId="77777777" w:rsidTr="00FF70A1">
        <w:trPr>
          <w:trHeight w:val="443"/>
        </w:trPr>
        <w:tc>
          <w:tcPr>
            <w:tcW w:w="2496" w:type="dxa"/>
          </w:tcPr>
          <w:p w14:paraId="0A60349D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C41B40">
              <w:rPr>
                <w:rFonts w:ascii="TH SarabunPSK" w:hAnsi="TH SarabunPSK" w:cs="TH SarabunPSK"/>
                <w:bCs/>
                <w:sz w:val="32"/>
                <w:szCs w:val="32"/>
              </w:rPr>
              <w:t>status_request</w:t>
            </w:r>
            <w:proofErr w:type="spellEnd"/>
          </w:p>
        </w:tc>
        <w:tc>
          <w:tcPr>
            <w:tcW w:w="1752" w:type="dxa"/>
          </w:tcPr>
          <w:p w14:paraId="27CF2435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422" w:type="dxa"/>
          </w:tcPr>
          <w:p w14:paraId="50ACCF6F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</w:p>
        </w:tc>
        <w:tc>
          <w:tcPr>
            <w:tcW w:w="1852" w:type="dxa"/>
          </w:tcPr>
          <w:p w14:paraId="109EA86C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สถานะการยกเลิก</w:t>
            </w:r>
          </w:p>
        </w:tc>
        <w:tc>
          <w:tcPr>
            <w:tcW w:w="1833" w:type="dxa"/>
          </w:tcPr>
          <w:p w14:paraId="31AFFB92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</w:t>
            </w:r>
          </w:p>
        </w:tc>
      </w:tr>
      <w:tr w:rsidR="00AD14E0" w:rsidRPr="009F1F59" w14:paraId="3093942F" w14:textId="77777777" w:rsidTr="00FF70A1">
        <w:trPr>
          <w:trHeight w:val="443"/>
        </w:trPr>
        <w:tc>
          <w:tcPr>
            <w:tcW w:w="2496" w:type="dxa"/>
          </w:tcPr>
          <w:p w14:paraId="50E945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contract_contract_ID</w:t>
            </w:r>
            <w:proofErr w:type="spellEnd"/>
          </w:p>
        </w:tc>
        <w:tc>
          <w:tcPr>
            <w:tcW w:w="1752" w:type="dxa"/>
          </w:tcPr>
          <w:p w14:paraId="200F7EC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varchar(10)</w:t>
            </w:r>
          </w:p>
        </w:tc>
        <w:tc>
          <w:tcPr>
            <w:tcW w:w="1422" w:type="dxa"/>
          </w:tcPr>
          <w:p w14:paraId="0D7F715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852" w:type="dxa"/>
          </w:tcPr>
          <w:p w14:paraId="6D2AB572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1833" w:type="dxa"/>
          </w:tcPr>
          <w:p w14:paraId="1A7FB6C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CT0001</w:t>
            </w:r>
          </w:p>
        </w:tc>
      </w:tr>
    </w:tbl>
    <w:p w14:paraId="28A8A924" w14:textId="77777777" w:rsidR="00AD14E0" w:rsidRPr="004C06F7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  <w:cs/>
        </w:rPr>
      </w:pPr>
      <w:r w:rsidRPr="009F1F59">
        <w:rPr>
          <w:rFonts w:ascii="TH SarabunPSK" w:hAnsi="TH SarabunPSK" w:cs="TH SarabunPSK"/>
          <w:bCs/>
          <w:sz w:val="36"/>
          <w:szCs w:val="32"/>
          <w:cs/>
        </w:rPr>
        <w:tab/>
      </w:r>
    </w:p>
    <w:p w14:paraId="696D8A4A" w14:textId="77777777" w:rsidR="00AD14E0" w:rsidRPr="009F1F59" w:rsidRDefault="00AD14E0" w:rsidP="00AD14E0">
      <w:pPr>
        <w:rPr>
          <w:rFonts w:ascii="TH SarabunPSK" w:hAnsi="TH SarabunPSK" w:cs="TH SarabunPSK"/>
        </w:rPr>
      </w:pPr>
    </w:p>
    <w:p w14:paraId="2A5F2C46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  <w:cs/>
        </w:rPr>
        <w:lastRenderedPageBreak/>
        <w:tab/>
        <w:t>4.1.</w:t>
      </w:r>
      <w:r>
        <w:rPr>
          <w:rFonts w:ascii="TH SarabunPSK" w:hAnsi="TH SarabunPSK" w:cs="TH SarabunPSK" w:hint="cs"/>
          <w:bCs/>
          <w:sz w:val="32"/>
          <w:szCs w:val="32"/>
          <w:cs/>
        </w:rPr>
        <w:t>8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ตารางรถนักเรียน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69"/>
        <w:gridCol w:w="1501"/>
        <w:gridCol w:w="1440"/>
        <w:gridCol w:w="1807"/>
        <w:gridCol w:w="2238"/>
      </w:tblGrid>
      <w:tr w:rsidR="00AD14E0" w:rsidRPr="009F1F59" w14:paraId="6FCAF65B" w14:textId="77777777" w:rsidTr="00FF70A1">
        <w:trPr>
          <w:trHeight w:val="443"/>
        </w:trPr>
        <w:tc>
          <w:tcPr>
            <w:tcW w:w="2369" w:type="dxa"/>
            <w:shd w:val="clear" w:color="auto" w:fill="B4C6E7" w:themeFill="accent1" w:themeFillTint="66"/>
          </w:tcPr>
          <w:p w14:paraId="203248C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986" w:type="dxa"/>
            <w:gridSpan w:val="4"/>
          </w:tcPr>
          <w:p w14:paraId="441EE1D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Bus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รถนักเรียน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1F22AF20" w14:textId="77777777" w:rsidTr="00FF70A1">
        <w:trPr>
          <w:trHeight w:val="443"/>
        </w:trPr>
        <w:tc>
          <w:tcPr>
            <w:tcW w:w="2369" w:type="dxa"/>
            <w:shd w:val="clear" w:color="auto" w:fill="B4C6E7" w:themeFill="accent1" w:themeFillTint="66"/>
          </w:tcPr>
          <w:p w14:paraId="5859E78F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501" w:type="dxa"/>
            <w:shd w:val="clear" w:color="auto" w:fill="B4C6E7" w:themeFill="accent1" w:themeFillTint="66"/>
          </w:tcPr>
          <w:p w14:paraId="0C15456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440" w:type="dxa"/>
            <w:shd w:val="clear" w:color="auto" w:fill="B4C6E7" w:themeFill="accent1" w:themeFillTint="66"/>
          </w:tcPr>
          <w:p w14:paraId="271320F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07" w:type="dxa"/>
            <w:shd w:val="clear" w:color="auto" w:fill="B4C6E7" w:themeFill="accent1" w:themeFillTint="66"/>
          </w:tcPr>
          <w:p w14:paraId="23E5245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38" w:type="dxa"/>
            <w:shd w:val="clear" w:color="auto" w:fill="B4C6E7" w:themeFill="accent1" w:themeFillTint="66"/>
          </w:tcPr>
          <w:p w14:paraId="28B0BBD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78391735" w14:textId="77777777" w:rsidTr="00FF70A1">
        <w:trPr>
          <w:trHeight w:val="443"/>
        </w:trPr>
        <w:tc>
          <w:tcPr>
            <w:tcW w:w="2369" w:type="dxa"/>
          </w:tcPr>
          <w:p w14:paraId="10A522D0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num_plate</w:t>
            </w:r>
            <w:proofErr w:type="spellEnd"/>
          </w:p>
        </w:tc>
        <w:tc>
          <w:tcPr>
            <w:tcW w:w="1501" w:type="dxa"/>
          </w:tcPr>
          <w:p w14:paraId="2A35444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7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588932E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07" w:type="dxa"/>
          </w:tcPr>
          <w:p w14:paraId="2272C35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ป้ายทะเบียน</w:t>
            </w:r>
          </w:p>
        </w:tc>
        <w:tc>
          <w:tcPr>
            <w:tcW w:w="2238" w:type="dxa"/>
          </w:tcPr>
          <w:p w14:paraId="27BC273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บบ1234</w:t>
            </w:r>
          </w:p>
        </w:tc>
      </w:tr>
      <w:tr w:rsidR="00AD14E0" w:rsidRPr="009F1F59" w14:paraId="2DA254DC" w14:textId="77777777" w:rsidTr="00FF70A1">
        <w:trPr>
          <w:trHeight w:val="443"/>
        </w:trPr>
        <w:tc>
          <w:tcPr>
            <w:tcW w:w="2369" w:type="dxa"/>
          </w:tcPr>
          <w:p w14:paraId="413C4F3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province</w:t>
            </w:r>
          </w:p>
        </w:tc>
        <w:tc>
          <w:tcPr>
            <w:tcW w:w="1501" w:type="dxa"/>
          </w:tcPr>
          <w:p w14:paraId="41B8516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0)</w:t>
            </w:r>
          </w:p>
        </w:tc>
        <w:tc>
          <w:tcPr>
            <w:tcW w:w="1440" w:type="dxa"/>
          </w:tcPr>
          <w:p w14:paraId="571743B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28CB964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จังหวัดบนป้ายทะเบียน</w:t>
            </w:r>
          </w:p>
        </w:tc>
        <w:tc>
          <w:tcPr>
            <w:tcW w:w="2238" w:type="dxa"/>
          </w:tcPr>
          <w:p w14:paraId="5BB0EDD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เชียงใหม่</w:t>
            </w:r>
          </w:p>
        </w:tc>
      </w:tr>
      <w:tr w:rsidR="00AD14E0" w:rsidRPr="009F1F59" w14:paraId="55774000" w14:textId="77777777" w:rsidTr="00FF70A1">
        <w:trPr>
          <w:trHeight w:val="443"/>
        </w:trPr>
        <w:tc>
          <w:tcPr>
            <w:tcW w:w="2369" w:type="dxa"/>
          </w:tcPr>
          <w:p w14:paraId="479E556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brand</w:t>
            </w:r>
          </w:p>
        </w:tc>
        <w:tc>
          <w:tcPr>
            <w:tcW w:w="1501" w:type="dxa"/>
          </w:tcPr>
          <w:p w14:paraId="203E8C2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45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1A93C88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280AF6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ยี่ห้อรถ</w:t>
            </w:r>
          </w:p>
        </w:tc>
        <w:tc>
          <w:tcPr>
            <w:tcW w:w="2238" w:type="dxa"/>
          </w:tcPr>
          <w:p w14:paraId="0DD5930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Toyota</w:t>
            </w:r>
          </w:p>
        </w:tc>
      </w:tr>
      <w:tr w:rsidR="00AD14E0" w:rsidRPr="009F1F59" w14:paraId="37A0AAF3" w14:textId="77777777" w:rsidTr="00FF70A1">
        <w:trPr>
          <w:trHeight w:val="443"/>
        </w:trPr>
        <w:tc>
          <w:tcPr>
            <w:tcW w:w="2369" w:type="dxa"/>
          </w:tcPr>
          <w:p w14:paraId="5ADF178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purchase_date</w:t>
            </w:r>
            <w:proofErr w:type="spellEnd"/>
          </w:p>
        </w:tc>
        <w:tc>
          <w:tcPr>
            <w:tcW w:w="1501" w:type="dxa"/>
          </w:tcPr>
          <w:p w14:paraId="3B9602C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DATE</w:t>
            </w:r>
          </w:p>
        </w:tc>
        <w:tc>
          <w:tcPr>
            <w:tcW w:w="1440" w:type="dxa"/>
          </w:tcPr>
          <w:p w14:paraId="04F5BF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62AFFE8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วันที่ออกรถ</w:t>
            </w:r>
          </w:p>
        </w:tc>
        <w:tc>
          <w:tcPr>
            <w:tcW w:w="2238" w:type="dxa"/>
          </w:tcPr>
          <w:p w14:paraId="14C3D3C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2018/01/01</w:t>
            </w:r>
          </w:p>
        </w:tc>
      </w:tr>
      <w:tr w:rsidR="00AD14E0" w:rsidRPr="009F1F59" w14:paraId="21B07B97" w14:textId="77777777" w:rsidTr="00FF70A1">
        <w:trPr>
          <w:trHeight w:val="443"/>
        </w:trPr>
        <w:tc>
          <w:tcPr>
            <w:tcW w:w="2369" w:type="dxa"/>
          </w:tcPr>
          <w:p w14:paraId="29CAF97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4C06F7">
              <w:rPr>
                <w:rFonts w:ascii="TH SarabunPSK" w:hAnsi="TH SarabunPSK" w:cs="TH SarabunPSK"/>
                <w:bCs/>
                <w:sz w:val="32"/>
                <w:szCs w:val="32"/>
              </w:rPr>
              <w:t>seats_amount</w:t>
            </w:r>
            <w:proofErr w:type="spellEnd"/>
          </w:p>
        </w:tc>
        <w:tc>
          <w:tcPr>
            <w:tcW w:w="1501" w:type="dxa"/>
          </w:tcPr>
          <w:p w14:paraId="6AD0B46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440" w:type="dxa"/>
          </w:tcPr>
          <w:p w14:paraId="63A698E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0944D7E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จำนวนที่นั่ง</w:t>
            </w:r>
          </w:p>
        </w:tc>
        <w:tc>
          <w:tcPr>
            <w:tcW w:w="2238" w:type="dxa"/>
          </w:tcPr>
          <w:p w14:paraId="311C31D5" w14:textId="77777777" w:rsidR="00AD14E0" w:rsidRPr="004C06F7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10</w:t>
            </w:r>
          </w:p>
        </w:tc>
      </w:tr>
      <w:tr w:rsidR="00AD14E0" w:rsidRPr="009F1F59" w14:paraId="517C2111" w14:textId="77777777" w:rsidTr="00FF70A1">
        <w:trPr>
          <w:trHeight w:val="443"/>
        </w:trPr>
        <w:tc>
          <w:tcPr>
            <w:tcW w:w="2369" w:type="dxa"/>
          </w:tcPr>
          <w:p w14:paraId="0A8227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4C06F7">
              <w:rPr>
                <w:rFonts w:ascii="TH SarabunPSK" w:hAnsi="TH SarabunPSK" w:cs="TH SarabunPSK"/>
                <w:bCs/>
                <w:sz w:val="32"/>
                <w:szCs w:val="32"/>
              </w:rPr>
              <w:t>bus_latitude</w:t>
            </w:r>
            <w:proofErr w:type="spellEnd"/>
          </w:p>
        </w:tc>
        <w:tc>
          <w:tcPr>
            <w:tcW w:w="1501" w:type="dxa"/>
          </w:tcPr>
          <w:p w14:paraId="3E21C7D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4C06F7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30FD397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7D9224F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ตำแหน่ง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ละติจูด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รถ</w:t>
            </w:r>
          </w:p>
        </w:tc>
        <w:tc>
          <w:tcPr>
            <w:tcW w:w="2238" w:type="dxa"/>
          </w:tcPr>
          <w:p w14:paraId="6AA1851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18.896685958771357 </w:t>
            </w:r>
          </w:p>
        </w:tc>
      </w:tr>
      <w:tr w:rsidR="00AD14E0" w:rsidRPr="009F1F59" w14:paraId="424111F9" w14:textId="77777777" w:rsidTr="00FF70A1">
        <w:trPr>
          <w:trHeight w:val="443"/>
        </w:trPr>
        <w:tc>
          <w:tcPr>
            <w:tcW w:w="2369" w:type="dxa"/>
          </w:tcPr>
          <w:p w14:paraId="220D753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4C06F7">
              <w:rPr>
                <w:rFonts w:ascii="TH SarabunPSK" w:hAnsi="TH SarabunPSK" w:cs="TH SarabunPSK"/>
                <w:bCs/>
                <w:sz w:val="32"/>
                <w:szCs w:val="32"/>
              </w:rPr>
              <w:t>bus_longitude</w:t>
            </w:r>
            <w:proofErr w:type="spellEnd"/>
          </w:p>
        </w:tc>
        <w:tc>
          <w:tcPr>
            <w:tcW w:w="1501" w:type="dxa"/>
          </w:tcPr>
          <w:p w14:paraId="7956E2B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4C06F7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1543C27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63876BF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ตำแหน่งลองจิจูดรถ</w:t>
            </w:r>
          </w:p>
        </w:tc>
        <w:tc>
          <w:tcPr>
            <w:tcW w:w="2238" w:type="dxa"/>
          </w:tcPr>
          <w:p w14:paraId="5D452FA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99.01315485839241</w:t>
            </w:r>
          </w:p>
        </w:tc>
      </w:tr>
      <w:tr w:rsidR="00AD14E0" w:rsidRPr="009F1F59" w14:paraId="2AAC1F07" w14:textId="77777777" w:rsidTr="00FF70A1">
        <w:trPr>
          <w:trHeight w:val="443"/>
        </w:trPr>
        <w:tc>
          <w:tcPr>
            <w:tcW w:w="2369" w:type="dxa"/>
          </w:tcPr>
          <w:p w14:paraId="555B592B" w14:textId="77777777" w:rsidR="00AD14E0" w:rsidRPr="004C06F7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Cs/>
                <w:sz w:val="32"/>
                <w:szCs w:val="32"/>
              </w:rPr>
              <w:t>Status_bus</w:t>
            </w:r>
            <w:proofErr w:type="spellEnd"/>
          </w:p>
        </w:tc>
        <w:tc>
          <w:tcPr>
            <w:tcW w:w="1501" w:type="dxa"/>
          </w:tcPr>
          <w:p w14:paraId="2C78AD0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INT</w:t>
            </w:r>
          </w:p>
        </w:tc>
        <w:tc>
          <w:tcPr>
            <w:tcW w:w="1440" w:type="dxa"/>
          </w:tcPr>
          <w:p w14:paraId="2C938AD0" w14:textId="77777777" w:rsidR="00AD14E0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3412528" w14:textId="77777777" w:rsidR="00AD14E0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สถานะรถ</w:t>
            </w:r>
          </w:p>
        </w:tc>
        <w:tc>
          <w:tcPr>
            <w:tcW w:w="2238" w:type="dxa"/>
          </w:tcPr>
          <w:p w14:paraId="653B2FF8" w14:textId="77777777" w:rsidR="00AD14E0" w:rsidRPr="00026144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1</w:t>
            </w:r>
          </w:p>
        </w:tc>
      </w:tr>
      <w:tr w:rsidR="00AD14E0" w:rsidRPr="009F1F59" w14:paraId="742F8644" w14:textId="77777777" w:rsidTr="00FF70A1">
        <w:trPr>
          <w:trHeight w:val="443"/>
        </w:trPr>
        <w:tc>
          <w:tcPr>
            <w:tcW w:w="2369" w:type="dxa"/>
          </w:tcPr>
          <w:p w14:paraId="282F128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image_Bus</w:t>
            </w:r>
            <w:proofErr w:type="spellEnd"/>
          </w:p>
        </w:tc>
        <w:tc>
          <w:tcPr>
            <w:tcW w:w="1501" w:type="dxa"/>
          </w:tcPr>
          <w:p w14:paraId="30E6ADB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varchar(45)</w:t>
            </w:r>
          </w:p>
        </w:tc>
        <w:tc>
          <w:tcPr>
            <w:tcW w:w="1440" w:type="dxa"/>
          </w:tcPr>
          <w:p w14:paraId="1CA33C2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07" w:type="dxa"/>
          </w:tcPr>
          <w:p w14:paraId="3D480CA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รูปรถ</w:t>
            </w:r>
          </w:p>
        </w:tc>
        <w:tc>
          <w:tcPr>
            <w:tcW w:w="2238" w:type="dxa"/>
          </w:tcPr>
          <w:p w14:paraId="101AEE2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Toyota.png</w:t>
            </w:r>
          </w:p>
        </w:tc>
      </w:tr>
      <w:tr w:rsidR="00AD14E0" w:rsidRPr="009F1F59" w14:paraId="09F1D2C0" w14:textId="77777777" w:rsidTr="00FF70A1">
        <w:trPr>
          <w:trHeight w:val="443"/>
        </w:trPr>
        <w:tc>
          <w:tcPr>
            <w:tcW w:w="2369" w:type="dxa"/>
          </w:tcPr>
          <w:p w14:paraId="5E3EC3B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Driver_IDCard</w:t>
            </w:r>
            <w:proofErr w:type="spellEnd"/>
          </w:p>
        </w:tc>
        <w:tc>
          <w:tcPr>
            <w:tcW w:w="1501" w:type="dxa"/>
          </w:tcPr>
          <w:p w14:paraId="28E6CAE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varchar(1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3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440" w:type="dxa"/>
          </w:tcPr>
          <w:p w14:paraId="3902B2B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FK, NN, UQ</w:t>
            </w:r>
          </w:p>
        </w:tc>
        <w:tc>
          <w:tcPr>
            <w:tcW w:w="1807" w:type="dxa"/>
          </w:tcPr>
          <w:p w14:paraId="378F1C8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รหัสสัญญา</w:t>
            </w:r>
          </w:p>
        </w:tc>
        <w:tc>
          <w:tcPr>
            <w:tcW w:w="2238" w:type="dxa"/>
          </w:tcPr>
          <w:p w14:paraId="08463F2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1199900794483</w:t>
            </w:r>
          </w:p>
        </w:tc>
      </w:tr>
    </w:tbl>
    <w:p w14:paraId="1D2ED4D6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</w:rPr>
      </w:pPr>
    </w:p>
    <w:p w14:paraId="28A7DB5A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 w:rsidRPr="009F1F59">
        <w:rPr>
          <w:rFonts w:ascii="TH SarabunPSK" w:hAnsi="TH SarabunPSK" w:cs="TH SarabunPSK"/>
          <w:bCs/>
          <w:sz w:val="32"/>
          <w:szCs w:val="32"/>
          <w:cs/>
        </w:rPr>
        <w:tab/>
        <w:t>4.1.</w:t>
      </w:r>
      <w:r>
        <w:rPr>
          <w:rFonts w:ascii="TH SarabunPSK" w:hAnsi="TH SarabunPSK" w:cs="TH SarabunPSK" w:hint="cs"/>
          <w:bCs/>
          <w:sz w:val="32"/>
          <w:szCs w:val="32"/>
          <w:cs/>
        </w:rPr>
        <w:t>9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ตารางโรงเรียน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78"/>
        <w:gridCol w:w="1682"/>
        <w:gridCol w:w="1160"/>
        <w:gridCol w:w="1846"/>
        <w:gridCol w:w="2289"/>
      </w:tblGrid>
      <w:tr w:rsidR="00AD14E0" w:rsidRPr="009F1F59" w14:paraId="4DF3BAC3" w14:textId="77777777" w:rsidTr="00FF70A1">
        <w:trPr>
          <w:trHeight w:val="443"/>
        </w:trPr>
        <w:tc>
          <w:tcPr>
            <w:tcW w:w="2378" w:type="dxa"/>
            <w:shd w:val="clear" w:color="auto" w:fill="B4C6E7" w:themeFill="accent1" w:themeFillTint="66"/>
          </w:tcPr>
          <w:p w14:paraId="4A96DBB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6977" w:type="dxa"/>
            <w:gridSpan w:val="4"/>
          </w:tcPr>
          <w:p w14:paraId="1877FB6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School (</w:t>
            </w: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โรงเรียน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14B9DFE3" w14:textId="77777777" w:rsidTr="00FF70A1">
        <w:trPr>
          <w:trHeight w:val="443"/>
        </w:trPr>
        <w:tc>
          <w:tcPr>
            <w:tcW w:w="2378" w:type="dxa"/>
            <w:shd w:val="clear" w:color="auto" w:fill="B4C6E7" w:themeFill="accent1" w:themeFillTint="66"/>
          </w:tcPr>
          <w:p w14:paraId="1A50B4B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682" w:type="dxa"/>
            <w:shd w:val="clear" w:color="auto" w:fill="B4C6E7" w:themeFill="accent1" w:themeFillTint="66"/>
          </w:tcPr>
          <w:p w14:paraId="25319D3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1160" w:type="dxa"/>
            <w:shd w:val="clear" w:color="auto" w:fill="B4C6E7" w:themeFill="accent1" w:themeFillTint="66"/>
          </w:tcPr>
          <w:p w14:paraId="7B68D417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1846" w:type="dxa"/>
            <w:shd w:val="clear" w:color="auto" w:fill="B4C6E7" w:themeFill="accent1" w:themeFillTint="66"/>
          </w:tcPr>
          <w:p w14:paraId="7F9D6E6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289" w:type="dxa"/>
            <w:shd w:val="clear" w:color="auto" w:fill="B4C6E7" w:themeFill="accent1" w:themeFillTint="66"/>
          </w:tcPr>
          <w:p w14:paraId="55A0CBD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46783E65" w14:textId="77777777" w:rsidTr="00FF70A1">
        <w:trPr>
          <w:trHeight w:val="443"/>
        </w:trPr>
        <w:tc>
          <w:tcPr>
            <w:tcW w:w="2378" w:type="dxa"/>
          </w:tcPr>
          <w:p w14:paraId="39CED1F2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school_ID</w:t>
            </w:r>
            <w:proofErr w:type="spellEnd"/>
          </w:p>
        </w:tc>
        <w:tc>
          <w:tcPr>
            <w:tcW w:w="1682" w:type="dxa"/>
          </w:tcPr>
          <w:p w14:paraId="4E58F98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46693D8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</w:t>
            </w:r>
          </w:p>
        </w:tc>
        <w:tc>
          <w:tcPr>
            <w:tcW w:w="1846" w:type="dxa"/>
          </w:tcPr>
          <w:p w14:paraId="4E6A588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รหัสโรงเรียน</w:t>
            </w:r>
          </w:p>
        </w:tc>
        <w:tc>
          <w:tcPr>
            <w:tcW w:w="2289" w:type="dxa"/>
          </w:tcPr>
          <w:p w14:paraId="60D42ABB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RQ0001</w:t>
            </w:r>
          </w:p>
        </w:tc>
      </w:tr>
      <w:tr w:rsidR="00AD14E0" w:rsidRPr="009F1F59" w14:paraId="0260C35F" w14:textId="77777777" w:rsidTr="00FF70A1">
        <w:trPr>
          <w:trHeight w:val="443"/>
        </w:trPr>
        <w:tc>
          <w:tcPr>
            <w:tcW w:w="2378" w:type="dxa"/>
          </w:tcPr>
          <w:p w14:paraId="0DFE8934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school_name</w:t>
            </w:r>
            <w:proofErr w:type="spellEnd"/>
          </w:p>
        </w:tc>
        <w:tc>
          <w:tcPr>
            <w:tcW w:w="1682" w:type="dxa"/>
          </w:tcPr>
          <w:p w14:paraId="78E2419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1AFA41E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46" w:type="dxa"/>
          </w:tcPr>
          <w:p w14:paraId="0DBFEA7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ชื่อโรงเรียน</w:t>
            </w:r>
          </w:p>
        </w:tc>
        <w:tc>
          <w:tcPr>
            <w:tcW w:w="2289" w:type="dxa"/>
          </w:tcPr>
          <w:p w14:paraId="1692375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เชียงใหม่</w:t>
            </w:r>
          </w:p>
        </w:tc>
      </w:tr>
      <w:tr w:rsidR="00AD14E0" w:rsidRPr="009F1F59" w14:paraId="61A0C816" w14:textId="77777777" w:rsidTr="00FF70A1">
        <w:trPr>
          <w:trHeight w:val="443"/>
        </w:trPr>
        <w:tc>
          <w:tcPr>
            <w:tcW w:w="2378" w:type="dxa"/>
          </w:tcPr>
          <w:p w14:paraId="5533B5A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school_latitude</w:t>
            </w:r>
            <w:proofErr w:type="spellEnd"/>
          </w:p>
        </w:tc>
        <w:tc>
          <w:tcPr>
            <w:tcW w:w="1682" w:type="dxa"/>
          </w:tcPr>
          <w:p w14:paraId="3BCDA77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5B9E1CC7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46" w:type="dxa"/>
          </w:tcPr>
          <w:p w14:paraId="5BC2E00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ตำแหน่ง</w:t>
            </w: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ละติจูด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รถ</w:t>
            </w:r>
          </w:p>
        </w:tc>
        <w:tc>
          <w:tcPr>
            <w:tcW w:w="2289" w:type="dxa"/>
          </w:tcPr>
          <w:p w14:paraId="5E18347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 xml:space="preserve">18.896685958771357 </w:t>
            </w:r>
          </w:p>
        </w:tc>
      </w:tr>
      <w:tr w:rsidR="00AD14E0" w:rsidRPr="009F1F59" w14:paraId="38240C78" w14:textId="77777777" w:rsidTr="00FF70A1">
        <w:trPr>
          <w:trHeight w:val="443"/>
        </w:trPr>
        <w:tc>
          <w:tcPr>
            <w:tcW w:w="2378" w:type="dxa"/>
          </w:tcPr>
          <w:p w14:paraId="7028E98D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school_longitude</w:t>
            </w:r>
            <w:proofErr w:type="spellEnd"/>
          </w:p>
        </w:tc>
        <w:tc>
          <w:tcPr>
            <w:tcW w:w="1682" w:type="dxa"/>
          </w:tcPr>
          <w:p w14:paraId="6C94C63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1160" w:type="dxa"/>
          </w:tcPr>
          <w:p w14:paraId="228475A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1846" w:type="dxa"/>
          </w:tcPr>
          <w:p w14:paraId="4EA293DC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ตำแหน่งลองจิจูดรถ</w:t>
            </w:r>
          </w:p>
        </w:tc>
        <w:tc>
          <w:tcPr>
            <w:tcW w:w="2289" w:type="dxa"/>
          </w:tcPr>
          <w:p w14:paraId="4E0F32F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99.01315485839241</w:t>
            </w:r>
          </w:p>
        </w:tc>
      </w:tr>
    </w:tbl>
    <w:p w14:paraId="59FF3B66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  <w:r w:rsidRPr="009F1F59">
        <w:rPr>
          <w:rFonts w:ascii="TH SarabunPSK" w:hAnsi="TH SarabunPSK" w:cs="TH SarabunPSK"/>
          <w:bCs/>
          <w:sz w:val="36"/>
          <w:szCs w:val="32"/>
          <w:cs/>
        </w:rPr>
        <w:tab/>
      </w:r>
    </w:p>
    <w:p w14:paraId="2F968FCC" w14:textId="77777777" w:rsidR="00AD14E0" w:rsidRDefault="00AD14E0" w:rsidP="00AD14E0">
      <w:pPr>
        <w:ind w:left="720"/>
        <w:rPr>
          <w:rFonts w:ascii="TH SarabunPSK" w:hAnsi="TH SarabunPSK" w:cs="TH SarabunPSK"/>
          <w:bCs/>
          <w:sz w:val="36"/>
          <w:szCs w:val="32"/>
        </w:rPr>
      </w:pPr>
    </w:p>
    <w:p w14:paraId="3E17537C" w14:textId="77777777" w:rsidR="00AD14E0" w:rsidRPr="009F1F59" w:rsidRDefault="00AD14E0" w:rsidP="00AD14E0">
      <w:pPr>
        <w:ind w:left="720"/>
        <w:rPr>
          <w:rFonts w:ascii="TH SarabunPSK" w:hAnsi="TH SarabunPSK" w:cs="TH SarabunPSK"/>
          <w:bCs/>
          <w:sz w:val="32"/>
          <w:szCs w:val="32"/>
          <w:cs/>
        </w:rPr>
      </w:pPr>
      <w:r>
        <w:rPr>
          <w:rFonts w:ascii="TH SarabunPSK" w:hAnsi="TH SarabunPSK" w:cs="TH SarabunPSK"/>
          <w:bCs/>
          <w:sz w:val="36"/>
          <w:szCs w:val="32"/>
          <w:cs/>
        </w:rPr>
        <w:lastRenderedPageBreak/>
        <w:tab/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>4.1.1</w:t>
      </w:r>
      <w:r>
        <w:rPr>
          <w:rFonts w:ascii="TH SarabunPSK" w:hAnsi="TH SarabunPSK" w:cs="TH SarabunPSK" w:hint="cs"/>
          <w:bCs/>
          <w:sz w:val="32"/>
          <w:szCs w:val="32"/>
          <w:cs/>
        </w:rPr>
        <w:t>0</w:t>
      </w:r>
      <w:r w:rsidRPr="009F1F59">
        <w:rPr>
          <w:rFonts w:ascii="TH SarabunPSK" w:hAnsi="TH SarabunPSK" w:cs="TH SarabunPSK"/>
          <w:bCs/>
          <w:sz w:val="32"/>
          <w:szCs w:val="32"/>
          <w:cs/>
        </w:rPr>
        <w:t xml:space="preserve"> ตาราง</w:t>
      </w:r>
      <w:r>
        <w:rPr>
          <w:rFonts w:ascii="TH SarabunPSK" w:hAnsi="TH SarabunPSK" w:cs="TH SarabunPSK" w:hint="cs"/>
          <w:bCs/>
          <w:sz w:val="32"/>
          <w:szCs w:val="32"/>
          <w:cs/>
        </w:rPr>
        <w:t>เส้นทางรถรับ-ส่งนักเรียน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28"/>
        <w:gridCol w:w="1390"/>
        <w:gridCol w:w="833"/>
        <w:gridCol w:w="2530"/>
        <w:gridCol w:w="2674"/>
      </w:tblGrid>
      <w:tr w:rsidR="00AD14E0" w:rsidRPr="009F1F59" w14:paraId="7C7CFF52" w14:textId="77777777" w:rsidTr="00FF70A1">
        <w:trPr>
          <w:trHeight w:val="443"/>
        </w:trPr>
        <w:tc>
          <w:tcPr>
            <w:tcW w:w="1889" w:type="dxa"/>
            <w:shd w:val="clear" w:color="auto" w:fill="B4C6E7" w:themeFill="accent1" w:themeFillTint="66"/>
          </w:tcPr>
          <w:p w14:paraId="1FEA95BD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ชื่อตราง</w:t>
            </w:r>
          </w:p>
        </w:tc>
        <w:tc>
          <w:tcPr>
            <w:tcW w:w="7466" w:type="dxa"/>
            <w:gridSpan w:val="4"/>
          </w:tcPr>
          <w:p w14:paraId="057F376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6"/>
                <w:szCs w:val="32"/>
              </w:rPr>
            </w:pPr>
            <w:r w:rsidRPr="00026144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Route 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>(</w:t>
            </w: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เส้นทางรถรับ-ส่งนักเรียน</w:t>
            </w:r>
            <w:r w:rsidRPr="009F1F59">
              <w:rPr>
                <w:rFonts w:ascii="TH SarabunPSK" w:hAnsi="TH SarabunPSK" w:cs="TH SarabunPSK"/>
                <w:bCs/>
                <w:sz w:val="36"/>
                <w:szCs w:val="32"/>
              </w:rPr>
              <w:t xml:space="preserve">) </w:t>
            </w:r>
          </w:p>
        </w:tc>
      </w:tr>
      <w:tr w:rsidR="00AD14E0" w:rsidRPr="009F1F59" w14:paraId="410A471C" w14:textId="77777777" w:rsidTr="00FF70A1">
        <w:trPr>
          <w:trHeight w:val="443"/>
        </w:trPr>
        <w:tc>
          <w:tcPr>
            <w:tcW w:w="1889" w:type="dxa"/>
            <w:shd w:val="clear" w:color="auto" w:fill="B4C6E7" w:themeFill="accent1" w:themeFillTint="66"/>
          </w:tcPr>
          <w:p w14:paraId="625BE0A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ชื่อคอลัมน์</w:t>
            </w:r>
          </w:p>
        </w:tc>
        <w:tc>
          <w:tcPr>
            <w:tcW w:w="1363" w:type="dxa"/>
            <w:shd w:val="clear" w:color="auto" w:fill="B4C6E7" w:themeFill="accent1" w:themeFillTint="66"/>
          </w:tcPr>
          <w:p w14:paraId="79C5536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ชนิดข้อมูล</w:t>
            </w:r>
          </w:p>
        </w:tc>
        <w:tc>
          <w:tcPr>
            <w:tcW w:w="819" w:type="dxa"/>
            <w:shd w:val="clear" w:color="auto" w:fill="B4C6E7" w:themeFill="accent1" w:themeFillTint="66"/>
          </w:tcPr>
          <w:p w14:paraId="221EA616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เงื่อนไข</w:t>
            </w:r>
          </w:p>
        </w:tc>
        <w:tc>
          <w:tcPr>
            <w:tcW w:w="2589" w:type="dxa"/>
            <w:shd w:val="clear" w:color="auto" w:fill="B4C6E7" w:themeFill="accent1" w:themeFillTint="66"/>
          </w:tcPr>
          <w:p w14:paraId="0CD66F0A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คำอธิบาย</w:t>
            </w:r>
          </w:p>
        </w:tc>
        <w:tc>
          <w:tcPr>
            <w:tcW w:w="2695" w:type="dxa"/>
            <w:shd w:val="clear" w:color="auto" w:fill="B4C6E7" w:themeFill="accent1" w:themeFillTint="66"/>
          </w:tcPr>
          <w:p w14:paraId="196E8C55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6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6"/>
                <w:szCs w:val="32"/>
                <w:cs/>
              </w:rPr>
              <w:t>ตัวอย่างข้อมูล</w:t>
            </w:r>
          </w:p>
        </w:tc>
      </w:tr>
      <w:tr w:rsidR="00AD14E0" w:rsidRPr="009F1F59" w14:paraId="6B7BC230" w14:textId="77777777" w:rsidTr="00FF70A1">
        <w:trPr>
          <w:trHeight w:val="443"/>
        </w:trPr>
        <w:tc>
          <w:tcPr>
            <w:tcW w:w="1889" w:type="dxa"/>
          </w:tcPr>
          <w:p w14:paraId="4256D9C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route_ID</w:t>
            </w:r>
            <w:proofErr w:type="spellEnd"/>
          </w:p>
        </w:tc>
        <w:tc>
          <w:tcPr>
            <w:tcW w:w="1363" w:type="dxa"/>
          </w:tcPr>
          <w:p w14:paraId="18EDBAFB" w14:textId="77777777" w:rsidR="00AD14E0" w:rsidRPr="00026144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732AE32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PK, NN</w:t>
            </w:r>
          </w:p>
        </w:tc>
        <w:tc>
          <w:tcPr>
            <w:tcW w:w="2589" w:type="dxa"/>
          </w:tcPr>
          <w:p w14:paraId="4F5A5E29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02614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2695" w:type="dxa"/>
          </w:tcPr>
          <w:p w14:paraId="58DB2DE0" w14:textId="77777777" w:rsidR="00AD14E0" w:rsidRPr="00026144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R00001</w:t>
            </w:r>
          </w:p>
        </w:tc>
      </w:tr>
      <w:tr w:rsidR="00AD14E0" w:rsidRPr="009F1F59" w14:paraId="2B7BE562" w14:textId="77777777" w:rsidTr="00FF70A1">
        <w:trPr>
          <w:trHeight w:val="443"/>
        </w:trPr>
        <w:tc>
          <w:tcPr>
            <w:tcW w:w="1889" w:type="dxa"/>
          </w:tcPr>
          <w:p w14:paraId="05D5A726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route_details</w:t>
            </w:r>
            <w:proofErr w:type="spellEnd"/>
          </w:p>
        </w:tc>
        <w:tc>
          <w:tcPr>
            <w:tcW w:w="1363" w:type="dxa"/>
          </w:tcPr>
          <w:p w14:paraId="707A0C15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>
              <w:rPr>
                <w:rFonts w:ascii="TH SarabunPSK" w:hAnsi="TH SarabunPSK" w:cs="TH SarabunPSK"/>
                <w:bCs/>
                <w:sz w:val="32"/>
                <w:szCs w:val="32"/>
              </w:rPr>
              <w:t>255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152E7313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320153AE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รายละเอียดเส้นทาง</w:t>
            </w:r>
          </w:p>
        </w:tc>
        <w:tc>
          <w:tcPr>
            <w:tcW w:w="2695" w:type="dxa"/>
          </w:tcPr>
          <w:p w14:paraId="77F40164" w14:textId="77777777" w:rsidR="00AD14E0" w:rsidRPr="004E25B4" w:rsidRDefault="00AD14E0" w:rsidP="00FF70A1">
            <w:pPr>
              <w:pStyle w:val="Heading1"/>
              <w:shd w:val="clear" w:color="auto" w:fill="FFFFFF"/>
              <w:textAlignment w:val="top"/>
              <w:outlineLvl w:val="0"/>
              <w:rPr>
                <w:rFonts w:ascii="TH SarabunPSK" w:eastAsiaTheme="minorHAnsi" w:hAnsi="TH SarabunPSK"/>
                <w:b w:val="0"/>
                <w:sz w:val="32"/>
              </w:rPr>
            </w:pPr>
            <w:bookmarkStart w:id="215" w:name="_Toc101790045"/>
            <w:r w:rsidRPr="004E25B4">
              <w:rPr>
                <w:rFonts w:ascii="TH SarabunPSK" w:eastAsiaTheme="minorHAnsi" w:hAnsi="TH SarabunPSK"/>
                <w:b w:val="0"/>
                <w:sz w:val="32"/>
              </w:rPr>
              <w:t>Route 1367</w:t>
            </w:r>
            <w:bookmarkEnd w:id="215"/>
          </w:p>
          <w:p w14:paraId="66E64898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</w:p>
        </w:tc>
      </w:tr>
      <w:tr w:rsidR="00AD14E0" w:rsidRPr="009F1F59" w14:paraId="004168E1" w14:textId="77777777" w:rsidTr="00FF70A1">
        <w:trPr>
          <w:trHeight w:val="443"/>
        </w:trPr>
        <w:tc>
          <w:tcPr>
            <w:tcW w:w="1889" w:type="dxa"/>
          </w:tcPr>
          <w:p w14:paraId="4B1BA53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026144">
              <w:rPr>
                <w:rFonts w:ascii="TH SarabunPSK" w:hAnsi="TH SarabunPSK" w:cs="TH SarabunPSK"/>
                <w:bCs/>
                <w:sz w:val="32"/>
                <w:szCs w:val="32"/>
              </w:rPr>
              <w:t>route_mapURL</w:t>
            </w:r>
            <w:proofErr w:type="spellEnd"/>
          </w:p>
        </w:tc>
        <w:tc>
          <w:tcPr>
            <w:tcW w:w="1363" w:type="dxa"/>
          </w:tcPr>
          <w:p w14:paraId="7E9ED751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/>
                <w:b/>
                <w:sz w:val="32"/>
                <w:szCs w:val="32"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2EB74D8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49267E9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ลิ้งเส้นทางบน </w:t>
            </w:r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google map</w:t>
            </w:r>
          </w:p>
        </w:tc>
        <w:tc>
          <w:tcPr>
            <w:tcW w:w="2695" w:type="dxa"/>
          </w:tcPr>
          <w:p w14:paraId="64D2A644" w14:textId="77777777" w:rsidR="00AD14E0" w:rsidRPr="004E25B4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https://goo.gl/maps/</w:t>
            </w:r>
            <w:r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xn</w:t>
            </w:r>
            <w:proofErr w:type="spellEnd"/>
            <w:r w:rsidRPr="004E25B4">
              <w:rPr>
                <w:rFonts w:ascii="TH SarabunPSK" w:hAnsi="TH SarabunPSK" w:cs="TH SarabunPSK"/>
                <w:bCs/>
                <w:sz w:val="32"/>
                <w:szCs w:val="32"/>
                <w:cs/>
              </w:rPr>
              <w:t>1</w:t>
            </w:r>
            <w:proofErr w:type="spellStart"/>
            <w:r w:rsidRPr="004E25B4">
              <w:rPr>
                <w:rFonts w:ascii="TH SarabunPSK" w:hAnsi="TH SarabunPSK" w:cs="TH SarabunPSK"/>
                <w:bCs/>
                <w:sz w:val="32"/>
                <w:szCs w:val="32"/>
              </w:rPr>
              <w:t>FAyakfLBnLHDN</w:t>
            </w:r>
            <w:proofErr w:type="spellEnd"/>
            <w:r w:rsidRPr="004E25B4">
              <w:rPr>
                <w:rFonts w:ascii="TH SarabunPSK" w:hAnsi="TH SarabunPSK" w:cs="TH SarabunPSK"/>
                <w:bCs/>
                <w:sz w:val="32"/>
                <w:szCs w:val="32"/>
                <w:cs/>
              </w:rPr>
              <w:t>9</w:t>
            </w:r>
          </w:p>
        </w:tc>
      </w:tr>
      <w:tr w:rsidR="00AD14E0" w:rsidRPr="009F1F59" w14:paraId="33D13A34" w14:textId="77777777" w:rsidTr="00FF70A1">
        <w:trPr>
          <w:trHeight w:val="443"/>
        </w:trPr>
        <w:tc>
          <w:tcPr>
            <w:tcW w:w="1889" w:type="dxa"/>
          </w:tcPr>
          <w:p w14:paraId="686141F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Bus_num_plate</w:t>
            </w:r>
            <w:proofErr w:type="spellEnd"/>
          </w:p>
        </w:tc>
        <w:tc>
          <w:tcPr>
            <w:tcW w:w="1363" w:type="dxa"/>
          </w:tcPr>
          <w:p w14:paraId="762CDD2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10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322DE8E8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264CD2F1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ป้ายทะเบียน</w:t>
            </w:r>
          </w:p>
        </w:tc>
        <w:tc>
          <w:tcPr>
            <w:tcW w:w="2695" w:type="dxa"/>
          </w:tcPr>
          <w:p w14:paraId="6C45260A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บบ1234</w:t>
            </w:r>
          </w:p>
        </w:tc>
      </w:tr>
      <w:tr w:rsidR="00AD14E0" w:rsidRPr="009F1F59" w14:paraId="021F867A" w14:textId="77777777" w:rsidTr="00FF70A1">
        <w:trPr>
          <w:trHeight w:val="443"/>
        </w:trPr>
        <w:tc>
          <w:tcPr>
            <w:tcW w:w="1889" w:type="dxa"/>
          </w:tcPr>
          <w:p w14:paraId="7CB2BE5E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proofErr w:type="spellStart"/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School_school_ID</w:t>
            </w:r>
            <w:proofErr w:type="spellEnd"/>
          </w:p>
        </w:tc>
        <w:tc>
          <w:tcPr>
            <w:tcW w:w="1363" w:type="dxa"/>
          </w:tcPr>
          <w:p w14:paraId="703E2869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varchar(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2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0</w:t>
            </w: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0</w:t>
            </w: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)</w:t>
            </w:r>
          </w:p>
        </w:tc>
        <w:tc>
          <w:tcPr>
            <w:tcW w:w="819" w:type="dxa"/>
          </w:tcPr>
          <w:p w14:paraId="1BA1458C" w14:textId="77777777" w:rsidR="00AD14E0" w:rsidRPr="009F1F59" w:rsidRDefault="00AD14E0" w:rsidP="00FF70A1">
            <w:pPr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NN</w:t>
            </w:r>
          </w:p>
        </w:tc>
        <w:tc>
          <w:tcPr>
            <w:tcW w:w="2589" w:type="dxa"/>
          </w:tcPr>
          <w:p w14:paraId="14F5DA03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รหัสโรงเรียน</w:t>
            </w:r>
          </w:p>
        </w:tc>
        <w:tc>
          <w:tcPr>
            <w:tcW w:w="2695" w:type="dxa"/>
          </w:tcPr>
          <w:p w14:paraId="36B969E0" w14:textId="77777777" w:rsidR="00AD14E0" w:rsidRPr="009F1F59" w:rsidRDefault="00AD14E0" w:rsidP="00FF70A1">
            <w:pPr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9F1F59">
              <w:rPr>
                <w:rFonts w:ascii="TH SarabunPSK" w:hAnsi="TH SarabunPSK" w:cs="TH SarabunPSK"/>
                <w:bCs/>
                <w:sz w:val="32"/>
                <w:szCs w:val="32"/>
              </w:rPr>
              <w:t>RQ0001</w:t>
            </w:r>
          </w:p>
        </w:tc>
      </w:tr>
    </w:tbl>
    <w:p w14:paraId="0E76B078" w14:textId="77777777" w:rsidR="00AD14E0" w:rsidRPr="009F1F59" w:rsidRDefault="00AD14E0" w:rsidP="00AD14E0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3E440563" w14:textId="5476C9C7" w:rsidR="002634E4" w:rsidRDefault="002634E4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6C27AC8F" w14:textId="4913DEE9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1A5B7F51" w14:textId="433004C4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2433B1D7" w14:textId="6E3A4863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4CF80283" w14:textId="618541DE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503CB92A" w14:textId="44986017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24AB3869" w14:textId="579FD6C1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29FE9650" w14:textId="26D939A1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7684A2A9" w14:textId="5961310B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00A35262" w14:textId="149C35D9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47CA7ACF" w14:textId="3DD62649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5B87A0D3" w14:textId="7D31A47A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</w:rPr>
      </w:pPr>
    </w:p>
    <w:p w14:paraId="747FD6C0" w14:textId="5B4A029E" w:rsidR="00367C9A" w:rsidRDefault="00367C9A" w:rsidP="00AD14E0">
      <w:pPr>
        <w:ind w:left="720"/>
        <w:rPr>
          <w:rFonts w:ascii="TH SarabunPSK" w:hAnsi="TH SarabunPSK" w:cs="TH SarabunPSK"/>
          <w:b/>
          <w:bCs/>
          <w:sz w:val="28"/>
          <w:cs/>
        </w:rPr>
      </w:pPr>
    </w:p>
    <w:p w14:paraId="08AF84FC" w14:textId="76C6CD0C" w:rsidR="00367C9A" w:rsidRDefault="007A3689" w:rsidP="007A3689">
      <w:pPr>
        <w:pStyle w:val="Heading1"/>
        <w:rPr>
          <w:sz w:val="32"/>
        </w:rPr>
      </w:pPr>
      <w:r w:rsidRPr="007A3689">
        <w:rPr>
          <w:sz w:val="32"/>
        </w:rPr>
        <w:lastRenderedPageBreak/>
        <w:t>5.</w:t>
      </w:r>
      <w:r w:rsidRPr="007A3689">
        <w:rPr>
          <w:sz w:val="32"/>
          <w:cs/>
        </w:rPr>
        <w:t>คู่มือการใช้ระบบ</w:t>
      </w:r>
      <w:r>
        <w:rPr>
          <w:rFonts w:hint="cs"/>
          <w:sz w:val="32"/>
          <w:cs/>
        </w:rPr>
        <w:t xml:space="preserve"> </w:t>
      </w:r>
      <w:r w:rsidRPr="007A3689">
        <w:rPr>
          <w:sz w:val="32"/>
          <w:cs/>
        </w:rPr>
        <w:t>แอปพลิเคชั</w:t>
      </w:r>
      <w:r w:rsidRPr="007A3689">
        <w:rPr>
          <w:rFonts w:ascii="TH SarabunPSK" w:hAnsi="TH SarabunPSK"/>
          <w:sz w:val="32"/>
          <w:cs/>
        </w:rPr>
        <w:t>นการจัดการรถรับ-ส่งนักเรี</w:t>
      </w:r>
      <w:r w:rsidRPr="007A3689">
        <w:rPr>
          <w:sz w:val="32"/>
          <w:cs/>
        </w:rPr>
        <w:t>ยน</w:t>
      </w:r>
    </w:p>
    <w:p w14:paraId="43B5348E" w14:textId="5313D409" w:rsidR="007A3689" w:rsidRDefault="007A3689" w:rsidP="002152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 w:rsidRPr="007A3689">
        <w:rPr>
          <w:rFonts w:ascii="TH SarabunPSK" w:hAnsi="TH SarabunPSK" w:cs="TH SarabunPSK"/>
          <w:sz w:val="32"/>
          <w:szCs w:val="32"/>
          <w:cs/>
        </w:rPr>
        <w:t>ระบบ แอปพลิเคชันการจัดการรถรับ-ส่งนักเรียน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0236A">
        <w:rPr>
          <w:rFonts w:ascii="TH SarabunPSK" w:hAnsi="TH SarabunPSK" w:cs="TH SarabunPSK" w:hint="cs"/>
          <w:sz w:val="32"/>
          <w:szCs w:val="32"/>
          <w:cs/>
        </w:rPr>
        <w:t>จำแนกผู้ใช้งานเป็น 4 สถานะ คือ ผู้ใช้ทั่วไป</w:t>
      </w:r>
      <w:r w:rsidR="0040236A">
        <w:rPr>
          <w:rFonts w:ascii="TH SarabunPSK" w:hAnsi="TH SarabunPSK" w:cs="TH SarabunPSK"/>
          <w:sz w:val="32"/>
          <w:szCs w:val="32"/>
        </w:rPr>
        <w:t xml:space="preserve">(User) </w:t>
      </w:r>
      <w:r w:rsidR="0040236A">
        <w:rPr>
          <w:rFonts w:ascii="TH SarabunPSK" w:hAnsi="TH SarabunPSK" w:cs="TH SarabunPSK" w:hint="cs"/>
          <w:sz w:val="32"/>
          <w:szCs w:val="32"/>
          <w:cs/>
        </w:rPr>
        <w:t>ผู้ปกครอง(</w:t>
      </w:r>
      <w:r w:rsidR="0040236A">
        <w:rPr>
          <w:rFonts w:ascii="TH SarabunPSK" w:hAnsi="TH SarabunPSK" w:cs="TH SarabunPSK"/>
          <w:sz w:val="32"/>
          <w:szCs w:val="32"/>
        </w:rPr>
        <w:t>Parent)</w:t>
      </w:r>
      <w:r w:rsidR="0040236A">
        <w:rPr>
          <w:rFonts w:ascii="TH SarabunPSK" w:hAnsi="TH SarabunPSK" w:cs="TH SarabunPSK" w:hint="cs"/>
          <w:sz w:val="32"/>
          <w:szCs w:val="32"/>
          <w:cs/>
        </w:rPr>
        <w:t xml:space="preserve"> เด็ก(</w:t>
      </w:r>
      <w:r w:rsidR="0040236A">
        <w:rPr>
          <w:rFonts w:ascii="TH SarabunPSK" w:hAnsi="TH SarabunPSK" w:cs="TH SarabunPSK"/>
          <w:sz w:val="32"/>
          <w:szCs w:val="32"/>
        </w:rPr>
        <w:t>C</w:t>
      </w:r>
      <w:r w:rsidR="0040236A" w:rsidRPr="0040236A">
        <w:rPr>
          <w:rFonts w:ascii="TH SarabunPSK" w:hAnsi="TH SarabunPSK" w:cs="TH SarabunPSK"/>
          <w:sz w:val="32"/>
          <w:szCs w:val="32"/>
        </w:rPr>
        <w:t>hildren</w:t>
      </w:r>
      <w:r w:rsidR="0040236A">
        <w:rPr>
          <w:rFonts w:ascii="TH SarabunPSK" w:hAnsi="TH SarabunPSK" w:cs="TH SarabunPSK"/>
          <w:sz w:val="32"/>
          <w:szCs w:val="32"/>
        </w:rPr>
        <w:t xml:space="preserve">) </w:t>
      </w:r>
      <w:r w:rsidR="0040236A">
        <w:rPr>
          <w:rFonts w:ascii="TH SarabunPSK" w:hAnsi="TH SarabunPSK" w:cs="TH SarabunPSK" w:hint="cs"/>
          <w:sz w:val="32"/>
          <w:szCs w:val="32"/>
          <w:cs/>
        </w:rPr>
        <w:t>และคนขับรถ(</w:t>
      </w:r>
      <w:r w:rsidR="0040236A">
        <w:rPr>
          <w:rFonts w:ascii="TH SarabunPSK" w:hAnsi="TH SarabunPSK" w:cs="TH SarabunPSK"/>
          <w:sz w:val="32"/>
          <w:szCs w:val="32"/>
        </w:rPr>
        <w:t>Driver</w:t>
      </w:r>
      <w:r w:rsidR="0040236A">
        <w:rPr>
          <w:rFonts w:ascii="TH SarabunPSK" w:hAnsi="TH SarabunPSK" w:cs="TH SarabunPSK" w:hint="cs"/>
          <w:sz w:val="32"/>
          <w:szCs w:val="32"/>
          <w:cs/>
        </w:rPr>
        <w:t>) โดยผู้ใช้ทั่วไปไม่จำเป็นต้องเข้าสู่ระบบเผื่อใช้งาน แต่จะสามารถค้นหาและดูรายละเอียกของคนขับรถเพียงเท่านั้น</w:t>
      </w:r>
    </w:p>
    <w:p w14:paraId="3ABA3191" w14:textId="737BB890" w:rsidR="00F71F35" w:rsidRPr="0021522F" w:rsidRDefault="00F71F35" w:rsidP="002152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การเข้าสู่ระบบทำได้โดยการ กรอกชื่อผู้ใช้งาน และรหัสผ่าน เพื่อ</w:t>
      </w:r>
      <w:r w:rsidR="0021522F">
        <w:rPr>
          <w:rFonts w:ascii="TH SarabunPSK" w:hAnsi="TH SarabunPSK" w:cs="TH SarabunPSK" w:hint="cs"/>
          <w:sz w:val="32"/>
          <w:szCs w:val="32"/>
          <w:cs/>
        </w:rPr>
        <w:t>เข้าถึงสิทธ์การใช้งานระบบ โดยการเข้าสู่ระบบจะแบ่งเป็น 3 สถาณะ 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1522F" w:rsidRPr="0021522F">
        <w:rPr>
          <w:rFonts w:ascii="TH SarabunPSK" w:hAnsi="TH SarabunPSK" w:cs="TH SarabunPSK"/>
          <w:sz w:val="32"/>
          <w:szCs w:val="32"/>
          <w:cs/>
        </w:rPr>
        <w:t>ผู้ปกครอง(</w:t>
      </w:r>
      <w:r w:rsidR="0021522F" w:rsidRPr="0021522F">
        <w:rPr>
          <w:rFonts w:ascii="TH SarabunPSK" w:hAnsi="TH SarabunPSK" w:cs="TH SarabunPSK"/>
          <w:sz w:val="32"/>
          <w:szCs w:val="32"/>
        </w:rPr>
        <w:t xml:space="preserve">Parent) </w:t>
      </w:r>
      <w:r w:rsidR="0021522F" w:rsidRPr="0021522F">
        <w:rPr>
          <w:rFonts w:ascii="TH SarabunPSK" w:hAnsi="TH SarabunPSK" w:cs="TH SarabunPSK"/>
          <w:sz w:val="32"/>
          <w:szCs w:val="32"/>
          <w:cs/>
        </w:rPr>
        <w:t>เด็ก(</w:t>
      </w:r>
      <w:r w:rsidR="0021522F" w:rsidRPr="0021522F">
        <w:rPr>
          <w:rFonts w:ascii="TH SarabunPSK" w:hAnsi="TH SarabunPSK" w:cs="TH SarabunPSK"/>
          <w:sz w:val="32"/>
          <w:szCs w:val="32"/>
        </w:rPr>
        <w:t xml:space="preserve">Children) </w:t>
      </w:r>
      <w:r w:rsidR="0021522F" w:rsidRPr="0021522F">
        <w:rPr>
          <w:rFonts w:ascii="TH SarabunPSK" w:hAnsi="TH SarabunPSK" w:cs="TH SarabunPSK"/>
          <w:sz w:val="32"/>
          <w:szCs w:val="32"/>
          <w:cs/>
        </w:rPr>
        <w:t>และคนขับรถ(</w:t>
      </w:r>
      <w:r w:rsidR="0021522F" w:rsidRPr="0021522F">
        <w:rPr>
          <w:rFonts w:ascii="TH SarabunPSK" w:hAnsi="TH SarabunPSK" w:cs="TH SarabunPSK"/>
          <w:sz w:val="32"/>
          <w:szCs w:val="32"/>
        </w:rPr>
        <w:t>Driver)</w:t>
      </w:r>
    </w:p>
    <w:p w14:paraId="0227E660" w14:textId="46060863" w:rsidR="0040236A" w:rsidRDefault="0040236A" w:rsidP="0040236A">
      <w:pPr>
        <w:pStyle w:val="Heading1"/>
      </w:pPr>
      <w:r>
        <w:tab/>
      </w:r>
      <w:r w:rsidRPr="0040236A">
        <w:rPr>
          <w:sz w:val="32"/>
        </w:rPr>
        <w:t>5.1</w:t>
      </w:r>
      <w:r w:rsidRPr="0040236A">
        <w:rPr>
          <w:rFonts w:hint="cs"/>
          <w:sz w:val="32"/>
          <w:cs/>
        </w:rPr>
        <w:t>แนะนำการใช้งานในส่วน</w:t>
      </w:r>
      <w:r w:rsidRPr="0040236A">
        <w:rPr>
          <w:sz w:val="32"/>
          <w:cs/>
        </w:rPr>
        <w:t>ผู้ใช้ทั่วไป(</w:t>
      </w:r>
      <w:r w:rsidRPr="0040236A">
        <w:rPr>
          <w:sz w:val="32"/>
        </w:rPr>
        <w:t>User)</w:t>
      </w:r>
    </w:p>
    <w:p w14:paraId="707C97E0" w14:textId="18655E9E" w:rsidR="0040236A" w:rsidRDefault="00243BF2" w:rsidP="0021522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728384" behindDoc="1" locked="0" layoutInCell="1" allowOverlap="1" wp14:anchorId="3E672514" wp14:editId="3714B14E">
            <wp:simplePos x="0" y="0"/>
            <wp:positionH relativeFrom="margin">
              <wp:align>center</wp:align>
            </wp:positionH>
            <wp:positionV relativeFrom="paragraph">
              <wp:posOffset>381129</wp:posOffset>
            </wp:positionV>
            <wp:extent cx="2036445" cy="4244340"/>
            <wp:effectExtent l="19050" t="19050" r="20955" b="22860"/>
            <wp:wrapTight wrapText="bothSides">
              <wp:wrapPolygon edited="0">
                <wp:start x="-202" y="-97"/>
                <wp:lineTo x="-202" y="21619"/>
                <wp:lineTo x="21620" y="21619"/>
                <wp:lineTo x="21620" y="-97"/>
                <wp:lineTo x="-202" y="-97"/>
              </wp:wrapPolygon>
            </wp:wrapTight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 b="2511"/>
                    <a:stretch/>
                  </pic:blipFill>
                  <pic:spPr bwMode="auto">
                    <a:xfrm>
                      <a:off x="0" y="0"/>
                      <a:ext cx="2036445" cy="4244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0236A" w:rsidRPr="0040236A">
        <w:rPr>
          <w:rFonts w:ascii="TH SarabunPSK" w:hAnsi="TH SarabunPSK" w:cs="TH SarabunPSK"/>
          <w:sz w:val="32"/>
          <w:szCs w:val="32"/>
          <w:cs/>
        </w:rPr>
        <w:t>ผู้ใช้ทั่วไปไม่จำเป็นต้องเข้าสู่ระบบเผื่อใช้งาน แต่จะสามารถค้นหาและดูรายละเอียกของคนขับรถเพียงเท่านั้น</w:t>
      </w:r>
    </w:p>
    <w:p w14:paraId="68D15CE2" w14:textId="32F7F654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28F9B863" w14:textId="7777777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60B3604B" w14:textId="7777777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0BA3B20" w14:textId="7777777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1E384B2E" w14:textId="4E5CEEC9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1C37F34B" w14:textId="1B8498B9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26B2920F" w14:textId="70D98687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50EA1AD7" w14:textId="13CEA59A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1D9A142" w14:textId="012DF84C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A016774" w14:textId="1386E47F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24058407" w14:textId="706A5F1A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1" locked="0" layoutInCell="1" allowOverlap="1" wp14:anchorId="795A8BDD" wp14:editId="2FE2C053">
                <wp:simplePos x="0" y="0"/>
                <wp:positionH relativeFrom="margin">
                  <wp:posOffset>1956177</wp:posOffset>
                </wp:positionH>
                <wp:positionV relativeFrom="paragraph">
                  <wp:posOffset>114602</wp:posOffset>
                </wp:positionV>
                <wp:extent cx="2036445" cy="635"/>
                <wp:effectExtent l="0" t="0" r="1905" b="6985"/>
                <wp:wrapTight wrapText="bothSides">
                  <wp:wrapPolygon edited="0">
                    <wp:start x="0" y="0"/>
                    <wp:lineTo x="0" y="20937"/>
                    <wp:lineTo x="21418" y="20937"/>
                    <wp:lineTo x="21418" y="0"/>
                    <wp:lineTo x="0" y="0"/>
                  </wp:wrapPolygon>
                </wp:wrapTight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59FF3" w14:textId="3969A37A" w:rsidR="000B0879" w:rsidRPr="000B0879" w:rsidRDefault="000B0879" w:rsidP="000B087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86</w: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B087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หน้าจอ </w:t>
                            </w:r>
                            <w:r w:rsidRPr="000B087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A8BDD" id="Text Box 91" o:spid="_x0000_s5151" type="#_x0000_t202" style="position:absolute;left:0;text-align:left;margin-left:154.05pt;margin-top:9pt;width:160.35pt;height:.05pt;z-index:-251586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" stroked="f">
                <v:textbox style="mso-fit-shape-to-text:t" inset="0,0,0,0">
                  <w:txbxContent>
                    <w:p w14:paraId="6F259FF3" w14:textId="3969A37A" w:rsidR="000B0879" w:rsidRPr="000B0879" w:rsidRDefault="000B0879" w:rsidP="000B087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86</w: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0B0879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หน้าจอ </w:t>
                      </w:r>
                      <w:r w:rsidRPr="000B087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login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587D99C" w14:textId="715F4F19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64819959" w14:textId="6C64500A" w:rsidR="00243BF2" w:rsidRDefault="00243BF2" w:rsidP="002152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หาก</w:t>
      </w:r>
      <w:r w:rsidRPr="0040236A">
        <w:rPr>
          <w:rFonts w:ascii="TH SarabunPSK" w:hAnsi="TH SarabunPSK" w:cs="TH SarabunPSK"/>
          <w:sz w:val="32"/>
          <w:szCs w:val="32"/>
          <w:cs/>
        </w:rPr>
        <w:t>ผู้ใช้ทั่ว</w:t>
      </w:r>
      <w:r>
        <w:rPr>
          <w:rFonts w:ascii="TH SarabunPSK" w:hAnsi="TH SarabunPSK" w:cs="TH SarabunPSK" w:hint="cs"/>
          <w:sz w:val="32"/>
          <w:szCs w:val="32"/>
          <w:cs/>
        </w:rPr>
        <w:t>ไปต้องการค้นหาและดูรายละเอียดของคนขุบเบื้องคนให้กดไปที่ปุ่มการค้นหาเพื่อไปยังหน้าค้นหาคนขับรถ</w:t>
      </w:r>
    </w:p>
    <w:p w14:paraId="160DF36B" w14:textId="23EA4B04" w:rsidR="00243BF2" w:rsidRDefault="00243BF2" w:rsidP="0040236A">
      <w:pPr>
        <w:jc w:val="both"/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1" locked="0" layoutInCell="1" allowOverlap="1" wp14:anchorId="6E4C8E53" wp14:editId="4B987DF8">
                <wp:simplePos x="0" y="0"/>
                <wp:positionH relativeFrom="column">
                  <wp:posOffset>3663950</wp:posOffset>
                </wp:positionH>
                <wp:positionV relativeFrom="paragraph">
                  <wp:posOffset>4320540</wp:posOffset>
                </wp:positionV>
                <wp:extent cx="20275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0E5CFD" w14:textId="7C6929D7" w:rsidR="00243BF2" w:rsidRPr="00243BF2" w:rsidRDefault="00243BF2" w:rsidP="00243BF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87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43BF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หน้าจอแสดงผลการค้นหา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C8E53" id="Text Box 108" o:spid="_x0000_s5152" type="#_x0000_t202" style="position:absolute;left:0;text-align:left;margin-left:288.5pt;margin-top:340.2pt;width:159.65pt;height:.05pt;z-index:-2515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" stroked="f">
                <v:textbox style="mso-fit-shape-to-text:t" inset="0,0,0,0">
                  <w:txbxContent>
                    <w:p w14:paraId="180E5CFD" w14:textId="7C6929D7" w:rsidR="00243BF2" w:rsidRPr="00243BF2" w:rsidRDefault="00243BF2" w:rsidP="00243BF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87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43BF2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หน้าจอแสดงผลการค้นหา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732480" behindDoc="1" locked="0" layoutInCell="1" allowOverlap="1" wp14:anchorId="70C52789" wp14:editId="717A8F8D">
            <wp:simplePos x="0" y="0"/>
            <wp:positionH relativeFrom="column">
              <wp:posOffset>3664186</wp:posOffset>
            </wp:positionH>
            <wp:positionV relativeFrom="paragraph">
              <wp:posOffset>19050</wp:posOffset>
            </wp:positionV>
            <wp:extent cx="2027555" cy="4244340"/>
            <wp:effectExtent l="19050" t="19050" r="10795" b="22860"/>
            <wp:wrapTight wrapText="bothSides">
              <wp:wrapPolygon edited="0">
                <wp:start x="-203" y="-97"/>
                <wp:lineTo x="-203" y="21619"/>
                <wp:lineTo x="21512" y="21619"/>
                <wp:lineTo x="21512" y="-97"/>
                <wp:lineTo x="-203" y="-97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6" b="1943"/>
                    <a:stretch/>
                  </pic:blipFill>
                  <pic:spPr bwMode="auto">
                    <a:xfrm>
                      <a:off x="0" y="0"/>
                      <a:ext cx="2027555" cy="4244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1" locked="0" layoutInCell="1" allowOverlap="1" wp14:anchorId="7AF52512" wp14:editId="05E209A4">
                <wp:simplePos x="0" y="0"/>
                <wp:positionH relativeFrom="column">
                  <wp:posOffset>394970</wp:posOffset>
                </wp:positionH>
                <wp:positionV relativeFrom="paragraph">
                  <wp:posOffset>4340225</wp:posOffset>
                </wp:positionV>
                <wp:extent cx="20281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6A6DBF" w14:textId="53FF79BB" w:rsidR="00243BF2" w:rsidRPr="00243BF2" w:rsidRDefault="00243BF2" w:rsidP="00243BF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21522F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88</w:t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43BF2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43BF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หน้าจอค้นหาคนขับรถ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52512" id="Text Box 107" o:spid="_x0000_s5153" type="#_x0000_t202" style="position:absolute;left:0;text-align:left;margin-left:31.1pt;margin-top:341.75pt;width:159.7pt;height:.05pt;z-index:-2515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" stroked="f">
                <v:textbox style="mso-fit-shape-to-text:t" inset="0,0,0,0">
                  <w:txbxContent>
                    <w:p w14:paraId="376A6DBF" w14:textId="53FF79BB" w:rsidR="00243BF2" w:rsidRPr="00243BF2" w:rsidRDefault="00243BF2" w:rsidP="00243BF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21522F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88</w:t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43BF2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43BF2">
                        <w:rPr>
                          <w:rFonts w:ascii="TH SarabunPSK" w:hAnsi="TH SarabunPSK" w:cs="TH SarabunPSK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หน้าจอค้นหาคนขับรถ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31456" behindDoc="1" locked="0" layoutInCell="1" allowOverlap="1" wp14:anchorId="0A397181" wp14:editId="28F8F277">
            <wp:simplePos x="0" y="0"/>
            <wp:positionH relativeFrom="column">
              <wp:posOffset>395185</wp:posOffset>
            </wp:positionH>
            <wp:positionV relativeFrom="paragraph">
              <wp:posOffset>38735</wp:posOffset>
            </wp:positionV>
            <wp:extent cx="2028194" cy="4244400"/>
            <wp:effectExtent l="19050" t="19050" r="10160" b="22860"/>
            <wp:wrapTight wrapText="bothSides">
              <wp:wrapPolygon edited="0">
                <wp:start x="-203" y="-97"/>
                <wp:lineTo x="-203" y="21619"/>
                <wp:lineTo x="21505" y="21619"/>
                <wp:lineTo x="21505" y="-97"/>
                <wp:lineTo x="-203" y="-97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9" b="1852"/>
                    <a:stretch/>
                  </pic:blipFill>
                  <pic:spPr bwMode="auto">
                    <a:xfrm>
                      <a:off x="0" y="0"/>
                      <a:ext cx="2028194" cy="424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AE47C1" w14:textId="66E8335F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35D6F66" w14:textId="38AAC53C" w:rsidR="0040236A" w:rsidRDefault="0040236A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A5D5083" w14:textId="38E67088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B77DB0F" w14:textId="401BBD7E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3416C1C" w14:textId="7FDD1FC5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6118D236" w14:textId="104545F3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4C993712" w14:textId="2CE2856E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0925A947" w14:textId="04DBB3E1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B908338" w14:textId="7206FC4B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1109BA51" w14:textId="3D3D6CA6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87DF11F" w14:textId="129823C8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71A16A53" w14:textId="5878D49B" w:rsidR="00243BF2" w:rsidRDefault="00243BF2" w:rsidP="0040236A">
      <w:pPr>
        <w:jc w:val="both"/>
        <w:rPr>
          <w:rFonts w:ascii="TH SarabunPSK" w:hAnsi="TH SarabunPSK" w:cs="TH SarabunPSK"/>
          <w:sz w:val="32"/>
          <w:szCs w:val="32"/>
        </w:rPr>
      </w:pPr>
    </w:p>
    <w:p w14:paraId="2E813239" w14:textId="4CA8337E" w:rsidR="00243BF2" w:rsidRDefault="00243BF2" w:rsidP="0021522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โดยหน้าจอการค้นหา จะทำการค้นหาจากชื่อโรงเรียน โดยกรอกชื่อรถเรียนที่ต้องการเผื่อค้นหา หลังจากนั้นจะแสดงผลการค้นหาออกมาเป็นรายการ </w:t>
      </w:r>
      <w:r w:rsidR="007502A9">
        <w:rPr>
          <w:rFonts w:ascii="TH SarabunPSK" w:hAnsi="TH SarabunPSK" w:cs="TH SarabunPSK" w:hint="cs"/>
          <w:sz w:val="32"/>
          <w:szCs w:val="32"/>
          <w:cs/>
        </w:rPr>
        <w:t>หากต้องการดูรายละเอียดของแต่ละคนขับให้กดไปที่ดูรายละเอียดหลังจากนั้นจะแสดงหน้าจอรายละเอียดของคนขับรถ</w:t>
      </w:r>
    </w:p>
    <w:p w14:paraId="6BCC3E0A" w14:textId="1574FA99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3BE87E3" w14:textId="7F6FF42A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D886FDA" w14:textId="2637DEA2" w:rsidR="007502A9" w:rsidRDefault="007502A9" w:rsidP="0021522F">
      <w:pPr>
        <w:jc w:val="both"/>
        <w:rPr>
          <w:rFonts w:ascii="TH SarabunPSK" w:hAnsi="TH SarabunPSK" w:cs="TH SarabunPSK"/>
          <w:sz w:val="32"/>
          <w:szCs w:val="32"/>
        </w:rPr>
      </w:pPr>
    </w:p>
    <w:p w14:paraId="70BDECD5" w14:textId="57DF2CC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40672" behindDoc="0" locked="0" layoutInCell="1" allowOverlap="1" wp14:anchorId="27C5B6F8" wp14:editId="34255F12">
                <wp:simplePos x="0" y="0"/>
                <wp:positionH relativeFrom="column">
                  <wp:posOffset>1751308</wp:posOffset>
                </wp:positionH>
                <wp:positionV relativeFrom="paragraph">
                  <wp:posOffset>19136</wp:posOffset>
                </wp:positionV>
                <wp:extent cx="2432685" cy="4674235"/>
                <wp:effectExtent l="0" t="19050" r="5715" b="0"/>
                <wp:wrapTight wrapText="bothSides">
                  <wp:wrapPolygon edited="0">
                    <wp:start x="1353" y="-88"/>
                    <wp:lineTo x="1353" y="19631"/>
                    <wp:lineTo x="0" y="19631"/>
                    <wp:lineTo x="0" y="21480"/>
                    <wp:lineTo x="21482" y="21480"/>
                    <wp:lineTo x="21482" y="19631"/>
                    <wp:lineTo x="20128" y="19631"/>
                    <wp:lineTo x="20128" y="-88"/>
                    <wp:lineTo x="1353" y="-88"/>
                  </wp:wrapPolygon>
                </wp:wrapTight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685" cy="4674235"/>
                          <a:chOff x="0" y="0"/>
                          <a:chExt cx="2432685" cy="4674235"/>
                        </a:xfrm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96" b="2036"/>
                          <a:stretch/>
                        </pic:blipFill>
                        <pic:spPr bwMode="auto">
                          <a:xfrm>
                            <a:off x="205030" y="0"/>
                            <a:ext cx="2030095" cy="42443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4281170"/>
                            <a:ext cx="2432685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210472" w14:textId="4B996880" w:rsidR="007502A9" w:rsidRPr="007502A9" w:rsidRDefault="007502A9" w:rsidP="007502A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</w:pP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 xml:space="preserve">รูปที่ </w: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begin"/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 xml:space="preserve">SEQ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รูปที่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>\* ARABIC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separate"/>
                              </w:r>
                              <w:r w:rsid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89</w: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end"/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7502A9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หน้าจอรายละเอียดของคนขับรถ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5B6F8" id="Group 111" o:spid="_x0000_s5154" style="position:absolute;left:0;text-align:left;margin-left:137.9pt;margin-top:1.5pt;width:191.55pt;height:368.05pt;z-index:251740672" coordsize="24326,467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GEwvj9/PC7x/mzo&#10;b6DW/wAWn88LvH+bOhvoNb/Fr0eBzfZx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JvJ+bOhfoNZ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">
                <v:shape id="Picture 109" o:spid="_x0000_s5155" type="#_x0000_t75" style="position:absolute;left:2050;width:20301;height:42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" stroked="t" strokecolor="black [3213]">
                  <v:imagedata r:id="rId142" o:title="" croptop="2553f" cropbottom="1334f"/>
                  <v:path arrowok="t"/>
                </v:shape>
                <v:shape id="Text Box 110" o:spid="_x0000_s5156" type="#_x0000_t202" style="position:absolute;top:42811;width:24326;height:3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30210472" w14:textId="4B996880" w:rsidR="007502A9" w:rsidRPr="007502A9" w:rsidRDefault="007502A9" w:rsidP="007502A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</w:pP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 xml:space="preserve">รูปที่ </w: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begin"/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 xml:space="preserve">SEQ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รูปที่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>\* ARABIC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separate"/>
                        </w:r>
                        <w:r w:rsid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32"/>
                            <w:szCs w:val="32"/>
                            <w:cs/>
                          </w:rPr>
                          <w:t>89</w: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end"/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t xml:space="preserve"> </w:t>
                        </w:r>
                        <w:r w:rsidRPr="007502A9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>หน้าจอรายละเอียดของคนขับรถ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4B3DC41" w14:textId="639591CB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5EF5C1B5" w14:textId="7777777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58C3154" w14:textId="6D58675F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0656E54B" w14:textId="7777777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7AF6BCB2" w14:textId="77777777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864AE90" w14:textId="7614B0B3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2CBB67F" w14:textId="2643FE56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980F991" w14:textId="03F2FEBB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C22F140" w14:textId="038DE943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763A6DFA" w14:textId="3A9A0A54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28B11C1" w14:textId="6C34FFC3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844D633" w14:textId="13DA2DD5" w:rsidR="007502A9" w:rsidRDefault="007502A9" w:rsidP="00243B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341D0CE9" w14:textId="3F21A368" w:rsidR="007502A9" w:rsidRDefault="007502A9" w:rsidP="007502A9">
      <w:pPr>
        <w:pStyle w:val="Heading1"/>
      </w:pPr>
      <w:r>
        <w:rPr>
          <w:rFonts w:hint="cs"/>
          <w:cs/>
        </w:rPr>
        <w:t>5.2 แนะนำการใช้งานในส่วนของผู้ปกครอง</w:t>
      </w:r>
    </w:p>
    <w:p w14:paraId="1B7D044D" w14:textId="2F64D144" w:rsidR="00F71F35" w:rsidRDefault="007502A9" w:rsidP="00F71F35">
      <w:pPr>
        <w:jc w:val="thaiDistribute"/>
        <w:rPr>
          <w:sz w:val="32"/>
          <w:szCs w:val="32"/>
        </w:rPr>
      </w:pPr>
      <w:r>
        <w:rPr>
          <w:cs/>
        </w:rPr>
        <w:tab/>
      </w:r>
      <w:r w:rsidRPr="00F71F35">
        <w:rPr>
          <w:rFonts w:hint="cs"/>
          <w:sz w:val="32"/>
          <w:szCs w:val="32"/>
          <w:cs/>
        </w:rPr>
        <w:t>ผู้ปกครองจะสามารถเข้าสู่ระบบ</w:t>
      </w:r>
      <w:r w:rsidR="00F71F35"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>เพื่อเข้าถึงสิทธ์เข้าใช้งานระบบ เช่น</w:t>
      </w:r>
      <w:r w:rsidR="00F71F35">
        <w:rPr>
          <w:rFonts w:hint="cs"/>
          <w:sz w:val="32"/>
          <w:szCs w:val="32"/>
          <w:cs/>
        </w:rPr>
        <w:t xml:space="preserve"> </w:t>
      </w:r>
      <w:r w:rsidRPr="00F71F35">
        <w:rPr>
          <w:rFonts w:hint="cs"/>
          <w:sz w:val="32"/>
          <w:szCs w:val="32"/>
          <w:cs/>
        </w:rPr>
        <w:t xml:space="preserve">การจัดการรายการบุตร </w:t>
      </w:r>
      <w:r w:rsidR="00F71F35" w:rsidRPr="00F71F35">
        <w:rPr>
          <w:rFonts w:cs="Cordia New"/>
          <w:sz w:val="32"/>
          <w:szCs w:val="32"/>
          <w:cs/>
        </w:rPr>
        <w:t>ลงทะเบียนกับรถรับส่ง</w:t>
      </w:r>
      <w:r w:rsidRPr="00F71F35">
        <w:rPr>
          <w:rFonts w:hint="cs"/>
          <w:sz w:val="32"/>
          <w:szCs w:val="32"/>
          <w:cs/>
        </w:rPr>
        <w:t xml:space="preserve">ดูกิจกรรมการขึ้นลงของบุตร ยกเลิกสัญญา </w:t>
      </w:r>
      <w:r w:rsidR="00F71F35" w:rsidRPr="00F71F35">
        <w:rPr>
          <w:rFonts w:cs="Cordia New"/>
          <w:sz w:val="32"/>
          <w:szCs w:val="32"/>
          <w:cs/>
        </w:rPr>
        <w:t xml:space="preserve"> แก้ไขข้อมูลส่วนตัวได้</w:t>
      </w:r>
      <w:r w:rsidR="00F71F35" w:rsidRPr="00F71F35">
        <w:rPr>
          <w:sz w:val="32"/>
          <w:szCs w:val="32"/>
        </w:rPr>
        <w:t xml:space="preserve"> </w:t>
      </w:r>
      <w:r w:rsidR="00F71F35" w:rsidRPr="00F71F35">
        <w:rPr>
          <w:rFonts w:cs="Cordia New"/>
          <w:sz w:val="32"/>
          <w:szCs w:val="32"/>
          <w:cs/>
        </w:rPr>
        <w:t>ดูตำแหน่งที่อยู่ของรถที่ลงทะเบียนไว้</w:t>
      </w:r>
      <w:r w:rsidR="00F71F35" w:rsidRPr="00F71F35">
        <w:rPr>
          <w:sz w:val="32"/>
          <w:szCs w:val="32"/>
        </w:rPr>
        <w:t xml:space="preserve"> </w:t>
      </w:r>
      <w:r w:rsidR="00F71F35" w:rsidRPr="00F71F35">
        <w:rPr>
          <w:rFonts w:cs="Cordia New"/>
          <w:sz w:val="32"/>
          <w:szCs w:val="32"/>
          <w:cs/>
        </w:rPr>
        <w:t>ดูสถานะนักเรียน (อยู่บนรถหรือลงรถแล้ว</w:t>
      </w:r>
      <w:r w:rsidR="00F71F35" w:rsidRPr="00F71F35">
        <w:rPr>
          <w:rFonts w:cs="Cordia New" w:hint="cs"/>
          <w:sz w:val="32"/>
          <w:szCs w:val="32"/>
          <w:cs/>
        </w:rPr>
        <w:t xml:space="preserve"> </w:t>
      </w:r>
      <w:r w:rsidR="00F71F35" w:rsidRPr="00F71F35">
        <w:rPr>
          <w:rFonts w:cs="Cordia New"/>
          <w:sz w:val="32"/>
          <w:szCs w:val="32"/>
          <w:cs/>
        </w:rPr>
        <w:t>ยกเลิก/เปลี่ยน การลงทะเบียนกับรถรับส่ง</w:t>
      </w:r>
    </w:p>
    <w:p w14:paraId="49BCE82E" w14:textId="6F241BAD" w:rsidR="00F71F35" w:rsidRDefault="00F71F35" w:rsidP="00F71F35">
      <w:pPr>
        <w:jc w:val="thaiDistribute"/>
        <w:rPr>
          <w:sz w:val="32"/>
          <w:szCs w:val="32"/>
        </w:rPr>
      </w:pPr>
    </w:p>
    <w:p w14:paraId="5746BC6C" w14:textId="4FB76FBF" w:rsidR="00F71F35" w:rsidRDefault="00F71F35" w:rsidP="00F71F35">
      <w:pPr>
        <w:jc w:val="thaiDistribute"/>
        <w:rPr>
          <w:sz w:val="32"/>
          <w:szCs w:val="32"/>
        </w:rPr>
      </w:pPr>
    </w:p>
    <w:p w14:paraId="4B46DD89" w14:textId="78ADA0DD" w:rsidR="00F71F35" w:rsidRDefault="00F71F35" w:rsidP="00F71F35">
      <w:pPr>
        <w:jc w:val="thaiDistribute"/>
        <w:rPr>
          <w:sz w:val="32"/>
          <w:szCs w:val="32"/>
        </w:rPr>
      </w:pPr>
    </w:p>
    <w:p w14:paraId="38014528" w14:textId="23C6E793" w:rsidR="00F71F35" w:rsidRDefault="00F71F35" w:rsidP="00F71F35">
      <w:pPr>
        <w:jc w:val="thaiDistribute"/>
        <w:rPr>
          <w:sz w:val="32"/>
          <w:szCs w:val="32"/>
        </w:rPr>
      </w:pPr>
    </w:p>
    <w:p w14:paraId="20AEB64A" w14:textId="0872448B" w:rsidR="00F71F35" w:rsidRPr="00F71F35" w:rsidRDefault="0021522F" w:rsidP="00F71F35">
      <w:pPr>
        <w:jc w:val="thaiDistribute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44768" behindDoc="0" locked="0" layoutInCell="1" allowOverlap="1" wp14:anchorId="22BC4B2F" wp14:editId="432EC46C">
                <wp:simplePos x="0" y="0"/>
                <wp:positionH relativeFrom="column">
                  <wp:posOffset>1696720</wp:posOffset>
                </wp:positionH>
                <wp:positionV relativeFrom="paragraph">
                  <wp:posOffset>19050</wp:posOffset>
                </wp:positionV>
                <wp:extent cx="2548890" cy="4767580"/>
                <wp:effectExtent l="0" t="19050" r="3810" b="0"/>
                <wp:wrapSquare wrapText="bothSides"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890" cy="4767580"/>
                          <a:chOff x="0" y="0"/>
                          <a:chExt cx="2548890" cy="476758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19" b="1945"/>
                          <a:stretch/>
                        </pic:blipFill>
                        <pic:spPr bwMode="auto">
                          <a:xfrm>
                            <a:off x="243776" y="0"/>
                            <a:ext cx="205803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5" name="Text Box 115"/>
                        <wps:cNvSpPr txBox="1"/>
                        <wps:spPr>
                          <a:xfrm>
                            <a:off x="0" y="4374515"/>
                            <a:ext cx="2548890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6368A" w14:textId="3DF6E4E0" w:rsidR="0021522F" w:rsidRPr="0021522F" w:rsidRDefault="0021522F" w:rsidP="002152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</w:pP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 xml:space="preserve">รูปที่ </w: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begin"/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 xml:space="preserve">SEQ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รูปที่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instrText>\* ARABIC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instrText xml:space="preserve"> </w:instrTex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separate"/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90</w:t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fldChar w:fldCharType="end"/>
                              </w:r>
                              <w:r w:rsidRPr="0021522F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21522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32"/>
                                  <w:szCs w:val="32"/>
                                  <w:cs/>
                                </w:rPr>
                                <w:t>หน้าจอสมัครสมาชิกผู้ปกครอง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C4B2F" id="Group 116" o:spid="_x0000_s5157" style="position:absolute;left:0;text-align:left;margin-left:133.6pt;margin-top:1.5pt;width:200.7pt;height:375.4pt;z-index:251744768" coordsize="25488,476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">
                <v:shape id="Picture 114" o:spid="_x0000_s5158" type="#_x0000_t75" style="position:absolute;left:2437;width:2058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" stroked="t" strokecolor="black [3213]">
                  <v:imagedata r:id="rId144" o:title="" croptop="2372f" cropbottom="1275f"/>
                  <v:path arrowok="t"/>
                </v:shape>
                <v:shape id="Text Box 115" o:spid="_x0000_s5159" type="#_x0000_t202" style="position:absolute;top:43745;width:25488;height:3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73F6368A" w14:textId="3DF6E4E0" w:rsidR="0021522F" w:rsidRPr="0021522F" w:rsidRDefault="0021522F" w:rsidP="002152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</w:pP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 xml:space="preserve">รูปที่ </w: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begin"/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 xml:space="preserve">SEQ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รูปที่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instrText>\* ARABIC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instrText xml:space="preserve"> </w:instrTex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separate"/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>90</w:t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fldChar w:fldCharType="end"/>
                        </w:r>
                        <w:r w:rsidRPr="0021522F">
                          <w:rPr>
                            <w:rFonts w:ascii="TH SarabunPSK" w:hAnsi="TH SarabunPSK" w:cs="TH SarabunPSK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</w:rPr>
                          <w:t xml:space="preserve"> </w:t>
                        </w:r>
                        <w:r w:rsidRPr="0021522F">
                          <w:rPr>
                            <w:rFonts w:ascii="TH SarabunPSK" w:hAnsi="TH SarabunPSK" w:cs="TH SarabunPSK" w:hint="cs"/>
                            <w:b/>
                            <w:bCs/>
                            <w:i w:val="0"/>
                            <w:iCs w:val="0"/>
                            <w:color w:val="auto"/>
                            <w:sz w:val="32"/>
                            <w:szCs w:val="32"/>
                            <w:cs/>
                          </w:rPr>
                          <w:t>หน้าจอสมัครสมาชิกผู้ปกครอง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48F22F0" w14:textId="74324BD5" w:rsidR="00F71F35" w:rsidRDefault="00F71F35" w:rsidP="007502A9">
      <w:pPr>
        <w:rPr>
          <w:rFonts w:cs="Cordia New"/>
        </w:rPr>
      </w:pPr>
      <w:r>
        <w:rPr>
          <w:rFonts w:cs="Cordia New"/>
          <w:cs/>
        </w:rPr>
        <w:tab/>
      </w:r>
    </w:p>
    <w:p w14:paraId="48941A19" w14:textId="2FD6F5F2" w:rsidR="0021522F" w:rsidRDefault="0021522F" w:rsidP="007502A9">
      <w:pPr>
        <w:rPr>
          <w:rFonts w:cs="Cordia New"/>
        </w:rPr>
      </w:pPr>
    </w:p>
    <w:p w14:paraId="64A6001B" w14:textId="4F5EF8AE" w:rsidR="0021522F" w:rsidRDefault="0021522F" w:rsidP="007502A9">
      <w:pPr>
        <w:rPr>
          <w:rFonts w:cs="Cordia New"/>
        </w:rPr>
      </w:pPr>
    </w:p>
    <w:p w14:paraId="09770222" w14:textId="35997A70" w:rsidR="0021522F" w:rsidRDefault="0021522F" w:rsidP="007502A9">
      <w:pPr>
        <w:rPr>
          <w:rFonts w:cs="Cordia New"/>
        </w:rPr>
      </w:pPr>
    </w:p>
    <w:p w14:paraId="5BFAFB58" w14:textId="468944F2" w:rsidR="0021522F" w:rsidRDefault="0021522F" w:rsidP="007502A9">
      <w:pPr>
        <w:rPr>
          <w:rFonts w:cs="Cordia New"/>
        </w:rPr>
      </w:pPr>
    </w:p>
    <w:p w14:paraId="1B26D9EC" w14:textId="3C82FCB0" w:rsidR="0021522F" w:rsidRDefault="0021522F" w:rsidP="007502A9">
      <w:pPr>
        <w:rPr>
          <w:rFonts w:cs="Cordia New"/>
        </w:rPr>
      </w:pPr>
    </w:p>
    <w:p w14:paraId="0824D07F" w14:textId="075F427A" w:rsidR="0021522F" w:rsidRDefault="0021522F" w:rsidP="007502A9">
      <w:pPr>
        <w:rPr>
          <w:rFonts w:cs="Cordia New"/>
        </w:rPr>
      </w:pPr>
    </w:p>
    <w:p w14:paraId="6C85E77B" w14:textId="680E5D7B" w:rsidR="0021522F" w:rsidRDefault="0021522F" w:rsidP="007502A9">
      <w:pPr>
        <w:rPr>
          <w:rFonts w:cs="Cordia New"/>
        </w:rPr>
      </w:pPr>
    </w:p>
    <w:p w14:paraId="0A252502" w14:textId="4E0971BA" w:rsidR="0021522F" w:rsidRDefault="0021522F" w:rsidP="007502A9">
      <w:pPr>
        <w:rPr>
          <w:rFonts w:cs="Cordia New"/>
        </w:rPr>
      </w:pPr>
    </w:p>
    <w:p w14:paraId="5B5CC8A8" w14:textId="118AB7F1" w:rsidR="0021522F" w:rsidRDefault="0021522F" w:rsidP="007502A9">
      <w:pPr>
        <w:rPr>
          <w:rFonts w:cs="Cordia New"/>
        </w:rPr>
      </w:pPr>
    </w:p>
    <w:p w14:paraId="11BF430A" w14:textId="717B89BB" w:rsidR="0021522F" w:rsidRDefault="0021522F" w:rsidP="007502A9">
      <w:pPr>
        <w:rPr>
          <w:rFonts w:cs="Cordia New"/>
        </w:rPr>
      </w:pPr>
    </w:p>
    <w:p w14:paraId="2B5FC67E" w14:textId="144E977C" w:rsidR="0021522F" w:rsidRDefault="0021522F" w:rsidP="007502A9">
      <w:pPr>
        <w:rPr>
          <w:rFonts w:cs="Cordia New"/>
        </w:rPr>
      </w:pPr>
    </w:p>
    <w:p w14:paraId="26161D01" w14:textId="3963889B" w:rsidR="0021522F" w:rsidRDefault="0021522F" w:rsidP="007502A9">
      <w:pPr>
        <w:rPr>
          <w:rFonts w:cs="Cordia New"/>
        </w:rPr>
      </w:pPr>
    </w:p>
    <w:p w14:paraId="3A7C6299" w14:textId="50DF5B93" w:rsidR="0021522F" w:rsidRDefault="0021522F" w:rsidP="007502A9">
      <w:pPr>
        <w:rPr>
          <w:rFonts w:cs="Cordia New"/>
        </w:rPr>
      </w:pPr>
    </w:p>
    <w:p w14:paraId="23C907FF" w14:textId="72448332" w:rsidR="0021522F" w:rsidRDefault="0021522F" w:rsidP="007502A9">
      <w:pPr>
        <w:rPr>
          <w:rFonts w:cs="Cordia New"/>
        </w:rPr>
      </w:pPr>
    </w:p>
    <w:p w14:paraId="496A12E5" w14:textId="0563AD3E" w:rsidR="0021522F" w:rsidRDefault="0021522F" w:rsidP="007502A9">
      <w:pPr>
        <w:rPr>
          <w:rFonts w:cs="Cordia New"/>
        </w:rPr>
      </w:pPr>
    </w:p>
    <w:p w14:paraId="5BF9D307" w14:textId="77777777" w:rsidR="0021522F" w:rsidRPr="007502A9" w:rsidRDefault="0021522F" w:rsidP="007502A9">
      <w:pPr>
        <w:rPr>
          <w:rFonts w:hint="cs"/>
          <w:cs/>
        </w:rPr>
      </w:pPr>
    </w:p>
    <w:sectPr w:rsidR="0021522F" w:rsidRPr="007502A9" w:rsidSect="001409EF">
      <w:pgSz w:w="12240" w:h="15840"/>
      <w:pgMar w:top="1239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7CF5D" w14:textId="77777777" w:rsidR="00BC1233" w:rsidRDefault="00BC1233" w:rsidP="0012759F">
      <w:pPr>
        <w:spacing w:after="0" w:line="240" w:lineRule="auto"/>
      </w:pPr>
      <w:r>
        <w:separator/>
      </w:r>
    </w:p>
  </w:endnote>
  <w:endnote w:type="continuationSeparator" w:id="0">
    <w:p w14:paraId="70A69A1F" w14:textId="77777777" w:rsidR="00BC1233" w:rsidRDefault="00BC1233" w:rsidP="0012759F">
      <w:pPr>
        <w:spacing w:after="0" w:line="240" w:lineRule="auto"/>
      </w:pPr>
      <w:r>
        <w:continuationSeparator/>
      </w:r>
    </w:p>
  </w:endnote>
  <w:endnote w:type="continuationNotice" w:id="1">
    <w:p w14:paraId="67138726" w14:textId="77777777" w:rsidR="00BC1233" w:rsidRDefault="00BC123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00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970"/>
      <w:gridCol w:w="4320"/>
      <w:gridCol w:w="1710"/>
    </w:tblGrid>
    <w:tr w:rsidR="0012759F" w:rsidRPr="009D04AD" w14:paraId="158172AF" w14:textId="77777777" w:rsidTr="00337DBB">
      <w:tc>
        <w:tcPr>
          <w:tcW w:w="297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48BE6E4D" w14:textId="0CB87FFC" w:rsidR="0012759F" w:rsidRPr="009D04AD" w:rsidRDefault="0012759F" w:rsidP="0012759F">
          <w:pPr>
            <w:ind w:right="360"/>
            <w:rPr>
              <w:rFonts w:ascii="TH Sarabun New" w:hAnsi="TH Sarabun New" w:cs="TH Sarabun New"/>
              <w:sz w:val="32"/>
              <w:szCs w:val="32"/>
            </w:rPr>
          </w:pPr>
          <w:proofErr w:type="spellStart"/>
          <w:r w:rsidRPr="009D04AD">
            <w:rPr>
              <w:rFonts w:ascii="TH Sarabun New" w:hAnsi="TH Sarabun New" w:cs="TH Sarabun New"/>
              <w:sz w:val="32"/>
              <w:szCs w:val="32"/>
            </w:rPr>
            <w:t>Maejo</w:t>
          </w:r>
          <w:proofErr w:type="spellEnd"/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 University</w:t>
          </w:r>
        </w:p>
      </w:tc>
      <w:tc>
        <w:tcPr>
          <w:tcW w:w="4320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</w:tcPr>
        <w:p w14:paraId="4C9A4DD3" w14:textId="3A717B51" w:rsidR="0012759F" w:rsidRPr="009D04AD" w:rsidRDefault="0012759F" w:rsidP="0012759F">
          <w:pPr>
            <w:ind w:right="-102"/>
            <w:jc w:val="center"/>
            <w:rPr>
              <w:rFonts w:ascii="TH Sarabun New" w:hAnsi="TH Sarabun New" w:cs="TH Sarabun New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Information Technology 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9D04AD">
            <w:rPr>
              <w:rFonts w:ascii="TH Sarabun New" w:hAnsi="TH Sarabun New" w:cs="TH Sarabun New"/>
              <w:sz w:val="32"/>
              <w:szCs w:val="32"/>
            </w:rPr>
            <w:instrText xml:space="preserve"> DATE \@ "yyyy" </w:instrText>
          </w:r>
          <w:r w:rsidRPr="009D04A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r w:rsidR="00CD1295">
            <w:rPr>
              <w:rFonts w:ascii="TH Sarabun New" w:hAnsi="TH Sarabun New" w:cs="TH Sarabun New"/>
              <w:noProof/>
              <w:sz w:val="32"/>
              <w:szCs w:val="32"/>
            </w:rPr>
            <w:t>2022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  <w:tc>
        <w:tcPr>
          <w:tcW w:w="1710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</w:tcPr>
        <w:p w14:paraId="56A866ED" w14:textId="15DFCE42" w:rsidR="0012759F" w:rsidRPr="009D04AD" w:rsidRDefault="0012759F" w:rsidP="0012759F">
          <w:pPr>
            <w:jc w:val="right"/>
            <w:rPr>
              <w:rFonts w:ascii="TH Sarabun New" w:hAnsi="TH Sarabun New" w:cs="TH Sarabun New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หน้า</w:t>
          </w:r>
          <w:r w:rsidRPr="009D04AD">
            <w:rPr>
              <w:rFonts w:ascii="TH Sarabun New" w:hAnsi="TH Sarabun New" w:cs="TH Sarabun New" w:hint="cs"/>
              <w:sz w:val="32"/>
              <w:szCs w:val="32"/>
              <w:cs/>
            </w:rPr>
            <w:t xml:space="preserve"> </w:t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instrText xml:space="preserve"> PAGE </w:instrText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fldChar w:fldCharType="separate"/>
          </w:r>
          <w:r w:rsidRPr="009D04AD">
            <w:rPr>
              <w:rStyle w:val="PageNumber"/>
              <w:rFonts w:ascii="TH Sarabun New" w:hAnsi="TH Sarabun New" w:cs="TH Sarabun New"/>
              <w:noProof/>
              <w:sz w:val="32"/>
              <w:szCs w:val="32"/>
            </w:rPr>
            <w:t>4</w:t>
          </w:r>
          <w:r w:rsidRPr="009D04AD">
            <w:rPr>
              <w:rStyle w:val="PageNumber"/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</w:tr>
  </w:tbl>
  <w:p w14:paraId="18CDD48D" w14:textId="17149C2F" w:rsidR="0012759F" w:rsidRDefault="001275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116"/>
      <w:gridCol w:w="3117"/>
      <w:gridCol w:w="3117"/>
    </w:tblGrid>
    <w:tr w:rsidR="00FE2D95" w14:paraId="2145E27D" w14:textId="77777777" w:rsidTr="00337DBB">
      <w:tc>
        <w:tcPr>
          <w:tcW w:w="3116" w:type="dxa"/>
        </w:tcPr>
        <w:p w14:paraId="7BB9DAD1" w14:textId="77777777" w:rsidR="00FE2D95" w:rsidRDefault="00FE2D95" w:rsidP="00FE2D95">
          <w:pPr>
            <w:pStyle w:val="Footer"/>
            <w:rPr>
              <w:noProof/>
              <w:sz w:val="32"/>
              <w:szCs w:val="32"/>
            </w:rPr>
          </w:pPr>
          <w:proofErr w:type="spellStart"/>
          <w:r w:rsidRPr="00C113BD">
            <w:rPr>
              <w:rFonts w:ascii="TH Sarabun New" w:hAnsi="TH Sarabun New" w:cs="TH Sarabun New"/>
              <w:sz w:val="32"/>
              <w:szCs w:val="32"/>
            </w:rPr>
            <w:t>Maejo</w:t>
          </w:r>
          <w:proofErr w:type="spellEnd"/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University</w:t>
          </w:r>
        </w:p>
      </w:tc>
      <w:tc>
        <w:tcPr>
          <w:tcW w:w="3117" w:type="dxa"/>
        </w:tcPr>
        <w:p w14:paraId="240C6F00" w14:textId="77777777" w:rsidR="00FE2D95" w:rsidRDefault="00FE2D95" w:rsidP="00FE2D95">
          <w:pPr>
            <w:pStyle w:val="Footer"/>
            <w:rPr>
              <w:noProof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</w:rPr>
            <w:t>Information Technology,</w:t>
          </w:r>
          <w:r>
            <w:rPr>
              <w:rFonts w:ascii="TH Sarabun New" w:hAnsi="TH Sarabun New" w:cs="TH Sarabun New"/>
              <w:sz w:val="32"/>
              <w:szCs w:val="32"/>
            </w:rPr>
            <w:t xml:space="preserve"> 256</w:t>
          </w:r>
          <w:r>
            <w:rPr>
              <w:rFonts w:ascii="TH Sarabun New" w:hAnsi="TH Sarabun New" w:cs="TH Sarabun New" w:hint="cs"/>
              <w:sz w:val="32"/>
              <w:szCs w:val="32"/>
              <w:cs/>
            </w:rPr>
            <w:t>5</w:t>
          </w:r>
        </w:p>
      </w:tc>
      <w:tc>
        <w:tcPr>
          <w:tcW w:w="3117" w:type="dxa"/>
        </w:tcPr>
        <w:p w14:paraId="0C0B1C35" w14:textId="77777777" w:rsidR="00FE2D95" w:rsidRDefault="00FE2D95" w:rsidP="00FE2D95">
          <w:pPr>
            <w:pStyle w:val="Footer"/>
            <w:jc w:val="right"/>
            <w:rPr>
              <w:noProof/>
              <w:sz w:val="32"/>
              <w:szCs w:val="32"/>
            </w:rPr>
          </w:pPr>
          <w:r w:rsidRPr="00C113BD">
            <w:rPr>
              <w:rFonts w:ascii="TH Sarabun New" w:hAnsi="TH Sarabun New" w:cs="TH Sarabun New"/>
              <w:sz w:val="32"/>
              <w:szCs w:val="32"/>
              <w:cs/>
            </w:rPr>
            <w:t>หน้า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t xml:space="preserve"> 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C113BD">
            <w:rPr>
              <w:rFonts w:ascii="TH Sarabun New" w:hAnsi="TH Sarabun New" w:cs="TH Sarabun New"/>
              <w:sz w:val="32"/>
              <w:szCs w:val="32"/>
            </w:rPr>
            <w:instrText xml:space="preserve"> PAGE   \* MERGEFORMAT </w:instrTex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r>
            <w:rPr>
              <w:rFonts w:ascii="TH Sarabun New" w:hAnsi="TH Sarabun New" w:cs="TH Sarabun New"/>
              <w:sz w:val="32"/>
              <w:szCs w:val="32"/>
            </w:rPr>
            <w:t>2</w:t>
          </w:r>
          <w:r w:rsidRPr="00C113BD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</w:p>
      </w:tc>
    </w:tr>
  </w:tbl>
  <w:p w14:paraId="6033B39D" w14:textId="77777777" w:rsidR="00465F3F" w:rsidRDefault="00465F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03450" w14:textId="77777777" w:rsidR="00BC1233" w:rsidRDefault="00BC1233" w:rsidP="0012759F">
      <w:pPr>
        <w:spacing w:after="0" w:line="240" w:lineRule="auto"/>
      </w:pPr>
      <w:r>
        <w:separator/>
      </w:r>
    </w:p>
  </w:footnote>
  <w:footnote w:type="continuationSeparator" w:id="0">
    <w:p w14:paraId="6093FF85" w14:textId="77777777" w:rsidR="00BC1233" w:rsidRDefault="00BC1233" w:rsidP="0012759F">
      <w:pPr>
        <w:spacing w:after="0" w:line="240" w:lineRule="auto"/>
      </w:pPr>
      <w:r>
        <w:continuationSeparator/>
      </w:r>
    </w:p>
  </w:footnote>
  <w:footnote w:type="continuationNotice" w:id="1">
    <w:p w14:paraId="2DAE5D5C" w14:textId="77777777" w:rsidR="00BC1233" w:rsidRDefault="00BC123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21" w:type="dxa"/>
      <w:jc w:val="center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7633"/>
      <w:gridCol w:w="2388"/>
    </w:tblGrid>
    <w:tr w:rsidR="00FE2D95" w:rsidRPr="00941EA1" w14:paraId="1401EC30" w14:textId="77777777" w:rsidTr="00FB7E8D">
      <w:trPr>
        <w:trHeight w:hRule="exact" w:val="418"/>
        <w:jc w:val="center"/>
      </w:trPr>
      <w:tc>
        <w:tcPr>
          <w:tcW w:w="7633" w:type="dxa"/>
        </w:tcPr>
        <w:p w14:paraId="6E78F764" w14:textId="4BD3AE27" w:rsidR="00FE2D95" w:rsidRPr="00161D98" w:rsidRDefault="00FE2D95" w:rsidP="00FB7E8D">
          <w:pPr>
            <w:pStyle w:val="TableParagraph"/>
            <w:rPr>
              <w:rFonts w:ascii="TH SarabunPSK" w:hAnsi="TH SarabunPSK" w:cs="TH SarabunPSK"/>
              <w:sz w:val="32"/>
              <w:szCs w:val="32"/>
              <w:lang w:bidi="th-TH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ระบบ แอปพลิเคชันรถรับส่งนักเรียน</w:t>
          </w:r>
        </w:p>
      </w:tc>
      <w:tc>
        <w:tcPr>
          <w:tcW w:w="2388" w:type="dxa"/>
        </w:tcPr>
        <w:p w14:paraId="70AF66A6" w14:textId="33B8F775" w:rsidR="00FE2D95" w:rsidRPr="00161D98" w:rsidRDefault="00FE2D95" w:rsidP="00FE2D95">
          <w:pPr>
            <w:pStyle w:val="TableParagraph"/>
            <w:tabs>
              <w:tab w:val="left" w:pos="1523"/>
            </w:tabs>
            <w:spacing w:before="37" w:line="240" w:lineRule="auto"/>
            <w:ind w:left="206"/>
            <w:rPr>
              <w:rFonts w:ascii="TH SarabunPSK" w:hAnsi="TH SarabunPSK" w:cs="TH SarabunPSK"/>
              <w:sz w:val="32"/>
              <w:szCs w:val="32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เวอร์ชัน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: </w:t>
          </w:r>
          <w:r w:rsidR="00297576">
            <w:rPr>
              <w:rFonts w:ascii="TH Sarabun New" w:hAnsi="TH Sarabun New" w:cs="TH Sarabun New"/>
              <w:sz w:val="32"/>
              <w:szCs w:val="32"/>
            </w:rPr>
            <w:t>4.0</w:t>
          </w:r>
        </w:p>
      </w:tc>
    </w:tr>
    <w:tr w:rsidR="00FE2D95" w:rsidRPr="00941EA1" w14:paraId="0374BDDC" w14:textId="77777777" w:rsidTr="00FB7E8D">
      <w:trPr>
        <w:trHeight w:hRule="exact" w:val="385"/>
        <w:jc w:val="center"/>
      </w:trPr>
      <w:tc>
        <w:tcPr>
          <w:tcW w:w="7633" w:type="dxa"/>
        </w:tcPr>
        <w:p w14:paraId="28CEA6E9" w14:textId="77777777" w:rsidR="00FE2D95" w:rsidRPr="00161D98" w:rsidRDefault="00FE2D95" w:rsidP="00FE2D95">
          <w:pPr>
            <w:pStyle w:val="TableParagraph"/>
            <w:spacing w:line="432" w:lineRule="exact"/>
            <w:rPr>
              <w:rFonts w:ascii="TH SarabunPSK" w:hAnsi="TH SarabunPSK" w:cs="TH SarabunPSK"/>
              <w:sz w:val="32"/>
              <w:szCs w:val="32"/>
            </w:rPr>
          </w:pPr>
          <w:r w:rsidRPr="00161D98">
            <w:rPr>
              <w:rFonts w:ascii="TH SarabunPSK" w:hAnsi="TH SarabunPSK" w:cs="TH SarabunPSK" w:hint="cs"/>
              <w:sz w:val="32"/>
              <w:szCs w:val="32"/>
              <w:cs/>
              <w:lang w:bidi="th-TH"/>
            </w:rPr>
            <w:t>เอกสารประกอบความต้องการของระบบ</w:t>
          </w:r>
        </w:p>
      </w:tc>
      <w:tc>
        <w:tcPr>
          <w:tcW w:w="2388" w:type="dxa"/>
        </w:tcPr>
        <w:p w14:paraId="1AE5F856" w14:textId="0EE0ACC3" w:rsidR="00FE2D95" w:rsidRPr="00161D98" w:rsidRDefault="00FE2D95" w:rsidP="00FE2D95">
          <w:pPr>
            <w:pStyle w:val="TableParagraph"/>
            <w:spacing w:line="432" w:lineRule="exact"/>
            <w:ind w:left="206"/>
            <w:rPr>
              <w:rFonts w:ascii="TH SarabunPSK" w:hAnsi="TH SarabunPSK" w:cs="TH SarabunPSK"/>
              <w:sz w:val="32"/>
              <w:szCs w:val="32"/>
              <w:lang w:bidi="th-TH"/>
            </w:rPr>
          </w:pPr>
          <w:r w:rsidRPr="009D04AD">
            <w:rPr>
              <w:rFonts w:ascii="TH Sarabun New" w:hAnsi="TH Sarabun New" w:cs="TH Sarabun New"/>
              <w:sz w:val="32"/>
              <w:szCs w:val="32"/>
              <w:cs/>
            </w:rPr>
            <w:t>วันที่</w:t>
          </w:r>
          <w:r w:rsidRPr="009D04AD">
            <w:rPr>
              <w:rFonts w:ascii="TH Sarabun New" w:hAnsi="TH Sarabun New" w:cs="TH Sarabun New"/>
              <w:sz w:val="32"/>
              <w:szCs w:val="32"/>
            </w:rPr>
            <w:t xml:space="preserve">:  </w:t>
          </w:r>
          <w:r w:rsidR="00EF208D" w:rsidRPr="00EF208D">
            <w:rPr>
              <w:rFonts w:ascii="TH Sarabun New" w:hAnsi="TH Sarabun New" w:cs="TH Sarabun New"/>
              <w:sz w:val="32"/>
              <w:szCs w:val="32"/>
            </w:rPr>
            <w:t>26-09-2022</w:t>
          </w:r>
        </w:p>
      </w:tc>
    </w:tr>
  </w:tbl>
  <w:p w14:paraId="20260ACC" w14:textId="77777777" w:rsidR="00FE2D95" w:rsidRPr="009D04AD" w:rsidRDefault="00FE2D95">
    <w:pPr>
      <w:pStyle w:val="Header"/>
      <w:rPr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41AC5" w14:textId="77777777" w:rsidR="009D04AD" w:rsidRDefault="009D04AD" w:rsidP="009D04AD">
    <w:pPr>
      <w:rPr>
        <w:sz w:val="24"/>
      </w:rPr>
    </w:pPr>
  </w:p>
  <w:p w14:paraId="60F3D0CE" w14:textId="77777777" w:rsidR="009D04AD" w:rsidRPr="00772439" w:rsidRDefault="009D04AD" w:rsidP="009D04AD">
    <w:pPr>
      <w:pBdr>
        <w:top w:val="single" w:sz="6" w:space="1" w:color="auto"/>
      </w:pBdr>
      <w:rPr>
        <w:sz w:val="10"/>
        <w:szCs w:val="14"/>
      </w:rPr>
    </w:pPr>
  </w:p>
  <w:p w14:paraId="049E557E" w14:textId="77777777" w:rsidR="009D04AD" w:rsidRDefault="009D04AD" w:rsidP="009D04AD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proofErr w:type="spellStart"/>
    <w:r>
      <w:rPr>
        <w:rFonts w:ascii="Arial" w:hAnsi="Arial"/>
        <w:b/>
        <w:sz w:val="36"/>
      </w:rPr>
      <w:t>Maejo</w:t>
    </w:r>
    <w:proofErr w:type="spellEnd"/>
    <w:r>
      <w:rPr>
        <w:rFonts w:ascii="Arial" w:hAnsi="Arial"/>
        <w:b/>
        <w:sz w:val="36"/>
      </w:rPr>
      <w:t xml:space="preserve"> University</w:t>
    </w:r>
  </w:p>
  <w:p w14:paraId="49427068" w14:textId="77777777" w:rsidR="009D04AD" w:rsidRPr="00772439" w:rsidRDefault="009D04AD" w:rsidP="009D04AD">
    <w:pPr>
      <w:pBdr>
        <w:bottom w:val="single" w:sz="6" w:space="1" w:color="auto"/>
      </w:pBdr>
      <w:jc w:val="right"/>
      <w:rPr>
        <w:sz w:val="12"/>
        <w:szCs w:val="10"/>
      </w:rPr>
    </w:pPr>
  </w:p>
  <w:p w14:paraId="14DF1103" w14:textId="77777777" w:rsidR="009D04AD" w:rsidRDefault="009D04AD" w:rsidP="009D04AD">
    <w:pPr>
      <w:pStyle w:val="Header"/>
    </w:pPr>
  </w:p>
  <w:p w14:paraId="5AB7C09F" w14:textId="77777777" w:rsidR="009D04AD" w:rsidRDefault="009D04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D3990"/>
    <w:multiLevelType w:val="hybridMultilevel"/>
    <w:tmpl w:val="0BCAB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411A8"/>
    <w:multiLevelType w:val="hybridMultilevel"/>
    <w:tmpl w:val="0158F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F3FE7"/>
    <w:multiLevelType w:val="multilevel"/>
    <w:tmpl w:val="612AE3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1AB04DA"/>
    <w:multiLevelType w:val="hybridMultilevel"/>
    <w:tmpl w:val="630C1C90"/>
    <w:lvl w:ilvl="0" w:tplc="FFFFFFFF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04" w:hanging="360"/>
      </w:pPr>
    </w:lvl>
    <w:lvl w:ilvl="2" w:tplc="FFFFFFFF" w:tentative="1">
      <w:start w:val="1"/>
      <w:numFmt w:val="lowerRoman"/>
      <w:lvlText w:val="%3."/>
      <w:lvlJc w:val="right"/>
      <w:pPr>
        <w:ind w:left="2424" w:hanging="180"/>
      </w:pPr>
    </w:lvl>
    <w:lvl w:ilvl="3" w:tplc="FFFFFFFF" w:tentative="1">
      <w:start w:val="1"/>
      <w:numFmt w:val="decimal"/>
      <w:lvlText w:val="%4."/>
      <w:lvlJc w:val="left"/>
      <w:pPr>
        <w:ind w:left="3144" w:hanging="360"/>
      </w:pPr>
    </w:lvl>
    <w:lvl w:ilvl="4" w:tplc="FFFFFFFF" w:tentative="1">
      <w:start w:val="1"/>
      <w:numFmt w:val="lowerLetter"/>
      <w:lvlText w:val="%5."/>
      <w:lvlJc w:val="left"/>
      <w:pPr>
        <w:ind w:left="3864" w:hanging="360"/>
      </w:pPr>
    </w:lvl>
    <w:lvl w:ilvl="5" w:tplc="FFFFFFFF" w:tentative="1">
      <w:start w:val="1"/>
      <w:numFmt w:val="lowerRoman"/>
      <w:lvlText w:val="%6."/>
      <w:lvlJc w:val="right"/>
      <w:pPr>
        <w:ind w:left="4584" w:hanging="180"/>
      </w:pPr>
    </w:lvl>
    <w:lvl w:ilvl="6" w:tplc="FFFFFFFF" w:tentative="1">
      <w:start w:val="1"/>
      <w:numFmt w:val="decimal"/>
      <w:lvlText w:val="%7."/>
      <w:lvlJc w:val="left"/>
      <w:pPr>
        <w:ind w:left="5304" w:hanging="360"/>
      </w:pPr>
    </w:lvl>
    <w:lvl w:ilvl="7" w:tplc="FFFFFFFF" w:tentative="1">
      <w:start w:val="1"/>
      <w:numFmt w:val="lowerLetter"/>
      <w:lvlText w:val="%8."/>
      <w:lvlJc w:val="left"/>
      <w:pPr>
        <w:ind w:left="6024" w:hanging="360"/>
      </w:pPr>
    </w:lvl>
    <w:lvl w:ilvl="8" w:tplc="FFFFFFFF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4" w15:restartNumberingAfterBreak="0">
    <w:nsid w:val="14FB2348"/>
    <w:multiLevelType w:val="hybridMultilevel"/>
    <w:tmpl w:val="9078D3A8"/>
    <w:lvl w:ilvl="0" w:tplc="5784DC6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B7DC0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6" w15:restartNumberingAfterBreak="0">
    <w:nsid w:val="16474EDA"/>
    <w:multiLevelType w:val="hybridMultilevel"/>
    <w:tmpl w:val="BEF44E86"/>
    <w:lvl w:ilvl="0" w:tplc="5784DC60">
      <w:start w:val="1"/>
      <w:numFmt w:val="decimal"/>
      <w:lvlText w:val="1.%1"/>
      <w:lvlJc w:val="left"/>
      <w:pPr>
        <w:ind w:left="360" w:hanging="360"/>
      </w:pPr>
      <w:rPr>
        <w:rFonts w:hint="default"/>
        <w:b/>
        <w:bCs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C3D134F"/>
    <w:multiLevelType w:val="hybridMultilevel"/>
    <w:tmpl w:val="E8EAFF5C"/>
    <w:lvl w:ilvl="0" w:tplc="F0C8C784">
      <w:start w:val="1"/>
      <w:numFmt w:val="decimal"/>
      <w:lvlText w:val="5.%1"/>
      <w:lvlJc w:val="left"/>
      <w:pPr>
        <w:ind w:left="1157" w:hanging="360"/>
      </w:pPr>
      <w:rPr>
        <w:rFonts w:hint="default"/>
      </w:rPr>
    </w:lvl>
    <w:lvl w:ilvl="1" w:tplc="7246855C">
      <w:start w:val="1"/>
      <w:numFmt w:val="decimal"/>
      <w:lvlText w:val="7.%2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97" w:hanging="180"/>
      </w:pPr>
    </w:lvl>
    <w:lvl w:ilvl="3" w:tplc="0409000F" w:tentative="1">
      <w:start w:val="1"/>
      <w:numFmt w:val="decimal"/>
      <w:lvlText w:val="%4."/>
      <w:lvlJc w:val="left"/>
      <w:pPr>
        <w:ind w:left="3317" w:hanging="360"/>
      </w:pPr>
    </w:lvl>
    <w:lvl w:ilvl="4" w:tplc="04090019" w:tentative="1">
      <w:start w:val="1"/>
      <w:numFmt w:val="lowerLetter"/>
      <w:lvlText w:val="%5."/>
      <w:lvlJc w:val="left"/>
      <w:pPr>
        <w:ind w:left="4037" w:hanging="360"/>
      </w:pPr>
    </w:lvl>
    <w:lvl w:ilvl="5" w:tplc="0409001B" w:tentative="1">
      <w:start w:val="1"/>
      <w:numFmt w:val="lowerRoman"/>
      <w:lvlText w:val="%6."/>
      <w:lvlJc w:val="right"/>
      <w:pPr>
        <w:ind w:left="4757" w:hanging="180"/>
      </w:pPr>
    </w:lvl>
    <w:lvl w:ilvl="6" w:tplc="0409000F" w:tentative="1">
      <w:start w:val="1"/>
      <w:numFmt w:val="decimal"/>
      <w:lvlText w:val="%7."/>
      <w:lvlJc w:val="left"/>
      <w:pPr>
        <w:ind w:left="5477" w:hanging="360"/>
      </w:pPr>
    </w:lvl>
    <w:lvl w:ilvl="7" w:tplc="04090019" w:tentative="1">
      <w:start w:val="1"/>
      <w:numFmt w:val="lowerLetter"/>
      <w:lvlText w:val="%8."/>
      <w:lvlJc w:val="left"/>
      <w:pPr>
        <w:ind w:left="6197" w:hanging="360"/>
      </w:pPr>
    </w:lvl>
    <w:lvl w:ilvl="8" w:tplc="0409001B" w:tentative="1">
      <w:start w:val="1"/>
      <w:numFmt w:val="lowerRoman"/>
      <w:lvlText w:val="%9."/>
      <w:lvlJc w:val="right"/>
      <w:pPr>
        <w:ind w:left="6917" w:hanging="180"/>
      </w:pPr>
    </w:lvl>
  </w:abstractNum>
  <w:abstractNum w:abstractNumId="8" w15:restartNumberingAfterBreak="0">
    <w:nsid w:val="1F3B4694"/>
    <w:multiLevelType w:val="hybridMultilevel"/>
    <w:tmpl w:val="884E9970"/>
    <w:lvl w:ilvl="0" w:tplc="EFA2CBF8">
      <w:start w:val="1"/>
      <w:numFmt w:val="decimal"/>
      <w:pStyle w:val="Style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9845AA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10" w15:restartNumberingAfterBreak="0">
    <w:nsid w:val="22652B3D"/>
    <w:multiLevelType w:val="hybridMultilevel"/>
    <w:tmpl w:val="76D8C46C"/>
    <w:lvl w:ilvl="0" w:tplc="78E0894A">
      <w:numFmt w:val="bullet"/>
      <w:lvlText w:val="–"/>
      <w:lvlJc w:val="left"/>
      <w:pPr>
        <w:ind w:left="720" w:hanging="360"/>
      </w:pPr>
      <w:rPr>
        <w:rFonts w:ascii="TH SarabunPSK" w:eastAsia="Times New Roman" w:hAnsi="TH SarabunPSK" w:cs="TH SarabunPSK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D3542C"/>
    <w:multiLevelType w:val="hybridMultilevel"/>
    <w:tmpl w:val="CB7CFD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CA79DB"/>
    <w:multiLevelType w:val="hybridMultilevel"/>
    <w:tmpl w:val="11A08FA8"/>
    <w:lvl w:ilvl="0" w:tplc="A882F960">
      <w:start w:val="1"/>
      <w:numFmt w:val="decimal"/>
      <w:pStyle w:val="Style2"/>
      <w:lvlText w:val="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14436"/>
    <w:multiLevelType w:val="hybridMultilevel"/>
    <w:tmpl w:val="8138D8A4"/>
    <w:lvl w:ilvl="0" w:tplc="C63A4072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36E06"/>
    <w:multiLevelType w:val="hybridMultilevel"/>
    <w:tmpl w:val="929CD9E8"/>
    <w:lvl w:ilvl="0" w:tplc="FFFFFFFF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1" w:hanging="360"/>
      </w:pPr>
    </w:lvl>
    <w:lvl w:ilvl="2" w:tplc="FFFFFFFF" w:tentative="1">
      <w:start w:val="1"/>
      <w:numFmt w:val="lowerRoman"/>
      <w:lvlText w:val="%3."/>
      <w:lvlJc w:val="right"/>
      <w:pPr>
        <w:ind w:left="2501" w:hanging="180"/>
      </w:pPr>
    </w:lvl>
    <w:lvl w:ilvl="3" w:tplc="FFFFFFFF" w:tentative="1">
      <w:start w:val="1"/>
      <w:numFmt w:val="decimal"/>
      <w:lvlText w:val="%4."/>
      <w:lvlJc w:val="left"/>
      <w:pPr>
        <w:ind w:left="3221" w:hanging="360"/>
      </w:pPr>
    </w:lvl>
    <w:lvl w:ilvl="4" w:tplc="FFFFFFFF" w:tentative="1">
      <w:start w:val="1"/>
      <w:numFmt w:val="lowerLetter"/>
      <w:lvlText w:val="%5."/>
      <w:lvlJc w:val="left"/>
      <w:pPr>
        <w:ind w:left="3941" w:hanging="360"/>
      </w:pPr>
    </w:lvl>
    <w:lvl w:ilvl="5" w:tplc="FFFFFFFF" w:tentative="1">
      <w:start w:val="1"/>
      <w:numFmt w:val="lowerRoman"/>
      <w:lvlText w:val="%6."/>
      <w:lvlJc w:val="right"/>
      <w:pPr>
        <w:ind w:left="4661" w:hanging="180"/>
      </w:pPr>
    </w:lvl>
    <w:lvl w:ilvl="6" w:tplc="FFFFFFFF" w:tentative="1">
      <w:start w:val="1"/>
      <w:numFmt w:val="decimal"/>
      <w:lvlText w:val="%7."/>
      <w:lvlJc w:val="left"/>
      <w:pPr>
        <w:ind w:left="5381" w:hanging="360"/>
      </w:pPr>
    </w:lvl>
    <w:lvl w:ilvl="7" w:tplc="FFFFFFFF" w:tentative="1">
      <w:start w:val="1"/>
      <w:numFmt w:val="lowerLetter"/>
      <w:lvlText w:val="%8."/>
      <w:lvlJc w:val="left"/>
      <w:pPr>
        <w:ind w:left="6101" w:hanging="360"/>
      </w:pPr>
    </w:lvl>
    <w:lvl w:ilvl="8" w:tplc="FFFFFFFF" w:tentative="1">
      <w:start w:val="1"/>
      <w:numFmt w:val="lowerRoman"/>
      <w:lvlText w:val="%9."/>
      <w:lvlJc w:val="right"/>
      <w:pPr>
        <w:ind w:left="6821" w:hanging="180"/>
      </w:pPr>
    </w:lvl>
  </w:abstractNum>
  <w:abstractNum w:abstractNumId="15" w15:restartNumberingAfterBreak="0">
    <w:nsid w:val="2F2A1FC1"/>
    <w:multiLevelType w:val="hybridMultilevel"/>
    <w:tmpl w:val="D0C6D278"/>
    <w:lvl w:ilvl="0" w:tplc="1C7C2414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ED1035"/>
    <w:multiLevelType w:val="hybridMultilevel"/>
    <w:tmpl w:val="9D16F050"/>
    <w:lvl w:ilvl="0" w:tplc="B1800BCA">
      <w:numFmt w:val="bullet"/>
      <w:lvlText w:val="–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836C5A"/>
    <w:multiLevelType w:val="multilevel"/>
    <w:tmpl w:val="24D687E4"/>
    <w:lvl w:ilvl="0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1" w:hanging="1800"/>
      </w:pPr>
      <w:rPr>
        <w:rFonts w:hint="default"/>
      </w:rPr>
    </w:lvl>
  </w:abstractNum>
  <w:abstractNum w:abstractNumId="18" w15:restartNumberingAfterBreak="0">
    <w:nsid w:val="37F73712"/>
    <w:multiLevelType w:val="hybridMultilevel"/>
    <w:tmpl w:val="B812172E"/>
    <w:lvl w:ilvl="0" w:tplc="5784DC6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6B6E71"/>
    <w:multiLevelType w:val="hybridMultilevel"/>
    <w:tmpl w:val="85045978"/>
    <w:lvl w:ilvl="0" w:tplc="174E6F7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CA44CA"/>
    <w:multiLevelType w:val="hybridMultilevel"/>
    <w:tmpl w:val="15E2BE04"/>
    <w:lvl w:ilvl="0" w:tplc="6C2EB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4941C2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22" w15:restartNumberingAfterBreak="0">
    <w:nsid w:val="3ACF67E3"/>
    <w:multiLevelType w:val="hybridMultilevel"/>
    <w:tmpl w:val="2202098E"/>
    <w:lvl w:ilvl="0" w:tplc="D04A64DC">
      <w:numFmt w:val="bullet"/>
      <w:lvlText w:val="-"/>
      <w:lvlJc w:val="left"/>
      <w:pPr>
        <w:ind w:left="1080" w:hanging="360"/>
      </w:pPr>
      <w:rPr>
        <w:rFonts w:ascii="TH Sarabun New" w:eastAsia="Cordia New" w:hAnsi="TH Sarabun New" w:cs="TH Sarabun New" w:hint="default"/>
        <w:b/>
      </w:rPr>
    </w:lvl>
    <w:lvl w:ilvl="1" w:tplc="0B868EE8">
      <w:numFmt w:val="bullet"/>
      <w:lvlText w:val="•"/>
      <w:lvlJc w:val="left"/>
      <w:pPr>
        <w:ind w:left="1800" w:hanging="360"/>
      </w:pPr>
      <w:rPr>
        <w:rFonts w:ascii="TH Sarabun New" w:eastAsia="Cordia New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0F37183"/>
    <w:multiLevelType w:val="hybridMultilevel"/>
    <w:tmpl w:val="65BE88EA"/>
    <w:lvl w:ilvl="0" w:tplc="5106BD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BB4D06"/>
    <w:multiLevelType w:val="hybridMultilevel"/>
    <w:tmpl w:val="929A99AE"/>
    <w:lvl w:ilvl="0" w:tplc="2A462DC0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  <w:sz w:val="32"/>
        <w:szCs w:val="32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5" w15:restartNumberingAfterBreak="0">
    <w:nsid w:val="4B2F08A9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26" w15:restartNumberingAfterBreak="0">
    <w:nsid w:val="51393A48"/>
    <w:multiLevelType w:val="hybridMultilevel"/>
    <w:tmpl w:val="C12C394A"/>
    <w:lvl w:ilvl="0" w:tplc="5B52D1D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94DC34">
      <w:numFmt w:val="bullet"/>
      <w:lvlText w:val="–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E35F93"/>
    <w:multiLevelType w:val="hybridMultilevel"/>
    <w:tmpl w:val="929CD9E8"/>
    <w:lvl w:ilvl="0" w:tplc="FFFFFFFF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1" w:hanging="360"/>
      </w:pPr>
    </w:lvl>
    <w:lvl w:ilvl="2" w:tplc="FFFFFFFF" w:tentative="1">
      <w:start w:val="1"/>
      <w:numFmt w:val="lowerRoman"/>
      <w:lvlText w:val="%3."/>
      <w:lvlJc w:val="right"/>
      <w:pPr>
        <w:ind w:left="2501" w:hanging="180"/>
      </w:pPr>
    </w:lvl>
    <w:lvl w:ilvl="3" w:tplc="FFFFFFFF" w:tentative="1">
      <w:start w:val="1"/>
      <w:numFmt w:val="decimal"/>
      <w:lvlText w:val="%4."/>
      <w:lvlJc w:val="left"/>
      <w:pPr>
        <w:ind w:left="3221" w:hanging="360"/>
      </w:pPr>
    </w:lvl>
    <w:lvl w:ilvl="4" w:tplc="FFFFFFFF" w:tentative="1">
      <w:start w:val="1"/>
      <w:numFmt w:val="lowerLetter"/>
      <w:lvlText w:val="%5."/>
      <w:lvlJc w:val="left"/>
      <w:pPr>
        <w:ind w:left="3941" w:hanging="360"/>
      </w:pPr>
    </w:lvl>
    <w:lvl w:ilvl="5" w:tplc="FFFFFFFF" w:tentative="1">
      <w:start w:val="1"/>
      <w:numFmt w:val="lowerRoman"/>
      <w:lvlText w:val="%6."/>
      <w:lvlJc w:val="right"/>
      <w:pPr>
        <w:ind w:left="4661" w:hanging="180"/>
      </w:pPr>
    </w:lvl>
    <w:lvl w:ilvl="6" w:tplc="FFFFFFFF" w:tentative="1">
      <w:start w:val="1"/>
      <w:numFmt w:val="decimal"/>
      <w:lvlText w:val="%7."/>
      <w:lvlJc w:val="left"/>
      <w:pPr>
        <w:ind w:left="5381" w:hanging="360"/>
      </w:pPr>
    </w:lvl>
    <w:lvl w:ilvl="7" w:tplc="FFFFFFFF" w:tentative="1">
      <w:start w:val="1"/>
      <w:numFmt w:val="lowerLetter"/>
      <w:lvlText w:val="%8."/>
      <w:lvlJc w:val="left"/>
      <w:pPr>
        <w:ind w:left="6101" w:hanging="360"/>
      </w:pPr>
    </w:lvl>
    <w:lvl w:ilvl="8" w:tplc="FFFFFFFF" w:tentative="1">
      <w:start w:val="1"/>
      <w:numFmt w:val="lowerRoman"/>
      <w:lvlText w:val="%9."/>
      <w:lvlJc w:val="right"/>
      <w:pPr>
        <w:ind w:left="6821" w:hanging="180"/>
      </w:pPr>
    </w:lvl>
  </w:abstractNum>
  <w:abstractNum w:abstractNumId="28" w15:restartNumberingAfterBreak="0">
    <w:nsid w:val="5543256D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29" w15:restartNumberingAfterBreak="0">
    <w:nsid w:val="55462C4F"/>
    <w:multiLevelType w:val="hybridMultilevel"/>
    <w:tmpl w:val="17F21F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FE379D"/>
    <w:multiLevelType w:val="hybridMultilevel"/>
    <w:tmpl w:val="C45A6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C817B7"/>
    <w:multiLevelType w:val="hybridMultilevel"/>
    <w:tmpl w:val="630C1C90"/>
    <w:lvl w:ilvl="0" w:tplc="FFFFFFFF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04" w:hanging="360"/>
      </w:pPr>
    </w:lvl>
    <w:lvl w:ilvl="2" w:tplc="FFFFFFFF" w:tentative="1">
      <w:start w:val="1"/>
      <w:numFmt w:val="lowerRoman"/>
      <w:lvlText w:val="%3."/>
      <w:lvlJc w:val="right"/>
      <w:pPr>
        <w:ind w:left="2424" w:hanging="180"/>
      </w:pPr>
    </w:lvl>
    <w:lvl w:ilvl="3" w:tplc="FFFFFFFF" w:tentative="1">
      <w:start w:val="1"/>
      <w:numFmt w:val="decimal"/>
      <w:lvlText w:val="%4."/>
      <w:lvlJc w:val="left"/>
      <w:pPr>
        <w:ind w:left="3144" w:hanging="360"/>
      </w:pPr>
    </w:lvl>
    <w:lvl w:ilvl="4" w:tplc="FFFFFFFF" w:tentative="1">
      <w:start w:val="1"/>
      <w:numFmt w:val="lowerLetter"/>
      <w:lvlText w:val="%5."/>
      <w:lvlJc w:val="left"/>
      <w:pPr>
        <w:ind w:left="3864" w:hanging="360"/>
      </w:pPr>
    </w:lvl>
    <w:lvl w:ilvl="5" w:tplc="FFFFFFFF" w:tentative="1">
      <w:start w:val="1"/>
      <w:numFmt w:val="lowerRoman"/>
      <w:lvlText w:val="%6."/>
      <w:lvlJc w:val="right"/>
      <w:pPr>
        <w:ind w:left="4584" w:hanging="180"/>
      </w:pPr>
    </w:lvl>
    <w:lvl w:ilvl="6" w:tplc="FFFFFFFF" w:tentative="1">
      <w:start w:val="1"/>
      <w:numFmt w:val="decimal"/>
      <w:lvlText w:val="%7."/>
      <w:lvlJc w:val="left"/>
      <w:pPr>
        <w:ind w:left="5304" w:hanging="360"/>
      </w:pPr>
    </w:lvl>
    <w:lvl w:ilvl="7" w:tplc="FFFFFFFF" w:tentative="1">
      <w:start w:val="1"/>
      <w:numFmt w:val="lowerLetter"/>
      <w:lvlText w:val="%8."/>
      <w:lvlJc w:val="left"/>
      <w:pPr>
        <w:ind w:left="6024" w:hanging="360"/>
      </w:pPr>
    </w:lvl>
    <w:lvl w:ilvl="8" w:tplc="FFFFFFFF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2" w15:restartNumberingAfterBreak="0">
    <w:nsid w:val="5DEB5198"/>
    <w:multiLevelType w:val="hybridMultilevel"/>
    <w:tmpl w:val="1BBC4F4A"/>
    <w:lvl w:ilvl="0" w:tplc="5D141C4E">
      <w:numFmt w:val="bullet"/>
      <w:lvlText w:val="–"/>
      <w:lvlJc w:val="left"/>
      <w:pPr>
        <w:ind w:left="720" w:hanging="360"/>
      </w:pPr>
      <w:rPr>
        <w:rFonts w:ascii="TH SarabunPSK" w:eastAsia="Times New Roman" w:hAnsi="TH SarabunPSK" w:cs="TH SarabunPSK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BB6521"/>
    <w:multiLevelType w:val="multilevel"/>
    <w:tmpl w:val="829867BE"/>
    <w:lvl w:ilvl="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0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34" w15:restartNumberingAfterBreak="0">
    <w:nsid w:val="61931A7A"/>
    <w:multiLevelType w:val="hybridMultilevel"/>
    <w:tmpl w:val="08C49E96"/>
    <w:lvl w:ilvl="0" w:tplc="5784DC6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5B09E9"/>
    <w:multiLevelType w:val="hybridMultilevel"/>
    <w:tmpl w:val="C15A0BFE"/>
    <w:lvl w:ilvl="0" w:tplc="5784DC60">
      <w:start w:val="1"/>
      <w:numFmt w:val="decimal"/>
      <w:lvlText w:val="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49C7DD0"/>
    <w:multiLevelType w:val="hybridMultilevel"/>
    <w:tmpl w:val="630C1C90"/>
    <w:lvl w:ilvl="0" w:tplc="FFFFFFFF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04" w:hanging="360"/>
      </w:pPr>
    </w:lvl>
    <w:lvl w:ilvl="2" w:tplc="FFFFFFFF" w:tentative="1">
      <w:start w:val="1"/>
      <w:numFmt w:val="lowerRoman"/>
      <w:lvlText w:val="%3."/>
      <w:lvlJc w:val="right"/>
      <w:pPr>
        <w:ind w:left="2424" w:hanging="180"/>
      </w:pPr>
    </w:lvl>
    <w:lvl w:ilvl="3" w:tplc="FFFFFFFF" w:tentative="1">
      <w:start w:val="1"/>
      <w:numFmt w:val="decimal"/>
      <w:lvlText w:val="%4."/>
      <w:lvlJc w:val="left"/>
      <w:pPr>
        <w:ind w:left="3144" w:hanging="360"/>
      </w:pPr>
    </w:lvl>
    <w:lvl w:ilvl="4" w:tplc="FFFFFFFF" w:tentative="1">
      <w:start w:val="1"/>
      <w:numFmt w:val="lowerLetter"/>
      <w:lvlText w:val="%5."/>
      <w:lvlJc w:val="left"/>
      <w:pPr>
        <w:ind w:left="3864" w:hanging="360"/>
      </w:pPr>
    </w:lvl>
    <w:lvl w:ilvl="5" w:tplc="FFFFFFFF" w:tentative="1">
      <w:start w:val="1"/>
      <w:numFmt w:val="lowerRoman"/>
      <w:lvlText w:val="%6."/>
      <w:lvlJc w:val="right"/>
      <w:pPr>
        <w:ind w:left="4584" w:hanging="180"/>
      </w:pPr>
    </w:lvl>
    <w:lvl w:ilvl="6" w:tplc="FFFFFFFF" w:tentative="1">
      <w:start w:val="1"/>
      <w:numFmt w:val="decimal"/>
      <w:lvlText w:val="%7."/>
      <w:lvlJc w:val="left"/>
      <w:pPr>
        <w:ind w:left="5304" w:hanging="360"/>
      </w:pPr>
    </w:lvl>
    <w:lvl w:ilvl="7" w:tplc="FFFFFFFF" w:tentative="1">
      <w:start w:val="1"/>
      <w:numFmt w:val="lowerLetter"/>
      <w:lvlText w:val="%8."/>
      <w:lvlJc w:val="left"/>
      <w:pPr>
        <w:ind w:left="6024" w:hanging="360"/>
      </w:pPr>
    </w:lvl>
    <w:lvl w:ilvl="8" w:tplc="FFFFFFFF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7" w15:restartNumberingAfterBreak="0">
    <w:nsid w:val="6742252A"/>
    <w:multiLevelType w:val="hybridMultilevel"/>
    <w:tmpl w:val="DF6E0E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D065DC4"/>
    <w:multiLevelType w:val="hybridMultilevel"/>
    <w:tmpl w:val="D24412AA"/>
    <w:lvl w:ilvl="0" w:tplc="E6B2B724">
      <w:start w:val="1"/>
      <w:numFmt w:val="decimal"/>
      <w:lvlText w:val="3.%1 -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47446D"/>
    <w:multiLevelType w:val="hybridMultilevel"/>
    <w:tmpl w:val="648A7758"/>
    <w:lvl w:ilvl="0" w:tplc="6F20AF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8F2443"/>
    <w:multiLevelType w:val="hybridMultilevel"/>
    <w:tmpl w:val="10283EF6"/>
    <w:lvl w:ilvl="0" w:tplc="FF2CEB28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0F308A"/>
    <w:multiLevelType w:val="hybridMultilevel"/>
    <w:tmpl w:val="929CD9E8"/>
    <w:lvl w:ilvl="0" w:tplc="1488F44C">
      <w:start w:val="1"/>
      <w:numFmt w:val="decimal"/>
      <w:lvlText w:val="%1."/>
      <w:lvlJc w:val="left"/>
      <w:pPr>
        <w:ind w:left="1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1" w:hanging="360"/>
      </w:pPr>
    </w:lvl>
    <w:lvl w:ilvl="2" w:tplc="0409001B" w:tentative="1">
      <w:start w:val="1"/>
      <w:numFmt w:val="lowerRoman"/>
      <w:lvlText w:val="%3."/>
      <w:lvlJc w:val="right"/>
      <w:pPr>
        <w:ind w:left="2501" w:hanging="180"/>
      </w:pPr>
    </w:lvl>
    <w:lvl w:ilvl="3" w:tplc="0409000F" w:tentative="1">
      <w:start w:val="1"/>
      <w:numFmt w:val="decimal"/>
      <w:lvlText w:val="%4."/>
      <w:lvlJc w:val="left"/>
      <w:pPr>
        <w:ind w:left="3221" w:hanging="360"/>
      </w:pPr>
    </w:lvl>
    <w:lvl w:ilvl="4" w:tplc="04090019" w:tentative="1">
      <w:start w:val="1"/>
      <w:numFmt w:val="lowerLetter"/>
      <w:lvlText w:val="%5."/>
      <w:lvlJc w:val="left"/>
      <w:pPr>
        <w:ind w:left="3941" w:hanging="360"/>
      </w:pPr>
    </w:lvl>
    <w:lvl w:ilvl="5" w:tplc="0409001B" w:tentative="1">
      <w:start w:val="1"/>
      <w:numFmt w:val="lowerRoman"/>
      <w:lvlText w:val="%6."/>
      <w:lvlJc w:val="right"/>
      <w:pPr>
        <w:ind w:left="4661" w:hanging="180"/>
      </w:pPr>
    </w:lvl>
    <w:lvl w:ilvl="6" w:tplc="0409000F" w:tentative="1">
      <w:start w:val="1"/>
      <w:numFmt w:val="decimal"/>
      <w:lvlText w:val="%7."/>
      <w:lvlJc w:val="left"/>
      <w:pPr>
        <w:ind w:left="5381" w:hanging="360"/>
      </w:pPr>
    </w:lvl>
    <w:lvl w:ilvl="7" w:tplc="04090019" w:tentative="1">
      <w:start w:val="1"/>
      <w:numFmt w:val="lowerLetter"/>
      <w:lvlText w:val="%8."/>
      <w:lvlJc w:val="left"/>
      <w:pPr>
        <w:ind w:left="6101" w:hanging="360"/>
      </w:pPr>
    </w:lvl>
    <w:lvl w:ilvl="8" w:tplc="0409001B" w:tentative="1">
      <w:start w:val="1"/>
      <w:numFmt w:val="lowerRoman"/>
      <w:lvlText w:val="%9."/>
      <w:lvlJc w:val="right"/>
      <w:pPr>
        <w:ind w:left="6821" w:hanging="180"/>
      </w:pPr>
    </w:lvl>
  </w:abstractNum>
  <w:num w:numId="1" w16cid:durableId="1340352886">
    <w:abstractNumId w:val="8"/>
  </w:num>
  <w:num w:numId="2" w16cid:durableId="283074912">
    <w:abstractNumId w:val="4"/>
  </w:num>
  <w:num w:numId="3" w16cid:durableId="710887198">
    <w:abstractNumId w:val="1"/>
  </w:num>
  <w:num w:numId="4" w16cid:durableId="817109108">
    <w:abstractNumId w:val="35"/>
  </w:num>
  <w:num w:numId="5" w16cid:durableId="207186604">
    <w:abstractNumId w:val="18"/>
  </w:num>
  <w:num w:numId="6" w16cid:durableId="946691392">
    <w:abstractNumId w:val="12"/>
  </w:num>
  <w:num w:numId="7" w16cid:durableId="1564676553">
    <w:abstractNumId w:val="29"/>
  </w:num>
  <w:num w:numId="8" w16cid:durableId="1191651958">
    <w:abstractNumId w:val="34"/>
  </w:num>
  <w:num w:numId="9" w16cid:durableId="124737356">
    <w:abstractNumId w:val="22"/>
  </w:num>
  <w:num w:numId="10" w16cid:durableId="1570655462">
    <w:abstractNumId w:val="24"/>
  </w:num>
  <w:num w:numId="11" w16cid:durableId="383599737">
    <w:abstractNumId w:val="0"/>
  </w:num>
  <w:num w:numId="12" w16cid:durableId="981009295">
    <w:abstractNumId w:val="2"/>
  </w:num>
  <w:num w:numId="13" w16cid:durableId="811948248">
    <w:abstractNumId w:val="11"/>
  </w:num>
  <w:num w:numId="14" w16cid:durableId="202133274">
    <w:abstractNumId w:val="25"/>
  </w:num>
  <w:num w:numId="15" w16cid:durableId="1701513856">
    <w:abstractNumId w:val="3"/>
  </w:num>
  <w:num w:numId="16" w16cid:durableId="31462561">
    <w:abstractNumId w:val="36"/>
  </w:num>
  <w:num w:numId="17" w16cid:durableId="153306206">
    <w:abstractNumId w:val="31"/>
  </w:num>
  <w:num w:numId="18" w16cid:durableId="761952154">
    <w:abstractNumId w:val="17"/>
  </w:num>
  <w:num w:numId="19" w16cid:durableId="133720362">
    <w:abstractNumId w:val="37"/>
  </w:num>
  <w:num w:numId="20" w16cid:durableId="487013718">
    <w:abstractNumId w:val="13"/>
  </w:num>
  <w:num w:numId="21" w16cid:durableId="371923532">
    <w:abstractNumId w:val="28"/>
  </w:num>
  <w:num w:numId="22" w16cid:durableId="211816880">
    <w:abstractNumId w:val="6"/>
  </w:num>
  <w:num w:numId="23" w16cid:durableId="177546243">
    <w:abstractNumId w:val="5"/>
  </w:num>
  <w:num w:numId="24" w16cid:durableId="852649482">
    <w:abstractNumId w:val="33"/>
  </w:num>
  <w:num w:numId="25" w16cid:durableId="1573926310">
    <w:abstractNumId w:val="9"/>
  </w:num>
  <w:num w:numId="26" w16cid:durableId="697270228">
    <w:abstractNumId w:val="39"/>
  </w:num>
  <w:num w:numId="27" w16cid:durableId="738595802">
    <w:abstractNumId w:val="20"/>
  </w:num>
  <w:num w:numId="28" w16cid:durableId="127355408">
    <w:abstractNumId w:val="40"/>
  </w:num>
  <w:num w:numId="29" w16cid:durableId="1850411612">
    <w:abstractNumId w:val="23"/>
  </w:num>
  <w:num w:numId="30" w16cid:durableId="1629237758">
    <w:abstractNumId w:val="38"/>
  </w:num>
  <w:num w:numId="31" w16cid:durableId="1826579460">
    <w:abstractNumId w:val="19"/>
  </w:num>
  <w:num w:numId="32" w16cid:durableId="1218708310">
    <w:abstractNumId w:val="30"/>
  </w:num>
  <w:num w:numId="33" w16cid:durableId="1678850403">
    <w:abstractNumId w:val="26"/>
  </w:num>
  <w:num w:numId="34" w16cid:durableId="580333916">
    <w:abstractNumId w:val="16"/>
  </w:num>
  <w:num w:numId="35" w16cid:durableId="1046831598">
    <w:abstractNumId w:val="32"/>
  </w:num>
  <w:num w:numId="36" w16cid:durableId="193426614">
    <w:abstractNumId w:val="10"/>
  </w:num>
  <w:num w:numId="37" w16cid:durableId="1077360744">
    <w:abstractNumId w:val="7"/>
  </w:num>
  <w:num w:numId="38" w16cid:durableId="735977201">
    <w:abstractNumId w:val="15"/>
  </w:num>
  <w:num w:numId="39" w16cid:durableId="2126460381">
    <w:abstractNumId w:val="21"/>
  </w:num>
  <w:num w:numId="40" w16cid:durableId="1868055311">
    <w:abstractNumId w:val="41"/>
  </w:num>
  <w:num w:numId="41" w16cid:durableId="1269388714">
    <w:abstractNumId w:val="27"/>
  </w:num>
  <w:num w:numId="42" w16cid:durableId="352002589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ธนากร จันต๊ะไพร">
    <w15:presenceInfo w15:providerId="None" w15:userId="ธนากร จันต๊ะไพร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drawingGridHorizontalSpacing w:val="181"/>
  <w:drawingGridVerticalSpacing w:val="181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D84"/>
    <w:rsid w:val="0000214F"/>
    <w:rsid w:val="00004FF7"/>
    <w:rsid w:val="000106AA"/>
    <w:rsid w:val="00010FCE"/>
    <w:rsid w:val="00012C05"/>
    <w:rsid w:val="000217A1"/>
    <w:rsid w:val="00021EFD"/>
    <w:rsid w:val="00024925"/>
    <w:rsid w:val="0002566F"/>
    <w:rsid w:val="00027D84"/>
    <w:rsid w:val="000315C5"/>
    <w:rsid w:val="0004254D"/>
    <w:rsid w:val="00042B43"/>
    <w:rsid w:val="00043081"/>
    <w:rsid w:val="00046343"/>
    <w:rsid w:val="000465AB"/>
    <w:rsid w:val="000507E0"/>
    <w:rsid w:val="00056825"/>
    <w:rsid w:val="00056FF9"/>
    <w:rsid w:val="00057AFB"/>
    <w:rsid w:val="0006501A"/>
    <w:rsid w:val="000650C1"/>
    <w:rsid w:val="000676B2"/>
    <w:rsid w:val="0006796C"/>
    <w:rsid w:val="00070499"/>
    <w:rsid w:val="00070A4C"/>
    <w:rsid w:val="000737DD"/>
    <w:rsid w:val="00073D2D"/>
    <w:rsid w:val="000761E5"/>
    <w:rsid w:val="00080363"/>
    <w:rsid w:val="00082767"/>
    <w:rsid w:val="00084BB6"/>
    <w:rsid w:val="00085D6B"/>
    <w:rsid w:val="00096E0E"/>
    <w:rsid w:val="000A47C6"/>
    <w:rsid w:val="000B03EC"/>
    <w:rsid w:val="000B0879"/>
    <w:rsid w:val="000B3B35"/>
    <w:rsid w:val="000B6A8B"/>
    <w:rsid w:val="000B72CD"/>
    <w:rsid w:val="000B7711"/>
    <w:rsid w:val="000C067F"/>
    <w:rsid w:val="000C2C6C"/>
    <w:rsid w:val="000C30B7"/>
    <w:rsid w:val="000C654E"/>
    <w:rsid w:val="000D1F5A"/>
    <w:rsid w:val="000D2420"/>
    <w:rsid w:val="000D5ECF"/>
    <w:rsid w:val="000D72B0"/>
    <w:rsid w:val="000D78E1"/>
    <w:rsid w:val="000E107F"/>
    <w:rsid w:val="000F4219"/>
    <w:rsid w:val="000F55B8"/>
    <w:rsid w:val="000F759E"/>
    <w:rsid w:val="00105D12"/>
    <w:rsid w:val="00107AAE"/>
    <w:rsid w:val="001120FE"/>
    <w:rsid w:val="00113D3C"/>
    <w:rsid w:val="001149E6"/>
    <w:rsid w:val="001167C5"/>
    <w:rsid w:val="00120976"/>
    <w:rsid w:val="0012759F"/>
    <w:rsid w:val="00130424"/>
    <w:rsid w:val="00132D6D"/>
    <w:rsid w:val="00135A95"/>
    <w:rsid w:val="00136E7F"/>
    <w:rsid w:val="0014096D"/>
    <w:rsid w:val="001409EF"/>
    <w:rsid w:val="00143163"/>
    <w:rsid w:val="001431DA"/>
    <w:rsid w:val="00150EB8"/>
    <w:rsid w:val="001531DE"/>
    <w:rsid w:val="00153F0F"/>
    <w:rsid w:val="0016793F"/>
    <w:rsid w:val="00171A8B"/>
    <w:rsid w:val="00172A54"/>
    <w:rsid w:val="001743E5"/>
    <w:rsid w:val="00174A39"/>
    <w:rsid w:val="00176676"/>
    <w:rsid w:val="001823A5"/>
    <w:rsid w:val="001855DA"/>
    <w:rsid w:val="001917E2"/>
    <w:rsid w:val="00196539"/>
    <w:rsid w:val="00197DF1"/>
    <w:rsid w:val="001A013A"/>
    <w:rsid w:val="001A0DB6"/>
    <w:rsid w:val="001A2EC7"/>
    <w:rsid w:val="001A4975"/>
    <w:rsid w:val="001A6823"/>
    <w:rsid w:val="001B0654"/>
    <w:rsid w:val="001B146B"/>
    <w:rsid w:val="001B56C7"/>
    <w:rsid w:val="001C22F7"/>
    <w:rsid w:val="001C2CC1"/>
    <w:rsid w:val="001C3936"/>
    <w:rsid w:val="001E070F"/>
    <w:rsid w:val="001E4BD9"/>
    <w:rsid w:val="001E7CAD"/>
    <w:rsid w:val="001F0D1F"/>
    <w:rsid w:val="001F12F0"/>
    <w:rsid w:val="001F2A30"/>
    <w:rsid w:val="00201E31"/>
    <w:rsid w:val="00202208"/>
    <w:rsid w:val="002055A6"/>
    <w:rsid w:val="002068FA"/>
    <w:rsid w:val="00207A42"/>
    <w:rsid w:val="0021522F"/>
    <w:rsid w:val="0021722B"/>
    <w:rsid w:val="00217CB3"/>
    <w:rsid w:val="002202CA"/>
    <w:rsid w:val="00220879"/>
    <w:rsid w:val="0022374D"/>
    <w:rsid w:val="00223CE2"/>
    <w:rsid w:val="00227066"/>
    <w:rsid w:val="0023095A"/>
    <w:rsid w:val="00230EC2"/>
    <w:rsid w:val="00241FA8"/>
    <w:rsid w:val="00241FDE"/>
    <w:rsid w:val="00241FFF"/>
    <w:rsid w:val="00243065"/>
    <w:rsid w:val="00243BF2"/>
    <w:rsid w:val="00243E6E"/>
    <w:rsid w:val="00244982"/>
    <w:rsid w:val="00254B63"/>
    <w:rsid w:val="00255CE5"/>
    <w:rsid w:val="002634E4"/>
    <w:rsid w:val="00267074"/>
    <w:rsid w:val="0027172F"/>
    <w:rsid w:val="00274B7F"/>
    <w:rsid w:val="00277A46"/>
    <w:rsid w:val="00277D8F"/>
    <w:rsid w:val="00280F8B"/>
    <w:rsid w:val="0028512A"/>
    <w:rsid w:val="00285D92"/>
    <w:rsid w:val="00286D2D"/>
    <w:rsid w:val="00287551"/>
    <w:rsid w:val="00287ACB"/>
    <w:rsid w:val="00287C21"/>
    <w:rsid w:val="00290835"/>
    <w:rsid w:val="00294D72"/>
    <w:rsid w:val="00295E18"/>
    <w:rsid w:val="00297576"/>
    <w:rsid w:val="002A03DB"/>
    <w:rsid w:val="002A28C7"/>
    <w:rsid w:val="002A4E6C"/>
    <w:rsid w:val="002A5093"/>
    <w:rsid w:val="002A7655"/>
    <w:rsid w:val="002B0E1F"/>
    <w:rsid w:val="002B4AEC"/>
    <w:rsid w:val="002B5B2B"/>
    <w:rsid w:val="002C2C66"/>
    <w:rsid w:val="002C44DE"/>
    <w:rsid w:val="002C4DE9"/>
    <w:rsid w:val="002D221F"/>
    <w:rsid w:val="002D39D5"/>
    <w:rsid w:val="002D59DE"/>
    <w:rsid w:val="002F1001"/>
    <w:rsid w:val="002F5BF7"/>
    <w:rsid w:val="00304319"/>
    <w:rsid w:val="00307309"/>
    <w:rsid w:val="003102F4"/>
    <w:rsid w:val="003155C7"/>
    <w:rsid w:val="00317EAF"/>
    <w:rsid w:val="00320F5B"/>
    <w:rsid w:val="00321824"/>
    <w:rsid w:val="00321B76"/>
    <w:rsid w:val="0032306E"/>
    <w:rsid w:val="00325E75"/>
    <w:rsid w:val="00327CCD"/>
    <w:rsid w:val="00327F32"/>
    <w:rsid w:val="0033100B"/>
    <w:rsid w:val="00331015"/>
    <w:rsid w:val="00331D69"/>
    <w:rsid w:val="00331D74"/>
    <w:rsid w:val="00335F44"/>
    <w:rsid w:val="00337DBB"/>
    <w:rsid w:val="00342A58"/>
    <w:rsid w:val="003430F6"/>
    <w:rsid w:val="00343284"/>
    <w:rsid w:val="0034368B"/>
    <w:rsid w:val="003522A3"/>
    <w:rsid w:val="00361436"/>
    <w:rsid w:val="003619C3"/>
    <w:rsid w:val="0036578E"/>
    <w:rsid w:val="00367C9A"/>
    <w:rsid w:val="003726FC"/>
    <w:rsid w:val="00377EE3"/>
    <w:rsid w:val="00383713"/>
    <w:rsid w:val="003950F5"/>
    <w:rsid w:val="0039585C"/>
    <w:rsid w:val="003A3F51"/>
    <w:rsid w:val="003B46CB"/>
    <w:rsid w:val="003B57BD"/>
    <w:rsid w:val="003B78B3"/>
    <w:rsid w:val="003C57FE"/>
    <w:rsid w:val="003C6E83"/>
    <w:rsid w:val="003D1C1F"/>
    <w:rsid w:val="003D1CE7"/>
    <w:rsid w:val="003D740F"/>
    <w:rsid w:val="003E305E"/>
    <w:rsid w:val="003E3536"/>
    <w:rsid w:val="003E371D"/>
    <w:rsid w:val="003E4A9F"/>
    <w:rsid w:val="003E7566"/>
    <w:rsid w:val="003E775F"/>
    <w:rsid w:val="003E79E7"/>
    <w:rsid w:val="003F387F"/>
    <w:rsid w:val="003F470F"/>
    <w:rsid w:val="003F5863"/>
    <w:rsid w:val="00401A83"/>
    <w:rsid w:val="0040236A"/>
    <w:rsid w:val="00407240"/>
    <w:rsid w:val="00410E33"/>
    <w:rsid w:val="004178A7"/>
    <w:rsid w:val="00421549"/>
    <w:rsid w:val="00421CF6"/>
    <w:rsid w:val="00422067"/>
    <w:rsid w:val="00422FE0"/>
    <w:rsid w:val="00425529"/>
    <w:rsid w:val="00425BB2"/>
    <w:rsid w:val="004273EA"/>
    <w:rsid w:val="00427A4A"/>
    <w:rsid w:val="004301B9"/>
    <w:rsid w:val="004319CB"/>
    <w:rsid w:val="004334DF"/>
    <w:rsid w:val="004346F3"/>
    <w:rsid w:val="00436CA2"/>
    <w:rsid w:val="004420FA"/>
    <w:rsid w:val="0044294C"/>
    <w:rsid w:val="004505DA"/>
    <w:rsid w:val="00450C45"/>
    <w:rsid w:val="00450CC3"/>
    <w:rsid w:val="00450FDB"/>
    <w:rsid w:val="00455E67"/>
    <w:rsid w:val="00457D2F"/>
    <w:rsid w:val="004602E3"/>
    <w:rsid w:val="0046056D"/>
    <w:rsid w:val="004627A3"/>
    <w:rsid w:val="00462C5C"/>
    <w:rsid w:val="00465F3F"/>
    <w:rsid w:val="0046761D"/>
    <w:rsid w:val="004714EA"/>
    <w:rsid w:val="00471B83"/>
    <w:rsid w:val="00472AE4"/>
    <w:rsid w:val="00475D0E"/>
    <w:rsid w:val="00477030"/>
    <w:rsid w:val="00477579"/>
    <w:rsid w:val="00484CBA"/>
    <w:rsid w:val="004852C6"/>
    <w:rsid w:val="00486C09"/>
    <w:rsid w:val="00486D3E"/>
    <w:rsid w:val="00486F1D"/>
    <w:rsid w:val="0049319F"/>
    <w:rsid w:val="00497CB1"/>
    <w:rsid w:val="00497D8A"/>
    <w:rsid w:val="004B0398"/>
    <w:rsid w:val="004B04D4"/>
    <w:rsid w:val="004B1C98"/>
    <w:rsid w:val="004B58BA"/>
    <w:rsid w:val="004B6C5B"/>
    <w:rsid w:val="004C0222"/>
    <w:rsid w:val="004C23E5"/>
    <w:rsid w:val="004C513E"/>
    <w:rsid w:val="004D19D0"/>
    <w:rsid w:val="004D1FDE"/>
    <w:rsid w:val="004D43C7"/>
    <w:rsid w:val="004D5FEB"/>
    <w:rsid w:val="004D72BE"/>
    <w:rsid w:val="004D74EF"/>
    <w:rsid w:val="004E0AE7"/>
    <w:rsid w:val="004E1E8A"/>
    <w:rsid w:val="004E24EA"/>
    <w:rsid w:val="004E3AAC"/>
    <w:rsid w:val="004E489D"/>
    <w:rsid w:val="004F1E78"/>
    <w:rsid w:val="004F4DCB"/>
    <w:rsid w:val="004F5501"/>
    <w:rsid w:val="004F5D99"/>
    <w:rsid w:val="004F7871"/>
    <w:rsid w:val="005009A9"/>
    <w:rsid w:val="00501CFE"/>
    <w:rsid w:val="005037C5"/>
    <w:rsid w:val="00504EF5"/>
    <w:rsid w:val="0050515D"/>
    <w:rsid w:val="00510F7D"/>
    <w:rsid w:val="00512E63"/>
    <w:rsid w:val="00514180"/>
    <w:rsid w:val="00514246"/>
    <w:rsid w:val="00521675"/>
    <w:rsid w:val="005259B8"/>
    <w:rsid w:val="005266AA"/>
    <w:rsid w:val="00526C09"/>
    <w:rsid w:val="00530A98"/>
    <w:rsid w:val="00531F4E"/>
    <w:rsid w:val="00532C67"/>
    <w:rsid w:val="00534B6E"/>
    <w:rsid w:val="005357D6"/>
    <w:rsid w:val="00535850"/>
    <w:rsid w:val="005359A1"/>
    <w:rsid w:val="00535AE4"/>
    <w:rsid w:val="005375F0"/>
    <w:rsid w:val="00537D2C"/>
    <w:rsid w:val="00540DC9"/>
    <w:rsid w:val="005410D5"/>
    <w:rsid w:val="005420BD"/>
    <w:rsid w:val="005427C4"/>
    <w:rsid w:val="00546570"/>
    <w:rsid w:val="00546D8D"/>
    <w:rsid w:val="0054754A"/>
    <w:rsid w:val="005505DB"/>
    <w:rsid w:val="005512D7"/>
    <w:rsid w:val="00557FCB"/>
    <w:rsid w:val="00560CB4"/>
    <w:rsid w:val="0056222F"/>
    <w:rsid w:val="005622B6"/>
    <w:rsid w:val="0056312F"/>
    <w:rsid w:val="0056660F"/>
    <w:rsid w:val="0057194A"/>
    <w:rsid w:val="00571CDF"/>
    <w:rsid w:val="00577530"/>
    <w:rsid w:val="005948AF"/>
    <w:rsid w:val="0059509B"/>
    <w:rsid w:val="005A0BB0"/>
    <w:rsid w:val="005A4B97"/>
    <w:rsid w:val="005A6B87"/>
    <w:rsid w:val="005A759A"/>
    <w:rsid w:val="005B2B1B"/>
    <w:rsid w:val="005B71ED"/>
    <w:rsid w:val="005D00D9"/>
    <w:rsid w:val="005D2EA9"/>
    <w:rsid w:val="005D38AC"/>
    <w:rsid w:val="005E4A5F"/>
    <w:rsid w:val="005E5510"/>
    <w:rsid w:val="005E7E0D"/>
    <w:rsid w:val="005F19BB"/>
    <w:rsid w:val="005F1C3F"/>
    <w:rsid w:val="005F20C5"/>
    <w:rsid w:val="005F2291"/>
    <w:rsid w:val="005F32CA"/>
    <w:rsid w:val="005F7739"/>
    <w:rsid w:val="00600007"/>
    <w:rsid w:val="006101AC"/>
    <w:rsid w:val="00611C98"/>
    <w:rsid w:val="006217BE"/>
    <w:rsid w:val="006236EF"/>
    <w:rsid w:val="00625048"/>
    <w:rsid w:val="00625414"/>
    <w:rsid w:val="00625459"/>
    <w:rsid w:val="00636F3E"/>
    <w:rsid w:val="00640408"/>
    <w:rsid w:val="00640BC8"/>
    <w:rsid w:val="00641796"/>
    <w:rsid w:val="00643EA8"/>
    <w:rsid w:val="00644DEF"/>
    <w:rsid w:val="0064789F"/>
    <w:rsid w:val="006512C7"/>
    <w:rsid w:val="006525CA"/>
    <w:rsid w:val="006564FA"/>
    <w:rsid w:val="00656EAE"/>
    <w:rsid w:val="00661C7B"/>
    <w:rsid w:val="00663E8C"/>
    <w:rsid w:val="00667D80"/>
    <w:rsid w:val="00667E58"/>
    <w:rsid w:val="00672CAB"/>
    <w:rsid w:val="00680E1C"/>
    <w:rsid w:val="00691A36"/>
    <w:rsid w:val="00694ED5"/>
    <w:rsid w:val="006A2250"/>
    <w:rsid w:val="006A65C5"/>
    <w:rsid w:val="006B05E7"/>
    <w:rsid w:val="006B343F"/>
    <w:rsid w:val="006C43DF"/>
    <w:rsid w:val="006C7F3B"/>
    <w:rsid w:val="006E1A79"/>
    <w:rsid w:val="006E38A4"/>
    <w:rsid w:val="006F11EA"/>
    <w:rsid w:val="006F3023"/>
    <w:rsid w:val="006F30BF"/>
    <w:rsid w:val="006F344E"/>
    <w:rsid w:val="006F6367"/>
    <w:rsid w:val="006F69F9"/>
    <w:rsid w:val="006F7127"/>
    <w:rsid w:val="007023F4"/>
    <w:rsid w:val="00712FE5"/>
    <w:rsid w:val="007147BF"/>
    <w:rsid w:val="00717863"/>
    <w:rsid w:val="00720056"/>
    <w:rsid w:val="00727914"/>
    <w:rsid w:val="007321D4"/>
    <w:rsid w:val="00734BF7"/>
    <w:rsid w:val="00735DDB"/>
    <w:rsid w:val="00741953"/>
    <w:rsid w:val="00742770"/>
    <w:rsid w:val="00746EFF"/>
    <w:rsid w:val="00747F2F"/>
    <w:rsid w:val="007502A9"/>
    <w:rsid w:val="007532DB"/>
    <w:rsid w:val="00755F40"/>
    <w:rsid w:val="0076318C"/>
    <w:rsid w:val="0076342E"/>
    <w:rsid w:val="007648C1"/>
    <w:rsid w:val="00766646"/>
    <w:rsid w:val="0077020A"/>
    <w:rsid w:val="00773A59"/>
    <w:rsid w:val="00776F4F"/>
    <w:rsid w:val="007778FB"/>
    <w:rsid w:val="00780217"/>
    <w:rsid w:val="00782C7A"/>
    <w:rsid w:val="00783753"/>
    <w:rsid w:val="00786A83"/>
    <w:rsid w:val="00790BD4"/>
    <w:rsid w:val="00791074"/>
    <w:rsid w:val="0079146D"/>
    <w:rsid w:val="00792298"/>
    <w:rsid w:val="00792B25"/>
    <w:rsid w:val="00795314"/>
    <w:rsid w:val="00796BC4"/>
    <w:rsid w:val="007A197C"/>
    <w:rsid w:val="007A2256"/>
    <w:rsid w:val="007A2B99"/>
    <w:rsid w:val="007A3689"/>
    <w:rsid w:val="007A3B30"/>
    <w:rsid w:val="007A4A6D"/>
    <w:rsid w:val="007A5CCE"/>
    <w:rsid w:val="007A60DA"/>
    <w:rsid w:val="007A7856"/>
    <w:rsid w:val="007B2E69"/>
    <w:rsid w:val="007B4176"/>
    <w:rsid w:val="007B70CA"/>
    <w:rsid w:val="007C19EC"/>
    <w:rsid w:val="007C6B49"/>
    <w:rsid w:val="007D2157"/>
    <w:rsid w:val="007D2D7C"/>
    <w:rsid w:val="007D57B7"/>
    <w:rsid w:val="007D6CBA"/>
    <w:rsid w:val="007E0154"/>
    <w:rsid w:val="007E0C7E"/>
    <w:rsid w:val="007E22C3"/>
    <w:rsid w:val="007E4112"/>
    <w:rsid w:val="007F0550"/>
    <w:rsid w:val="007F1A3D"/>
    <w:rsid w:val="007F221E"/>
    <w:rsid w:val="007F347D"/>
    <w:rsid w:val="007F76E7"/>
    <w:rsid w:val="00802DCF"/>
    <w:rsid w:val="008053FE"/>
    <w:rsid w:val="00805F12"/>
    <w:rsid w:val="00806BAB"/>
    <w:rsid w:val="00810E86"/>
    <w:rsid w:val="00812D01"/>
    <w:rsid w:val="00816F72"/>
    <w:rsid w:val="00821FCC"/>
    <w:rsid w:val="0082264E"/>
    <w:rsid w:val="00832A01"/>
    <w:rsid w:val="00832F6B"/>
    <w:rsid w:val="0083338B"/>
    <w:rsid w:val="00841854"/>
    <w:rsid w:val="008509A5"/>
    <w:rsid w:val="00854DAA"/>
    <w:rsid w:val="008568E3"/>
    <w:rsid w:val="00857019"/>
    <w:rsid w:val="008603BD"/>
    <w:rsid w:val="00860D9C"/>
    <w:rsid w:val="00865A8D"/>
    <w:rsid w:val="00870A13"/>
    <w:rsid w:val="008721D7"/>
    <w:rsid w:val="00872E59"/>
    <w:rsid w:val="008733F0"/>
    <w:rsid w:val="008736D8"/>
    <w:rsid w:val="00875E69"/>
    <w:rsid w:val="00877DE4"/>
    <w:rsid w:val="00882615"/>
    <w:rsid w:val="00883158"/>
    <w:rsid w:val="00885A18"/>
    <w:rsid w:val="0088709D"/>
    <w:rsid w:val="008879D3"/>
    <w:rsid w:val="008A0E64"/>
    <w:rsid w:val="008B1FD4"/>
    <w:rsid w:val="008B40B9"/>
    <w:rsid w:val="008B41D5"/>
    <w:rsid w:val="008B4928"/>
    <w:rsid w:val="008B77C4"/>
    <w:rsid w:val="008C0A67"/>
    <w:rsid w:val="008C10C4"/>
    <w:rsid w:val="008C2682"/>
    <w:rsid w:val="008C3FEA"/>
    <w:rsid w:val="008D2366"/>
    <w:rsid w:val="008D2F39"/>
    <w:rsid w:val="008D663E"/>
    <w:rsid w:val="008D6747"/>
    <w:rsid w:val="008D7C0D"/>
    <w:rsid w:val="008E6ABF"/>
    <w:rsid w:val="008F76FC"/>
    <w:rsid w:val="009006CA"/>
    <w:rsid w:val="00911B1E"/>
    <w:rsid w:val="009121BB"/>
    <w:rsid w:val="009128C3"/>
    <w:rsid w:val="00917A72"/>
    <w:rsid w:val="00917EF9"/>
    <w:rsid w:val="0092012B"/>
    <w:rsid w:val="00923357"/>
    <w:rsid w:val="0092775D"/>
    <w:rsid w:val="009306B2"/>
    <w:rsid w:val="00931D14"/>
    <w:rsid w:val="00933168"/>
    <w:rsid w:val="009358A1"/>
    <w:rsid w:val="0093644A"/>
    <w:rsid w:val="00944C55"/>
    <w:rsid w:val="00953D9F"/>
    <w:rsid w:val="00954CF8"/>
    <w:rsid w:val="00955426"/>
    <w:rsid w:val="00960673"/>
    <w:rsid w:val="00963057"/>
    <w:rsid w:val="0096500B"/>
    <w:rsid w:val="009664F7"/>
    <w:rsid w:val="009678AC"/>
    <w:rsid w:val="00971075"/>
    <w:rsid w:val="00972964"/>
    <w:rsid w:val="00972C9D"/>
    <w:rsid w:val="009745F6"/>
    <w:rsid w:val="009812BC"/>
    <w:rsid w:val="00982C25"/>
    <w:rsid w:val="009849BC"/>
    <w:rsid w:val="009850F8"/>
    <w:rsid w:val="00991587"/>
    <w:rsid w:val="00992723"/>
    <w:rsid w:val="00992DD5"/>
    <w:rsid w:val="00992FA7"/>
    <w:rsid w:val="00993411"/>
    <w:rsid w:val="00994404"/>
    <w:rsid w:val="00994619"/>
    <w:rsid w:val="00994F1C"/>
    <w:rsid w:val="009A144F"/>
    <w:rsid w:val="009A3F6B"/>
    <w:rsid w:val="009A5A90"/>
    <w:rsid w:val="009A6B58"/>
    <w:rsid w:val="009A74D4"/>
    <w:rsid w:val="009B0A17"/>
    <w:rsid w:val="009B28D2"/>
    <w:rsid w:val="009B306C"/>
    <w:rsid w:val="009B33BC"/>
    <w:rsid w:val="009B5592"/>
    <w:rsid w:val="009B6B02"/>
    <w:rsid w:val="009C13A9"/>
    <w:rsid w:val="009C1C5C"/>
    <w:rsid w:val="009C3A3E"/>
    <w:rsid w:val="009C5BC9"/>
    <w:rsid w:val="009C7285"/>
    <w:rsid w:val="009C7BCD"/>
    <w:rsid w:val="009D0040"/>
    <w:rsid w:val="009D04AD"/>
    <w:rsid w:val="009D10BD"/>
    <w:rsid w:val="009D127F"/>
    <w:rsid w:val="009D22E1"/>
    <w:rsid w:val="009D3DC2"/>
    <w:rsid w:val="009E11A9"/>
    <w:rsid w:val="009E3DF0"/>
    <w:rsid w:val="009E4098"/>
    <w:rsid w:val="009F0878"/>
    <w:rsid w:val="009F1F59"/>
    <w:rsid w:val="009F2336"/>
    <w:rsid w:val="009F5CF2"/>
    <w:rsid w:val="009F6804"/>
    <w:rsid w:val="009F71D7"/>
    <w:rsid w:val="009F770A"/>
    <w:rsid w:val="00A00A9A"/>
    <w:rsid w:val="00A01B17"/>
    <w:rsid w:val="00A03DB2"/>
    <w:rsid w:val="00A04CFB"/>
    <w:rsid w:val="00A069C5"/>
    <w:rsid w:val="00A15265"/>
    <w:rsid w:val="00A20A83"/>
    <w:rsid w:val="00A347DE"/>
    <w:rsid w:val="00A413F2"/>
    <w:rsid w:val="00A43B6B"/>
    <w:rsid w:val="00A4573E"/>
    <w:rsid w:val="00A45A16"/>
    <w:rsid w:val="00A53023"/>
    <w:rsid w:val="00A5438C"/>
    <w:rsid w:val="00A54765"/>
    <w:rsid w:val="00A55ED4"/>
    <w:rsid w:val="00A61C91"/>
    <w:rsid w:val="00A64CA1"/>
    <w:rsid w:val="00A736B5"/>
    <w:rsid w:val="00A75029"/>
    <w:rsid w:val="00A83E41"/>
    <w:rsid w:val="00A85A1D"/>
    <w:rsid w:val="00A8646B"/>
    <w:rsid w:val="00A878CE"/>
    <w:rsid w:val="00A907C5"/>
    <w:rsid w:val="00A917E5"/>
    <w:rsid w:val="00A91E43"/>
    <w:rsid w:val="00A93F0F"/>
    <w:rsid w:val="00A96F90"/>
    <w:rsid w:val="00A97A3F"/>
    <w:rsid w:val="00AA0B59"/>
    <w:rsid w:val="00AA1567"/>
    <w:rsid w:val="00AA3D4C"/>
    <w:rsid w:val="00AA7CCE"/>
    <w:rsid w:val="00AB1980"/>
    <w:rsid w:val="00AB6699"/>
    <w:rsid w:val="00AC0724"/>
    <w:rsid w:val="00AC155C"/>
    <w:rsid w:val="00AC236F"/>
    <w:rsid w:val="00AC4EF1"/>
    <w:rsid w:val="00AC7876"/>
    <w:rsid w:val="00AC7D30"/>
    <w:rsid w:val="00AD0CA1"/>
    <w:rsid w:val="00AD14E0"/>
    <w:rsid w:val="00AD3BD8"/>
    <w:rsid w:val="00AD49C2"/>
    <w:rsid w:val="00AD5B89"/>
    <w:rsid w:val="00AD6330"/>
    <w:rsid w:val="00AE4FCA"/>
    <w:rsid w:val="00AF27B4"/>
    <w:rsid w:val="00AF475D"/>
    <w:rsid w:val="00AF497C"/>
    <w:rsid w:val="00AF7C7A"/>
    <w:rsid w:val="00B02CCF"/>
    <w:rsid w:val="00B06F33"/>
    <w:rsid w:val="00B07483"/>
    <w:rsid w:val="00B07EDB"/>
    <w:rsid w:val="00B101AF"/>
    <w:rsid w:val="00B1473E"/>
    <w:rsid w:val="00B20E2C"/>
    <w:rsid w:val="00B23A8E"/>
    <w:rsid w:val="00B24D50"/>
    <w:rsid w:val="00B25743"/>
    <w:rsid w:val="00B27F06"/>
    <w:rsid w:val="00B34015"/>
    <w:rsid w:val="00B37112"/>
    <w:rsid w:val="00B37DE7"/>
    <w:rsid w:val="00B41491"/>
    <w:rsid w:val="00B460B5"/>
    <w:rsid w:val="00B473AA"/>
    <w:rsid w:val="00B56E08"/>
    <w:rsid w:val="00B60A34"/>
    <w:rsid w:val="00B610B3"/>
    <w:rsid w:val="00B71876"/>
    <w:rsid w:val="00B721CD"/>
    <w:rsid w:val="00B775BF"/>
    <w:rsid w:val="00B8010E"/>
    <w:rsid w:val="00B8171D"/>
    <w:rsid w:val="00B81DAF"/>
    <w:rsid w:val="00B93A2E"/>
    <w:rsid w:val="00B94F7C"/>
    <w:rsid w:val="00B9627C"/>
    <w:rsid w:val="00BA15B7"/>
    <w:rsid w:val="00BA24A8"/>
    <w:rsid w:val="00BA61C3"/>
    <w:rsid w:val="00BB14E3"/>
    <w:rsid w:val="00BB1A68"/>
    <w:rsid w:val="00BB5A55"/>
    <w:rsid w:val="00BB7690"/>
    <w:rsid w:val="00BC1233"/>
    <w:rsid w:val="00BC2368"/>
    <w:rsid w:val="00BC4644"/>
    <w:rsid w:val="00BC5272"/>
    <w:rsid w:val="00BC79BE"/>
    <w:rsid w:val="00BD28A1"/>
    <w:rsid w:val="00BD2C51"/>
    <w:rsid w:val="00BD6177"/>
    <w:rsid w:val="00BD68F2"/>
    <w:rsid w:val="00BE079B"/>
    <w:rsid w:val="00BE0DDC"/>
    <w:rsid w:val="00BE2819"/>
    <w:rsid w:val="00BE305C"/>
    <w:rsid w:val="00BE5986"/>
    <w:rsid w:val="00BF5C1D"/>
    <w:rsid w:val="00C06341"/>
    <w:rsid w:val="00C07060"/>
    <w:rsid w:val="00C109BA"/>
    <w:rsid w:val="00C1179E"/>
    <w:rsid w:val="00C17A7C"/>
    <w:rsid w:val="00C20DB3"/>
    <w:rsid w:val="00C2136B"/>
    <w:rsid w:val="00C26DBE"/>
    <w:rsid w:val="00C3236B"/>
    <w:rsid w:val="00C40021"/>
    <w:rsid w:val="00C4199C"/>
    <w:rsid w:val="00C42EF7"/>
    <w:rsid w:val="00C46EA5"/>
    <w:rsid w:val="00C47295"/>
    <w:rsid w:val="00C531D4"/>
    <w:rsid w:val="00C54A52"/>
    <w:rsid w:val="00C57AE8"/>
    <w:rsid w:val="00C843E7"/>
    <w:rsid w:val="00C84715"/>
    <w:rsid w:val="00C85EDD"/>
    <w:rsid w:val="00C86CF9"/>
    <w:rsid w:val="00C87F1F"/>
    <w:rsid w:val="00C91099"/>
    <w:rsid w:val="00C9167F"/>
    <w:rsid w:val="00C93037"/>
    <w:rsid w:val="00C94765"/>
    <w:rsid w:val="00C96BA4"/>
    <w:rsid w:val="00CA0150"/>
    <w:rsid w:val="00CA2528"/>
    <w:rsid w:val="00CA368A"/>
    <w:rsid w:val="00CA3B4A"/>
    <w:rsid w:val="00CB070B"/>
    <w:rsid w:val="00CC0F76"/>
    <w:rsid w:val="00CC277E"/>
    <w:rsid w:val="00CC743C"/>
    <w:rsid w:val="00CD1295"/>
    <w:rsid w:val="00CD1EF5"/>
    <w:rsid w:val="00CD4E72"/>
    <w:rsid w:val="00CD7E18"/>
    <w:rsid w:val="00CE11F5"/>
    <w:rsid w:val="00CE53C6"/>
    <w:rsid w:val="00CE704C"/>
    <w:rsid w:val="00CF1595"/>
    <w:rsid w:val="00CF2B4F"/>
    <w:rsid w:val="00CF5F44"/>
    <w:rsid w:val="00D068C3"/>
    <w:rsid w:val="00D12138"/>
    <w:rsid w:val="00D14EFE"/>
    <w:rsid w:val="00D153D0"/>
    <w:rsid w:val="00D15811"/>
    <w:rsid w:val="00D1609C"/>
    <w:rsid w:val="00D1735A"/>
    <w:rsid w:val="00D225FA"/>
    <w:rsid w:val="00D25035"/>
    <w:rsid w:val="00D25899"/>
    <w:rsid w:val="00D31D3E"/>
    <w:rsid w:val="00D3269D"/>
    <w:rsid w:val="00D33E4F"/>
    <w:rsid w:val="00D36D64"/>
    <w:rsid w:val="00D37570"/>
    <w:rsid w:val="00D40852"/>
    <w:rsid w:val="00D417C1"/>
    <w:rsid w:val="00D41973"/>
    <w:rsid w:val="00D4499B"/>
    <w:rsid w:val="00D5530A"/>
    <w:rsid w:val="00D65AAE"/>
    <w:rsid w:val="00D706D4"/>
    <w:rsid w:val="00D74D85"/>
    <w:rsid w:val="00D7655F"/>
    <w:rsid w:val="00D8240F"/>
    <w:rsid w:val="00D846D8"/>
    <w:rsid w:val="00D8483B"/>
    <w:rsid w:val="00D877F0"/>
    <w:rsid w:val="00D90A8A"/>
    <w:rsid w:val="00D9173C"/>
    <w:rsid w:val="00DA2DD3"/>
    <w:rsid w:val="00DA4BA5"/>
    <w:rsid w:val="00DB04B4"/>
    <w:rsid w:val="00DB0C21"/>
    <w:rsid w:val="00DB22BC"/>
    <w:rsid w:val="00DB66FA"/>
    <w:rsid w:val="00DB7B64"/>
    <w:rsid w:val="00DC0361"/>
    <w:rsid w:val="00DC23B9"/>
    <w:rsid w:val="00DC3205"/>
    <w:rsid w:val="00DD0CD4"/>
    <w:rsid w:val="00DD606E"/>
    <w:rsid w:val="00DD76F2"/>
    <w:rsid w:val="00DE2FBF"/>
    <w:rsid w:val="00DE437E"/>
    <w:rsid w:val="00DE78CC"/>
    <w:rsid w:val="00DF21CE"/>
    <w:rsid w:val="00DF278A"/>
    <w:rsid w:val="00DF2977"/>
    <w:rsid w:val="00DF35DE"/>
    <w:rsid w:val="00DF5F82"/>
    <w:rsid w:val="00E02197"/>
    <w:rsid w:val="00E05DFB"/>
    <w:rsid w:val="00E06644"/>
    <w:rsid w:val="00E07D77"/>
    <w:rsid w:val="00E10992"/>
    <w:rsid w:val="00E17538"/>
    <w:rsid w:val="00E20016"/>
    <w:rsid w:val="00E20395"/>
    <w:rsid w:val="00E21241"/>
    <w:rsid w:val="00E22DE1"/>
    <w:rsid w:val="00E236CA"/>
    <w:rsid w:val="00E2512E"/>
    <w:rsid w:val="00E270CD"/>
    <w:rsid w:val="00E3366C"/>
    <w:rsid w:val="00E33CE5"/>
    <w:rsid w:val="00E34689"/>
    <w:rsid w:val="00E34917"/>
    <w:rsid w:val="00E40B5B"/>
    <w:rsid w:val="00E45E70"/>
    <w:rsid w:val="00E50B34"/>
    <w:rsid w:val="00E53309"/>
    <w:rsid w:val="00E6086E"/>
    <w:rsid w:val="00E60B32"/>
    <w:rsid w:val="00E6414F"/>
    <w:rsid w:val="00E65256"/>
    <w:rsid w:val="00E657D3"/>
    <w:rsid w:val="00E67AE0"/>
    <w:rsid w:val="00E70AE2"/>
    <w:rsid w:val="00E72770"/>
    <w:rsid w:val="00E72F7F"/>
    <w:rsid w:val="00E74EF1"/>
    <w:rsid w:val="00E76272"/>
    <w:rsid w:val="00E7668C"/>
    <w:rsid w:val="00E8036E"/>
    <w:rsid w:val="00E8053D"/>
    <w:rsid w:val="00E833B5"/>
    <w:rsid w:val="00E8407F"/>
    <w:rsid w:val="00E851F8"/>
    <w:rsid w:val="00E8654C"/>
    <w:rsid w:val="00E868E1"/>
    <w:rsid w:val="00E90146"/>
    <w:rsid w:val="00E907FE"/>
    <w:rsid w:val="00E91A88"/>
    <w:rsid w:val="00E91B18"/>
    <w:rsid w:val="00E9294B"/>
    <w:rsid w:val="00E93B04"/>
    <w:rsid w:val="00E93F68"/>
    <w:rsid w:val="00E95B36"/>
    <w:rsid w:val="00EA2991"/>
    <w:rsid w:val="00EA70E5"/>
    <w:rsid w:val="00EB15DF"/>
    <w:rsid w:val="00EB1AE4"/>
    <w:rsid w:val="00EB486E"/>
    <w:rsid w:val="00EB6934"/>
    <w:rsid w:val="00EB7088"/>
    <w:rsid w:val="00EC0482"/>
    <w:rsid w:val="00EC0A0F"/>
    <w:rsid w:val="00EC1652"/>
    <w:rsid w:val="00EC2987"/>
    <w:rsid w:val="00ED3A99"/>
    <w:rsid w:val="00ED52E9"/>
    <w:rsid w:val="00EE3E9C"/>
    <w:rsid w:val="00EE4017"/>
    <w:rsid w:val="00EE4C3A"/>
    <w:rsid w:val="00EE5B8F"/>
    <w:rsid w:val="00EF1BBA"/>
    <w:rsid w:val="00EF208D"/>
    <w:rsid w:val="00EF306B"/>
    <w:rsid w:val="00EF3588"/>
    <w:rsid w:val="00EF3F47"/>
    <w:rsid w:val="00EF705C"/>
    <w:rsid w:val="00F01128"/>
    <w:rsid w:val="00F0206D"/>
    <w:rsid w:val="00F023C3"/>
    <w:rsid w:val="00F028C2"/>
    <w:rsid w:val="00F11B44"/>
    <w:rsid w:val="00F1329F"/>
    <w:rsid w:val="00F15B9A"/>
    <w:rsid w:val="00F15F2C"/>
    <w:rsid w:val="00F16727"/>
    <w:rsid w:val="00F177EB"/>
    <w:rsid w:val="00F17B96"/>
    <w:rsid w:val="00F23B16"/>
    <w:rsid w:val="00F23BF7"/>
    <w:rsid w:val="00F248BF"/>
    <w:rsid w:val="00F34D3D"/>
    <w:rsid w:val="00F35692"/>
    <w:rsid w:val="00F435D0"/>
    <w:rsid w:val="00F43CED"/>
    <w:rsid w:val="00F44421"/>
    <w:rsid w:val="00F449C2"/>
    <w:rsid w:val="00F46527"/>
    <w:rsid w:val="00F47A08"/>
    <w:rsid w:val="00F530DA"/>
    <w:rsid w:val="00F53C39"/>
    <w:rsid w:val="00F60362"/>
    <w:rsid w:val="00F606D8"/>
    <w:rsid w:val="00F61DF8"/>
    <w:rsid w:val="00F620D6"/>
    <w:rsid w:val="00F62619"/>
    <w:rsid w:val="00F63099"/>
    <w:rsid w:val="00F71F35"/>
    <w:rsid w:val="00F732D4"/>
    <w:rsid w:val="00F7482A"/>
    <w:rsid w:val="00F834E0"/>
    <w:rsid w:val="00F83DBF"/>
    <w:rsid w:val="00F85655"/>
    <w:rsid w:val="00F87430"/>
    <w:rsid w:val="00F945BF"/>
    <w:rsid w:val="00FA029D"/>
    <w:rsid w:val="00FA10D7"/>
    <w:rsid w:val="00FA2D39"/>
    <w:rsid w:val="00FA332A"/>
    <w:rsid w:val="00FA6D98"/>
    <w:rsid w:val="00FA726C"/>
    <w:rsid w:val="00FB0C27"/>
    <w:rsid w:val="00FB7A61"/>
    <w:rsid w:val="00FB7E8D"/>
    <w:rsid w:val="00FC3FB3"/>
    <w:rsid w:val="00FD0F39"/>
    <w:rsid w:val="00FD57FE"/>
    <w:rsid w:val="00FE04C3"/>
    <w:rsid w:val="00FE2809"/>
    <w:rsid w:val="00FE2D95"/>
    <w:rsid w:val="00FE7D89"/>
    <w:rsid w:val="00FF46C3"/>
    <w:rsid w:val="00FF6215"/>
    <w:rsid w:val="00FF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F3CC70"/>
  <w15:chartTrackingRefBased/>
  <w15:docId w15:val="{99C905EC-E121-47DA-BBAE-1FF1815B9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6CBA"/>
  </w:style>
  <w:style w:type="paragraph" w:styleId="Heading1">
    <w:name w:val="heading 1"/>
    <w:basedOn w:val="Normal"/>
    <w:next w:val="Normal"/>
    <w:link w:val="Heading1Char"/>
    <w:qFormat/>
    <w:rsid w:val="00532C67"/>
    <w:pPr>
      <w:keepNext/>
      <w:spacing w:after="0" w:line="240" w:lineRule="auto"/>
      <w:outlineLvl w:val="0"/>
    </w:pPr>
    <w:rPr>
      <w:rFonts w:ascii="Cordia New" w:eastAsia="Cordia New" w:hAnsi="Cordia New" w:cs="TH SarabunPSK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432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275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59F"/>
  </w:style>
  <w:style w:type="paragraph" w:styleId="Footer">
    <w:name w:val="footer"/>
    <w:basedOn w:val="Normal"/>
    <w:link w:val="FooterChar"/>
    <w:uiPriority w:val="99"/>
    <w:unhideWhenUsed/>
    <w:rsid w:val="001275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59F"/>
  </w:style>
  <w:style w:type="character" w:styleId="PageNumber">
    <w:name w:val="page number"/>
    <w:basedOn w:val="DefaultParagraphFont"/>
    <w:rsid w:val="0012759F"/>
  </w:style>
  <w:style w:type="character" w:styleId="LineNumber">
    <w:name w:val="line number"/>
    <w:basedOn w:val="DefaultParagraphFont"/>
    <w:uiPriority w:val="99"/>
    <w:semiHidden/>
    <w:unhideWhenUsed/>
    <w:rsid w:val="0012759F"/>
  </w:style>
  <w:style w:type="paragraph" w:styleId="Title">
    <w:name w:val="Title"/>
    <w:basedOn w:val="Normal"/>
    <w:next w:val="Normal"/>
    <w:link w:val="TitleChar"/>
    <w:qFormat/>
    <w:rsid w:val="00EC0A0F"/>
    <w:pPr>
      <w:widowControl w:val="0"/>
      <w:spacing w:after="0" w:line="240" w:lineRule="auto"/>
      <w:jc w:val="center"/>
    </w:pPr>
    <w:rPr>
      <w:rFonts w:ascii="Arial" w:eastAsia="Times New Roman" w:hAnsi="Arial" w:cs="Angsana New"/>
      <w:b/>
      <w:sz w:val="36"/>
      <w:szCs w:val="32"/>
      <w:lang w:bidi="ar-SA"/>
    </w:rPr>
  </w:style>
  <w:style w:type="character" w:customStyle="1" w:styleId="TitleChar">
    <w:name w:val="Title Char"/>
    <w:basedOn w:val="DefaultParagraphFont"/>
    <w:link w:val="Title"/>
    <w:rsid w:val="00EC0A0F"/>
    <w:rPr>
      <w:rFonts w:ascii="Arial" w:eastAsia="Times New Roman" w:hAnsi="Arial" w:cs="Angsana New"/>
      <w:b/>
      <w:sz w:val="36"/>
      <w:szCs w:val="32"/>
      <w:lang w:bidi="ar-SA"/>
    </w:rPr>
  </w:style>
  <w:style w:type="paragraph" w:styleId="BodyText">
    <w:name w:val="Body Text"/>
    <w:basedOn w:val="Normal"/>
    <w:link w:val="BodyTextChar"/>
    <w:rsid w:val="00EC0A0F"/>
    <w:pPr>
      <w:keepLines/>
      <w:widowControl w:val="0"/>
      <w:spacing w:after="120" w:line="240" w:lineRule="atLeast"/>
      <w:ind w:left="720"/>
    </w:pPr>
    <w:rPr>
      <w:rFonts w:ascii="Angsana New" w:eastAsia="Times New Roman" w:hAnsi="Angsana New" w:cs="Angsana New"/>
      <w:sz w:val="32"/>
      <w:szCs w:val="32"/>
      <w:lang w:bidi="ar-SA"/>
    </w:rPr>
  </w:style>
  <w:style w:type="character" w:customStyle="1" w:styleId="BodyTextChar">
    <w:name w:val="Body Text Char"/>
    <w:basedOn w:val="DefaultParagraphFont"/>
    <w:link w:val="BodyText"/>
    <w:rsid w:val="00EC0A0F"/>
    <w:rPr>
      <w:rFonts w:ascii="Angsana New" w:eastAsia="Times New Roman" w:hAnsi="Angsana New" w:cs="Angsana New"/>
      <w:sz w:val="32"/>
      <w:szCs w:val="32"/>
      <w:lang w:bidi="ar-SA"/>
    </w:rPr>
  </w:style>
  <w:style w:type="paragraph" w:customStyle="1" w:styleId="Default">
    <w:name w:val="Default"/>
    <w:rsid w:val="00EC0A0F"/>
    <w:pPr>
      <w:autoSpaceDE w:val="0"/>
      <w:autoSpaceDN w:val="0"/>
      <w:adjustRightInd w:val="0"/>
      <w:spacing w:after="0" w:line="240" w:lineRule="auto"/>
    </w:pPr>
    <w:rPr>
      <w:rFonts w:ascii="TH Sarabun New" w:eastAsia="Times New Roman" w:hAnsi="TH Sarabun New" w:cs="TH Sarabun New"/>
      <w:color w:val="000000"/>
      <w:sz w:val="24"/>
      <w:szCs w:val="24"/>
    </w:rPr>
  </w:style>
  <w:style w:type="paragraph" w:customStyle="1" w:styleId="Tabletext">
    <w:name w:val="Tabletext"/>
    <w:basedOn w:val="Normal"/>
    <w:rsid w:val="00A413F2"/>
    <w:pPr>
      <w:keepLines/>
      <w:widowControl w:val="0"/>
      <w:spacing w:after="120" w:line="240" w:lineRule="atLeast"/>
    </w:pPr>
    <w:rPr>
      <w:rFonts w:ascii="Angsana New" w:eastAsia="Times New Roman" w:hAnsi="Angsana New" w:cs="Angsana New"/>
      <w:sz w:val="32"/>
      <w:szCs w:val="32"/>
      <w:lang w:bidi="ar-SA"/>
    </w:rPr>
  </w:style>
  <w:style w:type="character" w:styleId="Hyperlink">
    <w:name w:val="Hyperlink"/>
    <w:basedOn w:val="DefaultParagraphFont"/>
    <w:uiPriority w:val="99"/>
    <w:unhideWhenUsed/>
    <w:rsid w:val="00D158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81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532C67"/>
    <w:rPr>
      <w:rFonts w:ascii="Cordia New" w:eastAsia="Cordia New" w:hAnsi="Cordia New" w:cs="TH SarabunPSK"/>
      <w:b/>
      <w:bCs/>
      <w:sz w:val="28"/>
      <w:szCs w:val="32"/>
    </w:rPr>
  </w:style>
  <w:style w:type="paragraph" w:styleId="NoSpacing">
    <w:name w:val="No Spacing"/>
    <w:link w:val="NoSpacingChar"/>
    <w:uiPriority w:val="1"/>
    <w:qFormat/>
    <w:rsid w:val="00D1581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15811"/>
  </w:style>
  <w:style w:type="table" w:styleId="TableGrid">
    <w:name w:val="Table Grid"/>
    <w:basedOn w:val="TableNormal"/>
    <w:uiPriority w:val="39"/>
    <w:rsid w:val="00D158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C9303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9303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9303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30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3037"/>
    <w:rPr>
      <w:b/>
      <w:bCs/>
      <w:sz w:val="20"/>
      <w:szCs w:val="25"/>
    </w:rPr>
  </w:style>
  <w:style w:type="paragraph" w:styleId="TOC1">
    <w:name w:val="toc 1"/>
    <w:basedOn w:val="Normal"/>
    <w:next w:val="Normal"/>
    <w:autoRedefine/>
    <w:uiPriority w:val="39"/>
    <w:unhideWhenUsed/>
    <w:rsid w:val="00BE079B"/>
    <w:pPr>
      <w:spacing w:after="100"/>
    </w:pPr>
  </w:style>
  <w:style w:type="character" w:styleId="BookTitle">
    <w:name w:val="Book Title"/>
    <w:basedOn w:val="DefaultParagraphFont"/>
    <w:uiPriority w:val="33"/>
    <w:qFormat/>
    <w:rsid w:val="00277A46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77A46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lang w:bidi="ar-SA"/>
    </w:rPr>
  </w:style>
  <w:style w:type="paragraph" w:customStyle="1" w:styleId="Style1">
    <w:name w:val="Style1"/>
    <w:basedOn w:val="ListParagraph"/>
    <w:next w:val="Heading1"/>
    <w:link w:val="Style1Char"/>
    <w:qFormat/>
    <w:rsid w:val="00532C67"/>
    <w:pPr>
      <w:numPr>
        <w:numId w:val="1"/>
      </w:numPr>
    </w:pPr>
    <w:rPr>
      <w:rFonts w:cs="TH SarabunPSK"/>
      <w:bCs/>
      <w:szCs w:val="32"/>
    </w:rPr>
  </w:style>
  <w:style w:type="paragraph" w:customStyle="1" w:styleId="Style2">
    <w:name w:val="Style2"/>
    <w:basedOn w:val="ListParagraph"/>
    <w:next w:val="Heading1"/>
    <w:link w:val="Style2Char"/>
    <w:qFormat/>
    <w:rsid w:val="00532C67"/>
    <w:pPr>
      <w:numPr>
        <w:numId w:val="6"/>
      </w:numPr>
    </w:pPr>
    <w:rPr>
      <w:rFonts w:cs="TH SarabunPSK"/>
      <w:bCs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32C67"/>
  </w:style>
  <w:style w:type="character" w:customStyle="1" w:styleId="Style1Char">
    <w:name w:val="Style1 Char"/>
    <w:basedOn w:val="ListParagraphChar"/>
    <w:link w:val="Style1"/>
    <w:rsid w:val="00532C67"/>
    <w:rPr>
      <w:rFonts w:cs="TH SarabunPSK"/>
      <w:bCs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1609C"/>
    <w:pPr>
      <w:spacing w:after="0" w:line="240" w:lineRule="auto"/>
    </w:pPr>
    <w:rPr>
      <w:sz w:val="20"/>
      <w:szCs w:val="25"/>
    </w:rPr>
  </w:style>
  <w:style w:type="character" w:customStyle="1" w:styleId="Style2Char">
    <w:name w:val="Style2 Char"/>
    <w:basedOn w:val="ListParagraphChar"/>
    <w:link w:val="Style2"/>
    <w:rsid w:val="00532C67"/>
    <w:rPr>
      <w:rFonts w:cs="TH SarabunPSK"/>
      <w:bCs/>
      <w:szCs w:val="32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1609C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D1609C"/>
    <w:rPr>
      <w:sz w:val="32"/>
      <w:szCs w:val="32"/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5266AA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Style3">
    <w:name w:val="Style3"/>
    <w:basedOn w:val="Title"/>
    <w:link w:val="Style3Char"/>
    <w:qFormat/>
    <w:rsid w:val="004E0AE7"/>
    <w:pPr>
      <w:ind w:left="360"/>
    </w:pPr>
    <w:rPr>
      <w:rFonts w:ascii="TH SarabunPSK" w:hAnsi="TH SarabunPSK" w:cs="TH SarabunPSK"/>
      <w:b w:val="0"/>
      <w:bCs/>
      <w:color w:val="000000" w:themeColor="text1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4E0AE7"/>
    <w:pPr>
      <w:spacing w:after="100"/>
      <w:ind w:left="220"/>
    </w:pPr>
    <w:rPr>
      <w:rFonts w:eastAsiaTheme="minorEastAsia" w:cs="Times New Roman"/>
      <w:szCs w:val="22"/>
      <w:lang w:bidi="ar-SA"/>
    </w:rPr>
  </w:style>
  <w:style w:type="character" w:customStyle="1" w:styleId="Style3Char">
    <w:name w:val="Style3 Char"/>
    <w:basedOn w:val="TitleChar"/>
    <w:link w:val="Style3"/>
    <w:rsid w:val="004E0AE7"/>
    <w:rPr>
      <w:rFonts w:ascii="TH SarabunPSK" w:eastAsia="Times New Roman" w:hAnsi="TH SarabunPSK" w:cs="TH SarabunPSK"/>
      <w:b w:val="0"/>
      <w:bCs/>
      <w:color w:val="000000" w:themeColor="text1"/>
      <w:sz w:val="32"/>
      <w:szCs w:val="32"/>
      <w:lang w:bidi="ar-SA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0AE7"/>
    <w:pPr>
      <w:spacing w:after="100"/>
      <w:ind w:left="1540"/>
    </w:pPr>
  </w:style>
  <w:style w:type="paragraph" w:styleId="TOC3">
    <w:name w:val="toc 3"/>
    <w:basedOn w:val="Normal"/>
    <w:next w:val="Normal"/>
    <w:autoRedefine/>
    <w:uiPriority w:val="39"/>
    <w:unhideWhenUsed/>
    <w:rsid w:val="004E0AE7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E0AE7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E0AE7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E0AE7"/>
    <w:rPr>
      <w:sz w:val="32"/>
      <w:szCs w:val="32"/>
      <w:vertAlign w:val="superscript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0AE7"/>
    <w:pPr>
      <w:spacing w:after="100"/>
      <w:ind w:left="132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AF475D"/>
    <w:pPr>
      <w:spacing w:after="0" w:line="240" w:lineRule="auto"/>
      <w:ind w:left="220" w:hanging="220"/>
    </w:pPr>
  </w:style>
  <w:style w:type="paragraph" w:customStyle="1" w:styleId="TableParagraph">
    <w:name w:val="Table Paragraph"/>
    <w:basedOn w:val="Normal"/>
    <w:uiPriority w:val="1"/>
    <w:qFormat/>
    <w:rsid w:val="00FE2D95"/>
    <w:pPr>
      <w:widowControl w:val="0"/>
      <w:spacing w:after="0" w:line="431" w:lineRule="exact"/>
      <w:ind w:left="100"/>
    </w:pPr>
    <w:rPr>
      <w:rFonts w:ascii="Angsana New" w:eastAsia="Angsana New" w:hAnsi="Angsana New" w:cs="Angsana New"/>
      <w:szCs w:val="22"/>
      <w:lang w:bidi="ar-SA"/>
    </w:rPr>
  </w:style>
  <w:style w:type="paragraph" w:styleId="TableofFigures">
    <w:name w:val="table of figures"/>
    <w:basedOn w:val="Normal"/>
    <w:next w:val="Normal"/>
    <w:uiPriority w:val="99"/>
    <w:unhideWhenUsed/>
    <w:rsid w:val="00AD3BD8"/>
    <w:pPr>
      <w:spacing w:after="0"/>
    </w:pPr>
  </w:style>
  <w:style w:type="paragraph" w:styleId="Revision">
    <w:name w:val="Revision"/>
    <w:hidden/>
    <w:uiPriority w:val="99"/>
    <w:semiHidden/>
    <w:rsid w:val="00A91E4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svg"/><Relationship Id="rId21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42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63" Type="http://schemas.openxmlformats.org/officeDocument/2006/relationships/image" Target="media/image17.png"/><Relationship Id="rId84" Type="http://schemas.openxmlformats.org/officeDocument/2006/relationships/image" Target="media/image38.svg"/><Relationship Id="rId138" Type="http://schemas.openxmlformats.org/officeDocument/2006/relationships/image" Target="media/image92.jpeg"/><Relationship Id="rId107" Type="http://schemas.openxmlformats.org/officeDocument/2006/relationships/image" Target="media/image61.emf"/><Relationship Id="rId11" Type="http://schemas.openxmlformats.org/officeDocument/2006/relationships/header" Target="header1.xml"/><Relationship Id="rId32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53" Type="http://schemas.openxmlformats.org/officeDocument/2006/relationships/image" Target="media/image7.emf"/><Relationship Id="rId74" Type="http://schemas.openxmlformats.org/officeDocument/2006/relationships/image" Target="media/image28.emf"/><Relationship Id="rId128" Type="http://schemas.openxmlformats.org/officeDocument/2006/relationships/image" Target="media/image82.emf"/><Relationship Id="rId5" Type="http://schemas.openxmlformats.org/officeDocument/2006/relationships/numbering" Target="numbering.xml"/><Relationship Id="rId90" Type="http://schemas.openxmlformats.org/officeDocument/2006/relationships/image" Target="media/image44.png"/><Relationship Id="rId95" Type="http://schemas.openxmlformats.org/officeDocument/2006/relationships/image" Target="media/image49.emf"/><Relationship Id="rId22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27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43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48" Type="http://schemas.openxmlformats.org/officeDocument/2006/relationships/image" Target="media/image2.emf"/><Relationship Id="rId64" Type="http://schemas.openxmlformats.org/officeDocument/2006/relationships/image" Target="media/image18.svg"/><Relationship Id="rId69" Type="http://schemas.openxmlformats.org/officeDocument/2006/relationships/image" Target="media/image23.png"/><Relationship Id="rId113" Type="http://schemas.openxmlformats.org/officeDocument/2006/relationships/image" Target="media/image67.png"/><Relationship Id="rId118" Type="http://schemas.openxmlformats.org/officeDocument/2006/relationships/image" Target="media/image72.emf"/><Relationship Id="rId134" Type="http://schemas.openxmlformats.org/officeDocument/2006/relationships/image" Target="media/image88.svg"/><Relationship Id="rId139" Type="http://schemas.openxmlformats.org/officeDocument/2006/relationships/image" Target="media/image93.jpeg"/><Relationship Id="rId80" Type="http://schemas.openxmlformats.org/officeDocument/2006/relationships/image" Target="media/image34.png"/><Relationship Id="rId85" Type="http://schemas.openxmlformats.org/officeDocument/2006/relationships/image" Target="media/image39.emf"/><Relationship Id="rId12" Type="http://schemas.openxmlformats.org/officeDocument/2006/relationships/footer" Target="footer1.xml"/><Relationship Id="rId17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33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38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59" Type="http://schemas.openxmlformats.org/officeDocument/2006/relationships/image" Target="media/image13.emf"/><Relationship Id="rId103" Type="http://schemas.openxmlformats.org/officeDocument/2006/relationships/image" Target="media/image57.svg"/><Relationship Id="rId108" Type="http://schemas.openxmlformats.org/officeDocument/2006/relationships/image" Target="media/image62.svg"/><Relationship Id="rId124" Type="http://schemas.openxmlformats.org/officeDocument/2006/relationships/image" Target="media/image78.png"/><Relationship Id="rId129" Type="http://schemas.openxmlformats.org/officeDocument/2006/relationships/image" Target="media/image83.png"/><Relationship Id="rId54" Type="http://schemas.openxmlformats.org/officeDocument/2006/relationships/image" Target="media/image8.emf"/><Relationship Id="rId70" Type="http://schemas.openxmlformats.org/officeDocument/2006/relationships/image" Target="media/image24.svg"/><Relationship Id="rId75" Type="http://schemas.openxmlformats.org/officeDocument/2006/relationships/image" Target="media/image29.png"/><Relationship Id="rId91" Type="http://schemas.openxmlformats.org/officeDocument/2006/relationships/image" Target="media/image45.svg"/><Relationship Id="rId96" Type="http://schemas.openxmlformats.org/officeDocument/2006/relationships/image" Target="media/image50.png"/><Relationship Id="rId140" Type="http://schemas.openxmlformats.org/officeDocument/2006/relationships/image" Target="media/image94.jpe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28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49" Type="http://schemas.openxmlformats.org/officeDocument/2006/relationships/image" Target="media/image3.emf"/><Relationship Id="rId114" Type="http://schemas.openxmlformats.org/officeDocument/2006/relationships/image" Target="media/image68.svg"/><Relationship Id="rId119" Type="http://schemas.openxmlformats.org/officeDocument/2006/relationships/image" Target="media/image73.png"/><Relationship Id="rId44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60" Type="http://schemas.openxmlformats.org/officeDocument/2006/relationships/image" Target="media/image14.emf"/><Relationship Id="rId65" Type="http://schemas.openxmlformats.org/officeDocument/2006/relationships/image" Target="media/image19.emf"/><Relationship Id="rId81" Type="http://schemas.openxmlformats.org/officeDocument/2006/relationships/image" Target="media/image35.svg"/><Relationship Id="rId86" Type="http://schemas.openxmlformats.org/officeDocument/2006/relationships/image" Target="media/image40.emf"/><Relationship Id="rId130" Type="http://schemas.openxmlformats.org/officeDocument/2006/relationships/image" Target="media/image84.svg"/><Relationship Id="rId135" Type="http://schemas.openxmlformats.org/officeDocument/2006/relationships/image" Target="media/image89.emf"/><Relationship Id="rId13" Type="http://schemas.openxmlformats.org/officeDocument/2006/relationships/header" Target="header2.xml"/><Relationship Id="rId18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39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109" Type="http://schemas.openxmlformats.org/officeDocument/2006/relationships/image" Target="media/image63.emf"/><Relationship Id="rId34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50" Type="http://schemas.openxmlformats.org/officeDocument/2006/relationships/image" Target="media/image4.emf"/><Relationship Id="rId55" Type="http://schemas.openxmlformats.org/officeDocument/2006/relationships/image" Target="media/image9.emf"/><Relationship Id="rId76" Type="http://schemas.openxmlformats.org/officeDocument/2006/relationships/image" Target="media/image30.svg"/><Relationship Id="rId97" Type="http://schemas.openxmlformats.org/officeDocument/2006/relationships/image" Target="media/image51.svg"/><Relationship Id="rId104" Type="http://schemas.openxmlformats.org/officeDocument/2006/relationships/image" Target="media/image58.emf"/><Relationship Id="rId120" Type="http://schemas.openxmlformats.org/officeDocument/2006/relationships/image" Target="media/image74.svg"/><Relationship Id="rId125" Type="http://schemas.openxmlformats.org/officeDocument/2006/relationships/image" Target="media/image79.emf"/><Relationship Id="rId141" Type="http://schemas.openxmlformats.org/officeDocument/2006/relationships/image" Target="media/image95.jpeg"/><Relationship Id="rId146" Type="http://schemas.microsoft.com/office/2011/relationships/people" Target="people.xml"/><Relationship Id="rId7" Type="http://schemas.openxmlformats.org/officeDocument/2006/relationships/settings" Target="settings.xml"/><Relationship Id="rId71" Type="http://schemas.openxmlformats.org/officeDocument/2006/relationships/image" Target="media/image25.emf"/><Relationship Id="rId92" Type="http://schemas.openxmlformats.org/officeDocument/2006/relationships/image" Target="media/image46.emf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24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40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45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66" Type="http://schemas.openxmlformats.org/officeDocument/2006/relationships/image" Target="media/image20.png"/><Relationship Id="rId87" Type="http://schemas.openxmlformats.org/officeDocument/2006/relationships/image" Target="media/image41.png"/><Relationship Id="rId110" Type="http://schemas.openxmlformats.org/officeDocument/2006/relationships/image" Target="media/image64.png"/><Relationship Id="rId115" Type="http://schemas.openxmlformats.org/officeDocument/2006/relationships/image" Target="media/image69.emf"/><Relationship Id="rId131" Type="http://schemas.openxmlformats.org/officeDocument/2006/relationships/image" Target="media/image85.emf"/><Relationship Id="rId136" Type="http://schemas.openxmlformats.org/officeDocument/2006/relationships/image" Target="media/image90.png"/><Relationship Id="rId61" Type="http://schemas.openxmlformats.org/officeDocument/2006/relationships/image" Target="media/image15.emf"/><Relationship Id="rId82" Type="http://schemas.openxmlformats.org/officeDocument/2006/relationships/image" Target="media/image36.emf"/><Relationship Id="rId19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14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30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35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56" Type="http://schemas.openxmlformats.org/officeDocument/2006/relationships/image" Target="media/image10.emf"/><Relationship Id="rId77" Type="http://schemas.openxmlformats.org/officeDocument/2006/relationships/image" Target="media/image31.emf"/><Relationship Id="rId100" Type="http://schemas.openxmlformats.org/officeDocument/2006/relationships/image" Target="media/image54.svg"/><Relationship Id="rId105" Type="http://schemas.openxmlformats.org/officeDocument/2006/relationships/image" Target="media/image59.png"/><Relationship Id="rId126" Type="http://schemas.openxmlformats.org/officeDocument/2006/relationships/image" Target="media/image80.png"/><Relationship Id="rId14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5.emf"/><Relationship Id="rId72" Type="http://schemas.openxmlformats.org/officeDocument/2006/relationships/image" Target="media/image26.png"/><Relationship Id="rId93" Type="http://schemas.openxmlformats.org/officeDocument/2006/relationships/image" Target="media/image47.png"/><Relationship Id="rId98" Type="http://schemas.openxmlformats.org/officeDocument/2006/relationships/image" Target="media/image52.emf"/><Relationship Id="rId121" Type="http://schemas.openxmlformats.org/officeDocument/2006/relationships/image" Target="media/image75.emf"/><Relationship Id="rId142" Type="http://schemas.openxmlformats.org/officeDocument/2006/relationships/image" Target="media/image96.jpeg"/><Relationship Id="rId3" Type="http://schemas.openxmlformats.org/officeDocument/2006/relationships/customXml" Target="../customXml/item3.xml"/><Relationship Id="rId25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46" Type="http://schemas.openxmlformats.org/officeDocument/2006/relationships/footer" Target="footer2.xml"/><Relationship Id="rId67" Type="http://schemas.openxmlformats.org/officeDocument/2006/relationships/image" Target="media/image21.svg"/><Relationship Id="rId116" Type="http://schemas.openxmlformats.org/officeDocument/2006/relationships/image" Target="media/image70.png"/><Relationship Id="rId137" Type="http://schemas.openxmlformats.org/officeDocument/2006/relationships/image" Target="media/image91.png"/><Relationship Id="rId20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41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62" Type="http://schemas.openxmlformats.org/officeDocument/2006/relationships/image" Target="media/image16.emf"/><Relationship Id="rId83" Type="http://schemas.openxmlformats.org/officeDocument/2006/relationships/image" Target="media/image37.png"/><Relationship Id="rId88" Type="http://schemas.openxmlformats.org/officeDocument/2006/relationships/image" Target="media/image42.svg"/><Relationship Id="rId111" Type="http://schemas.openxmlformats.org/officeDocument/2006/relationships/image" Target="media/image65.svg"/><Relationship Id="rId132" Type="http://schemas.openxmlformats.org/officeDocument/2006/relationships/image" Target="media/image86.png"/><Relationship Id="rId15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36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57" Type="http://schemas.openxmlformats.org/officeDocument/2006/relationships/image" Target="media/image11.emf"/><Relationship Id="rId106" Type="http://schemas.openxmlformats.org/officeDocument/2006/relationships/image" Target="media/image60.svg"/><Relationship Id="rId127" Type="http://schemas.openxmlformats.org/officeDocument/2006/relationships/image" Target="media/image81.svg"/><Relationship Id="rId10" Type="http://schemas.openxmlformats.org/officeDocument/2006/relationships/endnotes" Target="endnotes.xml"/><Relationship Id="rId31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52" Type="http://schemas.openxmlformats.org/officeDocument/2006/relationships/image" Target="media/image6.emf"/><Relationship Id="rId73" Type="http://schemas.openxmlformats.org/officeDocument/2006/relationships/image" Target="media/image27.svg"/><Relationship Id="rId78" Type="http://schemas.openxmlformats.org/officeDocument/2006/relationships/image" Target="media/image32.png"/><Relationship Id="rId94" Type="http://schemas.openxmlformats.org/officeDocument/2006/relationships/image" Target="media/image48.svg"/><Relationship Id="rId99" Type="http://schemas.openxmlformats.org/officeDocument/2006/relationships/image" Target="media/image53.png"/><Relationship Id="rId101" Type="http://schemas.openxmlformats.org/officeDocument/2006/relationships/image" Target="media/image55.emf"/><Relationship Id="rId122" Type="http://schemas.openxmlformats.org/officeDocument/2006/relationships/image" Target="media/image76.png"/><Relationship Id="rId143" Type="http://schemas.openxmlformats.org/officeDocument/2006/relationships/image" Target="media/image97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47" Type="http://schemas.openxmlformats.org/officeDocument/2006/relationships/image" Target="media/image1.emf"/><Relationship Id="rId68" Type="http://schemas.openxmlformats.org/officeDocument/2006/relationships/image" Target="media/image22.emf"/><Relationship Id="rId89" Type="http://schemas.openxmlformats.org/officeDocument/2006/relationships/image" Target="media/image43.emf"/><Relationship Id="rId112" Type="http://schemas.openxmlformats.org/officeDocument/2006/relationships/image" Target="media/image66.emf"/><Relationship Id="rId133" Type="http://schemas.openxmlformats.org/officeDocument/2006/relationships/image" Target="media/image87.png"/><Relationship Id="rId16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37" Type="http://schemas.openxmlformats.org/officeDocument/2006/relationships/hyperlink" Target="file:///C:\Users\Thanakon%20Bnak\Desktop\&#3648;&#3629;&#3585;&#3626;&#3634;&#3619;-SRS-&#3619;&#3632;&#3610;&#3610;-&#3649;&#3629;&#3611;&#3614;&#3621;&#3636;&#3648;&#3588;&#3594;&#3633;&#3609;&#3619;&#3606;&#3619;&#3633;&#3610;&#3626;&#3656;&#3591;&#3609;&#3633;&#3585;&#3648;&#3619;&#3637;&#3618;&#3609;-&#3593;&#3610;&#3633;&#3610;&#3649;&#3585;&#3652;&#3586;&#3621;&#3656;&#3634;&#3626;&#3640;&#3604;&#3621;&#3656;&#3634;&#3626;&#3640;&#3604;&#3592;&#3619;&#3636;&#3591;&#3654;.docx" TargetMode="External"/><Relationship Id="rId58" Type="http://schemas.openxmlformats.org/officeDocument/2006/relationships/image" Target="media/image12.emf"/><Relationship Id="rId79" Type="http://schemas.openxmlformats.org/officeDocument/2006/relationships/image" Target="media/image33.svg"/><Relationship Id="rId102" Type="http://schemas.openxmlformats.org/officeDocument/2006/relationships/image" Target="media/image56.png"/><Relationship Id="rId123" Type="http://schemas.openxmlformats.org/officeDocument/2006/relationships/image" Target="media/image77.emf"/><Relationship Id="rId144" Type="http://schemas.openxmlformats.org/officeDocument/2006/relationships/image" Target="media/image9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Sty</b:Tag>
    <b:SourceType>Book</b:SourceType>
    <b:Guid>{10C658CE-1C5C-4F54-8106-020855B6CE99}</b:Guid>
    <b:Author>
      <b:Author>
        <b:NameList>
          <b:Person>
            <b:Last>Style3</b:Last>
          </b:Person>
        </b:NameList>
      </b:Author>
    </b:Author>
    <b:RefOrder>1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231D6A4C059F4DB02758971EEAFB9F" ma:contentTypeVersion="13" ma:contentTypeDescription="Create a new document." ma:contentTypeScope="" ma:versionID="dd5a5f4c5ba20b6e239d137ef61a0c99">
  <xsd:schema xmlns:xsd="http://www.w3.org/2001/XMLSchema" xmlns:xs="http://www.w3.org/2001/XMLSchema" xmlns:p="http://schemas.microsoft.com/office/2006/metadata/properties" xmlns:ns3="f7ca82ed-2d54-44fd-82b3-06814ff3771a" xmlns:ns4="04dd72e3-0d86-4f86-ac15-d03075736abf" targetNamespace="http://schemas.microsoft.com/office/2006/metadata/properties" ma:root="true" ma:fieldsID="29687efa2b58a64c06c966cc3c6cdb61" ns3:_="" ns4:_="">
    <xsd:import namespace="f7ca82ed-2d54-44fd-82b3-06814ff3771a"/>
    <xsd:import namespace="04dd72e3-0d86-4f86-ac15-d03075736a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ca82ed-2d54-44fd-82b3-06814ff377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dd72e3-0d86-4f86-ac15-d03075736ab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87EC491-A5D4-4678-B4FC-319C117AD2C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EA9AFAC-DBE6-4875-B2AB-F1A670CCFE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ca82ed-2d54-44fd-82b3-06814ff3771a"/>
    <ds:schemaRef ds:uri="04dd72e3-0d86-4f86-ac15-d03075736a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C257BB1-AD36-4783-AA13-7342788724E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3CF67E0-490C-4050-8346-463966C11AC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624</TotalTime>
  <Pages>150</Pages>
  <Words>15354</Words>
  <Characters>87522</Characters>
  <Application>Microsoft Office Word</Application>
  <DocSecurity>0</DocSecurity>
  <Lines>729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102671</CharactersWithSpaces>
  <SharedDoc>false</SharedDoc>
  <HLinks>
    <vt:vector size="852" baseType="variant">
      <vt:variant>
        <vt:i4>3080258</vt:i4>
      </vt:variant>
      <vt:variant>
        <vt:i4>852</vt:i4>
      </vt:variant>
      <vt:variant>
        <vt:i4>0</vt:i4>
      </vt:variant>
      <vt:variant>
        <vt:i4>5</vt:i4>
      </vt:variant>
      <vt:variant>
        <vt:lpwstr>http://www.ratchakitcha.soc.go.th/DATA/PDF/2562/E/300/T_0002.PDF</vt:lpwstr>
      </vt:variant>
      <vt:variant>
        <vt:lpwstr/>
      </vt:variant>
      <vt:variant>
        <vt:i4>6098513</vt:i4>
      </vt:variant>
      <vt:variant>
        <vt:i4>845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_Toc101303224</vt:lpwstr>
      </vt:variant>
      <vt:variant>
        <vt:i4>6098513</vt:i4>
      </vt:variant>
      <vt:variant>
        <vt:i4>839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_Toc101303223</vt:lpwstr>
      </vt:variant>
      <vt:variant>
        <vt:i4>1376306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_Toc101303222</vt:lpwstr>
      </vt:variant>
      <vt:variant>
        <vt:i4>6098513</vt:i4>
      </vt:variant>
      <vt:variant>
        <vt:i4>827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_Toc101303221</vt:lpwstr>
      </vt:variant>
      <vt:variant>
        <vt:i4>1376306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_Toc101303220</vt:lpwstr>
      </vt:variant>
      <vt:variant>
        <vt:i4>1441842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_Toc101303219</vt:lpwstr>
      </vt:variant>
      <vt:variant>
        <vt:i4>6164049</vt:i4>
      </vt:variant>
      <vt:variant>
        <vt:i4>809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_Toc101303218</vt:lpwstr>
      </vt:variant>
      <vt:variant>
        <vt:i4>1441842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_Toc101303217</vt:lpwstr>
      </vt:variant>
      <vt:variant>
        <vt:i4>1441842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_Toc101303216</vt:lpwstr>
      </vt:variant>
      <vt:variant>
        <vt:i4>6164049</vt:i4>
      </vt:variant>
      <vt:variant>
        <vt:i4>791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_Toc101303215</vt:lpwstr>
      </vt:variant>
      <vt:variant>
        <vt:i4>1441842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_Toc101303214</vt:lpwstr>
      </vt:variant>
      <vt:variant>
        <vt:i4>1441842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_Toc101303213</vt:lpwstr>
      </vt:variant>
      <vt:variant>
        <vt:i4>6164049</vt:i4>
      </vt:variant>
      <vt:variant>
        <vt:i4>773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_Toc101303212</vt:lpwstr>
      </vt:variant>
      <vt:variant>
        <vt:i4>1441842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_Toc101303211</vt:lpwstr>
      </vt:variant>
      <vt:variant>
        <vt:i4>1441842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_Toc101303210</vt:lpwstr>
      </vt:variant>
      <vt:variant>
        <vt:i4>6229585</vt:i4>
      </vt:variant>
      <vt:variant>
        <vt:i4>755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_Toc101303209</vt:lpwstr>
      </vt:variant>
      <vt:variant>
        <vt:i4>1507378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_Toc101303208</vt:lpwstr>
      </vt:variant>
      <vt:variant>
        <vt:i4>1507378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_Toc101303207</vt:lpwstr>
      </vt:variant>
      <vt:variant>
        <vt:i4>6229585</vt:i4>
      </vt:variant>
      <vt:variant>
        <vt:i4>737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_Toc101303206</vt:lpwstr>
      </vt:variant>
      <vt:variant>
        <vt:i4>1507378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_Toc101303205</vt:lpwstr>
      </vt:variant>
      <vt:variant>
        <vt:i4>1507378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_Toc101303204</vt:lpwstr>
      </vt:variant>
      <vt:variant>
        <vt:i4>6229585</vt:i4>
      </vt:variant>
      <vt:variant>
        <vt:i4>719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_Toc101303203</vt:lpwstr>
      </vt:variant>
      <vt:variant>
        <vt:i4>1507378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_Toc101303202</vt:lpwstr>
      </vt:variant>
      <vt:variant>
        <vt:i4>1507378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_Toc101303201</vt:lpwstr>
      </vt:variant>
      <vt:variant>
        <vt:i4>6229585</vt:i4>
      </vt:variant>
      <vt:variant>
        <vt:i4>701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_Toc101303200</vt:lpwstr>
      </vt:variant>
      <vt:variant>
        <vt:i4>1966129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_Toc101303199</vt:lpwstr>
      </vt:variant>
      <vt:variant>
        <vt:i4>1966129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_Toc101303198</vt:lpwstr>
      </vt:variant>
      <vt:variant>
        <vt:i4>5639762</vt:i4>
      </vt:variant>
      <vt:variant>
        <vt:i4>683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_Toc101303197</vt:lpwstr>
      </vt:variant>
      <vt:variant>
        <vt:i4>1966129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_Toc101303196</vt:lpwstr>
      </vt:variant>
      <vt:variant>
        <vt:i4>1966129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_Toc101303195</vt:lpwstr>
      </vt:variant>
      <vt:variant>
        <vt:i4>5639762</vt:i4>
      </vt:variant>
      <vt:variant>
        <vt:i4>665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_Toc101303194</vt:lpwstr>
      </vt:variant>
      <vt:variant>
        <vt:i4>1966129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_Toc101303193</vt:lpwstr>
      </vt:variant>
      <vt:variant>
        <vt:i4>5639762</vt:i4>
      </vt:variant>
      <vt:variant>
        <vt:i4>653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_Toc101303192</vt:lpwstr>
      </vt:variant>
      <vt:variant>
        <vt:i4>5639762</vt:i4>
      </vt:variant>
      <vt:variant>
        <vt:i4>647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_Toc101303191</vt:lpwstr>
      </vt:variant>
      <vt:variant>
        <vt:i4>1966129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_Toc101303190</vt:lpwstr>
      </vt:variant>
      <vt:variant>
        <vt:i4>2031665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_Toc101303189</vt:lpwstr>
      </vt:variant>
      <vt:variant>
        <vt:i4>5705298</vt:i4>
      </vt:variant>
      <vt:variant>
        <vt:i4>629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_Toc101303188</vt:lpwstr>
      </vt:variant>
      <vt:variant>
        <vt:i4>2031665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_Toc101303187</vt:lpwstr>
      </vt:variant>
      <vt:variant>
        <vt:i4>2031665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_Toc101303186</vt:lpwstr>
      </vt:variant>
      <vt:variant>
        <vt:i4>5705298</vt:i4>
      </vt:variant>
      <vt:variant>
        <vt:i4>611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_Toc101303185</vt:lpwstr>
      </vt:variant>
      <vt:variant>
        <vt:i4>2031665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_Toc101303184</vt:lpwstr>
      </vt:variant>
      <vt:variant>
        <vt:i4>2031665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_Toc101303183</vt:lpwstr>
      </vt:variant>
      <vt:variant>
        <vt:i4>5705298</vt:i4>
      </vt:variant>
      <vt:variant>
        <vt:i4>593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_Toc101303182</vt:lpwstr>
      </vt:variant>
      <vt:variant>
        <vt:i4>2031665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_Toc101303181</vt:lpwstr>
      </vt:variant>
      <vt:variant>
        <vt:i4>2031665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_Toc101303180</vt:lpwstr>
      </vt:variant>
      <vt:variant>
        <vt:i4>5770834</vt:i4>
      </vt:variant>
      <vt:variant>
        <vt:i4>575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_Toc101303179</vt:lpwstr>
      </vt:variant>
      <vt:variant>
        <vt:i4>1048625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_Toc101303178</vt:lpwstr>
      </vt:variant>
      <vt:variant>
        <vt:i4>1048625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_Toc101303177</vt:lpwstr>
      </vt:variant>
      <vt:variant>
        <vt:i4>1048625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_Toc101303176</vt:lpwstr>
      </vt:variant>
      <vt:variant>
        <vt:i4>1048625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_Toc101303175</vt:lpwstr>
      </vt:variant>
      <vt:variant>
        <vt:i4>1048625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_Toc101303174</vt:lpwstr>
      </vt:variant>
      <vt:variant>
        <vt:i4>5770834</vt:i4>
      </vt:variant>
      <vt:variant>
        <vt:i4>539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_Toc101303173</vt:lpwstr>
      </vt:variant>
      <vt:variant>
        <vt:i4>1048625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_Toc101303172</vt:lpwstr>
      </vt:variant>
      <vt:variant>
        <vt:i4>1048625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_Toc101303171</vt:lpwstr>
      </vt:variant>
      <vt:variant>
        <vt:i4>5770834</vt:i4>
      </vt:variant>
      <vt:variant>
        <vt:i4>521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_Toc101303170</vt:lpwstr>
      </vt:variant>
      <vt:variant>
        <vt:i4>1114161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_Toc101303169</vt:lpwstr>
      </vt:variant>
      <vt:variant>
        <vt:i4>1114161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_Toc101303168</vt:lpwstr>
      </vt:variant>
      <vt:variant>
        <vt:i4>5836370</vt:i4>
      </vt:variant>
      <vt:variant>
        <vt:i4>503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_Toc101303167</vt:lpwstr>
      </vt:variant>
      <vt:variant>
        <vt:i4>1114161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_Toc101303166</vt:lpwstr>
      </vt:variant>
      <vt:variant>
        <vt:i4>1114161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_Toc101303165</vt:lpwstr>
      </vt:variant>
      <vt:variant>
        <vt:i4>5836370</vt:i4>
      </vt:variant>
      <vt:variant>
        <vt:i4>485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_Toc101303164</vt:lpwstr>
      </vt:variant>
      <vt:variant>
        <vt:i4>1114161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_Toc101303163</vt:lpwstr>
      </vt:variant>
      <vt:variant>
        <vt:i4>1114161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_Toc101303162</vt:lpwstr>
      </vt:variant>
      <vt:variant>
        <vt:i4>5836370</vt:i4>
      </vt:variant>
      <vt:variant>
        <vt:i4>467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_Toc101303161</vt:lpwstr>
      </vt:variant>
      <vt:variant>
        <vt:i4>1114161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_Toc101303160</vt:lpwstr>
      </vt:variant>
      <vt:variant>
        <vt:i4>1179697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_Toc101303159</vt:lpwstr>
      </vt:variant>
      <vt:variant>
        <vt:i4>5901906</vt:i4>
      </vt:variant>
      <vt:variant>
        <vt:i4>449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_Toc101303158</vt:lpwstr>
      </vt:variant>
      <vt:variant>
        <vt:i4>1179697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_Toc101303157</vt:lpwstr>
      </vt:variant>
      <vt:variant>
        <vt:i4>1179697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_Toc101303156</vt:lpwstr>
      </vt:variant>
      <vt:variant>
        <vt:i4>5901906</vt:i4>
      </vt:variant>
      <vt:variant>
        <vt:i4>431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_Toc101303155</vt:lpwstr>
      </vt:variant>
      <vt:variant>
        <vt:i4>1179697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_Toc101303154</vt:lpwstr>
      </vt:variant>
      <vt:variant>
        <vt:i4>1179697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_Toc101303153</vt:lpwstr>
      </vt:variant>
      <vt:variant>
        <vt:i4>5901906</vt:i4>
      </vt:variant>
      <vt:variant>
        <vt:i4>413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_Toc101303152</vt:lpwstr>
      </vt:variant>
      <vt:variant>
        <vt:i4>1179697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_Toc101303151</vt:lpwstr>
      </vt:variant>
      <vt:variant>
        <vt:i4>1179697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_Toc101303150</vt:lpwstr>
      </vt:variant>
      <vt:variant>
        <vt:i4>5967442</vt:i4>
      </vt:variant>
      <vt:variant>
        <vt:i4>395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_Toc101303149</vt:lpwstr>
      </vt:variant>
      <vt:variant>
        <vt:i4>1245233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_Toc101303148</vt:lpwstr>
      </vt:variant>
      <vt:variant>
        <vt:i4>1245233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_Toc101303147</vt:lpwstr>
      </vt:variant>
      <vt:variant>
        <vt:i4>5967442</vt:i4>
      </vt:variant>
      <vt:variant>
        <vt:i4>377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_Toc101303146</vt:lpwstr>
      </vt:variant>
      <vt:variant>
        <vt:i4>1245233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_Toc101303145</vt:lpwstr>
      </vt:variant>
      <vt:variant>
        <vt:i4>1245233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_Toc101303144</vt:lpwstr>
      </vt:variant>
      <vt:variant>
        <vt:i4>5967442</vt:i4>
      </vt:variant>
      <vt:variant>
        <vt:i4>359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_Toc101303143</vt:lpwstr>
      </vt:variant>
      <vt:variant>
        <vt:i4>1245233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_Toc101303142</vt:lpwstr>
      </vt:variant>
      <vt:variant>
        <vt:i4>5967442</vt:i4>
      </vt:variant>
      <vt:variant>
        <vt:i4>347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_Toc101303141</vt:lpwstr>
      </vt:variant>
      <vt:variant>
        <vt:i4>5967442</vt:i4>
      </vt:variant>
      <vt:variant>
        <vt:i4>341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_Toc101303140</vt:lpwstr>
      </vt:variant>
      <vt:variant>
        <vt:i4>6032978</vt:i4>
      </vt:variant>
      <vt:variant>
        <vt:i4>335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_Toc101303139</vt:lpwstr>
      </vt:variant>
      <vt:variant>
        <vt:i4>6032978</vt:i4>
      </vt:variant>
      <vt:variant>
        <vt:i4>329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_Toc101303138</vt:lpwstr>
      </vt:variant>
      <vt:variant>
        <vt:i4>1310769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_Toc101303137</vt:lpwstr>
      </vt:variant>
      <vt:variant>
        <vt:i4>6032978</vt:i4>
      </vt:variant>
      <vt:variant>
        <vt:i4>317</vt:i4>
      </vt:variant>
      <vt:variant>
        <vt:i4>0</vt:i4>
      </vt:variant>
      <vt:variant>
        <vt:i4>5</vt:i4>
      </vt:variant>
      <vt:variant>
        <vt:lpwstr>https://maejo365-my.sharepoint.com/personal/mju6204106313_mju_ac_th/Documents/เอกสาร-SRS-ระบบ-แอปพลิเคชันรถรับส่งนักเรียน-ฉบับแกไขล่าสุดล่าสุด (1).docx</vt:lpwstr>
      </vt:variant>
      <vt:variant>
        <vt:lpwstr>_Toc101303136</vt:lpwstr>
      </vt:variant>
      <vt:variant>
        <vt:i4>1572923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_Toc101298252</vt:lpwstr>
      </vt:variant>
      <vt:variant>
        <vt:i4>1572923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_Toc101298251</vt:lpwstr>
      </vt:variant>
      <vt:variant>
        <vt:i4>1572923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_Toc101298250</vt:lpwstr>
      </vt:variant>
      <vt:variant>
        <vt:i4>1638459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_Toc101298249</vt:lpwstr>
      </vt:variant>
      <vt:variant>
        <vt:i4>1638459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_Toc101298248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_Toc101298247</vt:lpwstr>
      </vt:variant>
      <vt:variant>
        <vt:i4>1638459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_Toc101298246</vt:lpwstr>
      </vt:variant>
      <vt:variant>
        <vt:i4>1638459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_Toc101298245</vt:lpwstr>
      </vt:variant>
      <vt:variant>
        <vt:i4>1638459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_Toc101298244</vt:lpwstr>
      </vt:variant>
      <vt:variant>
        <vt:i4>1638459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_Toc101298243</vt:lpwstr>
      </vt:variant>
      <vt:variant>
        <vt:i4>1638459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_Toc101298242</vt:lpwstr>
      </vt:variant>
      <vt:variant>
        <vt:i4>1638459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_Toc101298241</vt:lpwstr>
      </vt:variant>
      <vt:variant>
        <vt:i4>1638459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_Toc101298240</vt:lpwstr>
      </vt:variant>
      <vt:variant>
        <vt:i4>1966139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_Toc101298239</vt:lpwstr>
      </vt:variant>
      <vt:variant>
        <vt:i4>1966139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_Toc101298238</vt:lpwstr>
      </vt:variant>
      <vt:variant>
        <vt:i4>1966139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_Toc101298237</vt:lpwstr>
      </vt:variant>
      <vt:variant>
        <vt:i4>1966139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_Toc101298236</vt:lpwstr>
      </vt:variant>
      <vt:variant>
        <vt:i4>1966139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_Toc101298235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_Toc101298234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_Toc101298233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_Toc101298232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_Toc101298231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_Toc101298230</vt:lpwstr>
      </vt:variant>
      <vt:variant>
        <vt:i4>2031675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_Toc101298229</vt:lpwstr>
      </vt:variant>
      <vt:variant>
        <vt:i4>2031675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_Toc101298228</vt:lpwstr>
      </vt:variant>
      <vt:variant>
        <vt:i4>2031675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_Toc101298227</vt:lpwstr>
      </vt:variant>
      <vt:variant>
        <vt:i4>2031675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_Toc101298226</vt:lpwstr>
      </vt:variant>
      <vt:variant>
        <vt:i4>2031675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_Toc101298225</vt:lpwstr>
      </vt:variant>
      <vt:variant>
        <vt:i4>2031675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_Toc101298224</vt:lpwstr>
      </vt:variant>
      <vt:variant>
        <vt:i4>2031675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_Toc101298223</vt:lpwstr>
      </vt:variant>
      <vt:variant>
        <vt:i4>2031675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_Toc101298222</vt:lpwstr>
      </vt:variant>
      <vt:variant>
        <vt:i4>2031675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_Toc101298221</vt:lpwstr>
      </vt:variant>
      <vt:variant>
        <vt:i4>2031675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_Toc101298220</vt:lpwstr>
      </vt:variant>
      <vt:variant>
        <vt:i4>1835067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_Toc101298219</vt:lpwstr>
      </vt:variant>
      <vt:variant>
        <vt:i4>1835067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_Toc101298218</vt:lpwstr>
      </vt:variant>
      <vt:variant>
        <vt:i4>1835067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_Toc101298217</vt:lpwstr>
      </vt:variant>
      <vt:variant>
        <vt:i4>1835067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_Toc101298216</vt:lpwstr>
      </vt:variant>
      <vt:variant>
        <vt:i4>1835067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_Toc101298215</vt:lpwstr>
      </vt:variant>
      <vt:variant>
        <vt:i4>1835067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_Toc101298214</vt:lpwstr>
      </vt:variant>
      <vt:variant>
        <vt:i4>1835067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_Toc101298213</vt:lpwstr>
      </vt:variant>
      <vt:variant>
        <vt:i4>1835067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_Toc101298212</vt:lpwstr>
      </vt:variant>
      <vt:variant>
        <vt:i4>1835067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_Toc101298211</vt:lpwstr>
      </vt:variant>
      <vt:variant>
        <vt:i4>1835067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_Toc101298210</vt:lpwstr>
      </vt:variant>
      <vt:variant>
        <vt:i4>1900603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_Toc101298209</vt:lpwstr>
      </vt:variant>
      <vt:variant>
        <vt:i4>1900603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_Toc101298208</vt:lpwstr>
      </vt:variant>
      <vt:variant>
        <vt:i4>1900603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_Toc101298207</vt:lpwstr>
      </vt:variant>
      <vt:variant>
        <vt:i4>1900603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_Toc101298206</vt:lpwstr>
      </vt:variant>
      <vt:variant>
        <vt:i4>1900603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_Toc101298205</vt:lpwstr>
      </vt:variant>
      <vt:variant>
        <vt:i4>1900603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_Toc101298204</vt:lpwstr>
      </vt:variant>
      <vt:variant>
        <vt:i4>1900603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_Toc101298203</vt:lpwstr>
      </vt:variant>
      <vt:variant>
        <vt:i4>1900603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_Toc101298202</vt:lpwstr>
      </vt:variant>
      <vt:variant>
        <vt:i4>1900603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_Toc101298201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ณัฐพงศ์ วาจามธุระ</dc:creator>
  <cp:keywords/>
  <dc:description/>
  <cp:lastModifiedBy>ธนากร จันต๊ะไพร</cp:lastModifiedBy>
  <cp:revision>11</cp:revision>
  <dcterms:created xsi:type="dcterms:W3CDTF">2022-04-24T16:31:00Z</dcterms:created>
  <dcterms:modified xsi:type="dcterms:W3CDTF">2022-09-26T17:23:00Z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0x01010013231D6A4C059F4DB02758971EEAFB9F</vt:lpwstr>
  </property>
  <property fmtid="{D5CDD505-2E9C-101B-9397-08002B2CF9AE}" pid="3" name="MediaServiceImageTags">
    <vt:lpwstr/>
  </property>
</Properties>
</file>