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7261F" w14:textId="579660F4" w:rsidR="00EC0A0F" w:rsidRPr="00FD57FE" w:rsidRDefault="00EC0A0F" w:rsidP="00AD3BD8">
      <w:pPr>
        <w:jc w:val="right"/>
        <w:rPr>
          <w:rFonts w:ascii="TH SarabunPSK" w:hAnsi="TH SarabunPSK" w:cs="TH SarabunPSK"/>
          <w:bCs/>
          <w:sz w:val="44"/>
          <w:szCs w:val="44"/>
        </w:rPr>
      </w:pPr>
      <w:bookmarkStart w:id="0" w:name="_Hlk97920554"/>
      <w:bookmarkEnd w:id="0"/>
      <w:r w:rsidRPr="00FD57FE">
        <w:rPr>
          <w:rFonts w:ascii="TH SarabunPSK" w:hAnsi="TH SarabunPSK" w:cs="TH SarabunPSK"/>
          <w:bCs/>
          <w:sz w:val="44"/>
          <w:szCs w:val="44"/>
          <w:cs/>
        </w:rPr>
        <w:t>เอกสารประกอบความต้องการของระบบ</w:t>
      </w:r>
    </w:p>
    <w:p w14:paraId="5446A185" w14:textId="3EED7D6E" w:rsidR="00EC0A0F" w:rsidRPr="00FD57FE" w:rsidRDefault="00EC0A0F" w:rsidP="00EC0A0F">
      <w:pPr>
        <w:jc w:val="right"/>
        <w:rPr>
          <w:rFonts w:ascii="TH SarabunPSK" w:hAnsi="TH SarabunPSK" w:cs="TH SarabunPSK"/>
          <w:bCs/>
          <w:sz w:val="44"/>
          <w:szCs w:val="44"/>
        </w:rPr>
      </w:pPr>
      <w:r w:rsidRPr="00FD57FE">
        <w:rPr>
          <w:rFonts w:ascii="TH SarabunPSK" w:hAnsi="TH SarabunPSK" w:cs="TH SarabunPSK"/>
          <w:bCs/>
          <w:sz w:val="44"/>
          <w:szCs w:val="44"/>
          <w:cs/>
        </w:rPr>
        <w:t>แอปพลิเคชัน</w:t>
      </w:r>
      <w:r w:rsidR="00107AAE" w:rsidRPr="00FD57FE">
        <w:rPr>
          <w:rFonts w:ascii="TH SarabunPSK" w:hAnsi="TH SarabunPSK" w:cs="TH SarabunPSK"/>
          <w:bCs/>
          <w:sz w:val="44"/>
          <w:szCs w:val="44"/>
          <w:cs/>
        </w:rPr>
        <w:t>การจัดการรถรับ-ส่งนักเรียน</w:t>
      </w:r>
    </w:p>
    <w:p w14:paraId="34AF460E" w14:textId="3B6D490F" w:rsidR="00EC0A0F" w:rsidRPr="00FD57FE" w:rsidRDefault="00FD57FE" w:rsidP="00EC0A0F">
      <w:pPr>
        <w:jc w:val="right"/>
        <w:rPr>
          <w:rFonts w:ascii="TH SarabunPSK" w:hAnsi="TH SarabunPSK" w:cs="TH SarabunPSK"/>
          <w:bCs/>
          <w:sz w:val="44"/>
          <w:szCs w:val="44"/>
          <w:cs/>
        </w:rPr>
      </w:pPr>
      <w:r>
        <w:rPr>
          <w:rFonts w:ascii="TH SarabunPSK" w:hAnsi="TH SarabunPSK" w:cs="TH SarabunPSK" w:hint="cs"/>
          <w:bCs/>
          <w:sz w:val="44"/>
          <w:szCs w:val="44"/>
          <w:cs/>
        </w:rPr>
        <w:t xml:space="preserve">เวอร์ชัน </w:t>
      </w:r>
      <w:r w:rsidR="00297576">
        <w:rPr>
          <w:rFonts w:ascii="TH SarabunPSK" w:hAnsi="TH SarabunPSK" w:cs="TH SarabunPSK" w:hint="cs"/>
          <w:bCs/>
          <w:sz w:val="44"/>
          <w:szCs w:val="44"/>
          <w:cs/>
        </w:rPr>
        <w:t>4</w:t>
      </w:r>
      <w:r>
        <w:rPr>
          <w:rFonts w:ascii="TH SarabunPSK" w:hAnsi="TH SarabunPSK" w:cs="TH SarabunPSK" w:hint="cs"/>
          <w:bCs/>
          <w:sz w:val="44"/>
          <w:szCs w:val="44"/>
          <w:cs/>
        </w:rPr>
        <w:t>.</w:t>
      </w:r>
      <w:r w:rsidR="00297576">
        <w:rPr>
          <w:rFonts w:ascii="TH SarabunPSK" w:hAnsi="TH SarabunPSK" w:cs="TH SarabunPSK" w:hint="cs"/>
          <w:bCs/>
          <w:sz w:val="44"/>
          <w:szCs w:val="44"/>
          <w:cs/>
        </w:rPr>
        <w:t>0</w:t>
      </w:r>
    </w:p>
    <w:p w14:paraId="25A557F8" w14:textId="77777777" w:rsidR="00EC0A0F" w:rsidRPr="00FD57FE" w:rsidRDefault="00EC0A0F" w:rsidP="00EC0A0F">
      <w:pPr>
        <w:pStyle w:val="Title"/>
        <w:rPr>
          <w:rFonts w:ascii="TH SarabunPSK" w:hAnsi="TH SarabunPSK" w:cs="TH SarabunPSK"/>
          <w:sz w:val="44"/>
          <w:szCs w:val="44"/>
        </w:rPr>
      </w:pPr>
    </w:p>
    <w:p w14:paraId="532C97D0" w14:textId="77777777" w:rsidR="00EC0A0F" w:rsidRPr="00FD57FE" w:rsidRDefault="00EC0A0F" w:rsidP="00EC0A0F">
      <w:pPr>
        <w:rPr>
          <w:rFonts w:ascii="TH SarabunPSK" w:hAnsi="TH SarabunPSK" w:cs="TH SarabunPSK"/>
          <w:sz w:val="44"/>
          <w:szCs w:val="44"/>
        </w:rPr>
      </w:pPr>
    </w:p>
    <w:p w14:paraId="70C8F4C8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</w:p>
    <w:p w14:paraId="32846776" w14:textId="2C652B04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ชื่อ นาย </w:t>
      </w:r>
      <w:r w:rsidR="00CE11F5"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ณัฐพงศ์ วาจามธุระ</w:t>
      </w:r>
    </w:p>
    <w:p w14:paraId="402FF36C" w14:textId="144BEA8A" w:rsidR="00CE11F5" w:rsidRPr="00FD57FE" w:rsidRDefault="00CE11F5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รหัส </w:t>
      </w: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</w:rPr>
        <w:t>6204106307</w:t>
      </w:r>
    </w:p>
    <w:p w14:paraId="68637DE9" w14:textId="17CEF213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นาย ธนากร จันต</w:t>
      </w:r>
      <w:r w:rsidR="00A413F2"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๊</w:t>
      </w: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ะไพร </w:t>
      </w:r>
    </w:p>
    <w:p w14:paraId="4BE24B28" w14:textId="3FC1A7D3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รหัส 6204106313</w:t>
      </w:r>
    </w:p>
    <w:p w14:paraId="436A0C81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</w:p>
    <w:p w14:paraId="566E9BEF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คณะ วิทยาศาสตร์ สาขาวิชา เทคโนโลยีสารสนเทศ </w:t>
      </w:r>
    </w:p>
    <w:p w14:paraId="6C610F51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มหาวิทยาลัยแม่โจ้ (เชียงใหม่) </w:t>
      </w:r>
    </w:p>
    <w:p w14:paraId="62957B0D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</w:p>
    <w:p w14:paraId="1B9E9FD4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</w:p>
    <w:p w14:paraId="2F665664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ที่ปรึกษา </w:t>
      </w:r>
    </w:p>
    <w:p w14:paraId="0B51BB85" w14:textId="1DE27D59" w:rsidR="009D04AD" w:rsidRPr="00FD57FE" w:rsidRDefault="009D04AD" w:rsidP="009D04AD">
      <w:pPr>
        <w:jc w:val="right"/>
        <w:rPr>
          <w:rFonts w:ascii="TH SarabunPSK" w:hAnsi="TH SarabunPSK" w:cs="TH SarabunPSK"/>
          <w:b/>
          <w:bCs/>
          <w:sz w:val="44"/>
          <w:szCs w:val="44"/>
        </w:rPr>
        <w:sectPr w:rsidR="009D04AD" w:rsidRPr="00FD57FE" w:rsidSect="009D04AD">
          <w:headerReference w:type="default" r:id="rId11"/>
          <w:footerReference w:type="default" r:id="rId12"/>
          <w:headerReference w:type="first" r:id="rId13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FD57FE">
        <w:rPr>
          <w:rFonts w:ascii="TH SarabunPSK" w:eastAsia="Times New Roman" w:hAnsi="TH SarabunPSK" w:cs="TH SarabunPSK"/>
          <w:b/>
          <w:bCs/>
          <w:sz w:val="44"/>
          <w:szCs w:val="44"/>
          <w:cs/>
        </w:rPr>
        <w:t>อ.ดร. จักรกฤช เตโช</w:t>
      </w:r>
    </w:p>
    <w:p w14:paraId="3BB99B2A" w14:textId="4A458532" w:rsidR="00A413F2" w:rsidRPr="009F1F59" w:rsidRDefault="00A413F2" w:rsidP="000B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  <w:t>บันทึกการแก้ไข</w:t>
      </w:r>
    </w:p>
    <w:tbl>
      <w:tblPr>
        <w:tblW w:w="4591" w:type="pct"/>
        <w:tblInd w:w="4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716"/>
        <w:gridCol w:w="1312"/>
        <w:gridCol w:w="4211"/>
        <w:gridCol w:w="2683"/>
      </w:tblGrid>
      <w:tr w:rsidR="00B460B5" w:rsidRPr="009F1F59" w14:paraId="49F737CF" w14:textId="77777777" w:rsidTr="00E5352A">
        <w:tc>
          <w:tcPr>
            <w:tcW w:w="865" w:type="pct"/>
            <w:vAlign w:val="center"/>
          </w:tcPr>
          <w:p w14:paraId="50D4201E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วัน-เดือน-ปี</w:t>
            </w:r>
          </w:p>
        </w:tc>
        <w:tc>
          <w:tcPr>
            <w:tcW w:w="661" w:type="pct"/>
            <w:vAlign w:val="center"/>
          </w:tcPr>
          <w:p w14:paraId="74E0F60A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เวอร์ชัน</w:t>
            </w:r>
          </w:p>
        </w:tc>
        <w:tc>
          <w:tcPr>
            <w:tcW w:w="2122" w:type="pct"/>
            <w:vAlign w:val="center"/>
          </w:tcPr>
          <w:p w14:paraId="754BC0FC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รายละเอียด</w:t>
            </w:r>
          </w:p>
        </w:tc>
        <w:tc>
          <w:tcPr>
            <w:tcW w:w="1352" w:type="pct"/>
            <w:vAlign w:val="center"/>
          </w:tcPr>
          <w:p w14:paraId="76377E5A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ผู้รับผิดชอบ</w:t>
            </w:r>
          </w:p>
        </w:tc>
      </w:tr>
      <w:tr w:rsidR="00CD1295" w:rsidRPr="009F1F59" w14:paraId="17E26BF6" w14:textId="77777777" w:rsidTr="00E5352A">
        <w:tc>
          <w:tcPr>
            <w:tcW w:w="865" w:type="pct"/>
          </w:tcPr>
          <w:p w14:paraId="2C24D671" w14:textId="344B31A0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07</w:t>
            </w:r>
            <w:r w:rsidRPr="009F1F59">
              <w:rPr>
                <w:rFonts w:ascii="TH SarabunPSK" w:hAnsi="TH SarabunPSK" w:cs="TH SarabunPSK"/>
                <w:cs/>
                <w:lang w:bidi="th-TH"/>
              </w:rPr>
              <w:t>-1</w:t>
            </w:r>
            <w:r w:rsidRPr="009F1F59">
              <w:rPr>
                <w:rFonts w:ascii="TH SarabunPSK" w:hAnsi="TH SarabunPSK" w:cs="TH SarabunPSK"/>
                <w:cs/>
              </w:rPr>
              <w:t>2</w:t>
            </w:r>
            <w:r w:rsidRPr="009F1F59">
              <w:rPr>
                <w:rFonts w:ascii="TH SarabunPSK" w:hAnsi="TH SarabunPSK" w:cs="TH SarabunPSK"/>
                <w:cs/>
                <w:lang w:bidi="th-TH"/>
              </w:rPr>
              <w:t>-</w:t>
            </w:r>
            <w:r w:rsidRPr="009F1F59">
              <w:rPr>
                <w:rFonts w:ascii="TH SarabunPSK" w:hAnsi="TH SarabunPSK" w:cs="TH SarabunPSK"/>
                <w:cs/>
              </w:rPr>
              <w:t>2021</w:t>
            </w:r>
          </w:p>
        </w:tc>
        <w:tc>
          <w:tcPr>
            <w:tcW w:w="661" w:type="pct"/>
          </w:tcPr>
          <w:p w14:paraId="1C438984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1.0</w:t>
            </w:r>
          </w:p>
        </w:tc>
        <w:tc>
          <w:tcPr>
            <w:tcW w:w="2122" w:type="pct"/>
          </w:tcPr>
          <w:p w14:paraId="65FF45F9" w14:textId="77777777" w:rsidR="00CD1295" w:rsidRPr="009F1F59" w:rsidRDefault="00CD1295" w:rsidP="00337DBB">
            <w:pPr>
              <w:pStyle w:val="Tabletext"/>
              <w:spacing w:after="0"/>
              <w:rPr>
                <w:rFonts w:ascii="TH SarabunPSK" w:hAnsi="TH SarabunPSK" w:cs="TH SarabunPSK"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บทนำ</w:t>
            </w:r>
            <w:r w:rsidRPr="009F1F59">
              <w:rPr>
                <w:rFonts w:ascii="TH SarabunPSK" w:hAnsi="TH SarabunPSK" w:cs="TH SarabunPSK"/>
                <w:b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ขอบเขต</w:t>
            </w:r>
          </w:p>
        </w:tc>
        <w:tc>
          <w:tcPr>
            <w:tcW w:w="1352" w:type="pct"/>
            <w:vMerge w:val="restart"/>
            <w:vAlign w:val="center"/>
          </w:tcPr>
          <w:p w14:paraId="763BF526" w14:textId="644A6D8B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นาย ณัฐพงศ์ วาจามธุระ</w:t>
            </w:r>
          </w:p>
          <w:p w14:paraId="16594B62" w14:textId="1AF65B98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และ</w:t>
            </w:r>
          </w:p>
          <w:p w14:paraId="782484D2" w14:textId="0993F4AB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นาย ธนากร จันต๊ะไพร</w:t>
            </w:r>
          </w:p>
          <w:p w14:paraId="75389CC0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CD1295" w:rsidRPr="009F1F59" w14:paraId="2A5A8F46" w14:textId="77777777" w:rsidTr="00E5352A">
        <w:tc>
          <w:tcPr>
            <w:tcW w:w="865" w:type="pct"/>
          </w:tcPr>
          <w:p w14:paraId="2F56D530" w14:textId="78D2CCC6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01-02-2022</w:t>
            </w:r>
          </w:p>
        </w:tc>
        <w:tc>
          <w:tcPr>
            <w:tcW w:w="661" w:type="pct"/>
          </w:tcPr>
          <w:p w14:paraId="313D4E15" w14:textId="173FFDAE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2.0</w:t>
            </w:r>
          </w:p>
        </w:tc>
        <w:tc>
          <w:tcPr>
            <w:tcW w:w="2122" w:type="pct"/>
          </w:tcPr>
          <w:p w14:paraId="17E94596" w14:textId="5F42BB21" w:rsidR="00CD1295" w:rsidRPr="009F1F59" w:rsidRDefault="00CD1295" w:rsidP="00337DBB">
            <w:pPr>
              <w:pStyle w:val="Tabletext"/>
              <w:spacing w:after="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ยูสเคสไดอาแกรม</w:t>
            </w:r>
          </w:p>
        </w:tc>
        <w:tc>
          <w:tcPr>
            <w:tcW w:w="1352" w:type="pct"/>
            <w:vMerge/>
            <w:vAlign w:val="center"/>
          </w:tcPr>
          <w:p w14:paraId="6B1F49AE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10F58FC3" w14:textId="77777777" w:rsidTr="00E5352A">
        <w:tc>
          <w:tcPr>
            <w:tcW w:w="865" w:type="pct"/>
          </w:tcPr>
          <w:p w14:paraId="75F9F12A" w14:textId="43B63060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lang w:bidi="th-TH"/>
              </w:rPr>
              <w:t>11-02-2022</w:t>
            </w:r>
          </w:p>
        </w:tc>
        <w:tc>
          <w:tcPr>
            <w:tcW w:w="661" w:type="pct"/>
          </w:tcPr>
          <w:p w14:paraId="10A5CCA0" w14:textId="31D2ABD6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2.1</w:t>
            </w:r>
          </w:p>
        </w:tc>
        <w:tc>
          <w:tcPr>
            <w:tcW w:w="2122" w:type="pct"/>
          </w:tcPr>
          <w:p w14:paraId="43A7CD0C" w14:textId="2B2D35E7" w:rsidR="00CD1295" w:rsidRPr="009F1F59" w:rsidRDefault="00CD1295" w:rsidP="000E3E20">
            <w:pPr>
              <w:rPr>
                <w:cs/>
              </w:rPr>
            </w:pPr>
            <w:r w:rsidRPr="009F1F59">
              <w:rPr>
                <w:cs/>
              </w:rPr>
              <w:t>เพิ่มรายละเอียดการทำงานของยูสเคส</w:t>
            </w:r>
          </w:p>
        </w:tc>
        <w:tc>
          <w:tcPr>
            <w:tcW w:w="1352" w:type="pct"/>
            <w:vMerge/>
            <w:vAlign w:val="center"/>
          </w:tcPr>
          <w:p w14:paraId="177224AC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29607F48" w14:textId="77777777" w:rsidTr="00E5352A">
        <w:tc>
          <w:tcPr>
            <w:tcW w:w="865" w:type="pct"/>
          </w:tcPr>
          <w:p w14:paraId="5C297F5D" w14:textId="64D39D41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lang w:bidi="th-TH"/>
              </w:rPr>
              <w:t>27-02-2022</w:t>
            </w:r>
          </w:p>
        </w:tc>
        <w:tc>
          <w:tcPr>
            <w:tcW w:w="661" w:type="pct"/>
          </w:tcPr>
          <w:p w14:paraId="3F080BDF" w14:textId="2E95315C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3.0</w:t>
            </w:r>
          </w:p>
        </w:tc>
        <w:tc>
          <w:tcPr>
            <w:tcW w:w="2122" w:type="pct"/>
          </w:tcPr>
          <w:p w14:paraId="32BC31DE" w14:textId="393C8E04" w:rsidR="00CD1295" w:rsidRPr="009F1F59" w:rsidRDefault="00CD1295" w:rsidP="00337DBB">
            <w:pPr>
              <w:pStyle w:val="Tabletext"/>
              <w:spacing w:after="0"/>
              <w:rPr>
                <w:rFonts w:ascii="TH SarabunPSK" w:hAnsi="TH SarabunPSK" w:cs="TH SarabunPSK"/>
                <w:bCs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Cs/>
                <w:lang w:bidi="th-TH"/>
              </w:rPr>
              <w:t>Basic Flow, Class Diagram</w:t>
            </w:r>
          </w:p>
        </w:tc>
        <w:tc>
          <w:tcPr>
            <w:tcW w:w="1352" w:type="pct"/>
            <w:vMerge/>
            <w:vAlign w:val="center"/>
          </w:tcPr>
          <w:p w14:paraId="78D1F2E7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0527B574" w14:textId="77777777" w:rsidTr="00E5352A">
        <w:tc>
          <w:tcPr>
            <w:tcW w:w="865" w:type="pct"/>
          </w:tcPr>
          <w:p w14:paraId="3B68AA10" w14:textId="6CF85265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09-03-2022</w:t>
            </w:r>
          </w:p>
        </w:tc>
        <w:tc>
          <w:tcPr>
            <w:tcW w:w="661" w:type="pct"/>
          </w:tcPr>
          <w:p w14:paraId="3950FF41" w14:textId="58F37D99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3.1</w:t>
            </w:r>
          </w:p>
        </w:tc>
        <w:tc>
          <w:tcPr>
            <w:tcW w:w="2122" w:type="pct"/>
          </w:tcPr>
          <w:p w14:paraId="735D397A" w14:textId="36D9D4B6" w:rsidR="00CD1295" w:rsidRPr="009F1F59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 xml:space="preserve">รายละเอียดของซีเควนซ์ไดอาแกรม </w:t>
            </w:r>
          </w:p>
        </w:tc>
        <w:tc>
          <w:tcPr>
            <w:tcW w:w="1352" w:type="pct"/>
            <w:vMerge/>
            <w:vAlign w:val="center"/>
          </w:tcPr>
          <w:p w14:paraId="5A72E77E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2D5FDCEE" w14:textId="77777777" w:rsidTr="00E5352A">
        <w:tc>
          <w:tcPr>
            <w:tcW w:w="865" w:type="pct"/>
          </w:tcPr>
          <w:p w14:paraId="25748DC2" w14:textId="6A993BC8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27-03-2022</w:t>
            </w:r>
          </w:p>
        </w:tc>
        <w:tc>
          <w:tcPr>
            <w:tcW w:w="661" w:type="pct"/>
          </w:tcPr>
          <w:p w14:paraId="036F1908" w14:textId="23B807CC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3.2</w:t>
            </w:r>
          </w:p>
        </w:tc>
        <w:tc>
          <w:tcPr>
            <w:tcW w:w="2122" w:type="pct"/>
          </w:tcPr>
          <w:p w14:paraId="581FFB4E" w14:textId="2B8AA3FC" w:rsidR="00CD1295" w:rsidRPr="009F1F59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แก้ไข</w:t>
            </w:r>
            <w:r w:rsidRPr="009F1F59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ซีเควนซ์ไดอาแกรม</w:t>
            </w:r>
          </w:p>
        </w:tc>
        <w:tc>
          <w:tcPr>
            <w:tcW w:w="1352" w:type="pct"/>
            <w:vMerge/>
            <w:vAlign w:val="center"/>
          </w:tcPr>
          <w:p w14:paraId="5DF8D067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434E999B" w14:textId="77777777" w:rsidTr="00E5352A">
        <w:tc>
          <w:tcPr>
            <w:tcW w:w="865" w:type="pct"/>
          </w:tcPr>
          <w:p w14:paraId="4ABBDF9B" w14:textId="6D26D7B4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26-04-2022</w:t>
            </w:r>
          </w:p>
        </w:tc>
        <w:tc>
          <w:tcPr>
            <w:tcW w:w="661" w:type="pct"/>
          </w:tcPr>
          <w:p w14:paraId="247E27E5" w14:textId="16810EEF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3.3</w:t>
            </w:r>
          </w:p>
        </w:tc>
        <w:tc>
          <w:tcPr>
            <w:tcW w:w="2122" w:type="pct"/>
          </w:tcPr>
          <w:p w14:paraId="1F2824B1" w14:textId="77777777" w:rsidR="00CD1295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 xml:space="preserve">แก้ไข </w:t>
            </w:r>
            <w:r w:rsidRPr="00A347DE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ยูสเคสไดอาแกรม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คลาสไดอา</w:t>
            </w:r>
          </w:p>
          <w:p w14:paraId="16CD519D" w14:textId="5F1AB895" w:rsidR="00CD1295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แกรม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, </w:t>
            </w:r>
            <w:r w:rsidRPr="009F1F59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ซีเควนซ์ไดอาแกรม</w:t>
            </w:r>
          </w:p>
        </w:tc>
        <w:tc>
          <w:tcPr>
            <w:tcW w:w="1352" w:type="pct"/>
            <w:vMerge/>
            <w:vAlign w:val="center"/>
          </w:tcPr>
          <w:p w14:paraId="5DC0AA35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5A4DCE90" w14:textId="77777777" w:rsidTr="00E5352A">
        <w:tc>
          <w:tcPr>
            <w:tcW w:w="865" w:type="pct"/>
          </w:tcPr>
          <w:p w14:paraId="7119F979" w14:textId="72E2406D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26-09-2022</w:t>
            </w:r>
          </w:p>
        </w:tc>
        <w:tc>
          <w:tcPr>
            <w:tcW w:w="661" w:type="pct"/>
          </w:tcPr>
          <w:p w14:paraId="0C847898" w14:textId="3546DE9B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4.0</w:t>
            </w:r>
          </w:p>
        </w:tc>
        <w:tc>
          <w:tcPr>
            <w:tcW w:w="2122" w:type="pct"/>
          </w:tcPr>
          <w:p w14:paraId="51130668" w14:textId="001ED327" w:rsidR="00CD1295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แก้ไขคลาส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, ER 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ไดอาแกรม</w:t>
            </w:r>
            <w:r w:rsidR="000E3E20"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, </w:t>
            </w:r>
            <w:r w:rsidR="000E3E20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คู่มือการใช้งาน</w:t>
            </w:r>
          </w:p>
        </w:tc>
        <w:tc>
          <w:tcPr>
            <w:tcW w:w="1352" w:type="pct"/>
            <w:vMerge/>
            <w:vAlign w:val="center"/>
          </w:tcPr>
          <w:p w14:paraId="61E99D8B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</w:tbl>
    <w:p w14:paraId="6813AEB2" w14:textId="77777777" w:rsidR="00A413F2" w:rsidRPr="009F1F59" w:rsidRDefault="00A413F2" w:rsidP="000B771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7A74C08" w14:textId="77777777" w:rsidR="00A413F2" w:rsidRPr="009F1F59" w:rsidRDefault="00A413F2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F5BCE01" w14:textId="7A7DE29D" w:rsidR="00A413F2" w:rsidRPr="009F1F59" w:rsidRDefault="00A413F2" w:rsidP="000B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สารบัญ</w:t>
      </w:r>
    </w:p>
    <w:p w14:paraId="01AF352E" w14:textId="2A85C634" w:rsidR="00C31CCC" w:rsidRPr="00C31CCC" w:rsidRDefault="00D1609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Pr="00C31CCC">
        <w:rPr>
          <w:rFonts w:ascii="TH SarabunPSK" w:hAnsi="TH SarabunPSK" w:cs="TH SarabunPSK"/>
          <w:b/>
          <w:bCs/>
          <w:sz w:val="32"/>
          <w:szCs w:val="32"/>
        </w:rPr>
        <w:instrText>TOC \o "</w:instrText>
      </w: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1-3" </w:instrText>
      </w:r>
      <w:r w:rsidRPr="00C31CCC">
        <w:rPr>
          <w:rFonts w:ascii="TH SarabunPSK" w:hAnsi="TH SarabunPSK" w:cs="TH SarabunPSK"/>
          <w:b/>
          <w:bCs/>
          <w:sz w:val="32"/>
          <w:szCs w:val="32"/>
        </w:rPr>
        <w:instrText>\h \z \u</w:instrText>
      </w: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hyperlink w:anchor="_Toc11520176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1.บทนำ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997C987" w14:textId="6122EE05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66" w:history="1"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1.1 วัตถุประสงค์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_Toc115201766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F1B1325" w14:textId="15AA1DCA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67" w:history="1"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1.2 ขอบเขต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_Toc115201767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CBA276B" w14:textId="1A23091C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68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1.3 นิยามศัพท์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_Toc115201768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C86F775" w14:textId="0F48132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69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1.4 เอกสารอ้างอิง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_Toc115201769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0D01733" w14:textId="75AE5458" w:rsidR="00C31CCC" w:rsidRPr="00C31CCC" w:rsidRDefault="00000000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7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รายละเอียดทั่ว ๆ ไปของแอปพลิเคชันการจัดการรถรับ-ส่งนักเรียน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A16D53E" w14:textId="18ACBAFF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71" w:history="1"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 xml:space="preserve">2.1 </w:t>
        </w:r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ภาพรวมของระบบ (แอปพลิเคชันการจัดการรถรับ-ส่งนักเรียน</w:t>
        </w:r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 xml:space="preserve"> Use-Case Model Survey)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16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8FFA3EF" w14:textId="3AA5E36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7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2.1.1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Actors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16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240DDB1" w14:textId="6AFA6FDA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7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2.1.2 Use Cases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17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D85AF49" w14:textId="731CDE15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74" w:history="1"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2.2 คุณลักษณะของผู้ใช้ (</w:t>
        </w:r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>User Characteristics)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_Toc115201774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CA25126" w14:textId="257DC5B7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75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2.3 กฏเกณฑ์หรือข้อบังคับโดยทั่วไป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General Constraints)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_Toc115201775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A0FD92D" w14:textId="375AE174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76" w:history="1"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 xml:space="preserve">2.4 </w:t>
        </w:r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สมมุติฐานและเงื่อนไขของระบบ (</w:t>
        </w:r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>Assumptions and Dependencies)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_Toc115201776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D0B59ED" w14:textId="6016DEF7" w:rsidR="00C31CCC" w:rsidRPr="00C31CCC" w:rsidRDefault="00000000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7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รายละเอียดความต้องการของระบบ (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Specific Requirement)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22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785DD58" w14:textId="5B694CDF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78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รายละเอียดของยูสเคส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Use-Case Specifications)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_Toc115201778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23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58969BD" w14:textId="100DBAAC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79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3.1.1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_Toc115201779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23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3AA394C" w14:textId="322C232D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0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3.1.2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details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_Toc115201780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24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464F6F2" w14:textId="7112B82D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1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3.1.3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25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0626FB0" w14:textId="3F5D445E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3.1.4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location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27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B63A19C" w14:textId="4C879FB3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3.1.5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28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83B9C17" w14:textId="35BED525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4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3.1.6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_Toc115201784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29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1DFDD98" w14:textId="2E2DBA9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5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3.1.7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_Toc115201785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31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444F5BF" w14:textId="64AD52EE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lastRenderedPageBreak/>
        <w:t xml:space="preserve">      </w:t>
      </w:r>
      <w:hyperlink w:anchor="_Toc115201786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3.1.8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_Toc115201786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34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4947F05" w14:textId="638A3C9E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7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3.1.9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_Toc115201787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35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FD9CC77" w14:textId="62A95E3D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8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3.1.10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_Toc115201788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38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185CF6A" w14:textId="591925EE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9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3.1.11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_Toc115201789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39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572FBB6" w14:textId="508A4F3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0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3.1.12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ยูสเคส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View activity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_Toc115201790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40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72F45AA" w14:textId="3F5DC331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1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41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B906EB7" w14:textId="67D4C78F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43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EF421CC" w14:textId="24A54FBA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15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44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6C1553E" w14:textId="4425E4B7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4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3.1.16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_Toc115201794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45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1F005F7" w14:textId="0C20F738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5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3.1.17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_Toc115201795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021916B" w14:textId="3B7371D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6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3.1.18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_Toc115201796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51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2D4BB05" w14:textId="43461F3B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7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3.1.19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_Toc115201797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52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617970B" w14:textId="647A58B8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8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3.1.20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application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_Toc115201798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53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20A4DE0" w14:textId="58585A1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9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3.1.21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in driver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_Toc115201799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54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05A4BCA" w14:textId="0053732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0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3.1.22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_Toc115201800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55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31A4DD1" w14:textId="3EF82347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1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3.1.23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serviec cancel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56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327FEB3" w14:textId="2C175CDB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3.1.24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57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0630692" w14:textId="42728013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3.1.25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by driver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58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1FFFE75" w14:textId="7648505E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4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3.1.26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_Toc115201804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59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4D1AC2A" w14:textId="6AE99DFE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05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รายละเอียดของคลาสไดอาแกรม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Class Diagram Specifications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_Toc115201805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60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AC6A30B" w14:textId="1B44F2F8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6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3.2.1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รายการคลาสคู่แข่ง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Candidate Class)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_Toc115201806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60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169CA65" w14:textId="41781699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7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คลาสระดับแนวคิด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Conceptual Class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_Toc115201807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63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2863FA9" w14:textId="40A36C9B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lastRenderedPageBreak/>
        <w:t xml:space="preserve">      </w:t>
      </w:r>
      <w:hyperlink w:anchor="_Toc115201808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3.2.3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การกำหนดแอททริบิวต์ของคลาส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Class : Attribute)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_Toc115201808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63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3450E5D" w14:textId="4ACD4F06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9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3.2.4 คลาสระดับแรก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First Draft Class)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_Toc115201809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66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B44C2B3" w14:textId="3851C127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10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3.3 รายละเอียดของซีเควนซ์ไดอาแกรม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Sequence Diagram Specifications)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_Toc115201810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67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7EE40B7" w14:textId="4B02651D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11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คลาสจากการวิเคราะห์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Analysis Class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69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A3597B5" w14:textId="00F999E8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1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การสร้างคลาสจากการวิเคราะห์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69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509AB88" w14:textId="377EE5F8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1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3.3.3 รายการคลาสจากการวิเคราะห์ทั้งหมด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73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F0663C3" w14:textId="06341774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14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การกาหนดขอบเขตการทางานและความร่วมมือกับคลาสอื่น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_Toc115201814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76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32E0422" w14:textId="66C6C973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15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การแปลงคลาสให้เป็นตารางในระบบฐานข้อมูลเชิงสัมพันธ์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_Toc115201815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141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7617374" w14:textId="5CD8F552" w:rsidR="00C31CCC" w:rsidRPr="00C31CCC" w:rsidRDefault="00000000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81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 อีอาร์ไดอาแกรม (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ER Diagram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142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0970095" w14:textId="0EC2EE5E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17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4.1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ดาต้าดิกชันนารี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Dictionary)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_Toc115201817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143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110F673" w14:textId="01C0600F" w:rsidR="00C31CCC" w:rsidRPr="00C31CCC" w:rsidRDefault="00000000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81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5.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คู่มือการใช้ระบบ แอปพลิเคชันการจัดการรถรับ-ส่งนักเรียน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150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2CB5C05" w14:textId="2CFA30D8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20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5.1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แนะนำการใช้งานในส่วนผู้ใช้ทั่วไป(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User)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_Toc115201820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150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E95CECF" w14:textId="055F9FC4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21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5.2 แนะนำการใช้งานในส่วนของผู้ปกครอง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_Toc115201821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152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42BB9DE" w14:textId="2841F504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2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5.3 แนะนำการใช้งานในส่วนของเด็ก(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Children)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_Toc115201822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158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C8662FF" w14:textId="042AB047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2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5.4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แนะนำการใช้งานในส่วนของคนขับรถ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Driver)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_Toc115201823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22351C">
          <w:rPr>
            <w:rFonts w:ascii="TH SarabunPSK" w:hAnsi="TH SarabunPSK" w:cs="TH SarabunPSK"/>
            <w:noProof/>
            <w:webHidden/>
            <w:sz w:val="32"/>
            <w:szCs w:val="32"/>
          </w:rPr>
          <w:t>160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3411743" w14:textId="4A90B950" w:rsidR="004714EA" w:rsidRPr="00A15265" w:rsidRDefault="00D1609C" w:rsidP="00471B83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</w:p>
    <w:p w14:paraId="636C64CD" w14:textId="77777777" w:rsidR="00C31CCC" w:rsidRDefault="00C31CCC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254A1D" w14:textId="77777777" w:rsidR="00C31CCC" w:rsidRDefault="00C31CCC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EC585C" w14:textId="77777777" w:rsidR="00C31CCC" w:rsidRDefault="00C31CCC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E08F98" w14:textId="77777777" w:rsidR="00C31CCC" w:rsidRDefault="00C31CCC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0606E4" w14:textId="03A5606F" w:rsidR="00C31CCC" w:rsidRDefault="00C31CCC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713D4A" w14:textId="77777777" w:rsidR="000E3E20" w:rsidRDefault="000E3E20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DD8586" w14:textId="3D435FA0" w:rsidR="004714EA" w:rsidRPr="004714EA" w:rsidRDefault="004714EA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สารบัญ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รูปภาพ</w:t>
      </w:r>
    </w:p>
    <w:p w14:paraId="23290E51" w14:textId="424045D9" w:rsidR="00C31CCC" w:rsidRPr="00C31CCC" w:rsidRDefault="005F1C3F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FD57F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FD57F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FD57FE">
        <w:rPr>
          <w:rFonts w:ascii="TH SarabunPSK" w:hAnsi="TH SarabunPSK" w:cs="TH SarabunPSK"/>
          <w:sz w:val="32"/>
          <w:szCs w:val="32"/>
        </w:rPr>
        <w:instrText>TOC \h \z \c "</w:instrText>
      </w:r>
      <w:r w:rsidRPr="00FD57FE">
        <w:rPr>
          <w:rFonts w:ascii="TH SarabunPSK" w:hAnsi="TH SarabunPSK" w:cs="TH SarabunPSK"/>
          <w:sz w:val="32"/>
          <w:szCs w:val="32"/>
          <w:cs/>
        </w:rPr>
        <w:instrText xml:space="preserve">รูปที่" </w:instrText>
      </w:r>
      <w:r w:rsidRPr="00FD57FE">
        <w:rPr>
          <w:rFonts w:ascii="TH SarabunPSK" w:hAnsi="TH SarabunPSK" w:cs="TH SarabunPSK"/>
          <w:sz w:val="32"/>
          <w:szCs w:val="32"/>
          <w:cs/>
        </w:rPr>
        <w:fldChar w:fldCharType="separate"/>
      </w:r>
      <w:hyperlink r:id="rId14" w:anchor="_Toc11520165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Actor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แอปพลิเคชันการจัดการรถรับ-ส่งนักเรียน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_Toc115201656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917046D" w14:textId="052B2A6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5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ยูสเคสไดอาแกรมของแอปพลิเคชันการจัดการรถรับ-ส่งนักเรียน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_Toc115201657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20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311C2FC" w14:textId="1BC5717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5" w:anchor="_Toc11520165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คลาสไดอาแกรมระดับความคิดของระบบแอปพลิเคชันการจัดการรถรับ-ส่งนักเรียน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_Toc115201658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63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B71FAE9" w14:textId="11F0AE5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6" w:anchor="_Toc11520165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 คลาสไดอาแกรมระดับแรกของระบบ แอปพลิเคชันรถรับส่งนักเรียน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_Toc115201659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66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EB3B3C9" w14:textId="3BA4BF4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7" w:anchor="_Toc11520166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รายละเอียดของยูสเคสของระบบ แอปพลิเคชันรถรับส่งนักเรียน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68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F04E929" w14:textId="569FFCE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8" w:anchor="_Toc11520166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คลาสที่ได้จากการวิเคราะห์ของระบบ แอปพลิเคชันรถรับส่งนักเรียน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72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A7173C7" w14:textId="40EA73C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6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76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D7387BC" w14:textId="055A90FC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9" w:anchor="_Toc11520166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77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42B2D75" w14:textId="45F25BB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6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78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77BCC94" w14:textId="7274C37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6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10 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79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36412E6" w14:textId="4094CFD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0" w:anchor="_Toc11520166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details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135BFD2" w14:textId="2E606D6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6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details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60CB2F4" w14:textId="360C3B3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6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03A2869" w14:textId="6996554F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1" w:anchor="_Toc11520166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14 ซีเควนซ์ไดอาแกรมระดับ 1 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22D2208" w14:textId="4108A01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15 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87F573D" w14:textId="58DCA914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location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84279D5" w14:textId="3D9F777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2" w:anchor="_Toc11520167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17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 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9489C79" w14:textId="594ED29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location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1A79B5D" w14:textId="662EBD2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5FFE441" w14:textId="6D17C9C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3" w:anchor="_Toc11520167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4E43E33" w14:textId="54B5E95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332EC6E" w14:textId="47D4E1E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89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3A4F524" w14:textId="5697AD5C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4" w:anchor="_Toc11520167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A5D389E" w14:textId="6330326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551A8A7" w14:textId="71243A1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8BFE70C" w14:textId="275CBF4C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5" w:anchor="_Toc11520168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26  ซีเควนซ์ไดอาแกรมระดับ 1 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50F876C" w14:textId="199AA65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FCB0414" w14:textId="0208AD3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A683A2F" w14:textId="65D277C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6" w:anchor="_Toc11520168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B8D0724" w14:textId="3B079DCF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C5794B8" w14:textId="5E392CE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6F129DE" w14:textId="4000483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7" w:anchor="_Toc11520168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CDFE703" w14:textId="0EFCDA3D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4AE5539" w14:textId="0DDCD341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F0864B8" w14:textId="11E8919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8" w:anchor="_Toc11520169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00CA7BB" w14:textId="735D101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99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08B9651" w14:textId="73A0774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100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6124BAF" w14:textId="3AC6E441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9" w:anchor="_Toc11520169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101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6EE6380" w14:textId="4FD5ECC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102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26BE0B1" w14:textId="7E367ED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Activity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103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F97D32D" w14:textId="06A71C7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</w:t>
        </w:r>
        <w:r w:rsidR="00C31CCC" w:rsidRPr="00C31CCC">
          <w:rPr>
            <w:rStyle w:val="Hyperlink"/>
            <w:rFonts w:ascii="TH SarabunPSK" w:hAnsi="TH SarabunPSK" w:cs="TH SarabunPSK"/>
            <w:i/>
            <w:iCs/>
            <w:noProof/>
            <w:sz w:val="32"/>
            <w:szCs w:val="32"/>
            <w:cs/>
          </w:rPr>
          <w:t>41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Activity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104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E8D15E7" w14:textId="046AA9D4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Activity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104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58E0D5F" w14:textId="2F4BAAC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105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5A3AFCF" w14:textId="6F51AE6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0" w:anchor="_Toc11520169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44 ซีเควนซ์ไดอาแกรมระดับ 1 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106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39C57CF" w14:textId="79ADF6B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45 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107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FE1A891" w14:textId="1C8BAAD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108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F0CB2FF" w14:textId="64F6345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1" w:anchor="_Toc11520170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109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53B9ED4" w14:textId="4BC6FEE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110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B48FBB7" w14:textId="3C63239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111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9ED6702" w14:textId="65410EC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2" w:anchor="_Toc11520170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112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395952B" w14:textId="6D6D53ED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113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C883324" w14:textId="5FE2668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114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01EBF7A" w14:textId="438A0EC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3" w:anchor="_Toc11520170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115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6A4652B" w14:textId="2FD4E89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115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BC9DECB" w14:textId="79841C8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116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A74BFC0" w14:textId="6B2D299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4" w:anchor="_Toc11520171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117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BED16D2" w14:textId="0D77BDBF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5" w:anchor="_Toc11520171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118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191499C" w14:textId="123286C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119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DC1BEEA" w14:textId="78E2A7D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6" w:anchor="_Toc11520171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120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CC5D74C" w14:textId="245AC73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121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CE1529B" w14:textId="05C8976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122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B2ACF8A" w14:textId="0BB4003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7" w:anchor="_Toc11520171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123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468A2B2" w14:textId="0BB9997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123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D365E07" w14:textId="02280BDC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application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124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9C22ACE" w14:textId="6F65991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application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126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8F0E8C4" w14:textId="420AEB9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 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127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D1E8F6E" w14:textId="356D441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8" w:anchor="_Toc11520172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 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128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8713BEA" w14:textId="7CD443E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 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129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B144864" w14:textId="39A2529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429E9A2" w14:textId="181A32AC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9" w:anchor="_Toc11520172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6F4ECBB" w14:textId="7E69706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D2A8597" w14:textId="3522F82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353F2E1" w14:textId="320D76C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0" w:anchor="_Toc11520172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69999DA" w14:textId="2C89C28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DAFFA30" w14:textId="71DBDDC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request cancel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31DF3E8" w14:textId="04FF154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1" w:anchor="_Toc11520173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request cancel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F22D77B" w14:textId="4C71912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request cancel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6B17F78" w14:textId="225C91C1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2740D1E" w14:textId="426A0FB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2" w:anchor="_Toc11520173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927E861" w14:textId="15A6D6A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B0A98B8" w14:textId="67A1D2C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091AF9F" w14:textId="7179AE8F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3" w:anchor="_Toc11520173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139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00B4C5E" w14:textId="5306993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140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C7D7150" w14:textId="16B5E85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4" w:anchor="_Toc11520173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คลาสไดอาแกรมที่สมบูรณ์ของระบบ แอปพลิเคชันรถรับส่งนักเรียน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141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370E8A0" w14:textId="1718893D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5" w:anchor="_Toc11520174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ER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ไดอาแกรมในฐานข้อมูล ของระบบ แอปพลิเคชันรถรับส่งนักเรียน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142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D98FE72" w14:textId="75224681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6" w:anchor="_Toc11520174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166175B" w14:textId="748659F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7" w:anchor="_Toc11520174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หน้าจอแสดงผลการค้นหา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49AE3E4" w14:textId="77BB8BCF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8" w:anchor="_Toc11520174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หน้าจอค้นหาคนขับรถ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5254F89" w14:textId="71A6FE8D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9" w:anchor="_Toc11520174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หน้าจอรายละเอียดของคนขับรถ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3690CF7" w14:textId="452662B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0" w:anchor="_Toc11520174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หน้าจอสมัครสมาชิกผู้ปกครอง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0234389" w14:textId="6ADAC8A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1" w:anchor="_Toc11520174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หน้าจอหน้าแรกของผู้ปกครอง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3E2B682" w14:textId="01E86BE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2" w:anchor="_Toc11520174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หน้าแสดงการขึ้นลงของบุตร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B808DF7" w14:textId="2C5F047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3" w:anchor="_Toc11520174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93 หน้าจอแสดงรายเอียดสัญญา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DD3166B" w14:textId="7E3670A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4" w:anchor="_Toc11520174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หน้าจอขอยกเลิกสัญญา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60FF0F8" w14:textId="2ADD07D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5" w:anchor="_Toc11520175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หน้าจอแสดงข้อมูลผู้ปกครอง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C9C3BBA" w14:textId="1F3E9E3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6" w:anchor="_Toc11520175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รูปหน้าจอรายการบุตร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0AC1C0C" w14:textId="2742627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7" w:anchor="_Toc11520175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หน้าจอแก้ไขข้อมูลส่วนตัวบุตร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5BCCB27" w14:textId="2E99F9FD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8" w:anchor="_Toc11520175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หน้าจอเพิ่มบุตร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6CA8C5B" w14:textId="3D7D2C5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9" w:anchor="_Toc11520175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หน้าจอหน้าแรกของเด็ก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159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3775C31" w14:textId="569E848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0" w:anchor="_Toc11520175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หน้าจอสมัครสมาชิกคนขับรถ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160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518BB89" w14:textId="254917ED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1" w:anchor="_Toc11520175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หน้าจอหน้าแรกของคนขับรถ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161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0DF5AA6" w14:textId="78D54D8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2" w:anchor="_Toc11520175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หน้าจอรายละเอียดข้อมูลเด็ก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162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3A57117" w14:textId="280DEF0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3" w:anchor="_Toc11520175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หน้าจอรายการเด็กที่อยู่ในสัญญา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162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CF05095" w14:textId="1DE510B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4" w:anchor="_Toc11520175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หน้าจอการขึ้นลงรถของเด็ก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163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A5013B5" w14:textId="24285F0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5" w:anchor="_Toc11520176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105 หน้าจอแสดงคำขอยกเลิกสัญญา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164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D10EDB4" w14:textId="3F56FFDC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6" w:anchor="_Toc11520176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หน้าจอแสดงคำร้องขอขึ้นรถ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164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D7C0243" w14:textId="191A10B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7" w:anchor="_Toc11520176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หน้าจอรายการจัดการข้อมูลส่วนตัว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165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96F7F28" w14:textId="2568752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8" w:anchor="_Toc11520176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หน้าจอข้อมูลส่วนตัว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165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56E11EC" w14:textId="5B1B15EC" w:rsidR="00C31CCC" w:rsidRDefault="00000000" w:rsidP="00C31CCC">
      <w:pPr>
        <w:pStyle w:val="TableofFigures"/>
        <w:tabs>
          <w:tab w:val="right" w:pos="10348"/>
        </w:tabs>
        <w:ind w:left="426"/>
        <w:rPr>
          <w:rFonts w:eastAsiaTheme="minorEastAsia"/>
          <w:noProof/>
        </w:rPr>
      </w:pPr>
      <w:hyperlink r:id="rId69" w:anchor="_Toc11520176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หน้าจอยกเลิกบริการ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74521E">
          <w:rPr>
            <w:rFonts w:ascii="TH SarabunPSK" w:hAnsi="TH SarabunPSK" w:cs="TH SarabunPSK"/>
            <w:noProof/>
            <w:webHidden/>
            <w:sz w:val="32"/>
            <w:szCs w:val="32"/>
          </w:rPr>
          <w:t>165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842C63E" w14:textId="1AB27642" w:rsidR="00A15265" w:rsidRDefault="005F1C3F" w:rsidP="00FD57F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D57FE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14:paraId="5A92B410" w14:textId="2C4B571B" w:rsidR="00A15265" w:rsidRDefault="00A15265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1596466" w14:textId="1EDE5267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0BF61C" w14:textId="2FED6EF5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2C67E3A" w14:textId="53E54D03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C8530B" w14:textId="06269681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688D9C" w14:textId="730D5CBB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AB6193" w14:textId="63CB371E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60E5743" w14:textId="6F366540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D74622" w14:textId="21AA3FD3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5F4158" w14:textId="305A8F95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430CF7" w14:textId="30551E4C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7816C9" w14:textId="360EFA4E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A561A4" w14:textId="1E9FD295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45E574C" w14:textId="6247EF26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CAE7E69" w14:textId="4D347AC7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570F37" w14:textId="67893B3E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6B2ADAA" w14:textId="5FBD1B10" w:rsidR="00C31CCC" w:rsidRDefault="00C31CCC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4C41983" w14:textId="77777777" w:rsidR="00C31CCC" w:rsidRDefault="00C31CCC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A10FC7" w14:textId="24BBFAD6" w:rsidR="00343284" w:rsidRPr="005F1C3F" w:rsidRDefault="00343284" w:rsidP="005F1C3F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เอกสารประกอบความต้องการของแอปพลิเคชันรถรับส่งนักเรียน</w:t>
      </w:r>
    </w:p>
    <w:p w14:paraId="4F2992DD" w14:textId="1CBA0508" w:rsidR="00AC7876" w:rsidRPr="009F1F59" w:rsidRDefault="00532C67" w:rsidP="00C27059">
      <w:pPr>
        <w:pStyle w:val="Heading1"/>
        <w:ind w:left="567" w:right="474"/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szCs w:val="36"/>
        </w:rPr>
      </w:pPr>
      <w:bookmarkStart w:id="1" w:name="_Toc115201765"/>
      <w:r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cs/>
        </w:rPr>
        <w:t>1.</w:t>
      </w:r>
      <w:r w:rsidR="00027D84"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cs/>
        </w:rPr>
        <w:t>บทนำ</w:t>
      </w:r>
      <w:bookmarkEnd w:id="1"/>
    </w:p>
    <w:p w14:paraId="5E9216AF" w14:textId="0DD9BDE7" w:rsidR="00640BC8" w:rsidRPr="009F1F59" w:rsidRDefault="00174A39" w:rsidP="00C27059">
      <w:pPr>
        <w:ind w:left="567" w:right="474"/>
        <w:jc w:val="both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sz w:val="32"/>
          <w:szCs w:val="32"/>
        </w:rPr>
        <w:tab/>
      </w:r>
      <w:bookmarkStart w:id="2" w:name="_Hlk89989296"/>
      <w:bookmarkStart w:id="3" w:name="_Hlk115114774"/>
      <w:r w:rsidRPr="009F1F59">
        <w:rPr>
          <w:rFonts w:ascii="TH SarabunPSK" w:hAnsi="TH SarabunPSK" w:cs="TH SarabunPSK"/>
          <w:sz w:val="32"/>
          <w:szCs w:val="32"/>
          <w:cs/>
        </w:rPr>
        <w:t>รถรับส่งนักเรียน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bookmarkEnd w:id="2"/>
      <w:r w:rsidRPr="009F1F59">
        <w:rPr>
          <w:rFonts w:ascii="TH SarabunPSK" w:hAnsi="TH SarabunPSK" w:cs="TH SarabunPSK"/>
          <w:sz w:val="32"/>
          <w:szCs w:val="32"/>
          <w:cs/>
        </w:rPr>
        <w:t>เป็นบริการรถรับส่งนักเรียน จากที่พักอาศัย ไปยังโรงเรียน ซึ่งผู้ปกครองต้องตกลงกับเจ้าของรถกันเอง</w:t>
      </w:r>
      <w:bookmarkEnd w:id="3"/>
      <w:r w:rsidRPr="009F1F59">
        <w:rPr>
          <w:rFonts w:ascii="TH SarabunPSK" w:hAnsi="TH SarabunPSK" w:cs="TH SarabunPSK"/>
          <w:sz w:val="32"/>
          <w:szCs w:val="32"/>
          <w:cs/>
        </w:rPr>
        <w:t xml:space="preserve"> โดยทั่วไปรถรับส่งนักเรียนที่พบเห็นมักจะเป็น รถกระบะมีหรือไม่มีหลังคา เสริมเบาะเป็นรถสองแถว รถตู้หรือรถหกล้อ ตามแต่ที่เจ้าของรถจะนำมาใช้รับส่ง</w:t>
      </w:r>
      <w:r w:rsidR="00132D6D" w:rsidRPr="009F1F59">
        <w:rPr>
          <w:rFonts w:ascii="TH SarabunPSK" w:hAnsi="TH SarabunPSK" w:cs="TH SarabunPSK"/>
          <w:sz w:val="32"/>
          <w:szCs w:val="32"/>
          <w:cs/>
        </w:rPr>
        <w:t xml:space="preserve"> เมื่อวันที่ 6 ธันวาคม 2562 รัฐมนตรีว่าการกระทรวงศึกษาธิการ ได้ออกระเบียบกระทรวงศึกษาธิการว่าด้วยการควบคุมดูแลการใช้รถรับส่งนักเรียน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2D6D" w:rsidRPr="009F1F59">
        <w:rPr>
          <w:rFonts w:ascii="TH SarabunPSK" w:hAnsi="TH SarabunPSK" w:cs="TH SarabunPSK"/>
          <w:sz w:val="32"/>
          <w:szCs w:val="32"/>
          <w:cs/>
        </w:rPr>
        <w:t>โดยรถรับส่งนักเรียน ต้องมีลักษณะและอุปกรณ์ส่วนควบถูกต้องครบถ้วน จดทะเบียนและขออนุญาตอย่างถูกต้อง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2D6D" w:rsidRPr="009F1F59">
        <w:rPr>
          <w:rFonts w:ascii="TH SarabunPSK" w:hAnsi="TH SarabunPSK" w:cs="TH SarabunPSK"/>
          <w:sz w:val="32"/>
          <w:szCs w:val="32"/>
          <w:cs/>
        </w:rPr>
        <w:t>โดยเฉพาะรถรับส่งนักเรียนที่เป็นรถยนต์ส่วนบุคคลทั้งในลักษณะรถสองแถวและรถตู้ ต้องได้รับอนุญาตจากกรมการขนส่งทางบกหรือสำนักงานขนส่งจังหวัด</w:t>
      </w:r>
    </w:p>
    <w:p w14:paraId="4A260046" w14:textId="41CCEB11" w:rsidR="00640BC8" w:rsidRPr="009F1F59" w:rsidRDefault="00132D6D" w:rsidP="00C27059">
      <w:pPr>
        <w:ind w:left="567" w:right="474"/>
        <w:jc w:val="both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9664F7" w:rsidRPr="009F1F59">
        <w:rPr>
          <w:rFonts w:ascii="TH SarabunPSK" w:hAnsi="TH SarabunPSK" w:cs="TH SarabunPSK"/>
          <w:sz w:val="32"/>
          <w:szCs w:val="32"/>
          <w:cs/>
        </w:rPr>
        <w:t>ในเมื่อมีกฏหมายเข้ามาควบคุมรถรับส่งนักเรียนทางผู้ปกครองที่เดิมทีจะต้องตกลงกับ</w:t>
      </w:r>
      <w:bookmarkStart w:id="4" w:name="_Hlk89989483"/>
      <w:r w:rsidR="009664F7" w:rsidRPr="009F1F59">
        <w:rPr>
          <w:rFonts w:ascii="TH SarabunPSK" w:hAnsi="TH SarabunPSK" w:cs="TH SarabunPSK"/>
          <w:sz w:val="32"/>
          <w:szCs w:val="32"/>
          <w:cs/>
        </w:rPr>
        <w:t>เจ้าของรถรับส่งเอง</w:t>
      </w:r>
      <w:bookmarkEnd w:id="4"/>
      <w:r w:rsidR="00931D14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87F1F" w:rsidRPr="009F1F59">
        <w:rPr>
          <w:rFonts w:ascii="TH SarabunPSK" w:hAnsi="TH SarabunPSK" w:cs="TH SarabunPSK"/>
          <w:sz w:val="32"/>
          <w:szCs w:val="32"/>
          <w:cs/>
        </w:rPr>
        <w:t>หากต้องลงด้วยตนเองอาจ</w:t>
      </w:r>
      <w:r w:rsidR="009664F7" w:rsidRPr="009F1F59">
        <w:rPr>
          <w:rFonts w:ascii="TH SarabunPSK" w:hAnsi="TH SarabunPSK" w:cs="TH SarabunPSK"/>
          <w:sz w:val="32"/>
          <w:szCs w:val="32"/>
          <w:cs/>
        </w:rPr>
        <w:t>เกิดประเด็นที่ว่าไม่ทราบว่าเจ้าของรถรับส่ง</w:t>
      </w:r>
      <w:r w:rsidR="004319CB" w:rsidRPr="009F1F59">
        <w:rPr>
          <w:rFonts w:ascii="TH SarabunPSK" w:hAnsi="TH SarabunPSK" w:cs="TH SarabunPSK"/>
          <w:sz w:val="32"/>
          <w:szCs w:val="32"/>
          <w:cs/>
        </w:rPr>
        <w:t xml:space="preserve">ได้รับอนุญาตจากกรมการขนส่งทางบกแล้วหรือไม่ </w:t>
      </w:r>
      <w:bookmarkStart w:id="5" w:name="_Hlk115114827"/>
      <w:r w:rsidR="004319CB" w:rsidRPr="009F1F59">
        <w:rPr>
          <w:rFonts w:ascii="TH SarabunPSK" w:hAnsi="TH SarabunPSK" w:cs="TH SarabunPSK"/>
          <w:sz w:val="32"/>
          <w:szCs w:val="32"/>
          <w:cs/>
        </w:rPr>
        <w:t>ปัญหาที่พบจากการสำรวจกลุ่มตัวอย่างนักเรียน ส่วนมากจะเป็นเรื่องไม่ทราบเวลาที่แน่ชัดของรถรับส่งจะมาถึงในเวลาใด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และไม่สามารถติดต่อกับรถรับส่งได้เมื่อเกิดเหตุสุดวิสัยที่อาจทำให้ขึ้นรถล่าช้าหรือไม่สามารถขึ้นรถได้</w:t>
      </w:r>
      <w:bookmarkEnd w:id="5"/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19CB" w:rsidRPr="009F1F59">
        <w:rPr>
          <w:rFonts w:ascii="TH SarabunPSK" w:hAnsi="TH SarabunPSK" w:cs="TH SarabunPSK"/>
          <w:sz w:val="32"/>
          <w:szCs w:val="32"/>
          <w:cs/>
        </w:rPr>
        <w:t>ส่วนด้านผู้ปกครองไม่สามารถติดตามว่า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4319CB" w:rsidRPr="009F1F59">
        <w:rPr>
          <w:rFonts w:ascii="TH SarabunPSK" w:hAnsi="TH SarabunPSK" w:cs="TH SarabunPSK"/>
          <w:sz w:val="32"/>
          <w:szCs w:val="32"/>
          <w:cs/>
        </w:rPr>
        <w:t>ของตน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อยู่บริเวณใด </w:t>
      </w:r>
      <w:r w:rsidR="00931D14" w:rsidRPr="009F1F59">
        <w:rPr>
          <w:rFonts w:ascii="TH SarabunPSK" w:hAnsi="TH SarabunPSK" w:cs="TH SarabunPSK"/>
          <w:sz w:val="32"/>
          <w:szCs w:val="32"/>
          <w:cs/>
        </w:rPr>
        <w:t>และไม่มีช่องทางติดต่อกับเจ้าของรถรับส่ง หรือเมื่อรถรับส่งขันเดิมหยุดให้บริการไปแล้วทางผู้ปกครองไม่ทราบว่ามีรถรับส่งขันอื่นที่ยังให้บริการอยู่</w:t>
      </w:r>
    </w:p>
    <w:p w14:paraId="1CF0ADF4" w14:textId="4EE5B78C" w:rsidR="00465F3F" w:rsidRPr="009F1F59" w:rsidRDefault="00C87F1F" w:rsidP="00C27059">
      <w:pPr>
        <w:ind w:left="567" w:right="474"/>
        <w:jc w:val="both"/>
        <w:rPr>
          <w:rFonts w:ascii="TH SarabunPSK" w:hAnsi="TH SarabunPSK" w:cs="TH SarabunPSK"/>
          <w:sz w:val="32"/>
          <w:szCs w:val="32"/>
          <w:cs/>
        </w:rPr>
        <w:sectPr w:rsidR="00465F3F" w:rsidRPr="009F1F59" w:rsidSect="00FD57FE">
          <w:footerReference w:type="default" r:id="rId70"/>
          <w:pgSz w:w="12240" w:h="15840"/>
          <w:pgMar w:top="567" w:right="567" w:bottom="567" w:left="851" w:header="720" w:footer="720" w:gutter="0"/>
          <w:cols w:space="720"/>
          <w:docGrid w:linePitch="360"/>
        </w:sectPr>
      </w:pPr>
      <w:r w:rsidRPr="009F1F59">
        <w:rPr>
          <w:rFonts w:ascii="TH SarabunPSK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ทางผู้พัฒนาจึงเล็งเห็นถึงปัญหานี้จึงได้พัฒนา </w:t>
      </w:r>
      <w:bookmarkStart w:id="6" w:name="_Hlk115114860"/>
      <w:r w:rsidRPr="009F1F59">
        <w:rPr>
          <w:rFonts w:ascii="TH SarabunPSK" w:hAnsi="TH SarabunPSK" w:cs="TH SarabunPSK"/>
          <w:sz w:val="32"/>
          <w:szCs w:val="32"/>
          <w:cs/>
        </w:rPr>
        <w:t>แอปพลิเคชันที่จะเป็นตัวกลางในการติดต่อกันระหว่างผู้ปกครองกับรถรับส่ง และนักเรียนกับรถรับส่ง</w:t>
      </w:r>
      <w:bookmarkEnd w:id="6"/>
      <w:r w:rsidRPr="009F1F59">
        <w:rPr>
          <w:rFonts w:ascii="TH SarabunPSK" w:hAnsi="TH SarabunPSK" w:cs="TH SarabunPSK"/>
          <w:sz w:val="32"/>
          <w:szCs w:val="32"/>
          <w:cs/>
        </w:rPr>
        <w:t xml:space="preserve"> โดยระบบจะมีการขัดกรอกรถรับส่งที่ได้รับอนุญาตจากกรมการขนส่งทางบกแล้วเท่านั้น</w:t>
      </w:r>
      <w:r w:rsidR="005F19BB" w:rsidRPr="009F1F59">
        <w:rPr>
          <w:rFonts w:ascii="TH SarabunPSK" w:hAnsi="TH SarabunPSK" w:cs="TH SarabunPSK"/>
          <w:sz w:val="32"/>
          <w:szCs w:val="32"/>
          <w:cs/>
        </w:rPr>
        <w:t>และผ่านข้อกำหนดของทางแอป โดย</w:t>
      </w:r>
      <w:r w:rsidRPr="009F1F59">
        <w:rPr>
          <w:rFonts w:ascii="TH SarabunPSK" w:hAnsi="TH SarabunPSK" w:cs="TH SarabunPSK"/>
          <w:sz w:val="32"/>
          <w:szCs w:val="32"/>
          <w:cs/>
        </w:rPr>
        <w:t>จะมีระบบการค้นหารถรับส่งจากโรงดรียนที่</w:t>
      </w:r>
      <w:r w:rsidR="005F19BB" w:rsidRPr="009F1F59">
        <w:rPr>
          <w:rFonts w:ascii="TH SarabunPSK" w:hAnsi="TH SarabunPSK" w:cs="TH SarabunPSK"/>
          <w:sz w:val="32"/>
          <w:szCs w:val="32"/>
          <w:cs/>
        </w:rPr>
        <w:t>รถรับส่งนั้นได้ลงทะเบียนกับทางแอป มีระบบลงทะเบียนที่สามารถเลือกตำแหน่งที่นั่งได้ เมื่อลงทะเบียนแล้วรถรับส่งจะมารับในวันที่กำหนดให้เริ่มรับเมื่อตอนลงทะเบียน มีระบบแจ้งเตือนเมื่อรถรับส่งใกล้ถึงที่หมาย</w:t>
      </w:r>
      <w:bookmarkStart w:id="7" w:name="_Hlk115115332"/>
      <w:r w:rsidR="005F19BB" w:rsidRPr="009F1F59">
        <w:rPr>
          <w:rFonts w:ascii="TH SarabunPSK" w:hAnsi="TH SarabunPSK" w:cs="TH SarabunPSK"/>
          <w:sz w:val="32"/>
          <w:szCs w:val="32"/>
          <w:cs/>
        </w:rPr>
        <w:t xml:space="preserve"> มีระบบติดตามตำแหน่งของรถรับส่ง และมีระบบที่สามารถติดต่อ</w:t>
      </w:r>
      <w:r w:rsidR="00343284" w:rsidRPr="009F1F59">
        <w:rPr>
          <w:rFonts w:ascii="TH SarabunPSK" w:hAnsi="TH SarabunPSK" w:cs="TH SarabunPSK"/>
          <w:sz w:val="32"/>
          <w:szCs w:val="32"/>
          <w:cs/>
        </w:rPr>
        <w:t>กับรถรับส่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ง</w:t>
      </w:r>
      <w:bookmarkEnd w:id="7"/>
    </w:p>
    <w:p w14:paraId="79B2EF86" w14:textId="47792686" w:rsidR="000B7711" w:rsidRPr="009F1F59" w:rsidRDefault="00532C67" w:rsidP="00532C67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</w:rPr>
      </w:pPr>
      <w:bookmarkStart w:id="8" w:name="_Toc115201766"/>
      <w:r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lastRenderedPageBreak/>
        <w:t>1.1</w:t>
      </w:r>
      <w:r w:rsidR="00E53309">
        <w:rPr>
          <w:rStyle w:val="BookTitle"/>
          <w:rFonts w:ascii="TH SarabunPSK" w:hAnsi="TH SarabunPSK" w:hint="cs"/>
          <w:b/>
          <w:bCs/>
          <w:i w:val="0"/>
          <w:iCs w:val="0"/>
          <w:cs/>
        </w:rPr>
        <w:t xml:space="preserve"> </w:t>
      </w:r>
      <w:r w:rsidR="00343284"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t>วัตถุประสงค์</w:t>
      </w:r>
      <w:bookmarkEnd w:id="8"/>
    </w:p>
    <w:p w14:paraId="216F0CA6" w14:textId="16C01A92" w:rsidR="00343284" w:rsidRPr="009F1F59" w:rsidRDefault="00343284" w:rsidP="000B7711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เ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พื่</w:t>
      </w:r>
      <w:r w:rsidRPr="009F1F59">
        <w:rPr>
          <w:rFonts w:ascii="TH SarabunPSK" w:hAnsi="TH SarabunPSK" w:cs="TH SarabunPSK"/>
          <w:sz w:val="32"/>
          <w:szCs w:val="32"/>
          <w:cs/>
        </w:rPr>
        <w:t>อ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เพิ่มช่องทางการเลือกตัดสินใจในการใช้บริการที่ปลอดภัยและเหมาะสม</w:t>
      </w:r>
    </w:p>
    <w:p w14:paraId="2FB420C4" w14:textId="2A500D27" w:rsidR="000B7711" w:rsidRDefault="00CB070B" w:rsidP="000B7711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เ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พื่</w:t>
      </w:r>
      <w:r w:rsidRPr="009F1F59">
        <w:rPr>
          <w:rFonts w:ascii="TH SarabunPSK" w:hAnsi="TH SarabunPSK" w:cs="TH SarabunPSK"/>
          <w:sz w:val="32"/>
          <w:szCs w:val="32"/>
          <w:cs/>
        </w:rPr>
        <w:t>ออำนวยความสะดวกในการเลือกใช้บริการรถรับส่งนักเรียน</w:t>
      </w:r>
    </w:p>
    <w:p w14:paraId="5CA4B31B" w14:textId="4F87D9DE" w:rsidR="00D1735A" w:rsidRPr="00D1735A" w:rsidRDefault="00D1735A" w:rsidP="00D1735A">
      <w:pPr>
        <w:pStyle w:val="ListParagraph"/>
        <w:numPr>
          <w:ilvl w:val="1"/>
          <w:numId w:val="5"/>
        </w:numPr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>เพื่อเพิ่มช่องทางการติดต่อระหว่างรถรับส่ง ผู้ปกครองและนักเรียน</w:t>
      </w:r>
    </w:p>
    <w:p w14:paraId="22975CC3" w14:textId="19720D69" w:rsidR="00640BC8" w:rsidRPr="009F1F59" w:rsidRDefault="00532C67" w:rsidP="00532C67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</w:rPr>
      </w:pPr>
      <w:bookmarkStart w:id="9" w:name="_Toc115201767"/>
      <w:r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t>1.2</w:t>
      </w:r>
      <w:r w:rsidR="00E53309">
        <w:rPr>
          <w:rStyle w:val="BookTitle"/>
          <w:rFonts w:ascii="TH SarabunPSK" w:hAnsi="TH SarabunPSK" w:hint="cs"/>
          <w:b/>
          <w:bCs/>
          <w:i w:val="0"/>
          <w:iCs w:val="0"/>
          <w:cs/>
        </w:rPr>
        <w:t xml:space="preserve"> </w:t>
      </w:r>
      <w:r w:rsidR="00343284"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t>ขอบเขต</w:t>
      </w:r>
      <w:bookmarkEnd w:id="9"/>
    </w:p>
    <w:p w14:paraId="5C0A9516" w14:textId="740F25EF" w:rsidR="00640BC8" w:rsidRPr="009F1F59" w:rsidRDefault="00640BC8" w:rsidP="00A413F2">
      <w:pPr>
        <w:pStyle w:val="ListParagraph"/>
        <w:numPr>
          <w:ilvl w:val="0"/>
          <w:numId w:val="3"/>
        </w:numPr>
        <w:ind w:left="1134" w:firstLine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ผู้ใช้ทั่วไป </w:t>
      </w:r>
    </w:p>
    <w:p w14:paraId="1D06427D" w14:textId="6E3A94DD" w:rsidR="00640BC8" w:rsidRPr="009F1F59" w:rsidRDefault="00640BC8" w:rsidP="00640BC8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สามารถค้นหารถรับส่ง</w:t>
      </w:r>
    </w:p>
    <w:p w14:paraId="1431728E" w14:textId="586DDFF0" w:rsidR="00640BC8" w:rsidRPr="009F1F59" w:rsidRDefault="00640BC8" w:rsidP="00640BC8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สามารถดูข้อมูลรถรับส่ง</w:t>
      </w:r>
    </w:p>
    <w:p w14:paraId="48046D74" w14:textId="7A7B8ED8" w:rsidR="00640BC8" w:rsidRPr="009F1F59" w:rsidRDefault="00640BC8" w:rsidP="00A413F2">
      <w:pPr>
        <w:pStyle w:val="ListParagraph"/>
        <w:numPr>
          <w:ilvl w:val="0"/>
          <w:numId w:val="3"/>
        </w:numPr>
        <w:ind w:left="993" w:firstLine="131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สมาชิก : ผู้ปกครอง </w:t>
      </w:r>
    </w:p>
    <w:p w14:paraId="49D1DD52" w14:textId="512D003E" w:rsidR="009F770A" w:rsidRPr="009F1F59" w:rsidRDefault="00640BC8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9F770A" w:rsidRPr="009F1F59">
        <w:rPr>
          <w:rFonts w:ascii="TH SarabunPSK" w:hAnsi="TH SarabunPSK" w:cs="TH SarabunPSK"/>
          <w:sz w:val="32"/>
          <w:szCs w:val="32"/>
          <w:cs/>
        </w:rPr>
        <w:t>- สามารถแก้ไขข้อมูลส่วนตัวได้</w:t>
      </w:r>
    </w:p>
    <w:p w14:paraId="1324661D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สามารถเพิ่มข้อมูลนักเรียนได้</w:t>
      </w:r>
    </w:p>
    <w:p w14:paraId="766E1969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สามารถลงทะเบียนกับรถรับส่ง</w:t>
      </w:r>
    </w:p>
    <w:p w14:paraId="78D1B7CB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สามารถได้รับการแจ้งเตือนขณะรับและส่งนักเรียน</w:t>
      </w:r>
    </w:p>
    <w:p w14:paraId="2084E142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สามารถดูตำแหน่งที่อยู่ของรถที่ลงทะเบียนไว้</w:t>
      </w:r>
    </w:p>
    <w:p w14:paraId="24C253DB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สามารถดูสถานะนักเรียน (อยู่บนรถหรือลงรถแล้ว)</w:t>
      </w:r>
    </w:p>
    <w:p w14:paraId="64C68383" w14:textId="78279E33" w:rsidR="009D04AD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สามารถยกเลิก/เปลี่ยน การลงทะเบียนกับรถรับส่ง</w:t>
      </w:r>
    </w:p>
    <w:p w14:paraId="092AD267" w14:textId="50F060C7" w:rsidR="009F770A" w:rsidRPr="00D4499B" w:rsidRDefault="00640BC8" w:rsidP="009F770A">
      <w:pPr>
        <w:pStyle w:val="ListParagraph"/>
        <w:numPr>
          <w:ilvl w:val="0"/>
          <w:numId w:val="3"/>
        </w:numPr>
        <w:ind w:left="851" w:firstLine="273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สมาชิก : นักเรียน </w:t>
      </w:r>
    </w:p>
    <w:p w14:paraId="1E4A884E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สามารถดูตำแหน่งที่อยู่ของรถที่ลงทะเบียนไว้ได้</w:t>
      </w:r>
    </w:p>
    <w:p w14:paraId="555DB435" w14:textId="30BD88FC" w:rsidR="009F770A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สามารถติดต่อรถได้</w:t>
      </w:r>
    </w:p>
    <w:p w14:paraId="723D0B74" w14:textId="2BE917B6" w:rsidR="00D4499B" w:rsidRDefault="00D4499B" w:rsidP="009F770A">
      <w:pPr>
        <w:rPr>
          <w:rFonts w:ascii="TH SarabunPSK" w:hAnsi="TH SarabunPSK" w:cs="TH SarabunPSK"/>
          <w:sz w:val="32"/>
          <w:szCs w:val="32"/>
        </w:rPr>
      </w:pPr>
    </w:p>
    <w:p w14:paraId="283F660E" w14:textId="77777777" w:rsidR="0022351C" w:rsidRPr="009F1F59" w:rsidRDefault="0022351C" w:rsidP="009F770A">
      <w:pPr>
        <w:rPr>
          <w:rFonts w:ascii="TH SarabunPSK" w:hAnsi="TH SarabunPSK" w:cs="TH SarabunPSK" w:hint="cs"/>
          <w:sz w:val="32"/>
          <w:szCs w:val="32"/>
        </w:rPr>
      </w:pPr>
    </w:p>
    <w:p w14:paraId="7EBDD5B8" w14:textId="47C0C37D" w:rsidR="00640BC8" w:rsidRPr="009F1F59" w:rsidRDefault="00640BC8" w:rsidP="00A413F2">
      <w:pPr>
        <w:pStyle w:val="ListParagraph"/>
        <w:numPr>
          <w:ilvl w:val="0"/>
          <w:numId w:val="3"/>
        </w:numPr>
        <w:ind w:left="1134" w:firstLine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lastRenderedPageBreak/>
        <w:t>สมาชิก : คนขับรถ</w:t>
      </w:r>
    </w:p>
    <w:p w14:paraId="04B299CC" w14:textId="77777777" w:rsidR="009F770A" w:rsidRPr="009F1F59" w:rsidRDefault="00640BC8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9F770A" w:rsidRPr="009F1F59">
        <w:rPr>
          <w:rFonts w:ascii="TH SarabunPSK" w:hAnsi="TH SarabunPSK" w:cs="TH SarabunPSK"/>
          <w:sz w:val="32"/>
          <w:szCs w:val="32"/>
          <w:cs/>
        </w:rPr>
        <w:t xml:space="preserve">- </w:t>
      </w:r>
      <w:r w:rsidR="009F770A" w:rsidRPr="009F1F59">
        <w:rPr>
          <w:rFonts w:ascii="TH SarabunPSK" w:eastAsia="Cordia New" w:hAnsi="TH SarabunPSK" w:cs="TH SarabunPSK"/>
          <w:sz w:val="32"/>
          <w:szCs w:val="32"/>
          <w:cs/>
        </w:rPr>
        <w:t>สามารถแก้ไขข้อมูลส่วนตัวได้</w:t>
      </w:r>
    </w:p>
    <w:p w14:paraId="52C2C8E7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ลงทะเบียนผู้ขับรถรับส่งนักเรียน</w:t>
      </w:r>
    </w:p>
    <w:p w14:paraId="15A21CB0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การอนุมัติการสมัครขึ้นรถ</w:t>
      </w:r>
    </w:p>
    <w:p w14:paraId="07334C74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>- สามารถติดต่อกับผู้ปกครองหรือนักเรียนได้</w:t>
      </w:r>
    </w:p>
    <w:p w14:paraId="5608C0AD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จัดการสถานะรถรับส่ง</w:t>
      </w:r>
    </w:p>
    <w:p w14:paraId="28D49214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จัดการสถานะนักเรียน</w:t>
      </w:r>
    </w:p>
    <w:p w14:paraId="7DF4CBF3" w14:textId="22ED0B1B" w:rsidR="009F770A" w:rsidRDefault="009F770A" w:rsidP="009F770A">
      <w:pPr>
        <w:rPr>
          <w:rFonts w:ascii="TH SarabunPSK" w:eastAsia="Cordia New" w:hAnsi="TH SarabunPSK" w:cs="TH SarabunPSK"/>
          <w:sz w:val="32"/>
          <w:szCs w:val="32"/>
          <w:cs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อนุมัติการยกเลิกการลงทะเบียนนักเรียน</w:t>
      </w:r>
    </w:p>
    <w:p w14:paraId="02FEF7E7" w14:textId="1979137F" w:rsidR="00E53309" w:rsidRDefault="00E53309" w:rsidP="007A3689">
      <w:pPr>
        <w:pStyle w:val="Heading1"/>
      </w:pPr>
      <w:bookmarkStart w:id="10" w:name="_Toc115201768"/>
      <w:r>
        <w:rPr>
          <w:rFonts w:hint="cs"/>
          <w:cs/>
        </w:rPr>
        <w:t>1.3 นิยามศัพท์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6655"/>
      </w:tblGrid>
      <w:tr w:rsidR="00E53309" w14:paraId="0EC972C8" w14:textId="77777777" w:rsidTr="009121BB">
        <w:tc>
          <w:tcPr>
            <w:tcW w:w="2695" w:type="dxa"/>
          </w:tcPr>
          <w:p w14:paraId="33B5668A" w14:textId="55F1BBF3" w:rsidR="00E53309" w:rsidRPr="00E53309" w:rsidRDefault="00E53309" w:rsidP="00E53309">
            <w:pPr>
              <w:jc w:val="center"/>
              <w:rPr>
                <w:rFonts w:ascii="TH SarabunPSK" w:eastAsia="Cordia New" w:hAnsi="TH SarabunPSK" w:cs="TH SarabunPSK"/>
                <w:b/>
                <w:bCs/>
                <w:sz w:val="32"/>
                <w:szCs w:val="32"/>
              </w:rPr>
            </w:pPr>
            <w:r w:rsidRPr="00E53309">
              <w:rPr>
                <w:rFonts w:ascii="TH SarabunPSK" w:eastAsia="Cordia New" w:hAnsi="TH SarabunPSK" w:cs="TH SarabunPSK" w:hint="cs"/>
                <w:b/>
                <w:bCs/>
                <w:sz w:val="32"/>
                <w:szCs w:val="32"/>
                <w:cs/>
              </w:rPr>
              <w:t>น</w:t>
            </w:r>
            <w:r w:rsidRPr="00E53309">
              <w:rPr>
                <w:rFonts w:eastAsia="Cordia New" w:cs="TH SarabunPSK" w:hint="cs"/>
                <w:b/>
                <w:bCs/>
                <w:sz w:val="32"/>
                <w:szCs w:val="32"/>
                <w:cs/>
              </w:rPr>
              <w:t>ิยามศัพท์</w:t>
            </w:r>
          </w:p>
        </w:tc>
        <w:tc>
          <w:tcPr>
            <w:tcW w:w="6655" w:type="dxa"/>
          </w:tcPr>
          <w:p w14:paraId="512B8CE8" w14:textId="6EF3452C" w:rsidR="00E53309" w:rsidRPr="00E53309" w:rsidRDefault="00E53309" w:rsidP="00E53309">
            <w:pPr>
              <w:jc w:val="center"/>
              <w:rPr>
                <w:rFonts w:ascii="TH SarabunPSK" w:eastAsia="Cordia New" w:hAnsi="TH SarabunPSK" w:cs="TH SarabunPSK"/>
                <w:b/>
                <w:bCs/>
                <w:sz w:val="32"/>
                <w:szCs w:val="32"/>
              </w:rPr>
            </w:pPr>
            <w:r w:rsidRPr="00E53309">
              <w:rPr>
                <w:rFonts w:ascii="TH SarabunPSK" w:eastAsia="Cordia New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Pr="00E53309">
              <w:rPr>
                <w:rFonts w:eastAsia="Cordia New" w:cs="TH SarabunPSK" w:hint="cs"/>
                <w:b/>
                <w:bCs/>
                <w:sz w:val="32"/>
                <w:szCs w:val="32"/>
                <w:cs/>
              </w:rPr>
              <w:t>วามหมาย</w:t>
            </w:r>
          </w:p>
        </w:tc>
      </w:tr>
      <w:tr w:rsidR="00E53309" w14:paraId="13A4004B" w14:textId="77777777" w:rsidTr="009121BB">
        <w:tc>
          <w:tcPr>
            <w:tcW w:w="2695" w:type="dxa"/>
          </w:tcPr>
          <w:p w14:paraId="28613B90" w14:textId="617D4163" w:rsidR="00E53309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 w:rsidRPr="009121BB">
              <w:rPr>
                <w:rFonts w:ascii="TH SarabunPSK" w:eastAsia="Cordia New" w:hAnsi="TH SarabunPSK" w:cs="TH SarabunPSK"/>
                <w:sz w:val="32"/>
                <w:szCs w:val="32"/>
              </w:rPr>
              <w:t>Java</w:t>
            </w:r>
          </w:p>
        </w:tc>
        <w:tc>
          <w:tcPr>
            <w:tcW w:w="6655" w:type="dxa"/>
          </w:tcPr>
          <w:p w14:paraId="3536D55C" w14:textId="287AB9FF" w:rsidR="00E53309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 w:rsidRPr="009121BB"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เป็นภาษาที่ใช้ในการแอปพลิเคชันที่ใช้บนโทรศัพท์</w:t>
            </w:r>
          </w:p>
        </w:tc>
      </w:tr>
      <w:tr w:rsidR="009121BB" w14:paraId="146DF61A" w14:textId="77777777" w:rsidTr="009121BB">
        <w:tc>
          <w:tcPr>
            <w:tcW w:w="2695" w:type="dxa"/>
          </w:tcPr>
          <w:p w14:paraId="4EA16B9C" w14:textId="59B8A3F1" w:rsidR="009121BB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sz w:val="32"/>
                <w:szCs w:val="32"/>
              </w:rPr>
              <w:t>Actor</w:t>
            </w:r>
          </w:p>
        </w:tc>
        <w:tc>
          <w:tcPr>
            <w:tcW w:w="6655" w:type="dxa"/>
          </w:tcPr>
          <w:p w14:paraId="21AA117F" w14:textId="0A33FAD5" w:rsidR="009121BB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เป็นสัญลักษณ์ที่ใช้ใน </w:t>
            </w:r>
            <w:r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UML 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เพื่อกำหนดผู้ใช้งานของระบบหรือระบบอื่นๆ ที่เกี่ยวข้องกับระบบ</w:t>
            </w:r>
          </w:p>
        </w:tc>
      </w:tr>
      <w:tr w:rsidR="009121BB" w14:paraId="0A133201" w14:textId="77777777" w:rsidTr="009121BB">
        <w:tc>
          <w:tcPr>
            <w:tcW w:w="2695" w:type="dxa"/>
          </w:tcPr>
          <w:p w14:paraId="1A146CB6" w14:textId="372137C2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sz w:val="32"/>
                <w:szCs w:val="32"/>
              </w:rPr>
              <w:t>Use Case</w:t>
            </w:r>
          </w:p>
        </w:tc>
        <w:tc>
          <w:tcPr>
            <w:tcW w:w="6655" w:type="dxa"/>
          </w:tcPr>
          <w:p w14:paraId="1C9B3A2B" w14:textId="219C9E02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เป็นสัญลักษณ์ที่ใช้ใน </w:t>
            </w:r>
            <w:r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UML 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เพื่อแสดงลำดับเหตุการณ์ที่เกิดขึ้นภายในระบบ</w:t>
            </w:r>
          </w:p>
        </w:tc>
      </w:tr>
      <w:tr w:rsidR="009121BB" w14:paraId="553A091F" w14:textId="77777777" w:rsidTr="009121BB">
        <w:tc>
          <w:tcPr>
            <w:tcW w:w="2695" w:type="dxa"/>
          </w:tcPr>
          <w:p w14:paraId="143CF57E" w14:textId="062CF4B8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/>
                <w:sz w:val="32"/>
                <w:szCs w:val="32"/>
              </w:rPr>
              <w:t>UML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6655" w:type="dxa"/>
          </w:tcPr>
          <w:p w14:paraId="01A294FB" w14:textId="17493C8A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ย่อมาจาก </w:t>
            </w:r>
            <w:r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Unified Modelling Language 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เป็นภาษาเชิงบรรยายที่ใช้สัญลักษณ์ภาพกราฟิกในการวิเคราดห์และออกระบบเชิงวัตถุ</w:t>
            </w:r>
          </w:p>
        </w:tc>
      </w:tr>
      <w:tr w:rsidR="007A60DA" w14:paraId="4F5A2CEB" w14:textId="77777777" w:rsidTr="009121BB">
        <w:tc>
          <w:tcPr>
            <w:tcW w:w="2695" w:type="dxa"/>
          </w:tcPr>
          <w:p w14:paraId="1AB38286" w14:textId="65BE0925" w:rsidR="007A60DA" w:rsidRDefault="007A60DA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>Flutter</w:t>
            </w:r>
          </w:p>
        </w:tc>
        <w:tc>
          <w:tcPr>
            <w:tcW w:w="6655" w:type="dxa"/>
          </w:tcPr>
          <w:p w14:paraId="73A30094" w14:textId="01DF2371" w:rsidR="007A60DA" w:rsidRPr="007A60DA" w:rsidRDefault="007A60DA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Framework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ที่ใช้สร้าง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UI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สำหรับ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mobile application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ที่สามารถทำงานข้ามแพลตฟอร์มได้ทั้ง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iOS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และ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Android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ในเวลาเดียวกัน โดยภาษาที่ใช้ใน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Flutter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นั้นจะเป็นภาษา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dart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ซึ่งถูกพัฒนาโดย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>Google</w:t>
            </w:r>
          </w:p>
        </w:tc>
      </w:tr>
      <w:tr w:rsidR="007A60DA" w14:paraId="543FB628" w14:textId="77777777" w:rsidTr="009121BB">
        <w:tc>
          <w:tcPr>
            <w:tcW w:w="2695" w:type="dxa"/>
          </w:tcPr>
          <w:p w14:paraId="5F92C6C2" w14:textId="7D4ECABC" w:rsidR="007A60DA" w:rsidRPr="007A60DA" w:rsidRDefault="007A60DA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>API</w:t>
            </w:r>
          </w:p>
        </w:tc>
        <w:tc>
          <w:tcPr>
            <w:tcW w:w="6655" w:type="dxa"/>
          </w:tcPr>
          <w:p w14:paraId="1CDFE422" w14:textId="78C26983" w:rsidR="007A60DA" w:rsidRDefault="007A60DA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ย่อมาจาก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Application Programming Interface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เป็นซอฟต์แวร์ที่ทำให้ระบบซอฟต์แวร์ต่าง ๆ เชื่อมต่อ และคุยกันได้ เมื่อซอฟต์แวร์อื่นเรียกขอบริการจาก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API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>นั้น ก็จะได้รับผลการบริการตามที่กำหนดและตกลงกันไว้</w:t>
            </w:r>
          </w:p>
        </w:tc>
      </w:tr>
    </w:tbl>
    <w:p w14:paraId="4AAE8705" w14:textId="3A6A117B" w:rsidR="009121BB" w:rsidRDefault="009121BB" w:rsidP="00532C67">
      <w:pPr>
        <w:pStyle w:val="Heading1"/>
        <w:rPr>
          <w:rStyle w:val="BookTitle"/>
          <w:rFonts w:ascii="TH SarabunPSK" w:hAnsi="TH SarabunPSK"/>
          <w:i w:val="0"/>
          <w:iCs w:val="0"/>
        </w:rPr>
      </w:pPr>
    </w:p>
    <w:p w14:paraId="7026B1A0" w14:textId="77777777" w:rsidR="009121BB" w:rsidRPr="009121BB" w:rsidRDefault="009121BB" w:rsidP="009121BB"/>
    <w:p w14:paraId="45928792" w14:textId="31EA4FA8" w:rsidR="00955426" w:rsidRPr="007A3689" w:rsidRDefault="0056312F" w:rsidP="007A3689">
      <w:pPr>
        <w:pStyle w:val="Heading1"/>
        <w:rPr>
          <w:rStyle w:val="BookTitle"/>
          <w:b/>
          <w:bCs/>
          <w:i w:val="0"/>
          <w:iCs w:val="0"/>
          <w:spacing w:val="0"/>
          <w:sz w:val="32"/>
        </w:rPr>
      </w:pPr>
      <w:bookmarkStart w:id="11" w:name="_Toc115201769"/>
      <w:r w:rsidRPr="007A3689">
        <w:rPr>
          <w:rStyle w:val="BookTitle"/>
          <w:b/>
          <w:bCs/>
          <w:i w:val="0"/>
          <w:iCs w:val="0"/>
          <w:spacing w:val="0"/>
          <w:sz w:val="32"/>
          <w:cs/>
        </w:rPr>
        <w:lastRenderedPageBreak/>
        <w:t>1.</w:t>
      </w:r>
      <w:r w:rsidR="00E53309" w:rsidRPr="007A3689">
        <w:rPr>
          <w:rStyle w:val="BookTitle"/>
          <w:rFonts w:hint="cs"/>
          <w:b/>
          <w:bCs/>
          <w:i w:val="0"/>
          <w:iCs w:val="0"/>
          <w:spacing w:val="0"/>
          <w:sz w:val="32"/>
          <w:cs/>
        </w:rPr>
        <w:t xml:space="preserve">4 </w:t>
      </w:r>
      <w:r w:rsidR="00955426" w:rsidRPr="007A3689">
        <w:rPr>
          <w:rStyle w:val="BookTitle"/>
          <w:b/>
          <w:bCs/>
          <w:i w:val="0"/>
          <w:iCs w:val="0"/>
          <w:spacing w:val="0"/>
          <w:sz w:val="32"/>
          <w:cs/>
        </w:rPr>
        <w:t>เอกสารอ้างอิง</w:t>
      </w:r>
      <w:bookmarkEnd w:id="11"/>
    </w:p>
    <w:p w14:paraId="7854445E" w14:textId="77777777" w:rsidR="00A413F2" w:rsidRPr="009F1F59" w:rsidRDefault="00A413F2" w:rsidP="00A413F2">
      <w:pPr>
        <w:ind w:left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รังสิต ศิริรังษี. (2553) คู่มือการวิเคราะห์และออกแบบระบบเชิงวัตถุด้วย </w:t>
      </w:r>
      <w:r w:rsidRPr="009F1F59">
        <w:rPr>
          <w:rFonts w:ascii="TH SarabunPSK" w:hAnsi="TH SarabunPSK" w:cs="TH SarabunPSK"/>
          <w:sz w:val="32"/>
          <w:szCs w:val="32"/>
        </w:rPr>
        <w:t xml:space="preserve">UML; </w:t>
      </w:r>
    </w:p>
    <w:p w14:paraId="53CFBC43" w14:textId="77777777" w:rsidR="00A413F2" w:rsidRPr="009F1F59" w:rsidRDefault="00A413F2" w:rsidP="00A4573E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สาขาวิชาเทคโนโลยีสารสนเทศ คณะวิทยาศาสตร์ มหาวิทยาลัยแม่โจ้.</w:t>
      </w:r>
    </w:p>
    <w:p w14:paraId="637648C1" w14:textId="77777777" w:rsidR="00A413F2" w:rsidRPr="009F1F59" w:rsidRDefault="00A413F2" w:rsidP="00A4573E">
      <w:pPr>
        <w:ind w:left="144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Rosenberg, Doug ; Scott, Kendall.(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2001) </w:t>
      </w:r>
      <w:r w:rsidRPr="009F1F59">
        <w:rPr>
          <w:rFonts w:ascii="TH SarabunPSK" w:hAnsi="TH SarabunPSK" w:cs="TH SarabunPSK"/>
          <w:sz w:val="32"/>
          <w:szCs w:val="32"/>
        </w:rPr>
        <w:t>Applying Use Case Driven Object Modeling with</w:t>
      </w:r>
    </w:p>
    <w:p w14:paraId="4B4CAB04" w14:textId="4BD1FBF7" w:rsidR="00CB070B" w:rsidRPr="009F1F59" w:rsidRDefault="00A413F2" w:rsidP="00A4573E">
      <w:pPr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UML: An Annotated </w:t>
      </w:r>
      <w:proofErr w:type="gramStart"/>
      <w:r w:rsidRPr="009F1F59">
        <w:rPr>
          <w:rFonts w:ascii="TH SarabunPSK" w:hAnsi="TH SarabunPSK" w:cs="TH SarabunPSK"/>
          <w:sz w:val="32"/>
          <w:szCs w:val="32"/>
        </w:rPr>
        <w:t>e-Commerce</w:t>
      </w:r>
      <w:proofErr w:type="gramEnd"/>
      <w:r w:rsidRPr="009F1F59">
        <w:rPr>
          <w:rFonts w:ascii="TH SarabunPSK" w:hAnsi="TH SarabunPSK" w:cs="TH SarabunPSK"/>
          <w:sz w:val="32"/>
          <w:szCs w:val="32"/>
        </w:rPr>
        <w:t xml:space="preserve"> Example; Addison-Wesley Publishing Company.</w:t>
      </w:r>
    </w:p>
    <w:p w14:paraId="6A6692E2" w14:textId="5E878C7D" w:rsidR="00A4573E" w:rsidRPr="009F1F59" w:rsidRDefault="00A4573E" w:rsidP="00A4573E">
      <w:pPr>
        <w:ind w:left="36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>ระเบียบกระทรวงศึกษาธิการ – ราชกิจจานุเบกษา</w:t>
      </w:r>
      <w:r w:rsidRPr="009F1F59">
        <w:rPr>
          <w:rFonts w:ascii="TH SarabunPSK" w:hAnsi="TH SarabunPSK" w:cs="TH SarabunPSK"/>
          <w:sz w:val="32"/>
          <w:szCs w:val="32"/>
        </w:rPr>
        <w:t xml:space="preserve"> , 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สืบค้นเมื่อ </w:t>
      </w:r>
      <w:r w:rsidRPr="009F1F59">
        <w:rPr>
          <w:rFonts w:ascii="TH SarabunPSK" w:hAnsi="TH SarabunPSK" w:cs="TH SarabunPSK"/>
          <w:sz w:val="32"/>
          <w:szCs w:val="32"/>
        </w:rPr>
        <w:t>9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ธันวาคม </w:t>
      </w:r>
      <w:r w:rsidRPr="009F1F59">
        <w:rPr>
          <w:rFonts w:ascii="TH SarabunPSK" w:hAnsi="TH SarabunPSK" w:cs="TH SarabunPSK"/>
          <w:sz w:val="32"/>
          <w:szCs w:val="32"/>
        </w:rPr>
        <w:t xml:space="preserve">2554, </w:t>
      </w:r>
    </w:p>
    <w:p w14:paraId="46C27518" w14:textId="3EDE84CA" w:rsidR="000B7711" w:rsidRPr="009F1F59" w:rsidRDefault="00A4573E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hyperlink r:id="rId71" w:history="1">
        <w:r w:rsidR="00D15811" w:rsidRPr="009F1F59">
          <w:rPr>
            <w:rStyle w:val="Hyperlink"/>
            <w:rFonts w:ascii="TH SarabunPSK" w:hAnsi="TH SarabunPSK" w:cs="TH SarabunPSK"/>
            <w:color w:val="auto"/>
            <w:sz w:val="32"/>
            <w:szCs w:val="32"/>
          </w:rPr>
          <w:t>http://www.ratchakitcha.soc.go.th/DATA/PDF/2562/E/300/T_0002.PDF</w:t>
        </w:r>
      </w:hyperlink>
    </w:p>
    <w:p w14:paraId="0390138F" w14:textId="18775426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4E3E888" w14:textId="265C8220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5F8BB80" w14:textId="723DE7FA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BF950CA" w14:textId="369D2FAC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73AAE9A" w14:textId="17793845" w:rsidR="00D15811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20706D56" w14:textId="141F2D8C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B231B45" w14:textId="6CC4E637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58C0AE0F" w14:textId="70A368E5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7FC0803" w14:textId="4D4D5D6C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2C05CFD4" w14:textId="6520C7F6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5A41803" w14:textId="1188D9A5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A123F58" w14:textId="77777777" w:rsidR="009121BB" w:rsidRPr="009F1F59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06D51EF" w14:textId="3BB45980" w:rsidR="00D15811" w:rsidRPr="009F1F59" w:rsidRDefault="00D15811" w:rsidP="0056312F">
      <w:pPr>
        <w:pStyle w:val="Heading1"/>
        <w:rPr>
          <w:rFonts w:ascii="TH SarabunPSK" w:hAnsi="TH SarabunPSK"/>
          <w:sz w:val="32"/>
          <w:szCs w:val="36"/>
        </w:rPr>
      </w:pPr>
      <w:bookmarkStart w:id="12" w:name="_Toc115201770"/>
      <w:r w:rsidRPr="009F1F59">
        <w:rPr>
          <w:rFonts w:ascii="TH SarabunPSK" w:hAnsi="TH SarabunPSK"/>
          <w:sz w:val="32"/>
          <w:szCs w:val="36"/>
        </w:rPr>
        <w:lastRenderedPageBreak/>
        <w:t xml:space="preserve">2. </w:t>
      </w:r>
      <w:r w:rsidRPr="009F1F59">
        <w:rPr>
          <w:rStyle w:val="Style1Char"/>
          <w:rFonts w:ascii="TH SarabunPSK" w:hAnsi="TH SarabunPSK"/>
          <w:bCs/>
          <w:sz w:val="32"/>
          <w:cs/>
        </w:rPr>
        <w:t>รายละเอียดทั่ว ๆ ไปของ</w:t>
      </w:r>
      <w:r w:rsidR="00202208">
        <w:rPr>
          <w:rStyle w:val="Style1Char"/>
          <w:rFonts w:ascii="TH SarabunPSK" w:hAnsi="TH SarabunPSK"/>
          <w:bCs/>
          <w:sz w:val="32"/>
          <w:cs/>
        </w:rPr>
        <w:t>แอปพลิเคชันการจัดการรถรับ-ส่งนักเรียน</w:t>
      </w:r>
      <w:bookmarkEnd w:id="12"/>
    </w:p>
    <w:p w14:paraId="7CECE528" w14:textId="4422A79C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ประกอบไปด้วยกระบวนการทำงานพื้นฐาน (</w:t>
      </w:r>
      <w:r w:rsidRPr="009F1F59">
        <w:rPr>
          <w:rFonts w:ascii="TH SarabunPSK" w:hAnsi="TH SarabunPSK" w:cs="TH SarabunPSK"/>
          <w:sz w:val="32"/>
          <w:szCs w:val="32"/>
        </w:rPr>
        <w:t xml:space="preserve">Basic Process) </w:t>
      </w:r>
      <w:r w:rsidRPr="009F1F59">
        <w:rPr>
          <w:rFonts w:ascii="TH SarabunPSK" w:hAnsi="TH SarabunPSK" w:cs="TH SarabunPSK"/>
          <w:sz w:val="32"/>
          <w:szCs w:val="32"/>
          <w:cs/>
        </w:rPr>
        <w:t>ดังต่อไปนี้</w:t>
      </w:r>
    </w:p>
    <w:p w14:paraId="27203D99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ผู้ใช้ทั่วไปและสมาชิกสามารถทำการค้นหารถรับส่งผ่านแอปได้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Search school bus)</w:t>
      </w:r>
    </w:p>
    <w:p w14:paraId="1AE7E496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ผู้ใช้ทั่วไปและสมาชิกสามารถดูรายละเอียดของรถรับส่งได้ (</w:t>
      </w:r>
      <w:r w:rsidRPr="009F1F59">
        <w:rPr>
          <w:rFonts w:ascii="TH SarabunPSK" w:hAnsi="TH SarabunPSK" w:cs="TH SarabunPSK"/>
          <w:sz w:val="32"/>
          <w:szCs w:val="32"/>
        </w:rPr>
        <w:t>View school bus details)</w:t>
      </w:r>
    </w:p>
    <w:p w14:paraId="4D390557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ผู้ปกครองสามารถล็อกอิน (</w:t>
      </w:r>
      <w:r w:rsidRPr="009F1F59">
        <w:rPr>
          <w:rFonts w:ascii="TH SarabunPSK" w:hAnsi="TH SarabunPSK" w:cs="TH SarabunPSK"/>
          <w:sz w:val="32"/>
          <w:szCs w:val="32"/>
        </w:rPr>
        <w:t xml:space="preserve">Login Parent) </w:t>
      </w:r>
      <w:r w:rsidRPr="009F1F59">
        <w:rPr>
          <w:rFonts w:ascii="TH SarabunPSK" w:hAnsi="TH SarabunPSK" w:cs="TH SarabunPSK"/>
          <w:sz w:val="32"/>
          <w:szCs w:val="32"/>
          <w:cs/>
        </w:rPr>
        <w:t>เข้าสู่ระบบได้โดยการกรอกชื่อผู้ใช้และรหัสผ่าน</w:t>
      </w:r>
    </w:p>
    <w:p w14:paraId="1F8EB2F3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ผู้ใช้ทั่วไปสามารถกรอกข้อมูลรายละเอียดส่วนตัวเพื่อสมัครเป็นสมาชิกได้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Register parent)</w:t>
      </w:r>
    </w:p>
    <w:p w14:paraId="4073CDA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ผู้ปกครองสามารถแก้ไขข้อมูลส่วนตัว จากการสมัครสมาชิกได้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Edit parent profile)</w:t>
      </w:r>
    </w:p>
    <w:p w14:paraId="35A61E92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ผู้ปกครองสามารถเพิ่มนักเรียนเพื่อลงทะเบียนกับรถรับส่งได้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Add children)</w:t>
      </w:r>
    </w:p>
    <w:p w14:paraId="40EF8DC6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ผู้ปกครองสามารถดูรายการนักเรียนได้ (</w:t>
      </w:r>
      <w:r w:rsidRPr="009F1F59">
        <w:rPr>
          <w:rFonts w:ascii="TH SarabunPSK" w:hAnsi="TH SarabunPSK" w:cs="TH SarabunPSK"/>
          <w:sz w:val="32"/>
          <w:szCs w:val="32"/>
        </w:rPr>
        <w:t>List children)</w:t>
      </w:r>
    </w:p>
    <w:p w14:paraId="411EAA63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ผู้ปกครองสามารถดูข้อมูลของนักเรียนได้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(View children profile)</w:t>
      </w:r>
    </w:p>
    <w:p w14:paraId="507B806A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ผู้ปกครองสามารถแก้ไขข้อมูลของนักเรียนได้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(Edit children profile)</w:t>
      </w:r>
    </w:p>
    <w:p w14:paraId="2CFA444A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ผู้ปกครองสามารถดูข้อมูลของรถรับ-ส่งนักเรียนได้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(View school bus profile)</w:t>
      </w:r>
    </w:p>
    <w:p w14:paraId="181AA64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ผู้ปกครองสามารถร้องขอขึ้นรถรับ-ส่งนักเรียนได้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(Apply school bus)</w:t>
      </w:r>
    </w:p>
    <w:p w14:paraId="516A7C2A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ผู้ปกครองสามารถดูรายละเอียดของการร้องขอที่ขอไปได้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(View application details by parent)</w:t>
      </w:r>
    </w:p>
    <w:p w14:paraId="7D2A26D4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ผู้ปกครองสามารถทำรายการการเงินได้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(Make payment)</w:t>
      </w:r>
    </w:p>
    <w:p w14:paraId="55208F78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ผู้ปกครองสามารถดูใบเสร็จการชำระเงิน </w:t>
      </w:r>
      <w:r w:rsidRPr="009F1F59">
        <w:rPr>
          <w:rFonts w:ascii="TH SarabunPSK" w:hAnsi="TH SarabunPSK" w:cs="TH SarabunPSK"/>
          <w:sz w:val="32"/>
          <w:szCs w:val="32"/>
        </w:rPr>
        <w:t>(View receipt)</w:t>
      </w:r>
    </w:p>
    <w:p w14:paraId="5D2CE38E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ผู้ปกครองสามารถดูประวัติการชำระเงินได้ </w:t>
      </w:r>
      <w:r w:rsidRPr="009F1F59">
        <w:rPr>
          <w:rFonts w:ascii="TH SarabunPSK" w:hAnsi="TH SarabunPSK" w:cs="TH SarabunPSK"/>
          <w:sz w:val="32"/>
          <w:szCs w:val="32"/>
        </w:rPr>
        <w:t>(View payment history)</w:t>
      </w:r>
    </w:p>
    <w:p w14:paraId="1E22AD2F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ผู้ปกครองสามารถตำแหน่งของรถได้ </w:t>
      </w:r>
      <w:r w:rsidRPr="009F1F59">
        <w:rPr>
          <w:rFonts w:ascii="TH SarabunPSK" w:hAnsi="TH SarabunPSK" w:cs="TH SarabunPSK"/>
          <w:sz w:val="32"/>
          <w:szCs w:val="32"/>
        </w:rPr>
        <w:t>(View school bus  location by parent)</w:t>
      </w:r>
    </w:p>
    <w:p w14:paraId="335A9B73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ผู้ปกครองสามารถยกเลิกการให้บริการรถรับ-ส่งนักเรียนได้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(Cancel service school bus)</w:t>
      </w:r>
    </w:p>
    <w:p w14:paraId="360A472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LineAPI</w:t>
      </w:r>
      <w:proofErr w:type="spellEnd"/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 </w:t>
      </w:r>
      <w:r w:rsidRPr="009F1F59">
        <w:rPr>
          <w:rFonts w:ascii="TH SarabunPSK" w:hAnsi="TH SarabunPSK" w:cs="TH SarabunPSK"/>
          <w:sz w:val="32"/>
          <w:szCs w:val="32"/>
        </w:rPr>
        <w:t>(Send message by parent)</w:t>
      </w:r>
    </w:p>
    <w:p w14:paraId="435925E5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ผู้ปกครองสามารถดูแจ้งเตือนจากระบบได้ </w:t>
      </w:r>
      <w:r w:rsidRPr="009F1F59">
        <w:rPr>
          <w:rFonts w:ascii="TH SarabunPSK" w:hAnsi="TH SarabunPSK" w:cs="TH SarabunPSK"/>
          <w:sz w:val="32"/>
          <w:szCs w:val="32"/>
        </w:rPr>
        <w:t>(View notification)</w:t>
      </w:r>
    </w:p>
    <w:p w14:paraId="4E0FA3E6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นักเรียนสามารถล็อกอินเข้าสู่ระบบเพื่อใช้งานระบบได้ </w:t>
      </w:r>
      <w:r w:rsidRPr="009F1F59">
        <w:rPr>
          <w:rFonts w:ascii="TH SarabunPSK" w:hAnsi="TH SarabunPSK" w:cs="TH SarabunPSK"/>
          <w:sz w:val="32"/>
          <w:szCs w:val="32"/>
        </w:rPr>
        <w:t>(Login children)</w:t>
      </w:r>
    </w:p>
    <w:p w14:paraId="490F8300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นักเรียนสามารถดูตำแหน่งรถรับ-ส่งนักเรียนได้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(View school bus  location by children)</w:t>
      </w:r>
    </w:p>
    <w:p w14:paraId="732165A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LineAPI</w:t>
      </w:r>
      <w:proofErr w:type="spellEnd"/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 </w:t>
      </w:r>
      <w:r w:rsidRPr="009F1F59">
        <w:rPr>
          <w:rFonts w:ascii="TH SarabunPSK" w:hAnsi="TH SarabunPSK" w:cs="TH SarabunPSK"/>
          <w:sz w:val="32"/>
          <w:szCs w:val="32"/>
        </w:rPr>
        <w:t>(Send message by parent by children)</w:t>
      </w:r>
    </w:p>
    <w:p w14:paraId="63466D0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คนขับรถสามารถล็อกอินเข้าสู่ระบบเพื่อใช้งานในระบบได้ </w:t>
      </w:r>
      <w:r w:rsidRPr="009F1F59">
        <w:rPr>
          <w:rFonts w:ascii="TH SarabunPSK" w:hAnsi="TH SarabunPSK" w:cs="TH SarabunPSK"/>
          <w:sz w:val="32"/>
          <w:szCs w:val="32"/>
        </w:rPr>
        <w:t>(Login Driver)</w:t>
      </w:r>
    </w:p>
    <w:p w14:paraId="1FD23F0D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ผู้ใช้ทั่วไปสามารถกรอกข้อมูลรายละเอียดส่วนตัวเพื่อสมัครเป็นสมาชิกได้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Register driver)</w:t>
      </w:r>
    </w:p>
    <w:p w14:paraId="5FC99975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lastRenderedPageBreak/>
        <w:t xml:space="preserve">คนขับรถสามารถแก้ไขข้อมูลส่วนตัวได้ </w:t>
      </w:r>
      <w:r w:rsidRPr="009F1F59">
        <w:rPr>
          <w:rFonts w:ascii="TH SarabunPSK" w:hAnsi="TH SarabunPSK" w:cs="TH SarabunPSK"/>
          <w:sz w:val="32"/>
          <w:szCs w:val="32"/>
        </w:rPr>
        <w:t>(Edit driver profile)</w:t>
      </w:r>
    </w:p>
    <w:p w14:paraId="5410FF22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คนขับรถสามารถดูรายการการร้องขอได้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(List application)</w:t>
      </w:r>
    </w:p>
    <w:p w14:paraId="2B18AF31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คนขับรถสามารถเลือกยอมรับการร้องขอได้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(Approve application)</w:t>
      </w:r>
    </w:p>
    <w:p w14:paraId="6D05BD98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คนขับรถสามารถส่งการแจ้งเตือนไปให้คนที่ร้องขอได้ </w:t>
      </w:r>
      <w:r w:rsidRPr="009F1F59">
        <w:rPr>
          <w:rFonts w:ascii="TH SarabunPSK" w:hAnsi="TH SarabunPSK" w:cs="TH SarabunPSK"/>
          <w:sz w:val="32"/>
          <w:szCs w:val="32"/>
        </w:rPr>
        <w:t>(Send notification)</w:t>
      </w:r>
    </w:p>
    <w:p w14:paraId="10476569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คนขับรถสามารถดูข้อมูลการร้องขอได้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(View application details by driver)</w:t>
      </w:r>
    </w:p>
    <w:p w14:paraId="1E0A23EB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คนขับรถสามารถดูรายการนักเรียนได้ (</w:t>
      </w:r>
      <w:r w:rsidRPr="009F1F59">
        <w:rPr>
          <w:rFonts w:ascii="TH SarabunPSK" w:hAnsi="TH SarabunPSK" w:cs="TH SarabunPSK"/>
          <w:sz w:val="32"/>
          <w:szCs w:val="32"/>
        </w:rPr>
        <w:t>List children in driver)</w:t>
      </w:r>
    </w:p>
    <w:p w14:paraId="0610BFBF" w14:textId="65CA3EBD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คนขับรถสามารถเปลี่ยนแปลงสถานะของนักเรียนได้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r w:rsidR="00E72770">
        <w:rPr>
          <w:rFonts w:ascii="TH SarabunPSK" w:hAnsi="TH SarabunPSK" w:cs="TH SarabunPSK"/>
          <w:sz w:val="32"/>
          <w:szCs w:val="32"/>
        </w:rPr>
        <w:t>Update children get on / off</w:t>
      </w:r>
      <w:r w:rsidRPr="009F1F59">
        <w:rPr>
          <w:rFonts w:ascii="TH SarabunPSK" w:hAnsi="TH SarabunPSK" w:cs="TH SarabunPSK"/>
          <w:sz w:val="32"/>
          <w:szCs w:val="32"/>
        </w:rPr>
        <w:t>)</w:t>
      </w:r>
    </w:p>
    <w:p w14:paraId="4B98BFE7" w14:textId="2ABBFAAB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คนขับรถสามารถเปลี่ยนแปลงสถานะของการร้องขอได้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r w:rsidR="00E72770">
        <w:rPr>
          <w:rFonts w:ascii="TH SarabunPSK" w:hAnsi="TH SarabunPSK" w:cs="TH SarabunPSK"/>
          <w:sz w:val="32"/>
          <w:szCs w:val="32"/>
        </w:rPr>
        <w:t>Update service status</w:t>
      </w:r>
      <w:r w:rsidRPr="009F1F59">
        <w:rPr>
          <w:rFonts w:ascii="TH SarabunPSK" w:hAnsi="TH SarabunPSK" w:cs="TH SarabunPSK"/>
          <w:sz w:val="32"/>
          <w:szCs w:val="32"/>
        </w:rPr>
        <w:t>)</w:t>
      </w:r>
    </w:p>
    <w:p w14:paraId="3E06DFA1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LineAPI</w:t>
      </w:r>
      <w:proofErr w:type="spellEnd"/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 </w:t>
      </w:r>
      <w:r w:rsidRPr="009F1F59">
        <w:rPr>
          <w:rFonts w:ascii="TH SarabunPSK" w:hAnsi="TH SarabunPSK" w:cs="TH SarabunPSK"/>
          <w:sz w:val="32"/>
          <w:szCs w:val="32"/>
        </w:rPr>
        <w:t>(Send message by driver)</w:t>
      </w:r>
    </w:p>
    <w:p w14:paraId="28BDEDBE" w14:textId="0531E698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z w:val="32"/>
        </w:rPr>
      </w:pPr>
      <w:bookmarkStart w:id="13" w:name="_Toc115201771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2.1 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t>ภาพรวมของระบบ (</w:t>
      </w:r>
      <w:r w:rsidR="00202208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t>แอปพลิเคชันการจัดการรถรับ-ส่งนักเรียน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 Use-Case Model Survey)</w:t>
      </w:r>
      <w:bookmarkEnd w:id="13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 </w:t>
      </w:r>
    </w:p>
    <w:p w14:paraId="19566C17" w14:textId="5B2578B5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  <w:t>จากการศึกษาความต้องการของ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การทำงานของระบบจะถูกนำเสนอ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ผ่านยูสเคสไดอาแกรมที่ประกอบไปด้วยแอคเตอร์และยูสเคสดังต่อไปนี้</w:t>
      </w:r>
    </w:p>
    <w:p w14:paraId="237D6E92" w14:textId="02D3BF95" w:rsidR="00D15811" w:rsidRPr="009F1F59" w:rsidRDefault="00D15811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t xml:space="preserve">      </w:t>
      </w:r>
      <w:bookmarkStart w:id="14" w:name="_Toc97835302"/>
      <w:bookmarkStart w:id="15" w:name="_Toc97924796"/>
      <w:bookmarkStart w:id="16" w:name="_Toc97924813"/>
      <w:bookmarkStart w:id="17" w:name="_Toc115201772"/>
      <w:r w:rsidRPr="009F1F59">
        <w:rPr>
          <w:rFonts w:ascii="TH SarabunPSK" w:hAnsi="TH SarabunPSK"/>
          <w:sz w:val="32"/>
          <w:cs/>
        </w:rPr>
        <w:t>2.1.1</w:t>
      </w:r>
      <w:r w:rsidRPr="009F1F59">
        <w:rPr>
          <w:rFonts w:ascii="TH SarabunPSK" w:hAnsi="TH SarabunPSK"/>
          <w:sz w:val="32"/>
          <w:szCs w:val="36"/>
        </w:rPr>
        <w:t xml:space="preserve"> Actors</w:t>
      </w:r>
      <w:bookmarkEnd w:id="14"/>
      <w:bookmarkEnd w:id="15"/>
      <w:bookmarkEnd w:id="16"/>
      <w:bookmarkEnd w:id="17"/>
    </w:p>
    <w:p w14:paraId="1E07A411" w14:textId="106968A9" w:rsidR="00D15811" w:rsidRPr="009F1F59" w:rsidRDefault="00084BB6" w:rsidP="00D1581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96" behindDoc="0" locked="0" layoutInCell="1" allowOverlap="1" wp14:anchorId="322979CA" wp14:editId="6A350921">
                <wp:simplePos x="0" y="0"/>
                <wp:positionH relativeFrom="column">
                  <wp:posOffset>1021080</wp:posOffset>
                </wp:positionH>
                <wp:positionV relativeFrom="paragraph">
                  <wp:posOffset>1511300</wp:posOffset>
                </wp:positionV>
                <wp:extent cx="3912870" cy="457200"/>
                <wp:effectExtent l="0" t="0" r="0" b="0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287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255C55" w14:textId="5D393A5E" w:rsidR="00084BB6" w:rsidRPr="00084BB6" w:rsidRDefault="00084BB6" w:rsidP="00084BB6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8" w:name="_Toc98702721"/>
                            <w:bookmarkStart w:id="19" w:name="_Toc115201656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Actor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แอปพลิเคชันการจัดการรถรับ-ส่งนักเรียน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2979CA" id="_x0000_t202" coordsize="21600,21600" o:spt="202" path="m,l,21600r21600,l21600,xe">
                <v:stroke joinstyle="miter"/>
                <v:path gradientshapeok="t" o:connecttype="rect"/>
              </v:shapetype>
              <v:shape id="Text Box 74" o:spid="_x0000_s1026" type="#_x0000_t202" style="position:absolute;margin-left:80.4pt;margin-top:119pt;width:308.1pt;height:36pt;z-index:251651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" stroked="f">
                <v:textbox inset="0,0,0,0">
                  <w:txbxContent>
                    <w:p w14:paraId="51255C55" w14:textId="5D393A5E" w:rsidR="00084BB6" w:rsidRPr="00084BB6" w:rsidRDefault="00084BB6" w:rsidP="00084BB6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20" w:name="_Toc98702721"/>
                      <w:bookmarkStart w:id="21" w:name="_Toc115201656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Actor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แอปพลิเคชันการจัดการรถรับ-ส่งนักเรียน</w:t>
                      </w:r>
                      <w:bookmarkEnd w:id="20"/>
                      <w:bookmarkEnd w:id="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D7E18" w:rsidRPr="009F1F59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1072" behindDoc="0" locked="0" layoutInCell="1" allowOverlap="1" wp14:anchorId="793B0F82" wp14:editId="0DB79257">
            <wp:simplePos x="0" y="0"/>
            <wp:positionH relativeFrom="margin">
              <wp:posOffset>1021080</wp:posOffset>
            </wp:positionH>
            <wp:positionV relativeFrom="paragraph">
              <wp:posOffset>581660</wp:posOffset>
            </wp:positionV>
            <wp:extent cx="3912870" cy="8382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33"/>
                    <a:stretch/>
                  </pic:blipFill>
                  <pic:spPr bwMode="auto">
                    <a:xfrm>
                      <a:off x="0" y="0"/>
                      <a:ext cx="391287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15811"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D15811" w:rsidRPr="009F1F59">
        <w:rPr>
          <w:rFonts w:ascii="TH SarabunPSK" w:hAnsi="TH SarabunPSK" w:cs="TH SarabunPSK"/>
          <w:sz w:val="32"/>
          <w:szCs w:val="32"/>
          <w:cs/>
        </w:rPr>
        <w:t>เมื่อพิจารณาจากความต้องการของ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="00D15811" w:rsidRPr="009F1F59">
        <w:rPr>
          <w:rFonts w:ascii="TH SarabunPSK" w:hAnsi="TH SarabunPSK" w:cs="TH SarabunPSK"/>
          <w:sz w:val="32"/>
          <w:szCs w:val="32"/>
          <w:cs/>
        </w:rPr>
        <w:t>แล้วพบว่ามีประเภทผู้ใช้งานของระบบที่สามารถกำหนดเป็นแอคเตอร์ของระบบได้เป็นจำนวน 4 แอคเตอร์ดังรูปต่อไปนี้</w:t>
      </w:r>
    </w:p>
    <w:p w14:paraId="4DFF404E" w14:textId="77777777" w:rsidR="00D15811" w:rsidRPr="009F1F59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bCs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User : </w:t>
      </w:r>
      <w:r w:rsidRPr="009F1F59">
        <w:rPr>
          <w:rFonts w:ascii="TH SarabunPSK" w:hAnsi="TH SarabunPSK" w:cs="TH SarabunPSK"/>
          <w:b w:val="0"/>
          <w:sz w:val="32"/>
          <w:cs/>
        </w:rPr>
        <w:t xml:space="preserve">เป็นผู้ใช้ทั่วไปที่สามารถเข้าดูข้อมูลทั่วๆ ไปของระบบได้ </w:t>
      </w:r>
    </w:p>
    <w:p w14:paraId="5452C3E1" w14:textId="77777777" w:rsidR="00D15811" w:rsidRPr="009F1F59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bCs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Parent : </w:t>
      </w:r>
      <w:r w:rsidRPr="009F1F59">
        <w:rPr>
          <w:rFonts w:ascii="TH SarabunPSK" w:hAnsi="TH SarabunPSK" w:cs="TH SarabunPSK"/>
          <w:b w:val="0"/>
          <w:sz w:val="32"/>
          <w:cs/>
        </w:rPr>
        <w:t xml:space="preserve">ทำการลงทะเบียนกับรถรับส่ง </w:t>
      </w:r>
    </w:p>
    <w:p w14:paraId="06317CE3" w14:textId="77777777" w:rsidR="00D15811" w:rsidRPr="009F1F59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bCs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Children : </w:t>
      </w:r>
      <w:r w:rsidRPr="009F1F59">
        <w:rPr>
          <w:rFonts w:ascii="TH SarabunPSK" w:hAnsi="TH SarabunPSK" w:cs="TH SarabunPSK"/>
          <w:b w:val="0"/>
          <w:sz w:val="32"/>
          <w:cs/>
        </w:rPr>
        <w:t>เป็นสมาชิกหลังจากผู้ปกครองลงทะเบียนกับรถรับส่ง</w:t>
      </w:r>
    </w:p>
    <w:p w14:paraId="3390C464" w14:textId="7AEC5B83" w:rsidR="00D15811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Driver :  </w:t>
      </w:r>
      <w:r w:rsidRPr="009F1F59">
        <w:rPr>
          <w:rFonts w:ascii="TH SarabunPSK" w:hAnsi="TH SarabunPSK" w:cs="TH SarabunPSK"/>
          <w:b w:val="0"/>
          <w:sz w:val="32"/>
          <w:cs/>
        </w:rPr>
        <w:t xml:space="preserve">เป็นผู้สมัครสมาชิกที่เป็นคนขับรถ เพื่อลงทะเบียนรถกับระบบ </w:t>
      </w:r>
    </w:p>
    <w:p w14:paraId="587FB643" w14:textId="04FAEA5F" w:rsidR="00E53309" w:rsidRDefault="00E53309" w:rsidP="00E53309">
      <w:pPr>
        <w:rPr>
          <w:lang w:bidi="ar-SA"/>
        </w:rPr>
      </w:pPr>
    </w:p>
    <w:p w14:paraId="28FDF6A2" w14:textId="77777777" w:rsidR="00E53309" w:rsidRPr="00E53309" w:rsidRDefault="00E53309" w:rsidP="00E53309">
      <w:pPr>
        <w:rPr>
          <w:lang w:bidi="ar-SA"/>
        </w:rPr>
      </w:pPr>
    </w:p>
    <w:p w14:paraId="53CB0572" w14:textId="07B53C0A" w:rsidR="00D15811" w:rsidRPr="009F1F59" w:rsidRDefault="00D15811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 xml:space="preserve">      </w:t>
      </w:r>
      <w:bookmarkStart w:id="22" w:name="_Toc115201773"/>
      <w:r w:rsidRPr="009F1F59">
        <w:rPr>
          <w:rFonts w:ascii="TH SarabunPSK" w:hAnsi="TH SarabunPSK"/>
          <w:sz w:val="32"/>
          <w:szCs w:val="36"/>
        </w:rPr>
        <w:t>2.1.2 Use Cases</w:t>
      </w:r>
      <w:bookmarkEnd w:id="22"/>
      <w:r w:rsidRPr="009F1F59">
        <w:rPr>
          <w:rFonts w:ascii="TH SarabunPSK" w:hAnsi="TH SarabunPSK"/>
          <w:sz w:val="32"/>
          <w:szCs w:val="36"/>
        </w:rPr>
        <w:t xml:space="preserve"> </w:t>
      </w:r>
    </w:p>
    <w:p w14:paraId="2E9CCD71" w14:textId="57EE60A3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สนับสนุนการทำงานดังต่อไปนี้</w:t>
      </w:r>
    </w:p>
    <w:p w14:paraId="50823886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Search school bus: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และสมาชิกสามารถทำการค้นหารถรับส่งผ่านแอปได้โดยการกรอกโรงเรียนที่ต้องการลงไปในช่องค้นหา เป็นต้น</w:t>
      </w:r>
    </w:p>
    <w:p w14:paraId="2EBF49AB" w14:textId="0FFAD907" w:rsidR="00D15811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View school bus details: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ผู้ใช้ทั่วไปและสมาชิกสามารถดูรายละเอียดของรถรับส่งได้</w:t>
      </w:r>
    </w:p>
    <w:p w14:paraId="72647980" w14:textId="77777777" w:rsidR="003522A3" w:rsidRPr="009F1F59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Login children: </w:t>
      </w:r>
      <w:r w:rsidRPr="009F1F59">
        <w:rPr>
          <w:rFonts w:ascii="TH SarabunPSK" w:hAnsi="TH SarabunPSK" w:cs="TH SarabunPSK"/>
          <w:sz w:val="32"/>
          <w:szCs w:val="32"/>
          <w:cs/>
        </w:rPr>
        <w:t>สมาชิกกรอกข้อมูลชื่อผู้ใช้และรหัสผ่านเพื่อล็อกอินเข้าสู่ระบบ ทำให้สามารถแก้ไขข้อมูลส่วนตัวได้ สามารถดูตำแหน่งรถได้</w:t>
      </w:r>
    </w:p>
    <w:p w14:paraId="13961911" w14:textId="6B186774" w:rsidR="003522A3" w:rsidRPr="009F1F59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View school bus location: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ผู้ปกครองสามารถดูตำแหน่งรถรับ-ส่งได้</w:t>
      </w:r>
    </w:p>
    <w:p w14:paraId="2564AD73" w14:textId="69AFF2B3" w:rsidR="003522A3" w:rsidRPr="003522A3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Send message : </w:t>
      </w:r>
      <w:r w:rsidRPr="009F1F59">
        <w:rPr>
          <w:rFonts w:ascii="TH SarabunPSK" w:hAnsi="TH SarabunPSK" w:cs="TH SarabunPSK"/>
          <w:sz w:val="32"/>
          <w:szCs w:val="32"/>
          <w:cs/>
        </w:rPr>
        <w:t>นักเรียนสามารถส่งข้อความผ่าน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Line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14:paraId="7B79E88E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Login Parent: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สมาชิกกรอกข้อมูลชื่อผู้ใช้และรหัสผ่านเพื่อล็อกอินเข้าสู่ระบบ ทำให้สามารถแก้ไขข้อมูลส่วนตัวได้ สามารถดูข้อมูลรถรับ-ส่งได้ สามารถร้องขอขึ้นรถกับรถรับ-ส่งได้ สามารถเพิ่ม/แก้ไข/ลบข้อมูลนักเรียนได้ สามารถชำระเงินได้</w:t>
      </w:r>
    </w:p>
    <w:p w14:paraId="0EDB7BB6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Register parent: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ที่ต้องการลงทะเบียนกับระบบต้องกรอกรายละเอียดข้อมูลส่วนตัวพร้อมชื่อผู้ใช้และรหัสผ่านเพื่อสมัครสมาชิกของระบบก่อน</w:t>
      </w:r>
    </w:p>
    <w:p w14:paraId="1525ACCB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Edit parent profile: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ผู้ปกครองสามารถแก้ไขข้อมูลส่วนตัว จากการสมัครสมาชิกได้</w:t>
      </w:r>
    </w:p>
    <w:p w14:paraId="616299A6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Add children: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ผู้ปกครองสามารถเพิ่มนักเรียนเพื่อลงทะเบียนกับรถรับ-ส่งได้</w:t>
      </w:r>
    </w:p>
    <w:p w14:paraId="1EAD4E19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List children: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ผู้ปกครองสามารถดูรายการนักเรียนที่ตนเองเพิ่มเข้าไปทั้งหมดได้</w:t>
      </w:r>
    </w:p>
    <w:p w14:paraId="33B18A5B" w14:textId="77777777" w:rsidR="003522A3" w:rsidRPr="009F1F59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Edit children profile: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ผู้ปกครองสามารถแก้ไขข้อมูลนักเรียนได้</w:t>
      </w:r>
    </w:p>
    <w:p w14:paraId="3DB12CC3" w14:textId="2DA38003" w:rsidR="003522A3" w:rsidRPr="003522A3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3522A3">
        <w:rPr>
          <w:rFonts w:ascii="TH SarabunPSK" w:hAnsi="TH SarabunPSK" w:cs="TH SarabunPSK"/>
          <w:sz w:val="32"/>
          <w:szCs w:val="32"/>
        </w:rPr>
        <w:t>View activity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</w:t>
      </w:r>
      <w:r>
        <w:rPr>
          <w:rFonts w:ascii="TH SarabunPSK" w:hAnsi="TH SarabunPSK" w:cs="TH SarabunPSK" w:hint="cs"/>
          <w:sz w:val="32"/>
          <w:szCs w:val="32"/>
          <w:cs/>
        </w:rPr>
        <w:t>ดูกิจกรรมการขึ้นรถลงรถของเด็กได้</w:t>
      </w:r>
    </w:p>
    <w:p w14:paraId="7900E79B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Apply school bus: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ผู้ปกครองสามารถร้องขอขึ้นรถรับ-ส่งได้</w:t>
      </w:r>
    </w:p>
    <w:p w14:paraId="32C22776" w14:textId="0832CD89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View application details: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ผู้ปกครองสามารถดูรายละเอียดการร้องขอได้</w:t>
      </w:r>
    </w:p>
    <w:p w14:paraId="11B28639" w14:textId="14D8C265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Cancel service: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ผู้ปกครองสามารถยกเลิกบริการรถได้</w:t>
      </w:r>
    </w:p>
    <w:p w14:paraId="78C4E389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Login Driver: </w:t>
      </w:r>
      <w:r w:rsidRPr="009F1F59">
        <w:rPr>
          <w:rFonts w:ascii="TH SarabunPSK" w:hAnsi="TH SarabunPSK" w:cs="TH SarabunPSK"/>
          <w:sz w:val="32"/>
          <w:szCs w:val="32"/>
          <w:cs/>
        </w:rPr>
        <w:t>สมาชิกกรอกข้อมูลชื่อผู้ใช้และรหัสผ่านเพื่อล็อกอินเข้าสู่ระบบ ทำให้สามารถแก้ไขข้อมูลส่วนตัวได้ สามารถดูตำแหน่งรถได้</w:t>
      </w:r>
    </w:p>
    <w:p w14:paraId="345A0232" w14:textId="3DD5D074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lastRenderedPageBreak/>
        <w:t xml:space="preserve">Register driver: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ผู้ใช้ที่ต้องการลงทะเบียนกับรถรับ-ส่งต้องกรอกข้อมูลรายละเอียดส่วนตัวเพื่อสมัครเป็นคนขับรถ</w:t>
      </w:r>
    </w:p>
    <w:p w14:paraId="7C1319A4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Edit driver profile: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คนขับรถสามารถแก้ไขข้อมูลส่วนตัวได้</w:t>
      </w:r>
    </w:p>
    <w:p w14:paraId="03CBB4D9" w14:textId="0DFECCD4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List application: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คนขับรถสามารถดูรายการการร้องขอได้</w:t>
      </w:r>
    </w:p>
    <w:p w14:paraId="38E59D82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Approve application: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คนขับรถสามารถเลือกยอมรับการร้องขอขึ้นรถได้</w:t>
      </w:r>
    </w:p>
    <w:p w14:paraId="12A90464" w14:textId="3D7F74EE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List children in driver: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คนขับรถสามารถดูรายการนักเรียนในรถได้</w:t>
      </w:r>
    </w:p>
    <w:p w14:paraId="791A2A18" w14:textId="10820E6E" w:rsidR="00D15811" w:rsidRPr="009F1F59" w:rsidRDefault="00E72770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Update children get on / off</w:t>
      </w:r>
      <w:r w:rsidR="00B101AF">
        <w:rPr>
          <w:rFonts w:ascii="TH SarabunPSK" w:hAnsi="TH SarabunPSK" w:cs="TH SarabunPSK"/>
          <w:sz w:val="32"/>
          <w:szCs w:val="32"/>
        </w:rPr>
        <w:t xml:space="preserve"> </w:t>
      </w:r>
      <w:r w:rsidR="00D15811" w:rsidRPr="009F1F59">
        <w:rPr>
          <w:rFonts w:ascii="TH SarabunPSK" w:hAnsi="TH SarabunPSK" w:cs="TH SarabunPSK"/>
          <w:sz w:val="32"/>
          <w:szCs w:val="32"/>
        </w:rPr>
        <w:t xml:space="preserve">: </w:t>
      </w:r>
      <w:r w:rsidR="00D15811" w:rsidRPr="009F1F59">
        <w:rPr>
          <w:rFonts w:ascii="TH SarabunPSK" w:hAnsi="TH SarabunPSK" w:cs="TH SarabunPSK"/>
          <w:sz w:val="32"/>
          <w:szCs w:val="32"/>
          <w:cs/>
        </w:rPr>
        <w:t>คนขับรถสามารถเปลี่ยนแปลงสถานะนักเรียนได้</w:t>
      </w:r>
    </w:p>
    <w:p w14:paraId="05B164FE" w14:textId="310360E9" w:rsidR="00DD0CD4" w:rsidRDefault="00DD0CD4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DD0CD4">
        <w:rPr>
          <w:rFonts w:ascii="TH SarabunPSK" w:hAnsi="TH SarabunPSK" w:cs="TH SarabunPSK"/>
          <w:sz w:val="32"/>
          <w:szCs w:val="32"/>
        </w:rPr>
        <w:t>List request cancel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คนขับรถเรียกดูรายการขอยกเลิกใช้บริการ</w:t>
      </w:r>
    </w:p>
    <w:p w14:paraId="0B74ADDE" w14:textId="28E76FAD" w:rsidR="00DD0CD4" w:rsidRPr="009F1F59" w:rsidRDefault="00DD0CD4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DD0CD4">
        <w:rPr>
          <w:rFonts w:ascii="TH SarabunPSK" w:hAnsi="TH SarabunPSK" w:cs="TH SarabunPSK"/>
          <w:sz w:val="32"/>
          <w:szCs w:val="32"/>
        </w:rPr>
        <w:t>Approve request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คนขับรถเลือกยอมรับการขอยกเลิกใช้บริการ</w:t>
      </w:r>
    </w:p>
    <w:p w14:paraId="5517D220" w14:textId="3AF1591E" w:rsidR="00E53309" w:rsidRPr="003522A3" w:rsidRDefault="00D15811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Send message by parent by driver: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Line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ได</w:t>
      </w:r>
      <w:r w:rsidR="003522A3">
        <w:rPr>
          <w:rFonts w:ascii="TH SarabunPSK" w:hAnsi="TH SarabunPSK" w:cs="TH SarabunPSK" w:hint="cs"/>
          <w:sz w:val="32"/>
          <w:szCs w:val="32"/>
          <w:cs/>
        </w:rPr>
        <w:t>้</w:t>
      </w:r>
    </w:p>
    <w:p w14:paraId="457C00A6" w14:textId="77777777" w:rsidR="003522A3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Update service status</w:t>
      </w:r>
      <w:r w:rsidRPr="009F1F59">
        <w:rPr>
          <w:rFonts w:ascii="TH SarabunPSK" w:hAnsi="TH SarabunPSK" w:cs="TH SarabunPSK"/>
          <w:sz w:val="32"/>
          <w:szCs w:val="32"/>
        </w:rPr>
        <w:t xml:space="preserve">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คนขับรถสามารถเปลี่ยนแปลงสถานะบริการได้</w:t>
      </w:r>
    </w:p>
    <w:p w14:paraId="24B4C388" w14:textId="45BDFB64" w:rsidR="00E5330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4621401" w14:textId="61A63AAF" w:rsidR="00E5330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12640FD" w14:textId="7397F596" w:rsidR="00E5330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7B566DE" w14:textId="77777777" w:rsidR="00E53309" w:rsidRPr="009F1F5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D29CA87" w14:textId="0C6D7032" w:rsidR="00D15811" w:rsidRPr="009F1F59" w:rsidRDefault="00D15811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74B6128" w14:textId="6FE27607" w:rsidR="00D15811" w:rsidRPr="009F1F59" w:rsidRDefault="00D15811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798ACBF" w14:textId="12700C09" w:rsidR="00560CB4" w:rsidRDefault="00560CB4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F807BDA" w14:textId="13641CBB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02CA4F4" w14:textId="24422C79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9C3BA42" w14:textId="17026704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FCA2125" w14:textId="79E5CD71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CBAFFF9" w14:textId="4DDF79C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BAE5946" w14:textId="5B5360B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4C3FCDA" w14:textId="38E7A4D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C039D51" w14:textId="61D926B7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5ABEE0D" w14:textId="695D0D4D" w:rsidR="00691A36" w:rsidRDefault="00F028C2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F028C2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94592" behindDoc="0" locked="0" layoutInCell="1" allowOverlap="1" wp14:anchorId="2BE0C2DA" wp14:editId="36144B23">
                <wp:simplePos x="0" y="0"/>
                <wp:positionH relativeFrom="margin">
                  <wp:align>center</wp:align>
                </wp:positionH>
                <wp:positionV relativeFrom="paragraph">
                  <wp:posOffset>90169</wp:posOffset>
                </wp:positionV>
                <wp:extent cx="4567872" cy="7571740"/>
                <wp:effectExtent l="0" t="0" r="4445" b="10160"/>
                <wp:wrapNone/>
                <wp:docPr id="9706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7872" cy="7571740"/>
                          <a:chOff x="0" y="0"/>
                          <a:chExt cx="4567872" cy="7571740"/>
                        </a:xfrm>
                      </wpg:grpSpPr>
                      <wps:wsp>
                        <wps:cNvPr id="9707" name="Oval 9707"/>
                        <wps:cNvSpPr>
                          <a:spLocks noChangeArrowheads="1"/>
                        </wps:cNvSpPr>
                        <wps:spPr bwMode="auto">
                          <a:xfrm>
                            <a:off x="3654425" y="3098800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08" name="Rectangle 9708"/>
                        <wps:cNvSpPr>
                          <a:spLocks noChangeArrowheads="1"/>
                        </wps:cNvSpPr>
                        <wps:spPr bwMode="auto">
                          <a:xfrm>
                            <a:off x="3590925" y="3468687"/>
                            <a:ext cx="6946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13ABB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Register 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09" name="Oval 9709"/>
                        <wps:cNvSpPr>
                          <a:spLocks noChangeArrowheads="1"/>
                        </wps:cNvSpPr>
                        <wps:spPr bwMode="auto">
                          <a:xfrm>
                            <a:off x="3705225" y="49212"/>
                            <a:ext cx="452438" cy="23336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10" name="Rectangle 9710"/>
                        <wps:cNvSpPr>
                          <a:spLocks noChangeArrowheads="1"/>
                        </wps:cNvSpPr>
                        <wps:spPr bwMode="auto">
                          <a:xfrm>
                            <a:off x="3459162" y="423862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B0261D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 details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11" name="Oval 9711"/>
                        <wps:cNvSpPr>
                          <a:spLocks noChangeArrowheads="1"/>
                        </wps:cNvSpPr>
                        <wps:spPr bwMode="auto">
                          <a:xfrm>
                            <a:off x="2014537" y="3016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12" name="Rectangle 9712"/>
                        <wps:cNvSpPr>
                          <a:spLocks noChangeArrowheads="1"/>
                        </wps:cNvSpPr>
                        <wps:spPr bwMode="auto">
                          <a:xfrm>
                            <a:off x="1876425" y="400050"/>
                            <a:ext cx="8362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B2DFB4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Search school bus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713" name="Group 9713"/>
                        <wpg:cNvGrpSpPr>
                          <a:grpSpLocks/>
                        </wpg:cNvGrpSpPr>
                        <wpg:grpSpPr bwMode="auto">
                          <a:xfrm>
                            <a:off x="23971" y="46037"/>
                            <a:ext cx="238126" cy="322263"/>
                            <a:chOff x="23812" y="46037"/>
                            <a:chExt cx="150" cy="203"/>
                          </a:xfrm>
                        </wpg:grpSpPr>
                        <wps:wsp>
                          <wps:cNvPr id="9714" name="Oval 9714"/>
                          <wps:cNvSpPr>
                            <a:spLocks noChangeArrowheads="1"/>
                          </wps:cNvSpPr>
                          <wps:spPr bwMode="auto">
                            <a:xfrm>
                              <a:off x="23853" y="46037"/>
                              <a:ext cx="70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15" name="Line 12"/>
                          <wps:cNvCnPr/>
                          <wps:spPr bwMode="auto">
                            <a:xfrm>
                              <a:off x="23887" y="46104"/>
                              <a:ext cx="0" cy="6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16" name="Line 13"/>
                          <wps:cNvCnPr/>
                          <wps:spPr bwMode="auto">
                            <a:xfrm>
                              <a:off x="23832" y="4612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17" name="Freeform 14"/>
                          <wps:cNvSpPr>
                            <a:spLocks/>
                          </wps:cNvSpPr>
                          <wps:spPr bwMode="auto">
                            <a:xfrm>
                              <a:off x="23812" y="46166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18" name="Rectangle 9718"/>
                        <wps:cNvSpPr>
                          <a:spLocks noChangeArrowheads="1"/>
                        </wps:cNvSpPr>
                        <wps:spPr bwMode="auto">
                          <a:xfrm>
                            <a:off x="69850" y="528637"/>
                            <a:ext cx="21463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CECE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19" name="Line 17"/>
                        <wps:cNvCnPr/>
                        <wps:spPr bwMode="auto">
                          <a:xfrm flipV="1">
                            <a:off x="1163637" y="177800"/>
                            <a:ext cx="846138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0" name="Line 18"/>
                        <wps:cNvCnPr/>
                        <wps:spPr bwMode="auto">
                          <a:xfrm flipH="1">
                            <a:off x="319087" y="204787"/>
                            <a:ext cx="844550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1" name="Oval 9721"/>
                        <wps:cNvSpPr>
                          <a:spLocks noChangeArrowheads="1"/>
                        </wps:cNvSpPr>
                        <wps:spPr bwMode="auto">
                          <a:xfrm>
                            <a:off x="3849687" y="421481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22" name="Rectangle 9722"/>
                        <wps:cNvSpPr>
                          <a:spLocks noChangeArrowheads="1"/>
                        </wps:cNvSpPr>
                        <wps:spPr bwMode="auto">
                          <a:xfrm>
                            <a:off x="3703637" y="4584700"/>
                            <a:ext cx="8642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5A5FEB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children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23" name="Line 21"/>
                        <wps:cNvCnPr/>
                        <wps:spPr bwMode="auto">
                          <a:xfrm flipH="1" flipV="1">
                            <a:off x="2570162" y="171450"/>
                            <a:ext cx="1125538" cy="127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4" name="Line 22"/>
                        <wps:cNvCnPr/>
                        <wps:spPr bwMode="auto">
                          <a:xfrm flipV="1">
                            <a:off x="2570162" y="133350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5" name="Line 23"/>
                        <wps:cNvCnPr/>
                        <wps:spPr bwMode="auto">
                          <a:xfrm>
                            <a:off x="2570162" y="171450"/>
                            <a:ext cx="9207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6" name="Rectangle 9726"/>
                        <wps:cNvSpPr>
                          <a:spLocks noChangeArrowheads="1"/>
                        </wps:cNvSpPr>
                        <wps:spPr bwMode="auto">
                          <a:xfrm>
                            <a:off x="2857500" y="0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1EA511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27" name="Oval 9727"/>
                        <wps:cNvSpPr>
                          <a:spLocks noChangeArrowheads="1"/>
                        </wps:cNvSpPr>
                        <wps:spPr bwMode="auto">
                          <a:xfrm>
                            <a:off x="2193925" y="9620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28" name="Rectangle 9728"/>
                        <wps:cNvSpPr>
                          <a:spLocks noChangeArrowheads="1"/>
                        </wps:cNvSpPr>
                        <wps:spPr bwMode="auto">
                          <a:xfrm>
                            <a:off x="2163762" y="1331912"/>
                            <a:ext cx="6330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F7031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29" name="Oval 9729"/>
                        <wps:cNvSpPr>
                          <a:spLocks noChangeArrowheads="1"/>
                        </wps:cNvSpPr>
                        <wps:spPr bwMode="auto">
                          <a:xfrm>
                            <a:off x="2271712" y="1643062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30" name="Rectangle 9730"/>
                        <wps:cNvSpPr>
                          <a:spLocks noChangeArrowheads="1"/>
                        </wps:cNvSpPr>
                        <wps:spPr bwMode="auto">
                          <a:xfrm>
                            <a:off x="1976437" y="2012950"/>
                            <a:ext cx="11214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6FDAB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731" name="Group 9731"/>
                        <wpg:cNvGrpSpPr>
                          <a:grpSpLocks/>
                        </wpg:cNvGrpSpPr>
                        <wpg:grpSpPr bwMode="auto">
                          <a:xfrm>
                            <a:off x="30162" y="1545903"/>
                            <a:ext cx="239713" cy="320676"/>
                            <a:chOff x="30162" y="1538287"/>
                            <a:chExt cx="151" cy="202"/>
                          </a:xfrm>
                        </wpg:grpSpPr>
                        <wps:wsp>
                          <wps:cNvPr id="9732" name="Oval 97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1538287"/>
                              <a:ext cx="68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33" name="Line 30"/>
                          <wps:cNvCnPr/>
                          <wps:spPr bwMode="auto">
                            <a:xfrm>
                              <a:off x="30238" y="1538353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34" name="Line 31"/>
                          <wps:cNvCnPr/>
                          <wps:spPr bwMode="auto">
                            <a:xfrm>
                              <a:off x="30183" y="153837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35" name="Freeform 32"/>
                          <wps:cNvSpPr>
                            <a:spLocks/>
                          </wps:cNvSpPr>
                          <wps:spPr bwMode="auto">
                            <a:xfrm>
                              <a:off x="30162" y="1538416"/>
                              <a:ext cx="151" cy="7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36" name="Rectangle 9736"/>
                        <wps:cNvSpPr>
                          <a:spLocks noChangeArrowheads="1"/>
                        </wps:cNvSpPr>
                        <wps:spPr bwMode="auto">
                          <a:xfrm>
                            <a:off x="0" y="2020887"/>
                            <a:ext cx="37846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7AE26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37" name="Line 35"/>
                        <wps:cNvCnPr/>
                        <wps:spPr bwMode="auto">
                          <a:xfrm flipV="1">
                            <a:off x="1257300" y="1177925"/>
                            <a:ext cx="931863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38" name="Line 36"/>
                        <wps:cNvCnPr/>
                        <wps:spPr bwMode="auto">
                          <a:xfrm flipH="1">
                            <a:off x="327025" y="1435100"/>
                            <a:ext cx="930275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39" name="Line 37"/>
                        <wps:cNvCnPr/>
                        <wps:spPr bwMode="auto">
                          <a:xfrm>
                            <a:off x="1292225" y="1755775"/>
                            <a:ext cx="969963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40" name="Line 38"/>
                        <wps:cNvCnPr/>
                        <wps:spPr bwMode="auto">
                          <a:xfrm flipH="1" flipV="1">
                            <a:off x="327025" y="1738312"/>
                            <a:ext cx="965200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41" name="Line 39"/>
                        <wps:cNvCnPr/>
                        <wps:spPr bwMode="auto">
                          <a:xfrm flipV="1">
                            <a:off x="169862" y="720725"/>
                            <a:ext cx="1588" cy="8112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42" name="Freeform 40"/>
                        <wps:cNvSpPr>
                          <a:spLocks/>
                        </wps:cNvSpPr>
                        <wps:spPr bwMode="auto">
                          <a:xfrm>
                            <a:off x="115887" y="72072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g:grpSp>
                        <wpg:cNvPr id="9743" name="Group 9743"/>
                        <wpg:cNvGrpSpPr>
                          <a:grpSpLocks/>
                        </wpg:cNvGrpSpPr>
                        <wpg:grpSpPr bwMode="auto">
                          <a:xfrm>
                            <a:off x="3904117" y="2341563"/>
                            <a:ext cx="238126" cy="322263"/>
                            <a:chOff x="3878262" y="2341562"/>
                            <a:chExt cx="150" cy="203"/>
                          </a:xfrm>
                        </wpg:grpSpPr>
                        <wps:wsp>
                          <wps:cNvPr id="9744" name="Oval 97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878304" y="2341562"/>
                              <a:ext cx="69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45" name="Line 42"/>
                          <wps:cNvCnPr/>
                          <wps:spPr bwMode="auto">
                            <a:xfrm>
                              <a:off x="3878337" y="2341628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46" name="Line 43"/>
                          <wps:cNvCnPr/>
                          <wps:spPr bwMode="auto">
                            <a:xfrm>
                              <a:off x="3878283" y="2341646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47" name="Freeform 44"/>
                          <wps:cNvSpPr>
                            <a:spLocks/>
                          </wps:cNvSpPr>
                          <wps:spPr bwMode="auto">
                            <a:xfrm>
                              <a:off x="3878262" y="2341691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48" name="Rectangle 9748"/>
                        <wps:cNvSpPr>
                          <a:spLocks noChangeArrowheads="1"/>
                        </wps:cNvSpPr>
                        <wps:spPr bwMode="auto">
                          <a:xfrm>
                            <a:off x="3935412" y="2824162"/>
                            <a:ext cx="1924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0BCB2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9" name="Oval 9749"/>
                        <wps:cNvSpPr>
                          <a:spLocks noChangeArrowheads="1"/>
                        </wps:cNvSpPr>
                        <wps:spPr bwMode="auto">
                          <a:xfrm>
                            <a:off x="2235200" y="24098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50" name="Rectangle 9750"/>
                        <wps:cNvSpPr>
                          <a:spLocks noChangeArrowheads="1"/>
                        </wps:cNvSpPr>
                        <wps:spPr bwMode="auto">
                          <a:xfrm>
                            <a:off x="2176462" y="2779712"/>
                            <a:ext cx="6781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63F12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Send message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51" name="Line 49"/>
                        <wps:cNvCnPr/>
                        <wps:spPr bwMode="auto">
                          <a:xfrm>
                            <a:off x="1277937" y="2114550"/>
                            <a:ext cx="950913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2" name="Line 50"/>
                        <wps:cNvCnPr/>
                        <wps:spPr bwMode="auto">
                          <a:xfrm flipH="1" flipV="1">
                            <a:off x="327025" y="1781175"/>
                            <a:ext cx="950913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3" name="Line 51"/>
                        <wps:cNvCnPr/>
                        <wps:spPr bwMode="auto">
                          <a:xfrm>
                            <a:off x="3330575" y="2541587"/>
                            <a:ext cx="539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4" name="Line 52"/>
                        <wps:cNvCnPr/>
                        <wps:spPr bwMode="auto">
                          <a:xfrm flipH="1">
                            <a:off x="2790825" y="2541587"/>
                            <a:ext cx="53975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5" name="Oval 9755"/>
                        <wps:cNvSpPr>
                          <a:spLocks noChangeArrowheads="1"/>
                        </wps:cNvSpPr>
                        <wps:spPr bwMode="auto">
                          <a:xfrm>
                            <a:off x="2163762" y="30956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56" name="Rectangle 9756"/>
                        <wps:cNvSpPr>
                          <a:spLocks noChangeArrowheads="1"/>
                        </wps:cNvSpPr>
                        <wps:spPr bwMode="auto">
                          <a:xfrm>
                            <a:off x="2162175" y="3465512"/>
                            <a:ext cx="5765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71BA3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57" name="Line 55"/>
                        <wps:cNvCnPr/>
                        <wps:spPr bwMode="auto">
                          <a:xfrm flipH="1">
                            <a:off x="2719387" y="3236912"/>
                            <a:ext cx="9271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8" name="Line 56"/>
                        <wps:cNvCnPr/>
                        <wps:spPr bwMode="auto">
                          <a:xfrm>
                            <a:off x="2719387" y="32369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9" name="Line 57"/>
                        <wps:cNvCnPr/>
                        <wps:spPr bwMode="auto">
                          <a:xfrm flipV="1">
                            <a:off x="2719387" y="31988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0" name="Rectangle 9760"/>
                        <wps:cNvSpPr>
                          <a:spLocks noChangeArrowheads="1"/>
                        </wps:cNvSpPr>
                        <wps:spPr bwMode="auto">
                          <a:xfrm>
                            <a:off x="2917825" y="3032125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C3E71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1" name="Oval 9761"/>
                        <wps:cNvSpPr>
                          <a:spLocks noChangeArrowheads="1"/>
                        </wps:cNvSpPr>
                        <wps:spPr bwMode="auto">
                          <a:xfrm>
                            <a:off x="2209800" y="3648075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62" name="Rectangle 9762"/>
                        <wps:cNvSpPr>
                          <a:spLocks noChangeArrowheads="1"/>
                        </wps:cNvSpPr>
                        <wps:spPr bwMode="auto">
                          <a:xfrm>
                            <a:off x="2100262" y="4017962"/>
                            <a:ext cx="796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44334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parent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3" name="Oval 9763"/>
                        <wps:cNvSpPr>
                          <a:spLocks noChangeArrowheads="1"/>
                        </wps:cNvSpPr>
                        <wps:spPr bwMode="auto">
                          <a:xfrm>
                            <a:off x="2201862" y="41783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64" name="Rectangle 9764"/>
                        <wps:cNvSpPr>
                          <a:spLocks noChangeArrowheads="1"/>
                        </wps:cNvSpPr>
                        <wps:spPr bwMode="auto">
                          <a:xfrm>
                            <a:off x="2200275" y="4546600"/>
                            <a:ext cx="5651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22E6A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Add 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5" name="Oval 9765"/>
                        <wps:cNvSpPr>
                          <a:spLocks noChangeArrowheads="1"/>
                        </wps:cNvSpPr>
                        <wps:spPr bwMode="auto">
                          <a:xfrm>
                            <a:off x="2405062" y="49022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66" name="Rectangle 9766"/>
                        <wps:cNvSpPr>
                          <a:spLocks noChangeArrowheads="1"/>
                        </wps:cNvSpPr>
                        <wps:spPr bwMode="auto">
                          <a:xfrm>
                            <a:off x="2413000" y="5270500"/>
                            <a:ext cx="5422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F84AF3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List 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7" name="Line 65"/>
                        <wps:cNvCnPr/>
                        <wps:spPr bwMode="auto">
                          <a:xfrm flipH="1">
                            <a:off x="2957512" y="4564062"/>
                            <a:ext cx="730250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8" name="Line 66"/>
                        <wps:cNvCnPr/>
                        <wps:spPr bwMode="auto">
                          <a:xfrm flipV="1">
                            <a:off x="2957512" y="4900612"/>
                            <a:ext cx="10160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9" name="Line 67"/>
                        <wps:cNvCnPr/>
                        <wps:spPr bwMode="auto">
                          <a:xfrm flipV="1">
                            <a:off x="2957512" y="4829175"/>
                            <a:ext cx="69850" cy="74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70" name="Rectangle 9770"/>
                        <wps:cNvSpPr>
                          <a:spLocks noChangeArrowheads="1"/>
                        </wps:cNvSpPr>
                        <wps:spPr bwMode="auto">
                          <a:xfrm>
                            <a:off x="3011487" y="45005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0066D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71" name="Oval 9771"/>
                        <wps:cNvSpPr>
                          <a:spLocks noChangeArrowheads="1"/>
                        </wps:cNvSpPr>
                        <wps:spPr bwMode="auto">
                          <a:xfrm>
                            <a:off x="2193925" y="69738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72" name="Rectangle 9772"/>
                        <wps:cNvSpPr>
                          <a:spLocks noChangeArrowheads="1"/>
                        </wps:cNvSpPr>
                        <wps:spPr bwMode="auto">
                          <a:xfrm>
                            <a:off x="2147887" y="7343775"/>
                            <a:ext cx="6667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3354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 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73" name="Oval 9773"/>
                        <wps:cNvSpPr>
                          <a:spLocks noChangeArrowheads="1"/>
                        </wps:cNvSpPr>
                        <wps:spPr bwMode="auto">
                          <a:xfrm>
                            <a:off x="2371725" y="6256337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74" name="Rectangle 9774"/>
                        <wps:cNvSpPr>
                          <a:spLocks noChangeArrowheads="1"/>
                        </wps:cNvSpPr>
                        <wps:spPr bwMode="auto">
                          <a:xfrm>
                            <a:off x="2125662" y="6626225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7FA8AE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application details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75" name="Oval 9775"/>
                        <wps:cNvSpPr>
                          <a:spLocks noChangeArrowheads="1"/>
                        </wps:cNvSpPr>
                        <wps:spPr bwMode="auto">
                          <a:xfrm>
                            <a:off x="2471737" y="55260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76" name="Rectangle 9776"/>
                        <wps:cNvSpPr>
                          <a:spLocks noChangeArrowheads="1"/>
                        </wps:cNvSpPr>
                        <wps:spPr bwMode="auto">
                          <a:xfrm>
                            <a:off x="2363787" y="5895975"/>
                            <a:ext cx="7683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6E46B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 school bus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777" name="Group 9777"/>
                        <wpg:cNvGrpSpPr>
                          <a:grpSpLocks/>
                        </wpg:cNvGrpSpPr>
                        <wpg:grpSpPr bwMode="auto">
                          <a:xfrm>
                            <a:off x="30162" y="4668837"/>
                            <a:ext cx="239713" cy="320675"/>
                            <a:chOff x="30162" y="4668837"/>
                            <a:chExt cx="151" cy="202"/>
                          </a:xfrm>
                        </wpg:grpSpPr>
                        <wps:wsp>
                          <wps:cNvPr id="9778" name="Oval 977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4668837"/>
                              <a:ext cx="68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79" name="Line 76"/>
                          <wps:cNvCnPr/>
                          <wps:spPr bwMode="auto">
                            <a:xfrm>
                              <a:off x="30238" y="466890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80" name="Line 77"/>
                          <wps:cNvCnPr/>
                          <wps:spPr bwMode="auto">
                            <a:xfrm>
                              <a:off x="30183" y="4668920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81" name="Freeform 78"/>
                          <wps:cNvSpPr>
                            <a:spLocks/>
                          </wps:cNvSpPr>
                          <wps:spPr bwMode="auto">
                            <a:xfrm>
                              <a:off x="30162" y="4668965"/>
                              <a:ext cx="151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82" name="Rectangle 9782"/>
                        <wps:cNvSpPr>
                          <a:spLocks noChangeArrowheads="1"/>
                        </wps:cNvSpPr>
                        <wps:spPr bwMode="auto">
                          <a:xfrm>
                            <a:off x="30162" y="5149850"/>
                            <a:ext cx="2997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25A21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3" name="Line 81"/>
                        <wps:cNvCnPr/>
                        <wps:spPr bwMode="auto">
                          <a:xfrm flipV="1">
                            <a:off x="1233487" y="3449637"/>
                            <a:ext cx="909638" cy="6492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4" name="Line 82"/>
                        <wps:cNvCnPr/>
                        <wps:spPr bwMode="auto">
                          <a:xfrm flipH="1">
                            <a:off x="327025" y="4098925"/>
                            <a:ext cx="906463" cy="650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5" name="Line 83"/>
                        <wps:cNvCnPr/>
                        <wps:spPr bwMode="auto">
                          <a:xfrm flipH="1">
                            <a:off x="327025" y="4379912"/>
                            <a:ext cx="877888" cy="407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6" name="Line 84"/>
                        <wps:cNvCnPr/>
                        <wps:spPr bwMode="auto">
                          <a:xfrm flipV="1">
                            <a:off x="1204912" y="3973512"/>
                            <a:ext cx="879475" cy="406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7" name="Line 85"/>
                        <wps:cNvCnPr/>
                        <wps:spPr bwMode="auto">
                          <a:xfrm flipH="1">
                            <a:off x="327025" y="4602162"/>
                            <a:ext cx="931863" cy="223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8" name="Line 86"/>
                        <wps:cNvCnPr/>
                        <wps:spPr bwMode="auto">
                          <a:xfrm flipV="1">
                            <a:off x="1258887" y="4379912"/>
                            <a:ext cx="936625" cy="2222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9" name="Line 87"/>
                        <wps:cNvCnPr/>
                        <wps:spPr bwMode="auto">
                          <a:xfrm>
                            <a:off x="1358900" y="4945062"/>
                            <a:ext cx="1036638" cy="714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0" name="Line 88"/>
                        <wps:cNvCnPr/>
                        <wps:spPr bwMode="auto">
                          <a:xfrm flipH="1" flipV="1">
                            <a:off x="327025" y="4875212"/>
                            <a:ext cx="1031875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1" name="Line 89"/>
                        <wps:cNvCnPr/>
                        <wps:spPr bwMode="auto">
                          <a:xfrm>
                            <a:off x="1482725" y="6148387"/>
                            <a:ext cx="833438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2" name="Line 90"/>
                        <wps:cNvCnPr/>
                        <wps:spPr bwMode="auto">
                          <a:xfrm flipH="1" flipV="1">
                            <a:off x="652462" y="5329237"/>
                            <a:ext cx="830263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3" name="Line 91"/>
                        <wps:cNvCnPr/>
                        <wps:spPr bwMode="auto">
                          <a:xfrm>
                            <a:off x="1528762" y="5702300"/>
                            <a:ext cx="876300" cy="546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4" name="Line 92"/>
                        <wps:cNvCnPr/>
                        <wps:spPr bwMode="auto">
                          <a:xfrm flipH="1" flipV="1">
                            <a:off x="652462" y="5154612"/>
                            <a:ext cx="876300" cy="547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5" name="Line 93"/>
                        <wps:cNvCnPr/>
                        <wps:spPr bwMode="auto">
                          <a:xfrm flipV="1">
                            <a:off x="179387" y="2212975"/>
                            <a:ext cx="0" cy="2449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6" name="Freeform 94"/>
                        <wps:cNvSpPr>
                          <a:spLocks/>
                        </wps:cNvSpPr>
                        <wps:spPr bwMode="auto">
                          <a:xfrm>
                            <a:off x="123825" y="221297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97" name="Line 95"/>
                        <wps:cNvCnPr/>
                        <wps:spPr bwMode="auto">
                          <a:xfrm>
                            <a:off x="1395412" y="5238750"/>
                            <a:ext cx="1069975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8" name="Line 96"/>
                        <wps:cNvCnPr/>
                        <wps:spPr bwMode="auto">
                          <a:xfrm flipH="1" flipV="1">
                            <a:off x="327025" y="4905375"/>
                            <a:ext cx="1068388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9" name="Oval 9799"/>
                        <wps:cNvSpPr>
                          <a:spLocks noChangeArrowheads="1"/>
                        </wps:cNvSpPr>
                        <wps:spPr bwMode="auto">
                          <a:xfrm>
                            <a:off x="3643312" y="5199062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00" name="Rectangle 9800"/>
                        <wps:cNvSpPr>
                          <a:spLocks noChangeArrowheads="1"/>
                        </wps:cNvSpPr>
                        <wps:spPr bwMode="auto">
                          <a:xfrm>
                            <a:off x="3638550" y="5567362"/>
                            <a:ext cx="5594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C8B95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activity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01" name="Line 99"/>
                        <wps:cNvCnPr/>
                        <wps:spPr bwMode="auto">
                          <a:xfrm flipH="1" flipV="1">
                            <a:off x="2957512" y="5103812"/>
                            <a:ext cx="676275" cy="163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2" name="Line 100"/>
                        <wps:cNvCnPr/>
                        <wps:spPr bwMode="auto">
                          <a:xfrm flipV="1">
                            <a:off x="2957512" y="5087937"/>
                            <a:ext cx="101600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3" name="Line 101"/>
                        <wps:cNvCnPr/>
                        <wps:spPr bwMode="auto">
                          <a:xfrm>
                            <a:off x="2957512" y="5103812"/>
                            <a:ext cx="80963" cy="619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4" name="Rectangle 9804"/>
                        <wps:cNvSpPr>
                          <a:spLocks noChangeArrowheads="1"/>
                        </wps:cNvSpPr>
                        <wps:spPr bwMode="auto">
                          <a:xfrm>
                            <a:off x="3230562" y="49958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B9FE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E0C2DA" id="Group 104" o:spid="_x0000_s1027" style="position:absolute;left:0;text-align:left;margin-left:0;margin-top:7.1pt;width:359.65pt;height:596.2pt;z-index:251694592;mso-position-horizontal:center;mso-position-horizontal-relative:margin" coordsize="45678,75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">
                <v:oval id="Oval 9707" o:spid="_x0000_s1028" style="position:absolute;left:36544;top:30988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" fillcolor="#ffc" strokecolor="#903" strokeweight="1.5pt"/>
                <v:rect id="Rectangle 9708" o:spid="_x0000_s1029" style="position:absolute;left:35909;top:34686;width:694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" filled="f" stroked="f">
                  <v:textbox style="mso-fit-shape-to-text:t" inset="0,0,0,0">
                    <w:txbxContent>
                      <w:p w14:paraId="5813ABB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Register parent</w:t>
                        </w:r>
                      </w:p>
                    </w:txbxContent>
                  </v:textbox>
                </v:rect>
                <v:oval id="Oval 9709" o:spid="_x0000_s1030" style="position:absolute;left:37052;top:492;width:4524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" fillcolor="#ffc" strokecolor="#903" strokeweight="1.5pt"/>
                <v:rect id="Rectangle 9710" o:spid="_x0000_s1031" style="position:absolute;left:34591;top:4238;width:1056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" filled="f" stroked="f">
                  <v:textbox style="mso-fit-shape-to-text:t" inset="0,0,0,0">
                    <w:txbxContent>
                      <w:p w14:paraId="05B0261D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 details</w:t>
                        </w:r>
                      </w:p>
                    </w:txbxContent>
                  </v:textbox>
                </v:rect>
                <v:oval id="Oval 9711" o:spid="_x0000_s1032" style="position:absolute;left:20145;top:301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" fillcolor="#ffc" strokecolor="#903" strokeweight="1.5pt"/>
                <v:rect id="Rectangle 9712" o:spid="_x0000_s1033" style="position:absolute;left:18764;top:4000;width:8363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1Va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8L5e5vD3Jj0Buf8FAAD//wMAUEsBAi0AFAAGAAgAAAAhANvh9svuAAAAhQEAABMAAAAAAAAAAAAA&#10;AAAAAAAAAFtDb250ZW50X1R5cGVzXS54bWxQSwECLQAUAAYACAAAACEAWvQsW78AAAAVAQAACwAA&#10;AAAAAAAAAAAAAAAfAQAAX3JlbHMvLnJlbHNQSwECLQAUAAYACAAAACEAn+9VWsMAAADdAAAADwAA&#10;AAAAAAAAAAAAAAAHAgAAZHJzL2Rvd25yZXYueG1sUEsFBgAAAAADAAMAtwAAAPcCAAAAAA==&#10;" filled="f" stroked="f">
                  <v:textbox style="mso-fit-shape-to-text:t" inset="0,0,0,0">
                    <w:txbxContent>
                      <w:p w14:paraId="51B2DFB4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Search school bus</w:t>
                        </w:r>
                      </w:p>
                    </w:txbxContent>
                  </v:textbox>
                </v:rect>
                <v:group id="Group 9713" o:spid="_x0000_s1034" style="position:absolute;left:239;top:460;width:2381;height:3223" coordorigin="23812,46037" coordsize="150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yVj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FE/h7E56AXD0BAAD//wMAUEsBAi0AFAAGAAgAAAAhANvh9svuAAAAhQEAABMAAAAAAAAA&#10;AAAAAAAAAAAAAFtDb250ZW50X1R5cGVzXS54bWxQSwECLQAUAAYACAAAACEAWvQsW78AAAAVAQAA&#10;CwAAAAAAAAAAAAAAAAAfAQAAX3JlbHMvLnJlbHNQSwECLQAUAAYACAAAACEAXfclY8YAAADdAAAA&#10;DwAAAAAAAAAAAAAAAAAHAgAAZHJzL2Rvd25yZXYueG1sUEsFBgAAAAADAAMAtwAAAPoCAAAAAA==&#10;">
                  <v:oval id="Oval 9714" o:spid="_x0000_s1035" style="position:absolute;left:23853;top:46037;width:70;height: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" filled="f" strokecolor="#903" strokeweight="1.5pt"/>
                  <v:line id="Line 12" o:spid="_x0000_s1036" style="position:absolute;visibility:visible;mso-wrap-style:square" from="23887,46104" to="23887,46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" strokecolor="#903" strokeweight="1.5pt"/>
                  <v:line id="Line 13" o:spid="_x0000_s1037" style="position:absolute;visibility:visible;mso-wrap-style:square" from="23832,46121" to="23941,46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" strokecolor="#903" strokeweight="1.5pt"/>
                  <v:shape id="Freeform 14" o:spid="_x0000_s1038" style="position:absolute;left:23812;top:46166;width:150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718" o:spid="_x0000_s1039" style="position:absolute;left:698;top:5286;width:214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" filled="f" stroked="f">
                  <v:textbox style="mso-fit-shape-to-text:t" inset="0,0,0,0">
                    <w:txbxContent>
                      <w:p w14:paraId="563CECE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User</w:t>
                        </w:r>
                      </w:p>
                    </w:txbxContent>
                  </v:textbox>
                </v:rect>
                <v:line id="Line 17" o:spid="_x0000_s1040" style="position:absolute;flip:y;visibility:visible;mso-wrap-style:square" from="11636,1778" to="20097,2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" strokecolor="#903" strokeweight="1.5pt"/>
                <v:line id="Line 18" o:spid="_x0000_s1041" style="position:absolute;flip:x;visibility:visible;mso-wrap-style:square" from="3190,2047" to="11636,2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" strokecolor="#903" strokeweight="1.5pt"/>
                <v:oval id="Oval 9721" o:spid="_x0000_s1042" style="position:absolute;left:38496;top:4214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" fillcolor="#ffc" strokecolor="#903" strokeweight="1.5pt"/>
                <v:rect id="Rectangle 9722" o:spid="_x0000_s1043" style="position:absolute;left:37036;top:45847;width:864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" filled="f" stroked="f">
                  <v:textbox style="mso-fit-shape-to-text:t" inset="0,0,0,0">
                    <w:txbxContent>
                      <w:p w14:paraId="7A5A5FEB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children profile</w:t>
                        </w:r>
                      </w:p>
                    </w:txbxContent>
                  </v:textbox>
                </v:rect>
                <v:line id="Line 21" o:spid="_x0000_s1044" style="position:absolute;flip:x y;visibility:visible;mso-wrap-style:square" from="25701,1714" to="36957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" strokecolor="#903" strokeweight="1.5pt">
                  <v:stroke dashstyle="3 1"/>
                </v:line>
                <v:line id="Line 22" o:spid="_x0000_s1045" style="position:absolute;flip:y;visibility:visible;mso-wrap-style:square" from="25701,1333" to="26622,1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" strokecolor="#903" strokeweight="1.5pt"/>
                <v:line id="Line 23" o:spid="_x0000_s1046" style="position:absolute;visibility:visible;mso-wrap-style:square" from="25701,1714" to="26622,2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aV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vk0fYG/N/EJyNUvAAAA//8DAFBLAQItABQABgAIAAAAIQDb4fbL7gAAAIUBAAATAAAAAAAA&#10;AAAAAAAAAAAAAABbQ29udGVudF9UeXBlc10ueG1sUEsBAi0AFAAGAAgAAAAhAFr0LFu/AAAAFQEA&#10;AAsAAAAAAAAAAAAAAAAAHwEAAF9yZWxzLy5yZWxzUEsBAi0AFAAGAAgAAAAhAAGFhpXHAAAA3QAA&#10;AA8AAAAAAAAAAAAAAAAABwIAAGRycy9kb3ducmV2LnhtbFBLBQYAAAAAAwADALcAAAD7AgAAAAA=&#10;" strokecolor="#903" strokeweight="1.5pt"/>
                <v:rect id="Rectangle 9726" o:spid="_x0000_s1047" style="position:absolute;left:28575;width:5429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" filled="f" stroked="f">
                  <v:textbox style="mso-fit-shape-to-text:t" inset="0,0,0,0">
                    <w:txbxContent>
                      <w:p w14:paraId="781EA511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727" o:spid="_x0000_s1048" style="position:absolute;left:21939;top:962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" fillcolor="#ffc" strokecolor="#903" strokeweight="1.5pt"/>
                <v:rect id="Rectangle 9728" o:spid="_x0000_s1049" style="position:absolute;left:21637;top:13319;width:6331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" filled="f" stroked="f">
                  <v:textbox style="mso-fit-shape-to-text:t" inset="0,0,0,0">
                    <w:txbxContent>
                      <w:p w14:paraId="4AAF7031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children</w:t>
                        </w:r>
                      </w:p>
                    </w:txbxContent>
                  </v:textbox>
                </v:rect>
                <v:oval id="Oval 9729" o:spid="_x0000_s1050" style="position:absolute;left:22717;top:1643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" fillcolor="#ffc" strokecolor="#903" strokeweight="1.5pt"/>
                <v:rect id="Rectangle 9730" o:spid="_x0000_s1051" style="position:absolute;left:19764;top:20129;width:1121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" filled="f" stroked="f">
                  <v:textbox style="mso-fit-shape-to-text:t" inset="0,0,0,0">
                    <w:txbxContent>
                      <w:p w14:paraId="476FDAB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  <w:t xml:space="preserve"> 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location</w:t>
                        </w:r>
                      </w:p>
                    </w:txbxContent>
                  </v:textbox>
                </v:rect>
                <v:group id="Group 9731" o:spid="_x0000_s1052" style="position:absolute;left:301;top:15459;width:2397;height:3206" coordorigin="301,15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ELv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Yvh7E56AXD0BAAD//wMAUEsBAi0AFAAGAAgAAAAhANvh9svuAAAAhQEAABMAAAAAAAAA&#10;AAAAAAAAAAAAAFtDb250ZW50X1R5cGVzXS54bWxQSwECLQAUAAYACAAAACEAWvQsW78AAAAVAQAA&#10;CwAAAAAAAAAAAAAAAAAfAQAAX3JlbHMvLnJlbHNQSwECLQAUAAYACAAAACEAidxC78YAAADdAAAA&#10;DwAAAAAAAAAAAAAAAAAHAgAAZHJzL2Rvd25yZXYueG1sUEsFBgAAAAADAAMAtwAAAPoCAAAAAA==&#10;">
                  <v:oval id="Oval 9732" o:spid="_x0000_s1053" style="position:absolute;left:302;top:15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" filled="f" strokecolor="#903" strokeweight="1.5pt"/>
                  <v:line id="Line 30" o:spid="_x0000_s1054" style="position:absolute;visibility:visible;mso-wrap-style:square" from="302,15383" to="302,15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" strokecolor="#903" strokeweight="1.5pt"/>
                  <v:line id="Line 31" o:spid="_x0000_s1055" style="position:absolute;visibility:visible;mso-wrap-style:square" from="301,15383" to="302,15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LXT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" strokecolor="#903" strokeweight="1.5pt"/>
                  <v:shape id="Freeform 32" o:spid="_x0000_s1056" style="position:absolute;left:301;top:15384;width:2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" path="m,54l54,r54,54e" filled="f" strokecolor="#903" strokeweight="1.5pt">
                    <v:path arrowok="t" o:connecttype="custom" o:connectlocs="0,73;76,0;151,73" o:connectangles="0,0,0"/>
                  </v:shape>
                </v:group>
                <v:rect id="Rectangle 9736" o:spid="_x0000_s1057" style="position:absolute;top:20208;width:378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" filled="f" stroked="f">
                  <v:textbox style="mso-fit-shape-to-text:t" inset="0,0,0,0">
                    <w:txbxContent>
                      <w:p w14:paraId="2927AE26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Children</w:t>
                        </w:r>
                      </w:p>
                    </w:txbxContent>
                  </v:textbox>
                </v:rect>
                <v:line id="Line 35" o:spid="_x0000_s1058" style="position:absolute;flip:y;visibility:visible;mso-wrap-style:square" from="12573,11779" to="21891,14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" strokecolor="#903" strokeweight="1.5pt"/>
                <v:line id="Line 36" o:spid="_x0000_s1059" style="position:absolute;flip:x;visibility:visible;mso-wrap-style:square" from="3270,14351" to="12573,16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" strokecolor="#903" strokeweight="1.5pt"/>
                <v:line id="Line 37" o:spid="_x0000_s1060" style="position:absolute;visibility:visible;mso-wrap-style:square" from="12922,17557" to="22621,17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" strokecolor="#903" strokeweight="1.5pt"/>
                <v:line id="Line 38" o:spid="_x0000_s1061" style="position:absolute;flip:x y;visibility:visible;mso-wrap-style:square" from="3270,17383" to="12922,17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" strokecolor="#903" strokeweight="1.5pt"/>
                <v:line id="Line 39" o:spid="_x0000_s1062" style="position:absolute;flip:y;visibility:visible;mso-wrap-style:square" from="1698,7207" to="1714,15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" strokecolor="#903" strokeweight="1.5pt"/>
                <v:shape id="Freeform 40" o:spid="_x0000_s1063" style="position:absolute;left:1158;top:7207;width:1128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" path="m35,l71,97,,97,35,xe" strokecolor="#903" strokeweight="1.5pt">
                  <v:path arrowok="t" o:connecttype="custom" o:connectlocs="55563,0;112713,153988;0,153988;55563,0" o:connectangles="0,0,0,0"/>
                </v:shape>
                <v:group id="Group 9743" o:spid="_x0000_s1064" style="position:absolute;left:39041;top:23415;width:2381;height:3223" coordorigin="38782,2341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Ap+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tnH2xgeb8ITkMs7AAAA//8DAFBLAQItABQABgAIAAAAIQDb4fbL7gAAAIUBAAATAAAAAAAA&#10;AAAAAAAAAAAAAABbQ29udGVudF9UeXBlc10ueG1sUEsBAi0AFAAGAAgAAAAhAFr0LFu/AAAAFQEA&#10;AAsAAAAAAAAAAAAAAAAAHwEAAF9yZWxzLy5yZWxzUEsBAi0AFAAGAAgAAAAhAE5ECn7HAAAA3QAA&#10;AA8AAAAAAAAAAAAAAAAABwIAAGRycy9kb3ducmV2LnhtbFBLBQYAAAAAAwADALcAAAD7AgAAAAA=&#10;">
                  <v:oval id="Oval 9744" o:spid="_x0000_s1065" style="position:absolute;left:38783;top:2341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" filled="f" strokecolor="#903" strokeweight="1.5pt"/>
                  <v:line id="Line 42" o:spid="_x0000_s1066" style="position:absolute;visibility:visible;mso-wrap-style:square" from="38783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" strokecolor="#903" strokeweight="1.5pt"/>
                  <v:line id="Line 43" o:spid="_x0000_s1067" style="position:absolute;visibility:visible;mso-wrap-style:square" from="38782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" strokecolor="#903" strokeweight="1.5pt"/>
                  <v:shape id="Freeform 44" o:spid="_x0000_s1068" style="position:absolute;left:38782;top:2341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748" o:spid="_x0000_s1069" style="position:absolute;left:39354;top:28241;width:192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" filled="f" stroked="f">
                  <v:textbox style="mso-fit-shape-to-text:t" inset="0,0,0,0">
                    <w:txbxContent>
                      <w:p w14:paraId="7250BCB2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Line</w:t>
                        </w:r>
                      </w:p>
                    </w:txbxContent>
                  </v:textbox>
                </v:rect>
                <v:oval id="Oval 9749" o:spid="_x0000_s1070" style="position:absolute;left:22352;top:2409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" fillcolor="#ffc" strokecolor="#903" strokeweight="1.5pt"/>
                <v:rect id="Rectangle 9750" o:spid="_x0000_s1071" style="position:absolute;left:21764;top:27797;width:678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" filled="f" stroked="f">
                  <v:textbox style="mso-fit-shape-to-text:t" inset="0,0,0,0">
                    <w:txbxContent>
                      <w:p w14:paraId="1E63F12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Send message</w:t>
                        </w:r>
                      </w:p>
                    </w:txbxContent>
                  </v:textbox>
                </v:rect>
                <v:line id="Line 49" o:spid="_x0000_s1072" style="position:absolute;visibility:visible;mso-wrap-style:square" from="12779,21145" to="22288,24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" strokecolor="#903" strokeweight="1.5pt"/>
                <v:line id="Line 50" o:spid="_x0000_s1073" style="position:absolute;flip:x y;visibility:visible;mso-wrap-style:square" from="3270,17811" to="12779,21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" strokecolor="#903" strokeweight="1.5pt"/>
                <v:line id="Line 51" o:spid="_x0000_s1074" style="position:absolute;visibility:visible;mso-wrap-style:square" from="33305,25415" to="38703,25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" strokecolor="#903" strokeweight="1.5pt"/>
                <v:line id="Line 52" o:spid="_x0000_s1075" style="position:absolute;flip:x;visibility:visible;mso-wrap-style:square" from="27908,25415" to="33305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" strokecolor="#903" strokeweight="1.5pt"/>
                <v:oval id="Oval 9755" o:spid="_x0000_s1076" style="position:absolute;left:21637;top:30956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" fillcolor="#ffc" strokecolor="#903" strokeweight="1.5pt"/>
                <v:rect id="Rectangle 9756" o:spid="_x0000_s1077" style="position:absolute;left:21621;top:34655;width:5766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" filled="f" stroked="f">
                  <v:textbox style="mso-fit-shape-to-text:t" inset="0,0,0,0">
                    <w:txbxContent>
                      <w:p w14:paraId="7B271BA3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Parent</w:t>
                        </w:r>
                      </w:p>
                    </w:txbxContent>
                  </v:textbox>
                </v:rect>
                <v:line id="Line 55" o:spid="_x0000_s1078" style="position:absolute;flip:x;visibility:visible;mso-wrap-style:square" from="27193,32369" to="3646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" strokecolor="#903" strokeweight="1.5pt">
                  <v:stroke dashstyle="3 1"/>
                </v:line>
                <v:line id="Line 56" o:spid="_x0000_s1079" style="position:absolute;visibility:visible;mso-wrap-style:square" from="27193,32369" to="28114,3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" strokecolor="#903" strokeweight="1.5pt"/>
                <v:line id="Line 57" o:spid="_x0000_s1080" style="position:absolute;flip:y;visibility:visible;mso-wrap-style:square" from="27193,31988" to="2811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rbt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X6Rz+3sQnIFe/AAAA//8DAFBLAQItABQABgAIAAAAIQDb4fbL7gAAAIUBAAATAAAAAAAA&#10;AAAAAAAAAAAAAABbQ29udGVudF9UeXBlc10ueG1sUEsBAi0AFAAGAAgAAAAhAFr0LFu/AAAAFQEA&#10;AAsAAAAAAAAAAAAAAAAAHwEAAF9yZWxzLy5yZWxzUEsBAi0AFAAGAAgAAAAhAJcStu3HAAAA3QAA&#10;AA8AAAAAAAAAAAAAAAAABwIAAGRycy9kb3ducmV2LnhtbFBLBQYAAAAAAwADALcAAAD7AgAAAAA=&#10;" strokecolor="#903" strokeweight="1.5pt"/>
                <v:rect id="Rectangle 9760" o:spid="_x0000_s1081" style="position:absolute;left:29178;top:30321;width:5429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" filled="f" stroked="f">
                  <v:textbox style="mso-fit-shape-to-text:t" inset="0,0,0,0">
                    <w:txbxContent>
                      <w:p w14:paraId="265C3E71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761" o:spid="_x0000_s1082" style="position:absolute;left:22098;top:3648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" fillcolor="#ffc" strokecolor="#903" strokeweight="1.5pt"/>
                <v:rect id="Rectangle 9762" o:spid="_x0000_s1083" style="position:absolute;left:21002;top:40179;width:7969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" filled="f" stroked="f">
                  <v:textbox style="mso-fit-shape-to-text:t" inset="0,0,0,0">
                    <w:txbxContent>
                      <w:p w14:paraId="3BD44334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parent profile</w:t>
                        </w:r>
                      </w:p>
                    </w:txbxContent>
                  </v:textbox>
                </v:rect>
                <v:oval id="Oval 9763" o:spid="_x0000_s1084" style="position:absolute;left:22018;top:41783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" fillcolor="#ffc" strokecolor="#903" strokeweight="1.5pt"/>
                <v:rect id="Rectangle 9764" o:spid="_x0000_s1085" style="position:absolute;left:22002;top:45466;width:565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" filled="f" stroked="f">
                  <v:textbox style="mso-fit-shape-to-text:t" inset="0,0,0,0">
                    <w:txbxContent>
                      <w:p w14:paraId="5922E6A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Add children</w:t>
                        </w:r>
                      </w:p>
                    </w:txbxContent>
                  </v:textbox>
                </v:rect>
                <v:oval id="Oval 9765" o:spid="_x0000_s1086" style="position:absolute;left:24050;top:49022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" fillcolor="#ffc" strokecolor="#903" strokeweight="1.5pt"/>
                <v:rect id="Rectangle 9766" o:spid="_x0000_s1087" style="position:absolute;left:24130;top:52705;width:542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" filled="f" stroked="f">
                  <v:textbox style="mso-fit-shape-to-text:t" inset="0,0,0,0">
                    <w:txbxContent>
                      <w:p w14:paraId="2AF84AF3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List children</w:t>
                        </w:r>
                      </w:p>
                    </w:txbxContent>
                  </v:textbox>
                </v:rect>
                <v:line id="Line 65" o:spid="_x0000_s1088" style="position:absolute;flip:x;visibility:visible;mso-wrap-style:square" from="29575,45640" to="36877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" strokecolor="#903" strokeweight="1.5pt">
                  <v:stroke dashstyle="3 1"/>
                </v:line>
                <v:line id="Line 66" o:spid="_x0000_s1089" style="position:absolute;flip:y;visibility:visible;mso-wrap-style:square" from="29575,49006" to="30591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" strokecolor="#903" strokeweight="1.5pt"/>
                <v:line id="Line 67" o:spid="_x0000_s1090" style="position:absolute;flip:y;visibility:visible;mso-wrap-style:square" from="29575,48291" to="30273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" strokecolor="#903" strokeweight="1.5pt"/>
                <v:rect id="Rectangle 9770" o:spid="_x0000_s1091" style="position:absolute;left:30114;top:45005;width:5430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" filled="f" stroked="f">
                  <v:textbox style="mso-fit-shape-to-text:t" inset="0,0,0,0">
                    <w:txbxContent>
                      <w:p w14:paraId="1260066D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771" o:spid="_x0000_s1092" style="position:absolute;left:21939;top:6973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" fillcolor="#ffc" strokecolor="#903" strokeweight="1.5pt"/>
                <v:rect id="Rectangle 9772" o:spid="_x0000_s1093" style="position:absolute;left:21478;top:73437;width:6668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" filled="f" stroked="f">
                  <v:textbox style="mso-fit-shape-to-text:t" inset="0,0,0,0">
                    <w:txbxContent>
                      <w:p w14:paraId="08E3354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 service</w:t>
                        </w:r>
                      </w:p>
                    </w:txbxContent>
                  </v:textbox>
                </v:rect>
                <v:oval id="Oval 9773" o:spid="_x0000_s1094" style="position:absolute;left:23717;top:62563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" fillcolor="#ffc" strokecolor="#903" strokeweight="1.5pt"/>
                <v:rect id="Rectangle 9774" o:spid="_x0000_s1095" style="position:absolute;left:21256;top:66262;width:10567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" filled="f" stroked="f">
                  <v:textbox style="mso-fit-shape-to-text:t" inset="0,0,0,0">
                    <w:txbxContent>
                      <w:p w14:paraId="0F7FA8AE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application details</w:t>
                        </w:r>
                      </w:p>
                    </w:txbxContent>
                  </v:textbox>
                </v:rect>
                <v:oval id="Oval 9775" o:spid="_x0000_s1096" style="position:absolute;left:24717;top:5526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" fillcolor="#ffc" strokecolor="#903" strokeweight="1.5pt"/>
                <v:rect id="Rectangle 9776" o:spid="_x0000_s1097" style="position:absolute;left:23637;top:58959;width:768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" filled="f" stroked="f">
                  <v:textbox style="mso-fit-shape-to-text:t" inset="0,0,0,0">
                    <w:txbxContent>
                      <w:p w14:paraId="2F76E46B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 school bus</w:t>
                        </w:r>
                      </w:p>
                    </w:txbxContent>
                  </v:textbox>
                </v:rect>
                <v:group id="Group 9777" o:spid="_x0000_s1098" style="position:absolute;left:301;top:46688;width:2397;height:3207" coordorigin="301,4668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">
                  <v:oval id="Oval 9778" o:spid="_x0000_s1099" style="position:absolute;left:302;top:46688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" filled="f" strokecolor="#903" strokeweight="1.5pt"/>
                  <v:line id="Line 76" o:spid="_x0000_s1100" style="position:absolute;visibility:visible;mso-wrap-style:square" from="302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" strokecolor="#903" strokeweight="1.5pt"/>
                  <v:line id="Line 77" o:spid="_x0000_s1101" style="position:absolute;visibility:visible;mso-wrap-style:square" from="301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" strokecolor="#903" strokeweight="1.5pt"/>
                  <v:shape id="Freeform 78" o:spid="_x0000_s1102" style="position:absolute;left:301;top:4668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" path="m,54l54,r54,54e" filled="f" strokecolor="#903" strokeweight="1.5pt">
                    <v:path arrowok="t" o:connecttype="custom" o:connectlocs="0,74;76,0;151,74" o:connectangles="0,0,0"/>
                  </v:shape>
                </v:group>
                <v:rect id="Rectangle 9782" o:spid="_x0000_s1103" style="position:absolute;left:301;top:51498;width:299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cDd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by/FTnc36QnILc3AAAA//8DAFBLAQItABQABgAIAAAAIQDb4fbL7gAAAIUBAAATAAAAAAAAAAAA&#10;AAAAAAAAAABbQ29udGVudF9UeXBlc10ueG1sUEsBAi0AFAAGAAgAAAAhAFr0LFu/AAAAFQEAAAsA&#10;AAAAAAAAAAAAAAAAHwEAAF9yZWxzLy5yZWxzUEsBAi0AFAAGAAgAAAAhAHflwN3EAAAA3QAAAA8A&#10;AAAAAAAAAAAAAAAABwIAAGRycy9kb3ducmV2LnhtbFBLBQYAAAAAAwADALcAAAD4AgAAAAA=&#10;" filled="f" stroked="f">
                  <v:textbox style="mso-fit-shape-to-text:t" inset="0,0,0,0">
                    <w:txbxContent>
                      <w:p w14:paraId="7F25A21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Parent</w:t>
                        </w:r>
                      </w:p>
                    </w:txbxContent>
                  </v:textbox>
                </v:rect>
                <v:line id="Line 81" o:spid="_x0000_s1104" style="position:absolute;flip:y;visibility:visible;mso-wrap-style:square" from="12334,34496" to="21431,40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" strokecolor="#903" strokeweight="1.5pt"/>
                <v:line id="Line 82" o:spid="_x0000_s1105" style="position:absolute;flip:x;visibility:visible;mso-wrap-style:square" from="3270,40989" to="12334,47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" strokecolor="#903" strokeweight="1.5pt"/>
                <v:line id="Line 83" o:spid="_x0000_s1106" style="position:absolute;flip:x;visibility:visible;mso-wrap-style:square" from="3270,43799" to="12049,47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" strokecolor="#903" strokeweight="1.5pt"/>
                <v:line id="Line 84" o:spid="_x0000_s1107" style="position:absolute;flip:y;visibility:visible;mso-wrap-style:square" from="12049,39735" to="20843,43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" strokecolor="#903" strokeweight="1.5pt"/>
                <v:line id="Line 85" o:spid="_x0000_s1108" style="position:absolute;flip:x;visibility:visible;mso-wrap-style:square" from="3270,46021" to="12588,48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" strokecolor="#903" strokeweight="1.5pt"/>
                <v:line id="Line 86" o:spid="_x0000_s1109" style="position:absolute;flip:y;visibility:visible;mso-wrap-style:square" from="12588,43799" to="21955,46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" strokecolor="#903" strokeweight="1.5pt"/>
                <v:line id="Line 87" o:spid="_x0000_s1110" style="position:absolute;visibility:visible;mso-wrap-style:square" from="13589,49450" to="23955,50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" strokecolor="#903" strokeweight="1.5pt"/>
                <v:line id="Line 88" o:spid="_x0000_s1111" style="position:absolute;flip:x y;visibility:visible;mso-wrap-style:square" from="3270,48752" to="13589,49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" strokecolor="#903" strokeweight="1.5pt"/>
                <v:line id="Line 89" o:spid="_x0000_s1112" style="position:absolute;visibility:visible;mso-wrap-style:square" from="14827,61483" to="23161,69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" strokecolor="#903" strokeweight="1.5pt"/>
                <v:line id="Line 90" o:spid="_x0000_s1113" style="position:absolute;flip:x y;visibility:visible;mso-wrap-style:square" from="6524,53292" to="14827,61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" strokecolor="#903" strokeweight="1.5pt"/>
                <v:line id="Line 91" o:spid="_x0000_s1114" style="position:absolute;visibility:visible;mso-wrap-style:square" from="15287,57023" to="24050,6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" strokecolor="#903" strokeweight="1.5pt"/>
                <v:line id="Line 92" o:spid="_x0000_s1115" style="position:absolute;flip:x y;visibility:visible;mso-wrap-style:square" from="6524,51546" to="15287,57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" strokecolor="#903" strokeweight="1.5pt"/>
                <v:line id="Line 93" o:spid="_x0000_s1116" style="position:absolute;flip:y;visibility:visible;mso-wrap-style:square" from="1793,22129" to="1793,46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gZy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X+RT+3sQnIFe/AAAA//8DAFBLAQItABQABgAIAAAAIQDb4fbL7gAAAIUBAAATAAAAAAAA&#10;AAAAAAAAAAAAAABbQ29udGVudF9UeXBlc10ueG1sUEsBAi0AFAAGAAgAAAAhAFr0LFu/AAAAFQEA&#10;AAsAAAAAAAAAAAAAAAAAHwEAAF9yZWxzLy5yZWxzUEsBAi0AFAAGAAgAAAAhAO3mBnLHAAAA3QAA&#10;AA8AAAAAAAAAAAAAAAAABwIAAGRycy9kb3ducmV2LnhtbFBLBQYAAAAAAwADALcAAAD7AgAAAAA=&#10;" strokecolor="#903" strokeweight="1.5pt"/>
                <v:shape id="Freeform 94" o:spid="_x0000_s1117" style="position:absolute;left:1238;top:22129;width:1127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" path="m35,l71,97,,97,35,xe" strokecolor="#903" strokeweight="1.5pt">
                  <v:path arrowok="t" o:connecttype="custom" o:connectlocs="55563,0;112713,153988;0,153988;55563,0" o:connectangles="0,0,0,0"/>
                </v:shape>
                <v:line id="Line 95" o:spid="_x0000_s1118" style="position:absolute;visibility:visible;mso-wrap-style:square" from="13954,52387" to="24653,55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" strokecolor="#903" strokeweight="1.5pt"/>
                <v:line id="Line 96" o:spid="_x0000_s1119" style="position:absolute;flip:x y;visibility:visible;mso-wrap-style:square" from="3270,49053" to="13954,52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" strokecolor="#903" strokeweight="1.5pt"/>
                <v:oval id="Oval 9799" o:spid="_x0000_s1120" style="position:absolute;left:36433;top:51990;width:4397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" fillcolor="#ffc" strokecolor="#903" strokeweight="1.5pt"/>
                <v:rect id="Rectangle 9800" o:spid="_x0000_s1121" style="position:absolute;left:36385;top:55673;width:559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" filled="f" stroked="f">
                  <v:textbox style="mso-fit-shape-to-text:t" inset="0,0,0,0">
                    <w:txbxContent>
                      <w:p w14:paraId="61C8B95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activity</w:t>
                        </w:r>
                      </w:p>
                    </w:txbxContent>
                  </v:textbox>
                </v:rect>
                <v:line id="Line 99" o:spid="_x0000_s1122" style="position:absolute;flip:x y;visibility:visible;mso-wrap-style:square" from="29575,51038" to="36337,52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" strokecolor="#903" strokeweight="1.5pt">
                  <v:stroke dashstyle="3 1"/>
                </v:line>
                <v:line id="Line 100" o:spid="_x0000_s1123" style="position:absolute;flip:y;visibility:visible;mso-wrap-style:square" from="29575,50879" to="30591,5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" strokecolor="#903" strokeweight="1.5pt"/>
                <v:line id="Line 101" o:spid="_x0000_s1124" style="position:absolute;visibility:visible;mso-wrap-style:square" from="29575,51038" to="30384,51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" strokecolor="#903" strokeweight="1.5pt"/>
                <v:rect id="Rectangle 9804" o:spid="_x0000_s1125" style="position:absolute;left:32305;top:49958;width:5429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" filled="f" stroked="f">
                  <v:textbox style="mso-fit-shape-to-text:t" inset="0,0,0,0">
                    <w:txbxContent>
                      <w:p w14:paraId="6C7B9FE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10F1E95" w14:textId="2FE0EB4D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A5B58E9" w14:textId="0091BAA4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A112BF0" w14:textId="0C78977E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3AAB27C" w14:textId="3E95AA9D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1AE8D0D" w14:textId="4864A7FB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D3F2F92" w14:textId="765284A6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273B4E4" w14:textId="69617A8E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8F14C6A" w14:textId="3E1B1741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9A3C1BE" w14:textId="54E7B4B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5AEF9" w14:textId="53BFFA2F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BAE888F" w14:textId="20271B3C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64A073B" w14:textId="73D442DD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5FCD599" w14:textId="6E457D1F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195246F" w14:textId="7BF00A89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EDDBEF6" w14:textId="58A0B762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603DA08" w14:textId="47BEB723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EAD48F7" w14:textId="3A64E522" w:rsidR="00D15811" w:rsidRPr="00084BB6" w:rsidRDefault="00D15811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D75DE83" w14:textId="2B8F3476" w:rsidR="004334DF" w:rsidRDefault="00F028C2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F028C2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96640" behindDoc="0" locked="0" layoutInCell="1" allowOverlap="1" wp14:anchorId="2FDC67B0" wp14:editId="43934858">
                <wp:simplePos x="0" y="0"/>
                <wp:positionH relativeFrom="margin">
                  <wp:align>center</wp:align>
                </wp:positionH>
                <wp:positionV relativeFrom="paragraph">
                  <wp:posOffset>-635</wp:posOffset>
                </wp:positionV>
                <wp:extent cx="5348634" cy="5591492"/>
                <wp:effectExtent l="0" t="0" r="4445" b="9525"/>
                <wp:wrapNone/>
                <wp:docPr id="9805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34" cy="5591492"/>
                          <a:chOff x="0" y="0"/>
                          <a:chExt cx="5348634" cy="5591492"/>
                        </a:xfrm>
                      </wpg:grpSpPr>
                      <wps:wsp>
                        <wps:cNvPr id="9806" name="Oval 9806"/>
                        <wps:cNvSpPr>
                          <a:spLocks noChangeArrowheads="1"/>
                        </wps:cNvSpPr>
                        <wps:spPr bwMode="auto">
                          <a:xfrm>
                            <a:off x="3295650" y="190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07" name="Rectangle 9807"/>
                        <wps:cNvSpPr>
                          <a:spLocks noChangeArrowheads="1"/>
                        </wps:cNvSpPr>
                        <wps:spPr bwMode="auto">
                          <a:xfrm>
                            <a:off x="3255772" y="404812"/>
                            <a:ext cx="743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E1804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Register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08" name="Oval 9808"/>
                        <wps:cNvSpPr>
                          <a:spLocks noChangeArrowheads="1"/>
                        </wps:cNvSpPr>
                        <wps:spPr bwMode="auto">
                          <a:xfrm>
                            <a:off x="3603625" y="22367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09" name="Rectangle 9809"/>
                        <wps:cNvSpPr>
                          <a:spLocks noChangeArrowheads="1"/>
                        </wps:cNvSpPr>
                        <wps:spPr bwMode="auto">
                          <a:xfrm>
                            <a:off x="3268471" y="2622550"/>
                            <a:ext cx="13728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37345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children get on / off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10" name="Oval 9810"/>
                        <wps:cNvSpPr>
                          <a:spLocks noChangeArrowheads="1"/>
                        </wps:cNvSpPr>
                        <wps:spPr bwMode="auto">
                          <a:xfrm>
                            <a:off x="3930650" y="323850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11" name="Rectangle 9811"/>
                        <wps:cNvSpPr>
                          <a:spLocks noChangeArrowheads="1"/>
                        </wps:cNvSpPr>
                        <wps:spPr bwMode="auto">
                          <a:xfrm>
                            <a:off x="3846287" y="3624262"/>
                            <a:ext cx="8388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9F67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request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812" name="Group 9812"/>
                        <wpg:cNvGrpSpPr>
                          <a:grpSpLocks/>
                        </wpg:cNvGrpSpPr>
                        <wpg:grpSpPr bwMode="auto">
                          <a:xfrm>
                            <a:off x="4385444" y="4062525"/>
                            <a:ext cx="249239" cy="334964"/>
                            <a:chOff x="4357688" y="4043362"/>
                            <a:chExt cx="157" cy="211"/>
                          </a:xfrm>
                        </wpg:grpSpPr>
                        <wps:wsp>
                          <wps:cNvPr id="9813" name="Oval 9813"/>
                          <wps:cNvSpPr>
                            <a:spLocks noChangeArrowheads="1"/>
                          </wps:cNvSpPr>
                          <wps:spPr bwMode="auto">
                            <a:xfrm>
                              <a:off x="4357733" y="4043362"/>
                              <a:ext cx="71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14" name="Line 12"/>
                          <wps:cNvCnPr/>
                          <wps:spPr bwMode="auto">
                            <a:xfrm>
                              <a:off x="4357767" y="40434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15" name="Line 13"/>
                          <wps:cNvCnPr/>
                          <wps:spPr bwMode="auto">
                            <a:xfrm>
                              <a:off x="4357710" y="4043449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16" name="Freeform 14"/>
                          <wps:cNvSpPr>
                            <a:spLocks/>
                          </wps:cNvSpPr>
                          <wps:spPr bwMode="auto">
                            <a:xfrm>
                              <a:off x="4357688" y="40434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17" name="Rectangle 9817"/>
                        <wps:cNvSpPr>
                          <a:spLocks noChangeArrowheads="1"/>
                        </wps:cNvSpPr>
                        <wps:spPr bwMode="auto">
                          <a:xfrm>
                            <a:off x="4417753" y="4545012"/>
                            <a:ext cx="2165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21B368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18" name="Oval 9818"/>
                        <wps:cNvSpPr>
                          <a:spLocks noChangeArrowheads="1"/>
                        </wps:cNvSpPr>
                        <wps:spPr bwMode="auto">
                          <a:xfrm>
                            <a:off x="2039938" y="4962525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19" name="Rectangle 9819"/>
                        <wps:cNvSpPr>
                          <a:spLocks noChangeArrowheads="1"/>
                        </wps:cNvSpPr>
                        <wps:spPr bwMode="auto">
                          <a:xfrm>
                            <a:off x="1828692" y="5348287"/>
                            <a:ext cx="10991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EC9E1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0" name="Oval 9820"/>
                        <wps:cNvSpPr>
                          <a:spLocks noChangeArrowheads="1"/>
                        </wps:cNvSpPr>
                        <wps:spPr bwMode="auto">
                          <a:xfrm>
                            <a:off x="1852613" y="428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21" name="Rectangle 9821"/>
                        <wps:cNvSpPr>
                          <a:spLocks noChangeArrowheads="1"/>
                        </wps:cNvSpPr>
                        <wps:spPr bwMode="auto">
                          <a:xfrm>
                            <a:off x="1871553" y="428601"/>
                            <a:ext cx="616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A5F6E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Login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2" name="Line 21"/>
                        <wps:cNvCnPr/>
                        <wps:spPr bwMode="auto">
                          <a:xfrm flipH="1">
                            <a:off x="2432050" y="166687"/>
                            <a:ext cx="854075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3" name="Line 22"/>
                        <wps:cNvCnPr/>
                        <wps:spPr bwMode="auto">
                          <a:xfrm>
                            <a:off x="2432050" y="182562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4" name="Line 23"/>
                        <wps:cNvCnPr/>
                        <wps:spPr bwMode="auto">
                          <a:xfrm flipV="1">
                            <a:off x="2432050" y="139700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5" name="Rectangle 9825"/>
                        <wps:cNvSpPr>
                          <a:spLocks noChangeArrowheads="1"/>
                        </wps:cNvSpPr>
                        <wps:spPr bwMode="auto">
                          <a:xfrm>
                            <a:off x="2622396" y="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BCED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6" name="Oval 9826"/>
                        <wps:cNvSpPr>
                          <a:spLocks noChangeArrowheads="1"/>
                        </wps:cNvSpPr>
                        <wps:spPr bwMode="auto">
                          <a:xfrm>
                            <a:off x="2024063" y="16176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27" name="Rectangle 9827"/>
                        <wps:cNvSpPr>
                          <a:spLocks noChangeArrowheads="1"/>
                        </wps:cNvSpPr>
                        <wps:spPr bwMode="auto">
                          <a:xfrm>
                            <a:off x="1965209" y="2003311"/>
                            <a:ext cx="7562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2AB358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8" name="Oval 9828"/>
                        <wps:cNvSpPr>
                          <a:spLocks noChangeArrowheads="1"/>
                        </wps:cNvSpPr>
                        <wps:spPr bwMode="auto">
                          <a:xfrm>
                            <a:off x="1993900" y="7794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29" name="Rectangle 9829"/>
                        <wps:cNvSpPr>
                          <a:spLocks noChangeArrowheads="1"/>
                        </wps:cNvSpPr>
                        <wps:spPr bwMode="auto">
                          <a:xfrm>
                            <a:off x="1903301" y="1165159"/>
                            <a:ext cx="8578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F1B5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Edit driver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0" name="Oval 9830"/>
                        <wps:cNvSpPr>
                          <a:spLocks noChangeArrowheads="1"/>
                        </wps:cNvSpPr>
                        <wps:spPr bwMode="auto">
                          <a:xfrm>
                            <a:off x="2066925" y="227171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31" name="Rectangle 9831"/>
                        <wps:cNvSpPr>
                          <a:spLocks noChangeArrowheads="1"/>
                        </wps:cNvSpPr>
                        <wps:spPr bwMode="auto">
                          <a:xfrm>
                            <a:off x="1884252" y="2657324"/>
                            <a:ext cx="10483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A0BA4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children 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2" name="Line 31"/>
                        <wps:cNvCnPr/>
                        <wps:spPr bwMode="auto">
                          <a:xfrm flipH="1">
                            <a:off x="2646363" y="2386012"/>
                            <a:ext cx="952500" cy="22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3" name="Line 32"/>
                        <wps:cNvCnPr/>
                        <wps:spPr bwMode="auto">
                          <a:xfrm>
                            <a:off x="2646363" y="24082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4" name="Line 33"/>
                        <wps:cNvCnPr/>
                        <wps:spPr bwMode="auto">
                          <a:xfrm flipV="1">
                            <a:off x="2646363" y="2365375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5" name="Rectangle 9835"/>
                        <wps:cNvSpPr>
                          <a:spLocks noChangeArrowheads="1"/>
                        </wps:cNvSpPr>
                        <wps:spPr bwMode="auto">
                          <a:xfrm>
                            <a:off x="2793836" y="2220786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DD5D6E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6" name="Oval 9836"/>
                        <wps:cNvSpPr>
                          <a:spLocks noChangeArrowheads="1"/>
                        </wps:cNvSpPr>
                        <wps:spPr bwMode="auto">
                          <a:xfrm>
                            <a:off x="2479675" y="41036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37" name="Rectangle 9837"/>
                        <wps:cNvSpPr>
                          <a:spLocks noChangeArrowheads="1"/>
                        </wps:cNvSpPr>
                        <wps:spPr bwMode="auto">
                          <a:xfrm>
                            <a:off x="2209621" y="4488178"/>
                            <a:ext cx="139382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63069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Send message by 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8" name="Line 37"/>
                        <wps:cNvCnPr/>
                        <wps:spPr bwMode="auto">
                          <a:xfrm>
                            <a:off x="3703638" y="4248150"/>
                            <a:ext cx="6461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9" name="Line 38"/>
                        <wps:cNvCnPr/>
                        <wps:spPr bwMode="auto">
                          <a:xfrm flipH="1">
                            <a:off x="3060700" y="4248150"/>
                            <a:ext cx="6429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840" name="Group 9840"/>
                        <wpg:cNvGrpSpPr>
                          <a:grpSpLocks/>
                        </wpg:cNvGrpSpPr>
                        <wpg:grpSpPr bwMode="auto">
                          <a:xfrm>
                            <a:off x="0" y="2470636"/>
                            <a:ext cx="249239" cy="336551"/>
                            <a:chOff x="0" y="2459037"/>
                            <a:chExt cx="157" cy="212"/>
                          </a:xfrm>
                        </wpg:grpSpPr>
                        <wps:wsp>
                          <wps:cNvPr id="9841" name="Oval 9841"/>
                          <wps:cNvSpPr>
                            <a:spLocks noChangeArrowheads="1"/>
                          </wps:cNvSpPr>
                          <wps:spPr bwMode="auto">
                            <a:xfrm>
                              <a:off x="43" y="2459037"/>
                              <a:ext cx="73" cy="7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42" name="Line 40"/>
                          <wps:cNvCnPr/>
                          <wps:spPr bwMode="auto">
                            <a:xfrm>
                              <a:off x="78" y="2459106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43" name="Line 41"/>
                          <wps:cNvCnPr/>
                          <wps:spPr bwMode="auto">
                            <a:xfrm>
                              <a:off x="21" y="2459125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44" name="Freeform 42"/>
                          <wps:cNvSpPr>
                            <a:spLocks/>
                          </wps:cNvSpPr>
                          <wps:spPr bwMode="auto">
                            <a:xfrm>
                              <a:off x="0" y="2459172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45" name="Rectangle 9845"/>
                        <wps:cNvSpPr>
                          <a:spLocks noChangeArrowheads="1"/>
                        </wps:cNvSpPr>
                        <wps:spPr bwMode="auto">
                          <a:xfrm>
                            <a:off x="26986" y="2962107"/>
                            <a:ext cx="30480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8BF1E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46" name="Line 45"/>
                        <wps:cNvCnPr/>
                        <wps:spPr bwMode="auto">
                          <a:xfrm>
                            <a:off x="1393825" y="4060825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7" name="Line 46"/>
                        <wps:cNvCnPr/>
                        <wps:spPr bwMode="auto">
                          <a:xfrm flipH="1" flipV="1">
                            <a:off x="596900" y="3163887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" name="Line 47"/>
                        <wps:cNvCnPr/>
                        <wps:spPr bwMode="auto">
                          <a:xfrm flipV="1">
                            <a:off x="1077913" y="538162"/>
                            <a:ext cx="773113" cy="9620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9" name="Line 48"/>
                        <wps:cNvCnPr/>
                        <wps:spPr bwMode="auto">
                          <a:xfrm flipH="1">
                            <a:off x="307975" y="1500187"/>
                            <a:ext cx="769938" cy="963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0" name="Line 49"/>
                        <wps:cNvCnPr/>
                        <wps:spPr bwMode="auto">
                          <a:xfrm flipV="1">
                            <a:off x="1125538" y="1914525"/>
                            <a:ext cx="820738" cy="3413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1" name="Line 50"/>
                        <wps:cNvCnPr/>
                        <wps:spPr bwMode="auto">
                          <a:xfrm flipH="1">
                            <a:off x="307975" y="2255837"/>
                            <a:ext cx="817563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2" name="Line 51"/>
                        <wps:cNvCnPr/>
                        <wps:spPr bwMode="auto">
                          <a:xfrm flipV="1">
                            <a:off x="1096963" y="1255712"/>
                            <a:ext cx="787400" cy="641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3" name="Line 52"/>
                        <wps:cNvCnPr/>
                        <wps:spPr bwMode="auto">
                          <a:xfrm flipH="1">
                            <a:off x="307975" y="1897062"/>
                            <a:ext cx="788988" cy="639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4" name="Line 53"/>
                        <wps:cNvCnPr/>
                        <wps:spPr bwMode="auto">
                          <a:xfrm flipV="1">
                            <a:off x="1182688" y="2447925"/>
                            <a:ext cx="874713" cy="96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5" name="Line 54"/>
                        <wps:cNvCnPr/>
                        <wps:spPr bwMode="auto">
                          <a:xfrm flipH="1">
                            <a:off x="307975" y="2544762"/>
                            <a:ext cx="874713" cy="984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6" name="Line 55"/>
                        <wps:cNvCnPr/>
                        <wps:spPr bwMode="auto">
                          <a:xfrm>
                            <a:off x="1571625" y="3519487"/>
                            <a:ext cx="944563" cy="5762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7" name="Line 56"/>
                        <wps:cNvCnPr/>
                        <wps:spPr bwMode="auto">
                          <a:xfrm flipH="1" flipV="1">
                            <a:off x="627063" y="2946400"/>
                            <a:ext cx="944563" cy="5730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8" name="Oval 9858"/>
                        <wps:cNvSpPr>
                          <a:spLocks noChangeArrowheads="1"/>
                        </wps:cNvSpPr>
                        <wps:spPr bwMode="auto">
                          <a:xfrm>
                            <a:off x="2281238" y="3197225"/>
                            <a:ext cx="460375" cy="23653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59" name="Rectangle 9859"/>
                        <wps:cNvSpPr>
                          <a:spLocks noChangeArrowheads="1"/>
                        </wps:cNvSpPr>
                        <wps:spPr bwMode="auto">
                          <a:xfrm>
                            <a:off x="2136649" y="3581197"/>
                            <a:ext cx="9340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C08E1" w14:textId="29644BDE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List </w:t>
                              </w:r>
                              <w:r w:rsidR="001024A8"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service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 cancel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60" name="Line 59"/>
                        <wps:cNvCnPr/>
                        <wps:spPr bwMode="auto">
                          <a:xfrm flipH="1" flipV="1">
                            <a:off x="307975" y="2701925"/>
                            <a:ext cx="981075" cy="276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1" name="Line 60"/>
                        <wps:cNvCnPr/>
                        <wps:spPr bwMode="auto">
                          <a:xfrm>
                            <a:off x="1289050" y="2978150"/>
                            <a:ext cx="985838" cy="279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2" name="Line 61"/>
                        <wps:cNvCnPr/>
                        <wps:spPr bwMode="auto">
                          <a:xfrm flipH="1" flipV="1">
                            <a:off x="2859088" y="3348037"/>
                            <a:ext cx="106203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3" name="Line 62"/>
                        <wps:cNvCnPr/>
                        <wps:spPr bwMode="auto">
                          <a:xfrm flipV="1">
                            <a:off x="2859088" y="33099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4" name="Line 63"/>
                        <wps:cNvCnPr/>
                        <wps:spPr bwMode="auto">
                          <a:xfrm>
                            <a:off x="2859088" y="3348037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5" name="Rectangle 9865"/>
                        <wps:cNvSpPr>
                          <a:spLocks noChangeArrowheads="1"/>
                        </wps:cNvSpPr>
                        <wps:spPr bwMode="auto">
                          <a:xfrm>
                            <a:off x="3147828" y="316847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7D7109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866" name="Group 9866"/>
                        <wpg:cNvGrpSpPr>
                          <a:grpSpLocks/>
                        </wpg:cNvGrpSpPr>
                        <wpg:grpSpPr bwMode="auto">
                          <a:xfrm>
                            <a:off x="4956176" y="1344604"/>
                            <a:ext cx="249238" cy="334964"/>
                            <a:chOff x="4956175" y="1338262"/>
                            <a:chExt cx="157" cy="211"/>
                          </a:xfrm>
                        </wpg:grpSpPr>
                        <wps:wsp>
                          <wps:cNvPr id="9867" name="Oval 9867"/>
                          <wps:cNvSpPr>
                            <a:spLocks noChangeArrowheads="1"/>
                          </wps:cNvSpPr>
                          <wps:spPr bwMode="auto">
                            <a:xfrm>
                              <a:off x="4956220" y="1338262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68" name="Line 66"/>
                          <wps:cNvCnPr/>
                          <wps:spPr bwMode="auto">
                            <a:xfrm>
                              <a:off x="4956254" y="13383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69" name="Line 67"/>
                          <wps:cNvCnPr/>
                          <wps:spPr bwMode="auto">
                            <a:xfrm>
                              <a:off x="4956197" y="1338349"/>
                              <a:ext cx="11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70" name="Freeform 68"/>
                          <wps:cNvSpPr>
                            <a:spLocks/>
                          </wps:cNvSpPr>
                          <wps:spPr bwMode="auto">
                            <a:xfrm>
                              <a:off x="4956175" y="13383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71" name="Rectangle 9871"/>
                        <wps:cNvSpPr>
                          <a:spLocks noChangeArrowheads="1"/>
                        </wps:cNvSpPr>
                        <wps:spPr bwMode="auto">
                          <a:xfrm>
                            <a:off x="4916199" y="1839808"/>
                            <a:ext cx="4324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66432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 API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72" name="Oval 9872"/>
                        <wps:cNvSpPr>
                          <a:spLocks noChangeArrowheads="1"/>
                        </wps:cNvSpPr>
                        <wps:spPr bwMode="auto">
                          <a:xfrm>
                            <a:off x="3381375" y="14033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73" name="Rectangle 9873"/>
                        <wps:cNvSpPr>
                          <a:spLocks noChangeArrowheads="1"/>
                        </wps:cNvSpPr>
                        <wps:spPr bwMode="auto">
                          <a:xfrm>
                            <a:off x="3217846" y="1789011"/>
                            <a:ext cx="10045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C1E8B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74" name="Line 73"/>
                        <wps:cNvCnPr/>
                        <wps:spPr bwMode="auto">
                          <a:xfrm flipH="1">
                            <a:off x="2603500" y="1590675"/>
                            <a:ext cx="773113" cy="1270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5" name="Line 74"/>
                        <wps:cNvCnPr/>
                        <wps:spPr bwMode="auto">
                          <a:xfrm>
                            <a:off x="2603500" y="1717675"/>
                            <a:ext cx="10318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6" name="Line 75"/>
                        <wps:cNvCnPr/>
                        <wps:spPr bwMode="auto">
                          <a:xfrm flipV="1">
                            <a:off x="2603500" y="1660525"/>
                            <a:ext cx="92075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7" name="Rectangle 9877"/>
                        <wps:cNvSpPr>
                          <a:spLocks noChangeArrowheads="1"/>
                        </wps:cNvSpPr>
                        <wps:spPr bwMode="auto">
                          <a:xfrm>
                            <a:off x="2765410" y="1462004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9C8460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78" name="Line 77"/>
                        <wps:cNvCnPr/>
                        <wps:spPr bwMode="auto">
                          <a:xfrm>
                            <a:off x="4457700" y="1543050"/>
                            <a:ext cx="496888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DC67B0" id="Group 79" o:spid="_x0000_s1126" style="position:absolute;left:0;text-align:left;margin-left:0;margin-top:-.05pt;width:421.15pt;height:440.25pt;z-index:251696640;mso-position-horizontal:center;mso-position-horizontal-relative:margin" coordsize="53486,55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">
                <v:oval id="Oval 9806" o:spid="_x0000_s1127" style="position:absolute;left:32956;top:190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" fillcolor="#ffc" strokecolor="#903" strokeweight="1.5pt"/>
                <v:rect id="Rectangle 9807" o:spid="_x0000_s1128" style="position:absolute;left:32557;top:4048;width:743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" filled="f" stroked="f">
                  <v:textbox style="mso-fit-shape-to-text:t" inset="0,0,0,0">
                    <w:txbxContent>
                      <w:p w14:paraId="38E1804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Register driver</w:t>
                        </w:r>
                      </w:p>
                    </w:txbxContent>
                  </v:textbox>
                </v:rect>
                <v:oval id="Oval 9808" o:spid="_x0000_s1129" style="position:absolute;left:36036;top:22367;width:4635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" fillcolor="#ffc" strokecolor="#903" strokeweight="1.5pt"/>
                <v:rect id="Rectangle 9809" o:spid="_x0000_s1130" style="position:absolute;left:32684;top:26225;width:1372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" filled="f" stroked="f">
                  <v:textbox style="mso-fit-shape-to-text:t" inset="0,0,0,0">
                    <w:txbxContent>
                      <w:p w14:paraId="3E037345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children get on / off</w:t>
                        </w:r>
                      </w:p>
                    </w:txbxContent>
                  </v:textbox>
                </v:rect>
                <v:oval id="Oval 9810" o:spid="_x0000_s1131" style="position:absolute;left:39306;top:32385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" fillcolor="#ffc" strokecolor="#903" strokeweight="1.5pt"/>
                <v:rect id="Rectangle 9811" o:spid="_x0000_s1132" style="position:absolute;left:38462;top:36242;width:838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" filled="f" stroked="f">
                  <v:textbox style="mso-fit-shape-to-text:t" inset="0,0,0,0">
                    <w:txbxContent>
                      <w:p w14:paraId="2569F67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request</w:t>
                        </w:r>
                      </w:p>
                    </w:txbxContent>
                  </v:textbox>
                </v:rect>
                <v:group id="Group 9812" o:spid="_x0000_s1133" style="position:absolute;left:43854;top:40625;width:2492;height:3349" coordorigin="43576,404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xSu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">
                  <v:oval id="Oval 9813" o:spid="_x0000_s1134" style="position:absolute;left:43577;top:404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" filled="f" strokecolor="#903" strokeweight="1.5pt"/>
                  <v:line id="Line 12" o:spid="_x0000_s1135" style="position:absolute;visibility:visible;mso-wrap-style:square" from="43577,40434" to="43577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" strokecolor="#903" strokeweight="1.5pt"/>
                  <v:line id="Line 13" o:spid="_x0000_s1136" style="position:absolute;visibility:visible;mso-wrap-style:square" from="43577,40434" to="43578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" strokecolor="#903" strokeweight="1.5pt"/>
                  <v:shape id="Freeform 14" o:spid="_x0000_s1137" style="position:absolute;left:43576;top:404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817" o:spid="_x0000_s1138" style="position:absolute;left:44177;top:45450;width:216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GKU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lU+X8LzTXoCcvsAAAD//wMAUEsBAi0AFAAGAAgAAAAhANvh9svuAAAAhQEAABMAAAAAAAAAAAAA&#10;AAAAAAAAAFtDb250ZW50X1R5cGVzXS54bWxQSwECLQAUAAYACAAAACEAWvQsW78AAAAVAQAACwAA&#10;AAAAAAAAAAAAAAAfAQAAX3JlbHMvLnJlbHNQSwECLQAUAAYACAAAACEAeSxilMMAAADdAAAADwAA&#10;AAAAAAAAAAAAAAAHAgAAZHJzL2Rvd25yZXYueG1sUEsFBgAAAAADAAMAtwAAAPcCAAAAAA==&#10;" filled="f" stroked="f">
                  <v:textbox style="mso-fit-shape-to-text:t" inset="0,0,0,0">
                    <w:txbxContent>
                      <w:p w14:paraId="6D21B368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</w:t>
                        </w:r>
                      </w:p>
                    </w:txbxContent>
                  </v:textbox>
                </v:rect>
                <v:oval id="Oval 9818" o:spid="_x0000_s1139" style="position:absolute;left:20399;top:49625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" fillcolor="#ffc" strokecolor="#903" strokeweight="1.5pt"/>
                <v:rect id="Rectangle 9819" o:spid="_x0000_s1140" style="position:absolute;left:18286;top:53482;width:1099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" filled="f" stroked="f">
                  <v:textbox style="mso-fit-shape-to-text:t" inset="0,0,0,0">
                    <w:txbxContent>
                      <w:p w14:paraId="40EC9E1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service status</w:t>
                        </w:r>
                      </w:p>
                    </w:txbxContent>
                  </v:textbox>
                </v:rect>
                <v:oval id="Oval 9820" o:spid="_x0000_s1141" style="position:absolute;left:18526;top:428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" fillcolor="#ffc" strokecolor="#903" strokeweight="1.5pt"/>
                <v:rect id="Rectangle 9821" o:spid="_x0000_s1142" style="position:absolute;left:18715;top:4286;width:616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" filled="f" stroked="f">
                  <v:textbox style="mso-fit-shape-to-text:t" inset="0,0,0,0">
                    <w:txbxContent>
                      <w:p w14:paraId="507A5F6E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Login Driver</w:t>
                        </w:r>
                      </w:p>
                    </w:txbxContent>
                  </v:textbox>
                </v:rect>
                <v:line id="Line 21" o:spid="_x0000_s1143" style="position:absolute;flip:x;visibility:visible;mso-wrap-style:square" from="24320,1666" to="32861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" strokecolor="#903" strokeweight="1.5pt">
                  <v:stroke dashstyle="3 1"/>
                </v:line>
                <v:line id="Line 22" o:spid="_x0000_s1144" style="position:absolute;visibility:visible;mso-wrap-style:square" from="24320,1825" to="25288,2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" strokecolor="#903" strokeweight="1.5pt"/>
                <v:line id="Line 23" o:spid="_x0000_s1145" style="position:absolute;flip:y;visibility:visible;mso-wrap-style:square" from="24320,1397" to="25288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" strokecolor="#903" strokeweight="1.5pt"/>
                <v:rect id="Rectangle 9825" o:spid="_x0000_s1146" style="position:absolute;left:26223;width:6103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" filled="f" stroked="f">
                  <v:textbox style="mso-fit-shape-to-text:t" inset="0,0,0,0">
                    <w:txbxContent>
                      <w:p w14:paraId="01ABCED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826" o:spid="_x0000_s1147" style="position:absolute;left:20240;top:16176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" fillcolor="#ffc" strokecolor="#903" strokeweight="1.5pt"/>
                <v:rect id="Rectangle 9827" o:spid="_x0000_s1148" style="position:absolute;left:19652;top:20033;width:756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Kgp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bwX+Rvc36QnILc3AAAA//8DAFBLAQItABQABgAIAAAAIQDb4fbL7gAAAIUBAAATAAAAAAAAAAAA&#10;AAAAAAAAAABbQ29udGVudF9UeXBlc10ueG1sUEsBAi0AFAAGAAgAAAAhAFr0LFu/AAAAFQEAAAsA&#10;AAAAAAAAAAAAAAAAHwEAAF9yZWxzLy5yZWxzUEsBAi0AFAAGAAgAAAAhALdAqCnEAAAA3QAAAA8A&#10;AAAAAAAAAAAAAAAABwIAAGRycy9kb3ducmV2LnhtbFBLBQYAAAAAAwADALcAAAD4AgAAAAA=&#10;" filled="f" stroked="f">
                  <v:textbox style="mso-fit-shape-to-text:t" inset="0,0,0,0">
                    <w:txbxContent>
                      <w:p w14:paraId="372AB358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application</w:t>
                        </w:r>
                      </w:p>
                    </w:txbxContent>
                  </v:textbox>
                </v:rect>
                <v:oval id="Oval 9828" o:spid="_x0000_s1149" style="position:absolute;left:19939;top:7794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" fillcolor="#ffc" strokecolor="#903" strokeweight="1.5pt"/>
                <v:rect id="Rectangle 9829" o:spid="_x0000_s1150" style="position:absolute;left:19033;top:11651;width:857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" filled="f" stroked="f">
                  <v:textbox style="mso-fit-shape-to-text:t" inset="0,0,0,0">
                    <w:txbxContent>
                      <w:p w14:paraId="7C2F1B5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Edit driver profile</w:t>
                        </w:r>
                      </w:p>
                    </w:txbxContent>
                  </v:textbox>
                </v:rect>
                <v:oval id="Oval 9830" o:spid="_x0000_s1151" style="position:absolute;left:20669;top:22717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" fillcolor="#ffc" strokecolor="#903" strokeweight="1.5pt"/>
                <v:rect id="Rectangle 9831" o:spid="_x0000_s1152" style="position:absolute;left:18842;top:26573;width:10484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" filled="f" stroked="f">
                  <v:textbox style="mso-fit-shape-to-text:t" inset="0,0,0,0">
                    <w:txbxContent>
                      <w:p w14:paraId="363A0BA4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children in driver</w:t>
                        </w:r>
                      </w:p>
                    </w:txbxContent>
                  </v:textbox>
                </v:rect>
                <v:line id="Line 31" o:spid="_x0000_s1153" style="position:absolute;flip:x;visibility:visible;mso-wrap-style:square" from="26463,23860" to="35988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" strokecolor="#903" strokeweight="1.5pt">
                  <v:stroke dashstyle="3 1"/>
                </v:line>
                <v:line id="Line 32" o:spid="_x0000_s1154" style="position:absolute;visibility:visible;mso-wrap-style:square" from="26463,24082" to="27432,24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" strokecolor="#903" strokeweight="1.5pt"/>
                <v:line id="Line 33" o:spid="_x0000_s1155" style="position:absolute;flip:y;visibility:visible;mso-wrap-style:square" from="26463,23653" to="27432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" strokecolor="#903" strokeweight="1.5pt"/>
                <v:rect id="Rectangle 9835" o:spid="_x0000_s1156" style="position:absolute;left:27938;top:22207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" filled="f" stroked="f">
                  <v:textbox style="mso-fit-shape-to-text:t" inset="0,0,0,0">
                    <w:txbxContent>
                      <w:p w14:paraId="6BDD5D6E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836" o:spid="_x0000_s1157" style="position:absolute;left:24796;top:41036;width:4636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" fillcolor="#ffc" strokecolor="#903" strokeweight="1.5pt"/>
                <v:rect id="Rectangle 9837" o:spid="_x0000_s1158" style="position:absolute;left:22096;top:44881;width:139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" filled="f" stroked="f">
                  <v:textbox style="mso-fit-shape-to-text:t" inset="0,0,0,0">
                    <w:txbxContent>
                      <w:p w14:paraId="26563069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Send message by driver</w:t>
                        </w:r>
                      </w:p>
                    </w:txbxContent>
                  </v:textbox>
                </v:rect>
                <v:line id="Line 37" o:spid="_x0000_s1159" style="position:absolute;visibility:visible;mso-wrap-style:square" from="37036,42481" to="43497,4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" strokecolor="#903" strokeweight="1.5pt"/>
                <v:line id="Line 38" o:spid="_x0000_s1160" style="position:absolute;flip:x;visibility:visible;mso-wrap-style:square" from="30607,42481" to="37036,42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" strokecolor="#903" strokeweight="1.5pt"/>
                <v:group id="Group 9840" o:spid="_x0000_s1161" style="position:absolute;top:24706;width:2492;height:3365" coordorigin=",24590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">
                  <v:oval id="Oval 9841" o:spid="_x0000_s1162" style="position:absolute;top:2459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" filled="f" strokecolor="#903" strokeweight="1.5pt"/>
                  <v:line id="Line 40" o:spid="_x0000_s1163" style="position:absolute;visibility:visible;mso-wrap-style:square" from="0,24591" to="0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" strokecolor="#903" strokeweight="1.5pt"/>
                  <v:line id="Line 41" o:spid="_x0000_s1164" style="position:absolute;visibility:visible;mso-wrap-style:square" from="0,24591" to="1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" strokecolor="#903" strokeweight="1.5pt"/>
                  <v:shape id="Freeform 42" o:spid="_x0000_s1165" style="position:absolute;top:24591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845" o:spid="_x0000_s1166" style="position:absolute;left:269;top:29621;width:304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" filled="f" stroked="f">
                  <v:textbox style="mso-fit-shape-to-text:t" inset="0,0,0,0">
                    <w:txbxContent>
                      <w:p w14:paraId="538BF1E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Driver</w:t>
                        </w:r>
                      </w:p>
                    </w:txbxContent>
                  </v:textbox>
                </v:rect>
                <v:line id="Line 45" o:spid="_x0000_s1167" style="position:absolute;visibility:visible;mso-wrap-style:square" from="13938,40608" to="21907,49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GkU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Bl/jeDvTXwCcv4AAAD//wMAUEsBAi0AFAAGAAgAAAAhANvh9svuAAAAhQEAABMAAAAAAAAA&#10;AAAAAAAAAAAAAFtDb250ZW50X1R5cGVzXS54bWxQSwECLQAUAAYACAAAACEAWvQsW78AAAAVAQAA&#10;CwAAAAAAAAAAAAAAAAAfAQAAX3JlbHMvLnJlbHNQSwECLQAUAAYACAAAACEA2jxpFMYAAADdAAAA&#10;DwAAAAAAAAAAAAAAAAAHAgAAZHJzL2Rvd25yZXYueG1sUEsFBgAAAAADAAMAtwAAAPoCAAAAAA==&#10;" strokecolor="#903" strokeweight="1.5pt"/>
                <v:line id="Line 46" o:spid="_x0000_s1168" style="position:absolute;flip:x y;visibility:visible;mso-wrap-style:square" from="5969,31638" to="13938,40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" strokecolor="#903" strokeweight="1.5pt"/>
                <v:line id="Line 47" o:spid="_x0000_s1169" style="position:absolute;flip:y;visibility:visible;mso-wrap-style:square" from="10779,5381" to="18510,15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" strokecolor="#903" strokeweight="1.5pt"/>
                <v:line id="Line 48" o:spid="_x0000_s1170" style="position:absolute;flip:x;visibility:visible;mso-wrap-style:square" from="3079,15001" to="10779,24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" strokecolor="#903" strokeweight="1.5pt"/>
                <v:line id="Line 49" o:spid="_x0000_s1171" style="position:absolute;flip:y;visibility:visible;mso-wrap-style:square" from="11255,19145" to="19462,22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" strokecolor="#903" strokeweight="1.5pt"/>
                <v:line id="Line 50" o:spid="_x0000_s1172" style="position:absolute;flip:x;visibility:visible;mso-wrap-style:square" from="3079,22558" to="11255,25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" strokecolor="#903" strokeweight="1.5pt"/>
                <v:line id="Line 51" o:spid="_x0000_s1173" style="position:absolute;flip:y;visibility:visible;mso-wrap-style:square" from="10969,12557" to="18843,18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" strokecolor="#903" strokeweight="1.5pt"/>
                <v:line id="Line 52" o:spid="_x0000_s1174" style="position:absolute;flip:x;visibility:visible;mso-wrap-style:square" from="3079,18970" to="10969,2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" strokecolor="#903" strokeweight="1.5pt"/>
                <v:line id="Line 53" o:spid="_x0000_s1175" style="position:absolute;flip:y;visibility:visible;mso-wrap-style:square" from="11826,24479" to="20574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" strokecolor="#903" strokeweight="1.5pt"/>
                <v:line id="Line 54" o:spid="_x0000_s1176" style="position:absolute;flip:x;visibility:visible;mso-wrap-style:square" from="3079,25447" to="11826,2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" strokecolor="#903" strokeweight="1.5pt"/>
                <v:line id="Line 55" o:spid="_x0000_s1177" style="position:absolute;visibility:visible;mso-wrap-style:square" from="15716,35194" to="25161,40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" strokecolor="#903" strokeweight="1.5pt"/>
                <v:line id="Line 56" o:spid="_x0000_s1178" style="position:absolute;flip:x y;visibility:visible;mso-wrap-style:square" from="6270,29464" to="15716,35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" strokecolor="#903" strokeweight="1.5pt"/>
                <v:oval id="Oval 9858" o:spid="_x0000_s1179" style="position:absolute;left:22812;top:31972;width:46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" fillcolor="#ffc" strokecolor="#903" strokeweight="1.5pt"/>
                <v:rect id="Rectangle 9859" o:spid="_x0000_s1180" style="position:absolute;left:21366;top:35811;width:9341;height:24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" filled="f" stroked="f">
                  <v:textbox style="mso-fit-shape-to-text:t" inset="0,0,0,0">
                    <w:txbxContent>
                      <w:p w14:paraId="3ACC08E1" w14:textId="29644BDE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List </w:t>
                        </w:r>
                        <w:r w:rsidR="001024A8"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service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 cancel</w:t>
                        </w:r>
                      </w:p>
                    </w:txbxContent>
                  </v:textbox>
                </v:rect>
                <v:line id="Line 59" o:spid="_x0000_s1181" style="position:absolute;flip:x y;visibility:visible;mso-wrap-style:square" from="3079,27019" to="12890,2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" strokecolor="#903" strokeweight="1.5pt"/>
                <v:line id="Line 60" o:spid="_x0000_s1182" style="position:absolute;visibility:visible;mso-wrap-style:square" from="12890,29781" to="22748,32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" strokecolor="#903" strokeweight="1.5pt"/>
                <v:line id="Line 61" o:spid="_x0000_s1183" style="position:absolute;flip:x y;visibility:visible;mso-wrap-style:square" from="28590,33480" to="39211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" strokecolor="#903" strokeweight="1.5pt">
                  <v:stroke dashstyle="3 1"/>
                </v:line>
                <v:line id="Line 62" o:spid="_x0000_s1184" style="position:absolute;flip:y;visibility:visible;mso-wrap-style:square" from="28590,33099" to="29559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" strokecolor="#903" strokeweight="1.5pt"/>
                <v:line id="Line 63" o:spid="_x0000_s1185" style="position:absolute;visibility:visible;mso-wrap-style:square" from="28590,33480" to="29559,33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w6Y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BmPvuDvTXwCcv4AAAD//wMAUEsBAi0AFAAGAAgAAAAhANvh9svuAAAAhQEAABMAAAAAAAAA&#10;AAAAAAAAAAAAAFtDb250ZW50X1R5cGVzXS54bWxQSwECLQAUAAYACAAAACEAWvQsW78AAAAVAQAA&#10;CwAAAAAAAAAAAAAAAAAfAQAAX3JlbHMvLnJlbHNQSwECLQAUAAYACAAAACEADhcOmMYAAADdAAAA&#10;DwAAAAAAAAAAAAAAAAAHAgAAZHJzL2Rvd25yZXYueG1sUEsFBgAAAAADAAMAtwAAAPoCAAAAAA==&#10;" strokecolor="#903" strokeweight="1.5pt"/>
                <v:rect id="Rectangle 9865" o:spid="_x0000_s1186" style="position:absolute;left:31478;top:31684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" filled="f" stroked="f">
                  <v:textbox style="mso-fit-shape-to-text:t" inset="0,0,0,0">
                    <w:txbxContent>
                      <w:p w14:paraId="407D7109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9866" o:spid="_x0000_s1187" style="position:absolute;left:49561;top:13446;width:2493;height:3349" coordorigin="49561,13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">
                  <v:oval id="Oval 9867" o:spid="_x0000_s1188" style="position:absolute;left:49562;top:13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" filled="f" strokecolor="#903" strokeweight="1.5pt"/>
                  <v:line id="Line 66" o:spid="_x0000_s1189" style="position:absolute;visibility:visible;mso-wrap-style:square" from="49562,13383" to="49562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" strokecolor="#903" strokeweight="1.5pt"/>
                  <v:line id="Line 67" o:spid="_x0000_s1190" style="position:absolute;visibility:visible;mso-wrap-style:square" from="49561,13383" to="49563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" strokecolor="#903" strokeweight="1.5pt"/>
                  <v:shape id="Freeform 68" o:spid="_x0000_s1191" style="position:absolute;left:49561;top:13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871" o:spid="_x0000_s1192" style="position:absolute;left:49161;top:18398;width:432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rrb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lW+nMPzTXoCcvsAAAD//wMAUEsBAi0AFAAGAAgAAAAhANvh9svuAAAAhQEAABMAAAAAAAAAAAAA&#10;AAAAAAAAAFtDb250ZW50X1R5cGVzXS54bWxQSwECLQAUAAYACAAAACEAWvQsW78AAAAVAQAACwAA&#10;AAAAAAAAAAAAAAAfAQAAX3JlbHMvLnJlbHNQSwECLQAUAAYACAAAACEARFa628MAAADdAAAADwAA&#10;AAAAAAAAAAAAAAAHAgAAZHJzL2Rvd25yZXYueG1sUEsFBgAAAAADAAMAtwAAAPcCAAAAAA==&#10;" filled="f" stroked="f">
                  <v:textbox style="mso-fit-shape-to-text:t" inset="0,0,0,0">
                    <w:txbxContent>
                      <w:p w14:paraId="2766432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 API</w:t>
                        </w:r>
                      </w:p>
                    </w:txbxContent>
                  </v:textbox>
                </v:rect>
                <v:oval id="Oval 9872" o:spid="_x0000_s1193" style="position:absolute;left:33813;top:14033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" fillcolor="#ffc" strokecolor="#903" strokeweight="1.5pt"/>
                <v:rect id="Rectangle 9873" o:spid="_x0000_s1194" style="position:absolute;left:32178;top:17890;width:1004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" filled="f" stroked="f">
                  <v:textbox style="mso-fit-shape-to-text:t" inset="0,0,0,0">
                    <w:txbxContent>
                      <w:p w14:paraId="192C1E8B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application</w:t>
                        </w:r>
                      </w:p>
                    </w:txbxContent>
                  </v:textbox>
                </v:rect>
                <v:line id="Line 73" o:spid="_x0000_s1195" style="position:absolute;flip:x;visibility:visible;mso-wrap-style:square" from="26035,15906" to="33766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" strokecolor="#903" strokeweight="1.5pt">
                  <v:stroke dashstyle="3 1"/>
                </v:line>
                <v:line id="Line 74" o:spid="_x0000_s1196" style="position:absolute;visibility:visible;mso-wrap-style:square" from="26035,17176" to="27066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j3e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jCdjD/g7018AnL+AAAA//8DAFBLAQItABQABgAIAAAAIQDb4fbL7gAAAIUBAAATAAAAAAAA&#10;AAAAAAAAAAAAAABbQ29udGVudF9UeXBlc10ueG1sUEsBAi0AFAAGAAgAAAAhAFr0LFu/AAAAFQEA&#10;AAsAAAAAAAAAAAAAAAAAHwEAAF9yZWxzLy5yZWxzUEsBAi0AFAAGAAgAAAAhAOSCPd7HAAAA3QAA&#10;AA8AAAAAAAAAAAAAAAAABwIAAGRycy9kb3ducmV2LnhtbFBLBQYAAAAAAwADALcAAAD7AgAAAAA=&#10;" strokecolor="#903" strokeweight="1.5pt"/>
                <v:line id="Line 75" o:spid="_x0000_s1197" style="position:absolute;flip:y;visibility:visible;mso-wrap-style:square" from="26035,16605" to="26955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" strokecolor="#903" strokeweight="1.5pt"/>
                <v:rect id="Rectangle 9877" o:spid="_x0000_s1198" style="position:absolute;left:27654;top:14620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" filled="f" stroked="f">
                  <v:textbox style="mso-fit-shape-to-text:t" inset="0,0,0,0">
                    <w:txbxContent>
                      <w:p w14:paraId="4C9C8460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77" o:spid="_x0000_s1199" style="position:absolute;visibility:visible;mso-wrap-style:square" from="44577,15430" to="49545,15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" strokecolor="#903" strokeweight="1.5pt"/>
                <w10:wrap anchorx="margin"/>
              </v:group>
            </w:pict>
          </mc:Fallback>
        </mc:AlternateContent>
      </w:r>
    </w:p>
    <w:p w14:paraId="3FB754FB" w14:textId="1E5F8BE9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039AC288" w14:textId="706EFD14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2C4C754" w14:textId="746FC651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23BD395" w14:textId="1BCB543F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6E0115A" w14:textId="09C9D0AD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16088DE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533B352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4F565035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C4CF11D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73C3500B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6110244F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1C4B3359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19CE8531" w14:textId="64D772A0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85560F5" w14:textId="3E756202" w:rsidR="00691A36" w:rsidRDefault="00691A36" w:rsidP="00691A36"/>
    <w:p w14:paraId="383DB9BF" w14:textId="330BB81E" w:rsidR="00691A36" w:rsidRDefault="00691A36" w:rsidP="00691A36"/>
    <w:p w14:paraId="63A327AB" w14:textId="77777777" w:rsidR="00691A36" w:rsidRPr="00691A36" w:rsidRDefault="00691A36" w:rsidP="00691A36"/>
    <w:p w14:paraId="64BFDA47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405FA1E" w14:textId="25EC0F21" w:rsidR="00084BB6" w:rsidRPr="00084BB6" w:rsidRDefault="00084BB6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23" w:name="_Toc115201657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ยูสเคสไดอาแกรมของแอปพลิเคชันการจัดการรถรับ-ส่งนักเรียน</w:t>
      </w:r>
      <w:bookmarkEnd w:id="23"/>
    </w:p>
    <w:p w14:paraId="6034AE84" w14:textId="77777777" w:rsidR="00084BB6" w:rsidRDefault="00084BB6" w:rsidP="00084BB6">
      <w:pPr>
        <w:rPr>
          <w:rFonts w:ascii="TH SarabunPSK" w:hAnsi="TH SarabunPSK" w:cs="TH SarabunPSK"/>
          <w:sz w:val="32"/>
          <w:szCs w:val="32"/>
        </w:rPr>
      </w:pPr>
    </w:p>
    <w:p w14:paraId="78C92F36" w14:textId="61216F1D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z w:val="32"/>
        </w:rPr>
      </w:pPr>
      <w:bookmarkStart w:id="24" w:name="_Toc115201774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lastRenderedPageBreak/>
        <w:t>2.2 คุณลักษณะของผู้ใช้ (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>User Characteristics)</w:t>
      </w:r>
      <w:bookmarkEnd w:id="24"/>
    </w:p>
    <w:p w14:paraId="59252C9E" w14:textId="2A9F120C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แบ่งระดับของผู้ใช้งานระบบออกเป็น </w:t>
      </w:r>
      <w:r w:rsidRPr="009F1F59">
        <w:rPr>
          <w:rFonts w:ascii="TH SarabunPSK" w:hAnsi="TH SarabunPSK" w:cs="TH SarabunPSK"/>
          <w:sz w:val="32"/>
          <w:szCs w:val="32"/>
        </w:rPr>
        <w:t>5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ประเภท ดังนี้ </w:t>
      </w:r>
    </w:p>
    <w:p w14:paraId="022D88F0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ผู้ใช้ทั่วไป (</w:t>
      </w:r>
      <w:r w:rsidRPr="009F1F59">
        <w:rPr>
          <w:rFonts w:ascii="TH SarabunPSK" w:hAnsi="TH SarabunPSK" w:cs="TH SarabunPSK"/>
          <w:sz w:val="32"/>
          <w:szCs w:val="32"/>
        </w:rPr>
        <w:t xml:space="preserve">User)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สามารถทำการค้นหารถรับส่งนักเรียนและสามารถเข้าดูข้อมูลทั่วๆ ไป ได้แก่ </w:t>
      </w:r>
    </w:p>
    <w:p w14:paraId="27EB0301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รายละเอียดของรถรับรับส่ง  กรอกข้อมูลส่วนตัวเพื่อเข้าใช้งานแอปพลิเคชัน เป็นต้น </w:t>
      </w:r>
    </w:p>
    <w:p w14:paraId="7DDF1075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 (</w:t>
      </w:r>
      <w:r w:rsidRPr="009F1F59">
        <w:rPr>
          <w:rFonts w:ascii="TH SarabunPSK" w:hAnsi="TH SarabunPSK" w:cs="TH SarabunPSK"/>
          <w:sz w:val="32"/>
          <w:szCs w:val="32"/>
        </w:rPr>
        <w:t xml:space="preserve">Parent)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สามารถกรอกข้อมูลชื่อผู้ใช้และรหัสผ่านเพื่อ ล็อกอินเข้าสู่ระบบ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</w:t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 แก้ไขข้อมูลสมาชิก เพิ่มข้อมูลนักเรียนและลงทะเบียนกับรถรับส่ง</w:t>
      </w:r>
    </w:p>
    <w:p w14:paraId="71875A34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นักเรียน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children</w:t>
      </w:r>
      <w:r w:rsidRPr="009F1F59">
        <w:rPr>
          <w:rFonts w:ascii="TH SarabunPSK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สามารถกรอกข้อมูลชื่อผู้ใช้และรหัสผ่านเพื่อล็อกอิน 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>Login)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 แก้ไขข้อมูลสมาชิกและเช็คตำแหน่งรถรับส่ง</w:t>
      </w:r>
    </w:p>
    <w:p w14:paraId="3B24F9BF" w14:textId="5EFD241C" w:rsidR="00D15811" w:rsidRPr="009F1F59" w:rsidRDefault="00D15811" w:rsidP="00C93037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คนขับรถ (</w:t>
      </w:r>
      <w:r w:rsidRPr="009F1F59">
        <w:rPr>
          <w:rFonts w:ascii="TH SarabunPSK" w:hAnsi="TH SarabunPSK" w:cs="TH SarabunPSK"/>
          <w:sz w:val="32"/>
          <w:szCs w:val="32"/>
        </w:rPr>
        <w:t xml:space="preserve">Driver)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สามารถกรอกข้อมูลชื่อผู้ใช้และรหัสผ่านเพื่อ ล็อกอินเข้าสู่ระบบ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เพื่อแก้ไข</w:t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ข้อมูลสมาชิกและลงทะเบียนเป็นคนขับรถรับส่ง</w:t>
      </w:r>
    </w:p>
    <w:p w14:paraId="23CAFAD0" w14:textId="5364DA8B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</w:rPr>
      </w:pPr>
      <w:bookmarkStart w:id="25" w:name="_Toc97835303"/>
      <w:bookmarkStart w:id="26" w:name="_Toc97924797"/>
      <w:bookmarkStart w:id="27" w:name="_Toc97924814"/>
      <w:bookmarkStart w:id="28" w:name="_Toc115201775"/>
      <w:r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cs/>
        </w:rPr>
        <w:t>2.3 กฏเกณฑ์หรือข้อบังคับโดยทั่วไป (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</w:rPr>
        <w:t>General Constraints)</w:t>
      </w:r>
      <w:bookmarkEnd w:id="25"/>
      <w:bookmarkEnd w:id="26"/>
      <w:bookmarkEnd w:id="27"/>
      <w:bookmarkEnd w:id="28"/>
    </w:p>
    <w:p w14:paraId="3D04CC2A" w14:textId="6D34EB80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ถูกออกแบบโดยใช้วิธีการวิเคราะห์และออกแบบระบบเชิงวัตถุด้วย </w:t>
      </w:r>
      <w:r w:rsidRPr="009F1F59">
        <w:rPr>
          <w:rFonts w:ascii="TH SarabunPSK" w:hAnsi="TH SarabunPSK" w:cs="TH SarabunPSK"/>
          <w:sz w:val="32"/>
          <w:szCs w:val="32"/>
        </w:rPr>
        <w:t xml:space="preserve">UML(Unified Modeling Language)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เพื่อใช้เป็นแบบจำลองที่มีขั้นตอนและรายละเอียดที่ชัดเจน จึงช่วยเพิ่มความสะดวกในการพัฒนาระบบ การบำรุงรักษาและแก้ไขระบบ รวมไปถึงความสามารถในการรองรับเทคโนโลยีที่ทันสมัยที่เกิดขึ้นในยุคปัจจุบัน และการนำแบบจำลองไปพัฒนาเป็นระบบจริงสามารถทำได้โดยไม่ขึ้นกับภาษาโปรแกรมเชิงวัตถุใด ๆ ระบบนี้จะถูกพัฒนาขึ้นในรูปของเว็บแอพพลิเคชั่นที่มีการประมวลผลแบบออนไลน์ที่ผู้ใช้สามารถเข้าถึงได้โดยไม่จำกัดเวลาและสถานที่</w:t>
      </w:r>
    </w:p>
    <w:p w14:paraId="4A174962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7A671927" w14:textId="3C2EBE63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z w:val="32"/>
        </w:rPr>
      </w:pPr>
      <w:bookmarkStart w:id="29" w:name="_Toc115201776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2.4 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t>สมมุติฐานและเงื่อนไขของระบบ (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>Assumptions and Dependencies)</w:t>
      </w:r>
      <w:bookmarkEnd w:id="29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 </w:t>
      </w:r>
    </w:p>
    <w:p w14:paraId="603CE43A" w14:textId="5D2BD896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ใช้สถาปัตยกรรมแบบ </w:t>
      </w:r>
      <w:r w:rsidRPr="009F1F59">
        <w:rPr>
          <w:rFonts w:ascii="TH SarabunPSK" w:hAnsi="TH SarabunPSK" w:cs="TH SarabunPSK"/>
          <w:sz w:val="32"/>
          <w:szCs w:val="32"/>
        </w:rPr>
        <w:t xml:space="preserve">MVC (Model View Controller) </w:t>
      </w:r>
    </w:p>
    <w:p w14:paraId="4F3BC3A7" w14:textId="6E9CBAFB" w:rsidR="00C93037" w:rsidRDefault="00C93037" w:rsidP="00D15811">
      <w:pPr>
        <w:rPr>
          <w:rFonts w:ascii="TH SarabunPSK" w:hAnsi="TH SarabunPSK" w:cs="TH SarabunPSK"/>
          <w:sz w:val="32"/>
          <w:szCs w:val="32"/>
        </w:rPr>
      </w:pPr>
    </w:p>
    <w:p w14:paraId="0DBE280C" w14:textId="77777777" w:rsidR="00084BB6" w:rsidRPr="009F1F59" w:rsidRDefault="00084BB6" w:rsidP="00D15811">
      <w:pPr>
        <w:rPr>
          <w:rFonts w:ascii="TH SarabunPSK" w:hAnsi="TH SarabunPSK" w:cs="TH SarabunPSK"/>
          <w:sz w:val="32"/>
          <w:szCs w:val="32"/>
        </w:rPr>
      </w:pPr>
    </w:p>
    <w:p w14:paraId="1B0C770A" w14:textId="718E7D78" w:rsidR="00D15811" w:rsidRPr="009F1F59" w:rsidRDefault="00D15811" w:rsidP="00D1609C">
      <w:pPr>
        <w:pStyle w:val="Heading1"/>
        <w:rPr>
          <w:rFonts w:ascii="TH SarabunPSK" w:hAnsi="TH SarabunPSK"/>
        </w:rPr>
      </w:pPr>
      <w:bookmarkStart w:id="30" w:name="_Toc115201777"/>
      <w:r w:rsidRPr="009F1F59">
        <w:rPr>
          <w:rFonts w:ascii="TH SarabunPSK" w:hAnsi="TH SarabunPSK"/>
        </w:rPr>
        <w:lastRenderedPageBreak/>
        <w:t xml:space="preserve">3. </w:t>
      </w:r>
      <w:r w:rsidRPr="009F1F59">
        <w:rPr>
          <w:rFonts w:ascii="TH SarabunPSK" w:hAnsi="TH SarabunPSK"/>
          <w:cs/>
        </w:rPr>
        <w:t>รายละเอียดความต้องการของระบบ (</w:t>
      </w:r>
      <w:r w:rsidRPr="009F1F59">
        <w:rPr>
          <w:rFonts w:ascii="TH SarabunPSK" w:hAnsi="TH SarabunPSK"/>
        </w:rPr>
        <w:t>Specific Requirement)</w:t>
      </w:r>
      <w:bookmarkEnd w:id="30"/>
    </w:p>
    <w:p w14:paraId="7F925319" w14:textId="075F2CA1" w:rsidR="00FB7A61" w:rsidRPr="009F1F59" w:rsidRDefault="00C93037" w:rsidP="001409E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>การทำงานของระบบ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="00B81DAF"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>เริ่มต้นจากผู้ใช้งานทั่วไปดูข้อมูลต่างๆของ รถรับส่งได้ เช่น ชื่อคนขับ ทะเบียนรถ ยี่ห้อรถ โรงเรียนที่รับ รูปภาพของรถ เป็นต้น หากผู้ใช้สามารถค้นหารถรับส่งได้ (</w:t>
      </w:r>
      <w:r w:rsidR="00B81DAF" w:rsidRPr="009F1F59">
        <w:rPr>
          <w:rFonts w:ascii="TH SarabunPSK" w:hAnsi="TH SarabunPSK" w:cs="TH SarabunPSK"/>
          <w:sz w:val="32"/>
          <w:szCs w:val="32"/>
        </w:rPr>
        <w:t>Search school bus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>) หากผู้ใช้ต้องที่จะใช้บริการผู้ใช้สามารถสมัครสมาชิกในการเข้าใช้งานแอปพลิเคชัน (</w:t>
      </w:r>
      <w:r w:rsidR="00B81DAF" w:rsidRPr="009F1F59">
        <w:rPr>
          <w:rFonts w:ascii="TH SarabunPSK" w:hAnsi="TH SarabunPSK" w:cs="TH SarabunPSK"/>
          <w:sz w:val="32"/>
          <w:szCs w:val="32"/>
        </w:rPr>
        <w:t>Register)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สามารถแก้ไขข้อมูลส่วนตัวได้ในภายหลังได้ (</w:t>
      </w:r>
      <w:r w:rsidR="00B81DAF" w:rsidRPr="009F1F59">
        <w:rPr>
          <w:rFonts w:ascii="TH SarabunPSK" w:hAnsi="TH SarabunPSK" w:cs="TH SarabunPSK"/>
          <w:sz w:val="32"/>
          <w:szCs w:val="32"/>
        </w:rPr>
        <w:t>Edit Profile)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สามารถเพิ่ม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>ของตัวเอง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ในระบบ (</w:t>
      </w:r>
      <w:r w:rsidR="007E22C3" w:rsidRPr="009F1F59">
        <w:rPr>
          <w:rFonts w:ascii="TH SarabunPSK" w:hAnsi="TH SarabunPSK" w:cs="TH SarabunPSK"/>
          <w:sz w:val="32"/>
          <w:szCs w:val="32"/>
        </w:rPr>
        <w:t>Add children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สามารถดูโปรไฟล์ของ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ได้(</w:t>
      </w:r>
      <w:r w:rsidR="00FB7A61" w:rsidRPr="009F1F59">
        <w:rPr>
          <w:rFonts w:ascii="TH SarabunPSK" w:hAnsi="TH SarabunPSK" w:cs="TH SarabunPSK"/>
          <w:sz w:val="32"/>
          <w:szCs w:val="32"/>
        </w:rPr>
        <w:t>View children profile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) และ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สามารถแก้ไขข้อมูล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ได้ (</w:t>
      </w:r>
      <w:r w:rsidR="007E22C3" w:rsidRPr="009F1F59">
        <w:rPr>
          <w:rFonts w:ascii="TH SarabunPSK" w:hAnsi="TH SarabunPSK" w:cs="TH SarabunPSK"/>
          <w:sz w:val="32"/>
          <w:szCs w:val="32"/>
        </w:rPr>
        <w:t>Edit children profile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)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 xml:space="preserve"> และเมื่อผู้ใช้เลือกดูข้อมูลของรถรับส่งแล้ว </w:t>
      </w:r>
      <w:r w:rsidR="00FB7A61" w:rsidRPr="009F1F59">
        <w:rPr>
          <w:rFonts w:ascii="TH SarabunPSK" w:hAnsi="TH SarabunPSK" w:cs="TH SarabunPSK"/>
          <w:sz w:val="32"/>
          <w:szCs w:val="32"/>
        </w:rPr>
        <w:t>(View school bus profile)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 xml:space="preserve"> สามาถส่งการร้องขอขึ้นรถรับ-ส่งนักเรียนได้ </w:t>
      </w:r>
      <w:r w:rsidR="00FB7A61" w:rsidRPr="009F1F59">
        <w:rPr>
          <w:rFonts w:ascii="TH SarabunPSK" w:hAnsi="TH SarabunPSK" w:cs="TH SarabunPSK"/>
          <w:sz w:val="32"/>
          <w:szCs w:val="32"/>
        </w:rPr>
        <w:t xml:space="preserve">(Apply school bus) 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หลังจากได้รับการอุมัติจากคนขับรถ(</w:t>
      </w:r>
      <w:r w:rsidR="00FB7A61" w:rsidRPr="009F1F59">
        <w:rPr>
          <w:rFonts w:ascii="TH SarabunPSK" w:hAnsi="TH SarabunPSK" w:cs="TH SarabunPSK"/>
          <w:sz w:val="32"/>
          <w:szCs w:val="32"/>
        </w:rPr>
        <w:t>Approve application)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7F3B" w:rsidRPr="009F1F59">
        <w:rPr>
          <w:rFonts w:ascii="TH SarabunPSK" w:hAnsi="TH SarabunPSK" w:cs="TH SarabunPSK"/>
          <w:sz w:val="32"/>
          <w:szCs w:val="32"/>
          <w:cs/>
        </w:rPr>
        <w:t>สามารถดูรายละเอียดของการร้องขอที่ขอไปได้ (</w:t>
      </w:r>
      <w:r w:rsidR="006C7F3B" w:rsidRPr="009F1F59">
        <w:rPr>
          <w:rFonts w:ascii="TH SarabunPSK" w:hAnsi="TH SarabunPSK" w:cs="TH SarabunPSK"/>
          <w:sz w:val="32"/>
          <w:szCs w:val="32"/>
        </w:rPr>
        <w:t xml:space="preserve">View application details) </w:t>
      </w:r>
      <w:r w:rsidR="006C7F3B" w:rsidRPr="009F1F59">
        <w:rPr>
          <w:rFonts w:ascii="TH SarabunPSK" w:hAnsi="TH SarabunPSK" w:cs="TH SarabunPSK"/>
          <w:sz w:val="32"/>
          <w:szCs w:val="32"/>
          <w:cs/>
        </w:rPr>
        <w:t>อีกทั้งผู้ใช้งานยังสามารถดู</w:t>
      </w:r>
      <w:r w:rsidR="00471B83">
        <w:rPr>
          <w:rFonts w:ascii="TH SarabunPSK" w:hAnsi="TH SarabunPSK" w:cs="TH SarabunPSK" w:hint="cs"/>
          <w:sz w:val="32"/>
          <w:szCs w:val="32"/>
          <w:cs/>
        </w:rPr>
        <w:t>กิจกรรมการขึ้นรถลงรถของเด็กได้</w:t>
      </w:r>
      <w:r w:rsidR="00471B83">
        <w:rPr>
          <w:rFonts w:ascii="TH SarabunPSK" w:hAnsi="TH SarabunPSK" w:cs="TH SarabunPSK"/>
          <w:sz w:val="32"/>
          <w:szCs w:val="32"/>
        </w:rPr>
        <w:t>(View activity)</w:t>
      </w:r>
      <w:r w:rsidR="0016793F"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สามารถส่งข้อความเพื่อติดต่อกับคนขับรถได้(</w:t>
      </w:r>
      <w:r w:rsidR="0016793F" w:rsidRPr="009F1F59">
        <w:rPr>
          <w:rFonts w:ascii="TH SarabunPSK" w:hAnsi="TH SarabunPSK" w:cs="TH SarabunPSK"/>
          <w:sz w:val="32"/>
          <w:szCs w:val="32"/>
        </w:rPr>
        <w:t xml:space="preserve">Send message by parent by children) </w:t>
      </w:r>
      <w:r w:rsidR="006C7F3B"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="006C7F3B" w:rsidRPr="009F1F59">
        <w:rPr>
          <w:rFonts w:ascii="TH SarabunPSK" w:hAnsi="TH SarabunPSK" w:cs="TH SarabunPSK"/>
          <w:sz w:val="32"/>
          <w:szCs w:val="32"/>
          <w:cs/>
        </w:rPr>
        <w:t>และเมื่อผู้ใช้ต้องการยกเลิกการใช้บริการ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ผู้ใช้สามารถส่งคำร้องขอยกเลิกใช้บริการไปยังคนขับรถได้ </w:t>
      </w:r>
      <w:r w:rsidR="0016793F" w:rsidRPr="009F1F59">
        <w:rPr>
          <w:rFonts w:ascii="TH SarabunPSK" w:hAnsi="TH SarabunPSK" w:cs="TH SarabunPSK"/>
          <w:sz w:val="32"/>
          <w:szCs w:val="32"/>
        </w:rPr>
        <w:t>(Cancel service school bus)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ในส่วนของ</w:t>
      </w:r>
      <w:r w:rsidR="00471B83">
        <w:rPr>
          <w:rFonts w:ascii="TH SarabunPSK" w:hAnsi="TH SarabunPSK" w:cs="TH SarabunPSK" w:hint="cs"/>
          <w:sz w:val="32"/>
          <w:szCs w:val="32"/>
          <w:cs/>
        </w:rPr>
        <w:t>เด็ก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เองหากต้องการเข้ามาใช้ระบบ สามารถใช้งานได้ โดยทำงานเข้าสู่ระบบจากชื่อผู้ใช้และรหัสผ่านที่ระบบสร้างให้</w:t>
      </w:r>
      <w:r w:rsidR="0016793F" w:rsidRPr="009F1F59">
        <w:rPr>
          <w:rFonts w:ascii="TH SarabunPSK" w:hAnsi="TH SarabunPSK" w:cs="TH SarabunPSK"/>
          <w:sz w:val="32"/>
          <w:szCs w:val="32"/>
        </w:rPr>
        <w:t>(Login children)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ตัวของ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เองสามารถที่จะดูตำแหน่งของรถรับส่ง</w:t>
      </w:r>
      <w:r w:rsidR="0016793F" w:rsidRPr="009F1F59">
        <w:rPr>
          <w:rFonts w:ascii="TH SarabunPSK" w:hAnsi="TH SarabunPSK" w:cs="TH SarabunPSK"/>
          <w:sz w:val="32"/>
          <w:szCs w:val="32"/>
        </w:rPr>
        <w:t>(View school bus  location)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และสามารถส่งข้อความเพื่อติดต่อกับคนขับรถได้</w:t>
      </w:r>
      <w:r w:rsidR="0016793F" w:rsidRPr="009F1F59">
        <w:rPr>
          <w:rFonts w:ascii="TH SarabunPSK" w:hAnsi="TH SarabunPSK" w:cs="TH SarabunPSK"/>
          <w:sz w:val="32"/>
          <w:szCs w:val="32"/>
        </w:rPr>
        <w:t>(Send message by parent by children)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ในส่วนของคนขับรถต้องสมัครสมาชิกของตัวเองและลงทะเบียนรถรับส่งของตัวเองได้ก่อน (</w:t>
      </w:r>
      <w:r w:rsidR="0016793F" w:rsidRPr="009F1F59">
        <w:rPr>
          <w:rFonts w:ascii="TH SarabunPSK" w:hAnsi="TH SarabunPSK" w:cs="TH SarabunPSK"/>
          <w:sz w:val="32"/>
          <w:szCs w:val="32"/>
        </w:rPr>
        <w:t>Register driver)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หลังจากนั้นสามารถเข้าสู่ระบบได้ คนขับรถสามารถที่จะแก้ไขข้อมูลตัวเองและรถรับส่งได้</w:t>
      </w:r>
      <w:r w:rsidR="0016793F" w:rsidRPr="009F1F59">
        <w:rPr>
          <w:rFonts w:ascii="TH SarabunPSK" w:hAnsi="TH SarabunPSK" w:cs="TH SarabunPSK"/>
          <w:sz w:val="32"/>
          <w:szCs w:val="32"/>
        </w:rPr>
        <w:t>(Edit driver profile)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สามารถดู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>รายการ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การร้องขอขึ้นรถจากผู้ใช้งาน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>(</w:t>
      </w:r>
      <w:r w:rsidR="00070A4C" w:rsidRPr="009F1F59">
        <w:rPr>
          <w:rFonts w:ascii="TH SarabunPSK" w:hAnsi="TH SarabunPSK" w:cs="TH SarabunPSK"/>
          <w:sz w:val="32"/>
          <w:szCs w:val="32"/>
        </w:rPr>
        <w:t>List application)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และกดยืนยันได้(</w:t>
      </w:r>
      <w:r w:rsidR="00070A4C" w:rsidRPr="009F1F59">
        <w:rPr>
          <w:rFonts w:ascii="TH SarabunPSK" w:hAnsi="TH SarabunPSK" w:cs="TH SarabunPSK"/>
          <w:sz w:val="32"/>
          <w:szCs w:val="32"/>
        </w:rPr>
        <w:t>Approve application)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ยังจากกดยืนยันระบบจะส่งการแจ้งเตือนผ่าน </w:t>
      </w:r>
      <w:proofErr w:type="spellStart"/>
      <w:r w:rsidR="00070A4C" w:rsidRPr="009F1F59">
        <w:rPr>
          <w:rFonts w:ascii="TH SarabunPSK" w:hAnsi="TH SarabunPSK" w:cs="TH SarabunPSK"/>
          <w:sz w:val="32"/>
          <w:szCs w:val="32"/>
        </w:rPr>
        <w:t>LineAPI</w:t>
      </w:r>
      <w:proofErr w:type="spellEnd"/>
      <w:r w:rsidR="00070A4C"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>ทั้งนี้คนขับรถสามารถดูรายละเอียดของการขอสมัครขึ้นรถได้(</w:t>
      </w:r>
      <w:r w:rsidR="00070A4C" w:rsidRPr="009F1F59">
        <w:rPr>
          <w:rFonts w:ascii="TH SarabunPSK" w:hAnsi="TH SarabunPSK" w:cs="TH SarabunPSK"/>
          <w:sz w:val="32"/>
          <w:szCs w:val="32"/>
        </w:rPr>
        <w:t>View application details by driver)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และยังสามารถจัดการสามารถขึ้นลงรถ(</w:t>
      </w:r>
      <w:r w:rsidR="00E72770">
        <w:rPr>
          <w:rFonts w:ascii="TH SarabunPSK" w:hAnsi="TH SarabunPSK" w:cs="TH SarabunPSK"/>
          <w:sz w:val="32"/>
          <w:szCs w:val="32"/>
        </w:rPr>
        <w:t>Update children get on / off</w:t>
      </w:r>
      <w:r w:rsidR="00070A4C" w:rsidRPr="009F1F59">
        <w:rPr>
          <w:rFonts w:ascii="TH SarabunPSK" w:hAnsi="TH SarabunPSK" w:cs="TH SarabunPSK"/>
          <w:sz w:val="32"/>
          <w:szCs w:val="32"/>
        </w:rPr>
        <w:t>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สามารถจัดการสถานะของรถรับส่งตัวเองได้ (</w:t>
      </w:r>
      <w:r w:rsidR="00E72770">
        <w:rPr>
          <w:rFonts w:ascii="TH SarabunPSK" w:hAnsi="TH SarabunPSK" w:cs="TH SarabunPSK"/>
          <w:sz w:val="32"/>
          <w:szCs w:val="32"/>
        </w:rPr>
        <w:t>Update service status</w:t>
      </w:r>
      <w:r w:rsidR="00070A4C" w:rsidRPr="009F1F59">
        <w:rPr>
          <w:rFonts w:ascii="TH SarabunPSK" w:hAnsi="TH SarabunPSK" w:cs="TH SarabunPSK"/>
          <w:sz w:val="32"/>
          <w:szCs w:val="32"/>
        </w:rPr>
        <w:t>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แต่จะแก้ไขสถานะได้จะต้องไม่มีเด็กอยู่ผ่านในการยสมัครขึ้นรถของตัวเอง และยังสามารถกดยืนยันการ</w:t>
      </w:r>
      <w:r w:rsidR="001409EF" w:rsidRPr="009F1F59">
        <w:rPr>
          <w:rFonts w:ascii="TH SarabunPSK" w:hAnsi="TH SarabunPSK" w:cs="TH SarabunPSK"/>
          <w:sz w:val="32"/>
          <w:szCs w:val="32"/>
          <w:cs/>
        </w:rPr>
        <w:t>ขอยกเลิกการใช้บริการจากผู้ใช้งานได้</w:t>
      </w:r>
    </w:p>
    <w:p w14:paraId="608AF77F" w14:textId="4E45A67E" w:rsidR="001409EF" w:rsidRPr="009F1F59" w:rsidRDefault="001409EF" w:rsidP="001409E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61110411" w14:textId="693FD6C8" w:rsidR="001409EF" w:rsidRDefault="001409EF" w:rsidP="001409E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511F9CA2" w14:textId="77777777" w:rsidR="00471B83" w:rsidRPr="009F1F59" w:rsidRDefault="00471B83" w:rsidP="001409EF">
      <w:pPr>
        <w:spacing w:after="0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4605479C" w14:textId="26AAA6EC" w:rsidR="00D15811" w:rsidRPr="009F1F59" w:rsidRDefault="00D15811" w:rsidP="0056312F">
      <w:pPr>
        <w:pStyle w:val="Heading1"/>
        <w:rPr>
          <w:rFonts w:ascii="TH SarabunPSK" w:hAnsi="TH SarabunPSK"/>
        </w:rPr>
      </w:pPr>
      <w:bookmarkStart w:id="31" w:name="_Toc115201778"/>
      <w:r w:rsidRPr="009F1F59">
        <w:rPr>
          <w:rFonts w:ascii="TH SarabunPSK" w:hAnsi="TH SarabunPSK"/>
        </w:rPr>
        <w:lastRenderedPageBreak/>
        <w:t xml:space="preserve">3.1 </w:t>
      </w:r>
      <w:r w:rsidRPr="009F1F59">
        <w:rPr>
          <w:rFonts w:ascii="TH SarabunPSK" w:hAnsi="TH SarabunPSK"/>
          <w:cs/>
        </w:rPr>
        <w:t>รายละเอียดของยูสเคส (</w:t>
      </w:r>
      <w:r w:rsidRPr="009F1F59">
        <w:rPr>
          <w:rFonts w:ascii="TH SarabunPSK" w:hAnsi="TH SarabunPSK"/>
        </w:rPr>
        <w:t>Use-Case Specifications)</w:t>
      </w:r>
      <w:bookmarkEnd w:id="31"/>
    </w:p>
    <w:p w14:paraId="301680BB" w14:textId="52630A25" w:rsidR="00D15811" w:rsidRPr="009F1F59" w:rsidRDefault="00D15811" w:rsidP="001409EF">
      <w:pPr>
        <w:spacing w:after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>วัตถุประสงค์หลักในการใช้งานของยูสเคสคือการค้นหาความต้องการของระบบในรูปของอะไรคือสิ่งที่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ระบบต้องทำ โดยไม่มีการเจาะลึกลงไปถึงรายละเอียดของวิธีการทำงานภายในของระบบ นอกจากนั้นแล้วยูสเคส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สามารถนำไปใช้ในหลายๆขั้นตอนของการพัฒนาระบบ เช่น การค้นหาหรือรวบรวมความต้องการของระบบ การ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ออกแบบ การทดสอบ ตลอดจนการสร้างเอกสารประกอบคู่มือใช้สำหรับ 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มีรายละเอียดการทำงานของยูสเคสดังต่อไปนี้</w:t>
      </w:r>
    </w:p>
    <w:p w14:paraId="6A55514F" w14:textId="18632234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</w:rPr>
      </w:pPr>
      <w:r w:rsidRPr="009F1F59">
        <w:rPr>
          <w:rFonts w:ascii="TH SarabunPSK" w:hAnsi="TH SarabunPSK"/>
          <w:sz w:val="32"/>
          <w:cs/>
        </w:rPr>
        <w:tab/>
      </w:r>
      <w:bookmarkStart w:id="32" w:name="_Toc115201779"/>
      <w:r w:rsidRPr="009F1F59">
        <w:rPr>
          <w:rFonts w:ascii="TH SarabunPSK" w:hAnsi="TH SarabunPSK"/>
          <w:sz w:val="32"/>
          <w:cs/>
        </w:rPr>
        <w:t xml:space="preserve">3.1.1 ยูสเคส </w:t>
      </w:r>
      <w:r w:rsidRPr="009F1F59">
        <w:rPr>
          <w:rFonts w:ascii="TH SarabunPSK" w:hAnsi="TH SarabunPSK"/>
          <w:sz w:val="32"/>
        </w:rPr>
        <w:t>Search school bus</w:t>
      </w:r>
      <w:bookmarkEnd w:id="32"/>
    </w:p>
    <w:p w14:paraId="661D398F" w14:textId="77777777" w:rsidR="00D15811" w:rsidRPr="009F1F59" w:rsidRDefault="00D15811" w:rsidP="001409EF">
      <w:pPr>
        <w:spacing w:after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ยูสเคส </w:t>
      </w:r>
      <w:r w:rsidRPr="009F1F59">
        <w:rPr>
          <w:rFonts w:ascii="TH SarabunPSK" w:hAnsi="TH SarabunPSK" w:cs="TH SarabunPSK"/>
          <w:sz w:val="32"/>
          <w:szCs w:val="32"/>
        </w:rPr>
        <w:t xml:space="preserve">Search school bus </w:t>
      </w:r>
      <w:r w:rsidRPr="009F1F59">
        <w:rPr>
          <w:rFonts w:ascii="TH SarabunPSK" w:hAnsi="TH SarabunPSK" w:cs="TH SarabunPSK"/>
          <w:sz w:val="32"/>
          <w:szCs w:val="32"/>
          <w:cs/>
        </w:rPr>
        <w:t>ใช้สำหรับการค้นหารถรับส่งนักเรียนที่ผู้ใช้ต้องการ หรือแสดงข้อมูลรถรับส่งนักเรียนทั้งหมด เช่น กรอกชื่อโรงเรียนที่ต้องการค้นหารถรับส่งนักเรียนที่มาส่งโรงเรียนนี้ ระบบจะแสดงรายการรถรับส่งนักเรียนตามที่ผู้ใช้ต้องการ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360DCB22" w14:textId="77777777" w:rsidTr="00337DBB">
        <w:tc>
          <w:tcPr>
            <w:tcW w:w="3145" w:type="dxa"/>
          </w:tcPr>
          <w:p w14:paraId="0A36187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8545355" w14:textId="713697D3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6DADC47D" w14:textId="77777777" w:rsidTr="00337DBB">
        <w:tc>
          <w:tcPr>
            <w:tcW w:w="3145" w:type="dxa"/>
          </w:tcPr>
          <w:p w14:paraId="4A36965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B3364C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 school bus</w:t>
            </w:r>
          </w:p>
        </w:tc>
      </w:tr>
      <w:tr w:rsidR="00B460B5" w:rsidRPr="009F1F59" w14:paraId="5D702A9A" w14:textId="77777777" w:rsidTr="00337DBB">
        <w:tc>
          <w:tcPr>
            <w:tcW w:w="3145" w:type="dxa"/>
          </w:tcPr>
          <w:p w14:paraId="3E57D0F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9F880C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User, Parent, Driver</w:t>
            </w:r>
          </w:p>
        </w:tc>
      </w:tr>
      <w:tr w:rsidR="00B460B5" w:rsidRPr="009F1F59" w14:paraId="4452DF5B" w14:textId="77777777" w:rsidTr="00337DBB">
        <w:tc>
          <w:tcPr>
            <w:tcW w:w="3145" w:type="dxa"/>
          </w:tcPr>
          <w:p w14:paraId="331F428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5147A35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7773C19B" w14:textId="77777777" w:rsidTr="00337DBB">
        <w:tc>
          <w:tcPr>
            <w:tcW w:w="3145" w:type="dxa"/>
          </w:tcPr>
          <w:p w14:paraId="3A4F853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17B6830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 school bus</w:t>
            </w:r>
          </w:p>
          <w:p w14:paraId="4FCE24B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ผู้ใช้กรอกที่ผู้ใช้ต้องการค้นหา เช่น ชื่อโรงเรียน</w:t>
            </w:r>
          </w:p>
          <w:p w14:paraId="3262A97D" w14:textId="25075B3D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0E0CFEA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2392D34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</w:t>
            </w:r>
          </w:p>
          <w:p w14:paraId="52C0B0A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5.1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45469AD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5.2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ระบบคืนค่าข้อมูลรถรับส่งนักเรียน</w:t>
            </w:r>
          </w:p>
          <w:p w14:paraId="40ADFFB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6E380DB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3E9C9C57" w14:textId="77777777" w:rsidTr="00337DBB">
        <w:tc>
          <w:tcPr>
            <w:tcW w:w="3145" w:type="dxa"/>
          </w:tcPr>
          <w:p w14:paraId="2ED74F1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37585D9" w14:textId="7179237F" w:rsidR="00D15811" w:rsidRPr="009F1F59" w:rsidRDefault="00DB0C2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“ไม่พบข้อมูลรถรับส่งนักเรียนที่ค้นหา”</w:t>
            </w:r>
          </w:p>
        </w:tc>
      </w:tr>
      <w:tr w:rsidR="00B460B5" w:rsidRPr="009F1F59" w14:paraId="005635A6" w14:textId="77777777" w:rsidTr="00337DBB">
        <w:tc>
          <w:tcPr>
            <w:tcW w:w="3145" w:type="dxa"/>
          </w:tcPr>
          <w:p w14:paraId="19268C8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6E9BF2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3DDB2A59" w14:textId="77777777" w:rsidTr="00337DBB">
        <w:tc>
          <w:tcPr>
            <w:tcW w:w="3145" w:type="dxa"/>
          </w:tcPr>
          <w:p w14:paraId="0654E11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014B392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D241233" w14:textId="06009157" w:rsidR="00D15811" w:rsidRPr="009F1F59" w:rsidRDefault="00D15811" w:rsidP="003102F4">
      <w:pPr>
        <w:pStyle w:val="Heading1"/>
        <w:ind w:firstLine="720"/>
        <w:rPr>
          <w:rFonts w:ascii="TH SarabunPSK" w:hAnsi="TH SarabunPSK"/>
          <w:sz w:val="32"/>
        </w:rPr>
      </w:pPr>
      <w:bookmarkStart w:id="33" w:name="_Toc115201780"/>
      <w:r w:rsidRPr="009F1F59">
        <w:rPr>
          <w:rFonts w:ascii="TH SarabunPSK" w:hAnsi="TH SarabunPSK"/>
          <w:sz w:val="32"/>
          <w:cs/>
        </w:rPr>
        <w:lastRenderedPageBreak/>
        <w:t xml:space="preserve">3.1.2 ยูสเคส </w:t>
      </w:r>
      <w:r w:rsidRPr="009F1F59">
        <w:rPr>
          <w:rFonts w:ascii="TH SarabunPSK" w:hAnsi="TH SarabunPSK"/>
          <w:sz w:val="32"/>
        </w:rPr>
        <w:t>View school bus details</w:t>
      </w:r>
      <w:bookmarkEnd w:id="33"/>
    </w:p>
    <w:p w14:paraId="7DE47D38" w14:textId="09B616AF" w:rsidR="003950F5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ยูสเคส </w:t>
      </w:r>
      <w:r w:rsidRPr="009F1F59">
        <w:rPr>
          <w:rFonts w:ascii="TH SarabunPSK" w:hAnsi="TH SarabunPSK" w:cs="TH SarabunPSK"/>
          <w:sz w:val="32"/>
          <w:szCs w:val="32"/>
        </w:rPr>
        <w:t xml:space="preserve">View school bus details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เป็นยูสเคสสำหรับแสดงข้อมูลรถรับส่งนักเรียนที่ผู้ใช้ทำการเลือก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ระบบแสดงรายละเอียดข้อมูลรถรับส่งนักเรียน เช่น ข้อมูลคนขับรถ โรงเรียนที่รับบริการอยู่ ค่าบริการรถรับส่งนักเรียน </w:t>
      </w:r>
    </w:p>
    <w:p w14:paraId="7C2D77B5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34F0A402" w14:textId="77777777" w:rsidTr="00337DBB">
        <w:tc>
          <w:tcPr>
            <w:tcW w:w="3145" w:type="dxa"/>
          </w:tcPr>
          <w:p w14:paraId="7756495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4448B911" w14:textId="7176F799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580CFB02" w14:textId="77777777" w:rsidTr="00337DBB">
        <w:tc>
          <w:tcPr>
            <w:tcW w:w="3145" w:type="dxa"/>
          </w:tcPr>
          <w:p w14:paraId="0ED0AA9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62DD9E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View school bus details</w:t>
            </w:r>
          </w:p>
        </w:tc>
      </w:tr>
      <w:tr w:rsidR="00B460B5" w:rsidRPr="009F1F59" w14:paraId="40137E2C" w14:textId="77777777" w:rsidTr="00337DBB">
        <w:tc>
          <w:tcPr>
            <w:tcW w:w="3145" w:type="dxa"/>
          </w:tcPr>
          <w:p w14:paraId="05066D3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6299C47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User, Parent, Driver</w:t>
            </w:r>
          </w:p>
        </w:tc>
      </w:tr>
      <w:tr w:rsidR="00B460B5" w:rsidRPr="009F1F59" w14:paraId="02D83EAF" w14:textId="77777777" w:rsidTr="00337DBB">
        <w:tc>
          <w:tcPr>
            <w:tcW w:w="3145" w:type="dxa"/>
          </w:tcPr>
          <w:p w14:paraId="46DC2F8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081759A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0A7CCB0D" w14:textId="77777777" w:rsidTr="00337DBB">
        <w:tc>
          <w:tcPr>
            <w:tcW w:w="3145" w:type="dxa"/>
          </w:tcPr>
          <w:p w14:paraId="3CE9643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4370C7E1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View school bus details</w:t>
            </w:r>
          </w:p>
          <w:p w14:paraId="58B0CF3D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ผู้ใช้งานเลือกรถรับส่ง</w:t>
            </w:r>
          </w:p>
          <w:p w14:paraId="120B4276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5501608A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ระบบทำการค้นหาข้อมูลรถรับส่งนักเรียนที่เลือก</w:t>
            </w:r>
          </w:p>
          <w:p w14:paraId="30E16666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4.1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049254AE" w14:textId="019DB53D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4.2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ระบบคืนค่าข้อมูลรถรับส่งนักเรียน</w:t>
            </w:r>
          </w:p>
          <w:p w14:paraId="19239C7A" w14:textId="77777777" w:rsidR="00D15811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439A1DFA" w14:textId="6A88A3EF" w:rsidR="00FA10D7" w:rsidRPr="009F1F59" w:rsidRDefault="00FA10D7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40F6B388" w14:textId="77777777" w:rsidTr="00337DBB">
        <w:tc>
          <w:tcPr>
            <w:tcW w:w="3145" w:type="dxa"/>
          </w:tcPr>
          <w:p w14:paraId="7086734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3D36C82" w14:textId="00D3A81D" w:rsidR="00D15811" w:rsidRPr="009F1F59" w:rsidRDefault="001431DA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“ไม่พบข้อมูลรถรับส่งนักเรียนที่เลือก”</w:t>
            </w:r>
          </w:p>
        </w:tc>
      </w:tr>
      <w:tr w:rsidR="00B460B5" w:rsidRPr="009F1F59" w14:paraId="06767635" w14:textId="77777777" w:rsidTr="00337DBB">
        <w:tc>
          <w:tcPr>
            <w:tcW w:w="3145" w:type="dxa"/>
          </w:tcPr>
          <w:p w14:paraId="53524F5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17BB45E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6CE349F4" w14:textId="77777777" w:rsidTr="00337DBB">
        <w:tc>
          <w:tcPr>
            <w:tcW w:w="3145" w:type="dxa"/>
          </w:tcPr>
          <w:p w14:paraId="09A1925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676F6B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66990B6D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266979FB" w14:textId="6934118B" w:rsidR="00D15811" w:rsidRPr="009F1F59" w:rsidRDefault="00D15811" w:rsidP="00D158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532449" w14:textId="77777777" w:rsidR="001409EF" w:rsidRPr="009F1F59" w:rsidRDefault="001409EF" w:rsidP="00D158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9D325F" w14:textId="661A0C7F" w:rsidR="003430F6" w:rsidRPr="003430F6" w:rsidRDefault="00D15811" w:rsidP="003430F6">
      <w:pPr>
        <w:pStyle w:val="Heading1"/>
        <w:rPr>
          <w:rFonts w:ascii="TH SarabunPSK" w:eastAsia="Times New Roman" w:hAnsi="TH SarabunPSK"/>
          <w:sz w:val="32"/>
        </w:rPr>
      </w:pPr>
      <w:r w:rsidRPr="009F1F59">
        <w:rPr>
          <w:rFonts w:ascii="TH SarabunPSK" w:hAnsi="TH SarabunPSK"/>
          <w:sz w:val="32"/>
          <w:cs/>
        </w:rPr>
        <w:lastRenderedPageBreak/>
        <w:tab/>
      </w:r>
      <w:bookmarkStart w:id="34" w:name="_Toc115201781"/>
      <w:r w:rsidR="003430F6" w:rsidRPr="009F1F59">
        <w:rPr>
          <w:rFonts w:ascii="TH SarabunPSK" w:hAnsi="TH SarabunPSK"/>
          <w:sz w:val="32"/>
          <w:cs/>
        </w:rPr>
        <w:t>3.1.</w:t>
      </w:r>
      <w:r w:rsidR="00E72770">
        <w:rPr>
          <w:rFonts w:ascii="TH SarabunPSK" w:hAnsi="TH SarabunPSK" w:hint="cs"/>
          <w:sz w:val="32"/>
          <w:cs/>
        </w:rPr>
        <w:t>3</w:t>
      </w:r>
      <w:r w:rsidR="003430F6" w:rsidRPr="009F1F59">
        <w:rPr>
          <w:rFonts w:ascii="TH SarabunPSK" w:hAnsi="TH SarabunPSK"/>
          <w:sz w:val="32"/>
          <w:cs/>
        </w:rPr>
        <w:t xml:space="preserve"> ยูสเคส </w:t>
      </w:r>
      <w:r w:rsidR="003430F6" w:rsidRPr="009F1F59">
        <w:rPr>
          <w:rFonts w:ascii="TH SarabunPSK" w:hAnsi="TH SarabunPSK"/>
          <w:sz w:val="32"/>
        </w:rPr>
        <w:t>Login children</w:t>
      </w:r>
      <w:bookmarkEnd w:id="34"/>
    </w:p>
    <w:p w14:paraId="5CA25913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เป็นยูสเคสสำหรับการเข้าสู่ระบบ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สำหรับ (</w:t>
      </w:r>
      <w:r w:rsidRPr="009F1F59">
        <w:rPr>
          <w:rFonts w:ascii="TH SarabunPSK" w:hAnsi="TH SarabunPSK" w:cs="TH SarabunPSK"/>
          <w:sz w:val="32"/>
          <w:szCs w:val="32"/>
        </w:rPr>
        <w:t xml:space="preserve">Parent) </w:t>
      </w:r>
      <w:r w:rsidRPr="009F1F59">
        <w:rPr>
          <w:rFonts w:ascii="TH SarabunPSK" w:hAnsi="TH SarabunPSK" w:cs="TH SarabunPSK"/>
          <w:sz w:val="32"/>
          <w:szCs w:val="32"/>
          <w:cs/>
        </w:rPr>
        <w:t>กรอกข้อมูลล็อกอินที่ประกอบไปด้วยชื่อผู้ใช้ (</w:t>
      </w:r>
      <w:r w:rsidRPr="009F1F59">
        <w:rPr>
          <w:rFonts w:ascii="TH SarabunPSK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และรหัสผ่าน (</w:t>
      </w:r>
      <w:r w:rsidRPr="009F1F59">
        <w:rPr>
          <w:rFonts w:ascii="TH SarabunPSK" w:hAnsi="TH SarabunPSK" w:cs="TH SarabunPSK"/>
          <w:sz w:val="32"/>
          <w:szCs w:val="32"/>
        </w:rPr>
        <w:t xml:space="preserve">password)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เพื่อใช้สำหรับการตรวจสอบสิทธิ์ในการเข้าสู่ระบบ</w:t>
      </w:r>
    </w:p>
    <w:p w14:paraId="5B4023B0" w14:textId="77777777" w:rsidR="003430F6" w:rsidRPr="009F1F59" w:rsidRDefault="003430F6" w:rsidP="003430F6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30F6" w:rsidRPr="009F1F59" w14:paraId="436B664F" w14:textId="77777777" w:rsidTr="00B775B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60575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Username)</w:t>
            </w:r>
          </w:p>
          <w:p w14:paraId="6A2C3045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3C44ADF2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31D1DF74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5B762401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5E502369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0A40C583" w14:textId="77777777" w:rsidR="003430F6" w:rsidRPr="009F1F59" w:rsidRDefault="003430F6" w:rsidP="003430F6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30F6" w:rsidRPr="009F1F59" w14:paraId="5D02C52F" w14:textId="77777777" w:rsidTr="00B775B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5D9C6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Password)</w:t>
            </w:r>
          </w:p>
          <w:p w14:paraId="19E0810F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</w:t>
            </w:r>
          </w:p>
          <w:p w14:paraId="54C3E74D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7A8D606B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1CB8D4D8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79CA3290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4E53741D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729A66C8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865F63A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6AA3D460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A1767C1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EF41AC6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5B3F898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430F6" w:rsidRPr="009F1F59" w14:paraId="33E96CAE" w14:textId="77777777" w:rsidTr="00B775BF">
        <w:tc>
          <w:tcPr>
            <w:tcW w:w="3145" w:type="dxa"/>
          </w:tcPr>
          <w:p w14:paraId="7454B0D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70101458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430F6" w:rsidRPr="009F1F59" w14:paraId="3139F613" w14:textId="77777777" w:rsidTr="00B775BF">
        <w:tc>
          <w:tcPr>
            <w:tcW w:w="3145" w:type="dxa"/>
          </w:tcPr>
          <w:p w14:paraId="1CFB1AA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83AC23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children</w:t>
            </w:r>
          </w:p>
        </w:tc>
      </w:tr>
      <w:tr w:rsidR="003430F6" w:rsidRPr="009F1F59" w14:paraId="0B2A5402" w14:textId="77777777" w:rsidTr="00B775BF">
        <w:tc>
          <w:tcPr>
            <w:tcW w:w="3145" w:type="dxa"/>
          </w:tcPr>
          <w:p w14:paraId="17A209ED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3E638677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Children</w:t>
            </w:r>
          </w:p>
        </w:tc>
      </w:tr>
      <w:tr w:rsidR="003430F6" w:rsidRPr="009F1F59" w14:paraId="257B346B" w14:textId="77777777" w:rsidTr="00B775BF">
        <w:tc>
          <w:tcPr>
            <w:tcW w:w="3145" w:type="dxa"/>
          </w:tcPr>
          <w:p w14:paraId="71E57CD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0BF3DD3D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3430F6" w:rsidRPr="009F1F59" w14:paraId="12585BFD" w14:textId="77777777" w:rsidTr="00B775BF">
        <w:tc>
          <w:tcPr>
            <w:tcW w:w="3145" w:type="dxa"/>
          </w:tcPr>
          <w:p w14:paraId="0296BCC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BD3B6FD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children</w:t>
            </w:r>
          </w:p>
          <w:p w14:paraId="341FEC51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ผู้ใช้กรอกชื่อผู้ใช้ และรหัสผ่าน</w:t>
            </w:r>
          </w:p>
          <w:p w14:paraId="47B9B944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3B053760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ระบบรับค่าชื่อผู้ใช้และรหัสผ่าน</w:t>
            </w:r>
          </w:p>
          <w:p w14:paraId="522A3743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ระบบตรวจสอบสถานะการเข้าสู่ระบบของผู้ใช้โดย</w:t>
            </w:r>
          </w:p>
          <w:p w14:paraId="3896F9EE" w14:textId="77777777" w:rsidR="003430F6" w:rsidRPr="009F1F59" w:rsidRDefault="003430F6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12FEEB37" w14:textId="77777777" w:rsidR="003430F6" w:rsidRPr="009F1F59" w:rsidRDefault="003430F6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589268F5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03D15FE4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30F6" w:rsidRPr="009F1F59" w14:paraId="58489DF8" w14:textId="77777777" w:rsidTr="00B775BF">
        <w:tc>
          <w:tcPr>
            <w:tcW w:w="3145" w:type="dxa"/>
          </w:tcPr>
          <w:p w14:paraId="62CDA83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06BA2AE2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5.2.1. - ในกรณีที่การตรวจสอบชื่อผู้ใช้และรหัสผ่านไม่ถูกต้องระบบ</w:t>
            </w:r>
          </w:p>
          <w:p w14:paraId="2F0BD3BB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73C6662D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5.2.2. - ในกรณีที่การตรวจสอบไม่พบชื่อผู้ใช้งานในระบบ</w:t>
            </w:r>
          </w:p>
          <w:p w14:paraId="1D4AC3DC" w14:textId="77777777" w:rsidR="003430F6" w:rsidRPr="009F1F59" w:rsidRDefault="003430F6" w:rsidP="00B775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</w:tc>
      </w:tr>
      <w:tr w:rsidR="003430F6" w:rsidRPr="009F1F59" w14:paraId="353CC249" w14:textId="77777777" w:rsidTr="00B775BF">
        <w:tc>
          <w:tcPr>
            <w:tcW w:w="3145" w:type="dxa"/>
          </w:tcPr>
          <w:p w14:paraId="74E12522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C5A74B8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1B3F9725" w14:textId="77777777" w:rsidTr="00B775BF">
        <w:tc>
          <w:tcPr>
            <w:tcW w:w="3145" w:type="dxa"/>
          </w:tcPr>
          <w:p w14:paraId="76F645B4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60DD0CC4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7196150B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5B24673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43458291" w14:textId="77777777" w:rsidR="003430F6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CAED7E1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3A9CBF76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A69DAD9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39FD8D86" w14:textId="62601985" w:rsidR="003430F6" w:rsidRPr="009F1F59" w:rsidRDefault="003430F6" w:rsidP="003430F6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bookmarkStart w:id="35" w:name="_Toc115201782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4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View school bus location</w:t>
      </w:r>
      <w:bookmarkEnd w:id="35"/>
    </w:p>
    <w:p w14:paraId="4F2B2D96" w14:textId="77777777" w:rsidR="003430F6" w:rsidRPr="009F1F59" w:rsidRDefault="003430F6" w:rsidP="003430F6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View school bus location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by children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เป็นยูสเคสสำหรับดูตำแหน่งของรถรับส่งนักเรียนว่าตอนนี้อยู่ตรงไหนแล้ว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430F6" w:rsidRPr="009F1F59" w14:paraId="72A9499E" w14:textId="77777777" w:rsidTr="00B775BF">
        <w:tc>
          <w:tcPr>
            <w:tcW w:w="3145" w:type="dxa"/>
          </w:tcPr>
          <w:p w14:paraId="4680C083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4664671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430F6" w:rsidRPr="009F1F59" w14:paraId="6CCFC0BE" w14:textId="77777777" w:rsidTr="00B775BF">
        <w:tc>
          <w:tcPr>
            <w:tcW w:w="3145" w:type="dxa"/>
          </w:tcPr>
          <w:p w14:paraId="637A3A2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316628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school bus location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by children</w:t>
            </w:r>
          </w:p>
        </w:tc>
      </w:tr>
      <w:tr w:rsidR="003430F6" w:rsidRPr="009F1F59" w14:paraId="41AD2B12" w14:textId="77777777" w:rsidTr="00B775BF">
        <w:tc>
          <w:tcPr>
            <w:tcW w:w="3145" w:type="dxa"/>
          </w:tcPr>
          <w:p w14:paraId="79222D16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F288CC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3430F6" w:rsidRPr="009F1F59" w14:paraId="7CB4586D" w14:textId="77777777" w:rsidTr="00B775BF">
        <w:tc>
          <w:tcPr>
            <w:tcW w:w="3145" w:type="dxa"/>
          </w:tcPr>
          <w:p w14:paraId="2B5A32A6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E55CD5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1C7AF812" w14:textId="77777777" w:rsidTr="00B775BF">
        <w:tc>
          <w:tcPr>
            <w:tcW w:w="3145" w:type="dxa"/>
          </w:tcPr>
          <w:p w14:paraId="2DB1402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3F75AC3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school bus location</w:t>
            </w:r>
          </w:p>
          <w:p w14:paraId="4361939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ระบบรับค่าการสมัครขึ้นรถ</w:t>
            </w:r>
          </w:p>
          <w:p w14:paraId="11684D98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ระบบทำการค้นหาตำแหน่งจาก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GPS</w:t>
            </w:r>
          </w:p>
          <w:p w14:paraId="6975811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ระบบทำการค้นหาข้อมูลตำแหน่งจาก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GPS </w:t>
            </w:r>
          </w:p>
          <w:p w14:paraId="5BE6CE2F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ระบบคืนค่าข้อมูลตำแหน่ง</w:t>
            </w:r>
          </w:p>
          <w:p w14:paraId="4080D81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29EDA26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30F6" w:rsidRPr="009F1F59" w14:paraId="163C823F" w14:textId="77777777" w:rsidTr="00B775BF">
        <w:tc>
          <w:tcPr>
            <w:tcW w:w="3145" w:type="dxa"/>
          </w:tcPr>
          <w:p w14:paraId="348B910C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9485046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3.1 – ในกรณีที่หาตำแหน่งไม่เจอระบบจะแสดงข้อความ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ไม่ทราบตำแหน่งรถรับส่ง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3430F6" w:rsidRPr="009F1F59" w14:paraId="7338F0F1" w14:textId="77777777" w:rsidTr="00B775BF">
        <w:tc>
          <w:tcPr>
            <w:tcW w:w="3145" w:type="dxa"/>
          </w:tcPr>
          <w:p w14:paraId="2A5D652F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5BFF7BB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23AB4576" w14:textId="77777777" w:rsidTr="00B775BF">
        <w:tc>
          <w:tcPr>
            <w:tcW w:w="3145" w:type="dxa"/>
          </w:tcPr>
          <w:p w14:paraId="6A803DD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54D25247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7C948745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6916663D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1B5D1BE3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E039241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4A0EA9B2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F90E297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645174EC" w14:textId="1FD4DAF7" w:rsidR="003430F6" w:rsidRPr="009F1F59" w:rsidRDefault="003430F6" w:rsidP="003430F6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</w:rPr>
        <w:lastRenderedPageBreak/>
        <w:tab/>
      </w:r>
      <w:bookmarkStart w:id="36" w:name="_Toc115201783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5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Send message</w:t>
      </w:r>
      <w:bookmarkEnd w:id="36"/>
      <w:r w:rsidRPr="009F1F59">
        <w:rPr>
          <w:rFonts w:ascii="TH SarabunPSK" w:hAnsi="TH SarabunPSK"/>
          <w:sz w:val="32"/>
        </w:rPr>
        <w:t xml:space="preserve"> </w:t>
      </w:r>
    </w:p>
    <w:p w14:paraId="23FF792C" w14:textId="77777777" w:rsidR="003430F6" w:rsidRPr="009F1F59" w:rsidRDefault="003430F6" w:rsidP="003430F6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Send message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เป็นยูสเคสสำหรับติดต่อกันระหว่างผู้ปกครองกับคนขับรถ จะใช้ </w:t>
      </w:r>
      <w:r w:rsidRPr="009F1F59">
        <w:rPr>
          <w:rFonts w:ascii="TH SarabunPSK" w:hAnsi="TH SarabunPSK" w:cs="TH SarabunPSK"/>
          <w:sz w:val="32"/>
          <w:szCs w:val="32"/>
        </w:rPr>
        <w:t xml:space="preserve">Line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เป็นตัวกลางในการติดต่อ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430F6" w:rsidRPr="009F1F59" w14:paraId="7E9D9D8F" w14:textId="77777777" w:rsidTr="00B775BF">
        <w:tc>
          <w:tcPr>
            <w:tcW w:w="3145" w:type="dxa"/>
          </w:tcPr>
          <w:p w14:paraId="1AD854F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8415D1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430F6" w:rsidRPr="009F1F59" w14:paraId="38D73073" w14:textId="77777777" w:rsidTr="00B775BF">
        <w:tc>
          <w:tcPr>
            <w:tcW w:w="3145" w:type="dxa"/>
          </w:tcPr>
          <w:p w14:paraId="7FB2858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EB9CC1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</w:p>
        </w:tc>
      </w:tr>
      <w:tr w:rsidR="003430F6" w:rsidRPr="009F1F59" w14:paraId="4D7CA79C" w14:textId="77777777" w:rsidTr="00B775BF">
        <w:tc>
          <w:tcPr>
            <w:tcW w:w="3145" w:type="dxa"/>
          </w:tcPr>
          <w:p w14:paraId="326A7821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398F675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Children</w:t>
            </w:r>
          </w:p>
        </w:tc>
      </w:tr>
      <w:tr w:rsidR="003430F6" w:rsidRPr="009F1F59" w14:paraId="4B96A51E" w14:textId="77777777" w:rsidTr="00B775BF">
        <w:tc>
          <w:tcPr>
            <w:tcW w:w="3145" w:type="dxa"/>
          </w:tcPr>
          <w:p w14:paraId="4236E33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EB6884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4EE9EE64" w14:textId="77777777" w:rsidTr="00B775BF">
        <w:tc>
          <w:tcPr>
            <w:tcW w:w="3145" w:type="dxa"/>
          </w:tcPr>
          <w:p w14:paraId="6D4958DF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31E34F36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</w:p>
          <w:p w14:paraId="7862892E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ระบบรับค่าชื่อผู้ใช้ที่ต้องการส่งข้อความ</w:t>
            </w:r>
          </w:p>
          <w:p w14:paraId="77359D3F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ระบบตรวจสอบข้อมูลที่อยู่ไลน์</w:t>
            </w:r>
          </w:p>
          <w:p w14:paraId="5EDE7DAF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ระบบค้นหาข้อมูลที่อยู่ไลน์ในฐานข้อมูล</w:t>
            </w:r>
          </w:p>
          <w:p w14:paraId="18888FE6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 3.2 -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ระบบคืนค่าข้อมูลที่อยู่ไลน์</w:t>
            </w:r>
          </w:p>
          <w:p w14:paraId="4A051E8E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ระบบส่งการทำงานไปที่ไลน์</w:t>
            </w:r>
          </w:p>
          <w:p w14:paraId="417209AC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30F6" w:rsidRPr="009F1F59" w14:paraId="126276E9" w14:textId="77777777" w:rsidTr="00B775BF">
        <w:tc>
          <w:tcPr>
            <w:tcW w:w="3145" w:type="dxa"/>
          </w:tcPr>
          <w:p w14:paraId="7F6B432C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50FCEED0" w14:textId="3CF2A51B" w:rsidR="003430F6" w:rsidRPr="009F1F59" w:rsidRDefault="00B07EDB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66845072" w14:textId="77777777" w:rsidTr="00B775BF">
        <w:tc>
          <w:tcPr>
            <w:tcW w:w="3145" w:type="dxa"/>
          </w:tcPr>
          <w:p w14:paraId="667877D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69AAA4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535ABC30" w14:textId="77777777" w:rsidTr="00B775BF">
        <w:tc>
          <w:tcPr>
            <w:tcW w:w="3145" w:type="dxa"/>
          </w:tcPr>
          <w:p w14:paraId="7D0F04A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443228F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AF24E35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1CAF401E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0A3B71DA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258B7F74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73A55503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28BB460F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377954DF" w14:textId="27ACD8ED" w:rsidR="00D15811" w:rsidRPr="009F1F59" w:rsidRDefault="00D15811" w:rsidP="009F1F59">
      <w:pPr>
        <w:pStyle w:val="Heading1"/>
        <w:rPr>
          <w:rFonts w:ascii="TH SarabunPSK" w:hAnsi="TH SarabunPSK"/>
          <w:b w:val="0"/>
          <w:bCs w:val="0"/>
          <w:sz w:val="32"/>
        </w:rPr>
      </w:pPr>
      <w:bookmarkStart w:id="37" w:name="_Toc115201784"/>
      <w:r w:rsidRPr="009F1F59">
        <w:rPr>
          <w:rFonts w:ascii="TH SarabunPSK" w:hAnsi="TH SarabunPSK"/>
          <w:sz w:val="32"/>
          <w:cs/>
        </w:rPr>
        <w:lastRenderedPageBreak/>
        <w:t>3.1.</w:t>
      </w:r>
      <w:r w:rsidR="00E72770">
        <w:rPr>
          <w:rFonts w:ascii="TH SarabunPSK" w:hAnsi="TH SarabunPSK" w:hint="cs"/>
          <w:sz w:val="32"/>
          <w:cs/>
        </w:rPr>
        <w:t>6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Pr="009F1F59">
        <w:rPr>
          <w:rFonts w:ascii="TH SarabunPSK" w:hAnsi="TH SarabunPSK"/>
          <w:sz w:val="32"/>
        </w:rPr>
        <w:t>Login Parent</w:t>
      </w:r>
      <w:bookmarkEnd w:id="37"/>
    </w:p>
    <w:p w14:paraId="44B9BBD0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เป็นยูสเคสสำหรับการเข้าสู่ระบบ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สำหรับผู้ปกครอง (</w:t>
      </w:r>
      <w:r w:rsidRPr="009F1F59">
        <w:rPr>
          <w:rFonts w:ascii="TH SarabunPSK" w:hAnsi="TH SarabunPSK" w:cs="TH SarabunPSK"/>
          <w:sz w:val="32"/>
          <w:szCs w:val="32"/>
        </w:rPr>
        <w:t xml:space="preserve">Parent) </w:t>
      </w:r>
      <w:r w:rsidRPr="009F1F59">
        <w:rPr>
          <w:rFonts w:ascii="TH SarabunPSK" w:hAnsi="TH SarabunPSK" w:cs="TH SarabunPSK"/>
          <w:sz w:val="32"/>
          <w:szCs w:val="32"/>
          <w:cs/>
        </w:rPr>
        <w:t>กรอกข้อมูลล็อกอินที่ประกอบไปด้วยชื่อผู้ใช้ (</w:t>
      </w:r>
      <w:r w:rsidRPr="009F1F59">
        <w:rPr>
          <w:rFonts w:ascii="TH SarabunPSK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และรหัสผ่าน (</w:t>
      </w:r>
      <w:r w:rsidRPr="009F1F59">
        <w:rPr>
          <w:rFonts w:ascii="TH SarabunPSK" w:hAnsi="TH SarabunPSK" w:cs="TH SarabunPSK"/>
          <w:sz w:val="32"/>
          <w:szCs w:val="32"/>
        </w:rPr>
        <w:t xml:space="preserve">password)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เพื่อใช้สำหรับการตรวจสอบสิทธิ์ในการเข้าสู่ระบบ</w:t>
      </w:r>
    </w:p>
    <w:p w14:paraId="2466FB5F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2FFD4B5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6391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Username)</w:t>
            </w:r>
          </w:p>
          <w:p w14:paraId="5887F493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72BE9C77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1585851B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3E502AA9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248164AC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7B8FDC65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3806711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71B2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Password)</w:t>
            </w:r>
          </w:p>
          <w:p w14:paraId="00AAA3BC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</w:t>
            </w:r>
          </w:p>
          <w:p w14:paraId="2D58059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24DC3938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2F8BEEE0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2657DB2F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FFEAFDC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28AD615A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3BCE153D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6C119781" w14:textId="28AEF9E8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5BB612E5" w14:textId="77777777" w:rsidR="00C86CF9" w:rsidRPr="00C86CF9" w:rsidRDefault="00C86CF9" w:rsidP="00D15811">
      <w:pPr>
        <w:rPr>
          <w:rFonts w:ascii="TH SarabunPSK" w:hAnsi="TH SarabunPSK" w:cs="TH SarabunPSK"/>
          <w:sz w:val="32"/>
          <w:szCs w:val="32"/>
        </w:rPr>
      </w:pPr>
    </w:p>
    <w:p w14:paraId="79EE219A" w14:textId="0DB51E60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785B06FD" w14:textId="77777777" w:rsidR="00C27059" w:rsidRPr="009F1F59" w:rsidRDefault="00C27059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176BB074" w14:textId="77777777" w:rsidTr="00337DBB">
        <w:tc>
          <w:tcPr>
            <w:tcW w:w="3145" w:type="dxa"/>
          </w:tcPr>
          <w:p w14:paraId="3F8C06F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79F3C223" w14:textId="011D4DB4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494DDD0F" w14:textId="77777777" w:rsidTr="00337DBB">
        <w:tc>
          <w:tcPr>
            <w:tcW w:w="3145" w:type="dxa"/>
          </w:tcPr>
          <w:p w14:paraId="195D0FC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2343E7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Parent</w:t>
            </w:r>
          </w:p>
        </w:tc>
      </w:tr>
      <w:tr w:rsidR="00B460B5" w:rsidRPr="009F1F59" w14:paraId="0E51BB8F" w14:textId="77777777" w:rsidTr="00337DBB">
        <w:tc>
          <w:tcPr>
            <w:tcW w:w="3145" w:type="dxa"/>
          </w:tcPr>
          <w:p w14:paraId="4B26634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1ABAE0E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6590B14B" w14:textId="77777777" w:rsidTr="00337DBB">
        <w:tc>
          <w:tcPr>
            <w:tcW w:w="3145" w:type="dxa"/>
          </w:tcPr>
          <w:p w14:paraId="709509A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0A142E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79E2CD3A" w14:textId="77777777" w:rsidTr="00337DBB">
        <w:tc>
          <w:tcPr>
            <w:tcW w:w="3145" w:type="dxa"/>
          </w:tcPr>
          <w:p w14:paraId="7AEE837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2B36DB7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Parent</w:t>
            </w:r>
          </w:p>
          <w:p w14:paraId="728EB06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ผู้ใช้กรอกชื่อผู้ใช้ และรหัสผ่าน</w:t>
            </w:r>
          </w:p>
          <w:p w14:paraId="671284D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4C7FC82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ระบบรับค่าชื่อผู้ใช้และรหัสผ่าน</w:t>
            </w:r>
          </w:p>
          <w:p w14:paraId="5D2E975F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ระบบตรวจสอบสถานะการเข้าสู่ระบบของผู้ใช้โดย</w:t>
            </w:r>
          </w:p>
          <w:p w14:paraId="5F72067B" w14:textId="77777777" w:rsidR="00D15811" w:rsidRPr="009F1F59" w:rsidRDefault="00D15811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346F76E6" w14:textId="77777777" w:rsidR="00D15811" w:rsidRPr="009F1F59" w:rsidRDefault="00D15811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333123B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7F339B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4B7EDCC2" w14:textId="77777777" w:rsidTr="00337DBB">
        <w:tc>
          <w:tcPr>
            <w:tcW w:w="3145" w:type="dxa"/>
          </w:tcPr>
          <w:p w14:paraId="0CE8310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2AD458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5.2.1. - ในกรณีที่การตรวจสอบชื่อผู้ใช้และรหัสผ่านไม่ถูกต้องระบบ</w:t>
            </w:r>
          </w:p>
          <w:p w14:paraId="0C5185D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2E895B1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5.2.2. - ในกรณีที่การตรวจสอบไม่พบชื่อผู้ใช้งานในระบบ</w:t>
            </w:r>
          </w:p>
          <w:p w14:paraId="66790342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</w:tc>
      </w:tr>
      <w:tr w:rsidR="00B460B5" w:rsidRPr="009F1F59" w14:paraId="77C6E12C" w14:textId="77777777" w:rsidTr="00337DBB">
        <w:tc>
          <w:tcPr>
            <w:tcW w:w="3145" w:type="dxa"/>
          </w:tcPr>
          <w:p w14:paraId="5CE7D9E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459ECA6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2B4F10E7" w14:textId="77777777" w:rsidTr="00337DBB">
        <w:tc>
          <w:tcPr>
            <w:tcW w:w="3145" w:type="dxa"/>
          </w:tcPr>
          <w:p w14:paraId="23B9517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7762AA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1348254B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51CB6AA3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03C6D87E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7E6C151D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1372F458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4088F454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5EBF05B2" w14:textId="11068929" w:rsidR="00D15811" w:rsidRPr="009F1F59" w:rsidRDefault="00D15811" w:rsidP="003102F4">
      <w:pPr>
        <w:pStyle w:val="Heading1"/>
        <w:ind w:firstLine="720"/>
        <w:rPr>
          <w:rFonts w:ascii="TH SarabunPSK" w:hAnsi="TH SarabunPSK"/>
          <w:sz w:val="32"/>
        </w:rPr>
      </w:pPr>
      <w:bookmarkStart w:id="38" w:name="_Toc115201785"/>
      <w:r w:rsidRPr="009F1F59">
        <w:rPr>
          <w:rFonts w:ascii="TH SarabunPSK" w:hAnsi="TH SarabunPSK"/>
          <w:sz w:val="32"/>
          <w:cs/>
        </w:rPr>
        <w:lastRenderedPageBreak/>
        <w:t>3.1.</w:t>
      </w:r>
      <w:r w:rsidR="00E72770">
        <w:rPr>
          <w:rFonts w:ascii="TH SarabunPSK" w:hAnsi="TH SarabunPSK" w:hint="cs"/>
          <w:sz w:val="32"/>
          <w:cs/>
        </w:rPr>
        <w:t>7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Pr="009F1F59">
        <w:rPr>
          <w:rFonts w:ascii="TH SarabunPSK" w:hAnsi="TH SarabunPSK"/>
          <w:sz w:val="32"/>
        </w:rPr>
        <w:t>Register Parent</w:t>
      </w:r>
      <w:bookmarkEnd w:id="38"/>
    </w:p>
    <w:p w14:paraId="614A5900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เป็นยูสเคส การสมัครสมาชิก ที่ผู้ใช้กรอกรายละเอียดข้อมูลส่วนตัว โดยที่ระบบแสดงแบบฟอร์มการสมัครสมาชิกให้ผู้ใช้ทั่วไปกรอกข้อมูลต่างๆ ซึ่งประกอบไปด้วย รหัสประชาชน 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IDcard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ชื่อ 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firstname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นามสกุล 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lastname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เบอร์โทรศัพท์(</w:t>
      </w:r>
      <w:r w:rsidRPr="009F1F59">
        <w:rPr>
          <w:rFonts w:ascii="TH SarabunPSK" w:hAnsi="TH SarabunPSK" w:cs="TH SarabunPSK"/>
          <w:sz w:val="32"/>
          <w:szCs w:val="32"/>
        </w:rPr>
        <w:t>phone)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อีเมล(</w:t>
      </w:r>
      <w:r w:rsidRPr="009F1F59">
        <w:rPr>
          <w:rFonts w:ascii="TH SarabunPSK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hAnsi="TH SarabunPSK" w:cs="TH SarabunPSK"/>
          <w:sz w:val="32"/>
          <w:szCs w:val="32"/>
          <w:cs/>
        </w:rPr>
        <w:t>ไอดีไลน์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lineID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ที่อยู่ปัจจุบัน(</w:t>
      </w:r>
      <w:r w:rsidRPr="009F1F59">
        <w:rPr>
          <w:rFonts w:ascii="TH SarabunPSK" w:hAnsi="TH SarabunPSK" w:cs="TH SarabunPSK"/>
          <w:sz w:val="32"/>
          <w:szCs w:val="32"/>
        </w:rPr>
        <w:t>address)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รูปประจำตัว 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image_profile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เพื่อใช้ในการล็อกอินเข้าสู่ระบบในภายหลัง</w:t>
      </w:r>
    </w:p>
    <w:p w14:paraId="7C453EF2" w14:textId="77777777" w:rsidR="00D15811" w:rsidRPr="009F1F59" w:rsidRDefault="00D15811" w:rsidP="00D15811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02F4" w14:paraId="5D8515FA" w14:textId="77777777" w:rsidTr="003102F4">
        <w:tc>
          <w:tcPr>
            <w:tcW w:w="9350" w:type="dxa"/>
          </w:tcPr>
          <w:p w14:paraId="3345EE0A" w14:textId="77777777" w:rsidR="003102F4" w:rsidRPr="009F1F59" w:rsidRDefault="003102F4" w:rsidP="003102F4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รหัสประชาชน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1CC9D791" w14:textId="77777777" w:rsidR="003102F4" w:rsidRPr="009F1F59" w:rsidRDefault="003102F4" w:rsidP="003102F4">
            <w:pPr>
              <w:ind w:firstLine="701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065F98AA" w14:textId="77777777" w:rsidR="003102F4" w:rsidRPr="009F1F59" w:rsidRDefault="003102F4" w:rsidP="003102F4">
            <w:pPr>
              <w:ind w:firstLine="701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ต้องมีจำนวน 13 หลักเท่านั้น</w:t>
            </w:r>
          </w:p>
          <w:p w14:paraId="3A07EFBE" w14:textId="00F01DED" w:rsidR="003102F4" w:rsidRDefault="003102F4" w:rsidP="003102F4">
            <w:pPr>
              <w:ind w:left="70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ต้องไม่เป็นค่าว่าง</w:t>
            </w:r>
          </w:p>
        </w:tc>
      </w:tr>
    </w:tbl>
    <w:p w14:paraId="29910B91" w14:textId="77777777" w:rsidR="00DB0C21" w:rsidRPr="009F1F59" w:rsidRDefault="00DB0C21" w:rsidP="00D15811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221DB7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CC3FA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ชื่อจริง 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3E46FD40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446E5944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ต้องไม่มีตัวเลขอยู่ในชื่อ</w:t>
            </w:r>
          </w:p>
          <w:p w14:paraId="58635773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761EB722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136483D2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7EE4033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2B7FDAFA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1ACAF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นามสกุล(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08EA8C58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2916CC7C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ต้องไม่มีตัวเลขอยู่ในนามสกุล</w:t>
            </w:r>
          </w:p>
          <w:p w14:paraId="6AAF7395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มีจำนวนตัวอักษรตั้งแต่ 3 ตัวอักษรและไม่เกิน 30 ตัวอักษร</w:t>
            </w:r>
          </w:p>
          <w:p w14:paraId="67F2005B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4A048C1C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63006343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4D04747A" w14:textId="77777777" w:rsidR="003102F4" w:rsidRPr="009F1F59" w:rsidRDefault="003102F4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50B07A10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CF542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วันเกิด(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birthday)</w:t>
            </w:r>
          </w:p>
          <w:p w14:paraId="3D899861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ต้องเป็นวันที่ในอดีต</w:t>
            </w:r>
          </w:p>
          <w:p w14:paraId="62A78BF1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วันเกิดต้องไม่เป็นค่าว่าง</w:t>
            </w:r>
          </w:p>
        </w:tc>
      </w:tr>
    </w:tbl>
    <w:p w14:paraId="325EA642" w14:textId="77777777" w:rsidR="00691A36" w:rsidRPr="009F1F59" w:rsidRDefault="00691A36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2E2C9F95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F9A08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phone)</w:t>
            </w:r>
          </w:p>
          <w:p w14:paraId="2C25057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23506B6C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   2. ต้องมีจำนวน 10 หลักเท่านั้น</w:t>
            </w:r>
          </w:p>
          <w:p w14:paraId="5F35CDFF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3. ต้องขึ้นต้นด้วยเลข 0 เท่านั้น</w:t>
            </w:r>
          </w:p>
        </w:tc>
      </w:tr>
    </w:tbl>
    <w:p w14:paraId="0C3E0042" w14:textId="4F7548A8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154"/>
        <w:tblW w:w="9589" w:type="dxa"/>
        <w:tblLook w:val="04A0" w:firstRow="1" w:lastRow="0" w:firstColumn="1" w:lastColumn="0" w:noHBand="0" w:noVBand="1"/>
      </w:tblPr>
      <w:tblGrid>
        <w:gridCol w:w="9589"/>
      </w:tblGrid>
      <w:tr w:rsidR="00C86CF9" w:rsidRPr="009F1F59" w14:paraId="16C0833B" w14:textId="77777777" w:rsidTr="00C86CF9">
        <w:trPr>
          <w:trHeight w:val="2756"/>
        </w:trPr>
        <w:tc>
          <w:tcPr>
            <w:tcW w:w="9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02129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bookmarkStart w:id="39" w:name="_Hlk95592269"/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อีเมล(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Email)</w:t>
            </w:r>
          </w:p>
          <w:p w14:paraId="3EF5039A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5897FF63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ต้องมีรูปแบบที่ถูกต้องตามรูปแบบอีเมล์</w:t>
            </w:r>
          </w:p>
          <w:p w14:paraId="5A2D6E00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ไม่มีช่องว่างระหว่างตัวอักษร</w:t>
            </w:r>
          </w:p>
          <w:p w14:paraId="1BE1EB91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 มีความยาวตั้งแต่ 6 ตัวอักษร แต่ไม่เกิน 30 ตัวอักษร</w:t>
            </w:r>
          </w:p>
          <w:p w14:paraId="4516CCED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  <w:bookmarkEnd w:id="39"/>
    </w:tbl>
    <w:p w14:paraId="61712A13" w14:textId="77777777" w:rsidR="00C86CF9" w:rsidRPr="009F1F59" w:rsidRDefault="00C86CF9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222D7982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F07FF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ไอดีไลน์ 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1B9264A1" w14:textId="77777777" w:rsidR="00D15811" w:rsidRPr="009F1F59" w:rsidRDefault="00D15811" w:rsidP="00D15811">
            <w:pPr>
              <w:numPr>
                <w:ilvl w:val="0"/>
                <w:numId w:val="18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ต้องเป็นตัวอักษรภาษาอังกฤษหรือตัวเลขเท่านั้น</w:t>
            </w:r>
          </w:p>
          <w:p w14:paraId="5A2B47A9" w14:textId="77777777" w:rsidR="00D15811" w:rsidRPr="009F1F59" w:rsidRDefault="00D15811" w:rsidP="00D15811">
            <w:pPr>
              <w:numPr>
                <w:ilvl w:val="0"/>
                <w:numId w:val="18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ต้องเป็นตัวอักษรพิมพ์เล็ก</w:t>
            </w:r>
          </w:p>
          <w:p w14:paraId="4968F533" w14:textId="77777777" w:rsidR="00D15811" w:rsidRPr="009F1F59" w:rsidRDefault="00D15811" w:rsidP="003102F4">
            <w:pPr>
              <w:ind w:left="701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5A937CBE" w14:textId="77777777" w:rsidR="00D15811" w:rsidRPr="009F1F59" w:rsidRDefault="00D15811" w:rsidP="003102F4">
            <w:pPr>
              <w:ind w:left="701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4. มีอักขระพิเศษได้เฉพาะ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(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, - , _ )</w:t>
            </w:r>
          </w:p>
          <w:p w14:paraId="67256F58" w14:textId="77777777" w:rsidR="00D15811" w:rsidRPr="009F1F59" w:rsidRDefault="00D15811" w:rsidP="003102F4">
            <w:pPr>
              <w:ind w:left="701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459B3157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3F7F6BD9" w14:textId="77777777" w:rsidR="003102F4" w:rsidRDefault="003102F4" w:rsidP="00D15811">
      <w:pPr>
        <w:rPr>
          <w:rFonts w:ascii="TH SarabunPSK" w:hAnsi="TH SarabunPSK" w:cs="TH SarabunPSK"/>
          <w:sz w:val="32"/>
          <w:szCs w:val="32"/>
        </w:rPr>
      </w:pPr>
    </w:p>
    <w:p w14:paraId="217DB98A" w14:textId="77777777" w:rsidR="003102F4" w:rsidRPr="009F1F59" w:rsidRDefault="003102F4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058CB124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0AA86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ที่อยู่(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address)</w:t>
            </w:r>
          </w:p>
          <w:p w14:paraId="135AC14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1. ต้องเป็นตัวอักษรภาษาไทยหรือภาษาอังกฤษ และตัวเลข เท่านั้น</w:t>
            </w:r>
          </w:p>
          <w:p w14:paraId="1BB69319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2. มีจำนวนตัวอักษรตั้งแต่ 2 ตัวอักษรและไม่เกิน 70 ตัวอักษร</w:t>
            </w:r>
          </w:p>
          <w:p w14:paraId="4635DDA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4. ต้องไม่มีอักขระพิเศษ ยกเว้น มหัพภาค ( . ) ทับ ( / ) และ ยัติภังค์ ( -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1B862D83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5. ต้องไม่เป็นค่าว่าง</w:t>
            </w:r>
          </w:p>
        </w:tc>
      </w:tr>
    </w:tbl>
    <w:p w14:paraId="01746E8D" w14:textId="2C8B2DB2" w:rsidR="00D15811" w:rsidRPr="00C27059" w:rsidRDefault="00D15811" w:rsidP="00D15811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1D3AE783" w14:textId="77777777" w:rsidTr="00337DBB">
        <w:tc>
          <w:tcPr>
            <w:tcW w:w="9350" w:type="dxa"/>
          </w:tcPr>
          <w:p w14:paraId="6AC1BABD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รูปประจำตัว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2525C240" w14:textId="77777777" w:rsidR="00D15811" w:rsidRPr="009F1F59" w:rsidRDefault="00D15811" w:rsidP="00D15811">
            <w:pPr>
              <w:numPr>
                <w:ilvl w:val="0"/>
                <w:numId w:val="17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ต้องเป็นไฟล์รูปภาพเท่านั้น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(.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png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, .jpg, .jpeg)</w:t>
            </w:r>
          </w:p>
          <w:p w14:paraId="0B141A20" w14:textId="3C75715F" w:rsidR="00D15811" w:rsidRPr="009F1F59" w:rsidRDefault="00D15811" w:rsidP="003102F4">
            <w:pPr>
              <w:numPr>
                <w:ilvl w:val="0"/>
                <w:numId w:val="17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25F75BE7" w14:textId="77777777" w:rsidR="00D15811" w:rsidRPr="00C27059" w:rsidRDefault="00D15811" w:rsidP="00D15811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4217A90B" w14:textId="77777777" w:rsidTr="00337DBB">
        <w:tc>
          <w:tcPr>
            <w:tcW w:w="3145" w:type="dxa"/>
          </w:tcPr>
          <w:p w14:paraId="1D8D724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666D574" w14:textId="502B10A2" w:rsidR="00D15811" w:rsidRPr="009F1F59" w:rsidRDefault="00202208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4D26D526" w14:textId="77777777" w:rsidTr="00337DBB">
        <w:tc>
          <w:tcPr>
            <w:tcW w:w="3145" w:type="dxa"/>
          </w:tcPr>
          <w:p w14:paraId="20BCE609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09D1B559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Parent</w:t>
            </w:r>
          </w:p>
        </w:tc>
      </w:tr>
      <w:tr w:rsidR="00B460B5" w:rsidRPr="009F1F59" w14:paraId="4A2125A0" w14:textId="77777777" w:rsidTr="00337DBB">
        <w:tc>
          <w:tcPr>
            <w:tcW w:w="3145" w:type="dxa"/>
          </w:tcPr>
          <w:p w14:paraId="65CBE706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A6AB150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641F9BC6" w14:textId="77777777" w:rsidTr="00337DBB">
        <w:tc>
          <w:tcPr>
            <w:tcW w:w="3145" w:type="dxa"/>
          </w:tcPr>
          <w:p w14:paraId="74AD439D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607CBBB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1DFC2305" w14:textId="77777777" w:rsidTr="00337DBB">
        <w:tc>
          <w:tcPr>
            <w:tcW w:w="3145" w:type="dxa"/>
          </w:tcPr>
          <w:p w14:paraId="2BA7E8C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399D8B5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Parent</w:t>
            </w:r>
          </w:p>
          <w:p w14:paraId="201B7D5C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ผู้ใช้กรอกข้อมูลการสมัครสมาชิกในแบบฟอร์มการสมัครสมาชิก</w:t>
            </w:r>
          </w:p>
          <w:p w14:paraId="59A4F196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27D4E60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ระบบรับค่าข้อมูลการสมัครจากที่ผู้ใช้กรอก</w:t>
            </w:r>
          </w:p>
          <w:p w14:paraId="2D8A6368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311448BA" w14:textId="402010D9" w:rsidR="00D15811" w:rsidRPr="009F1F59" w:rsidRDefault="00FA10D7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5.1. –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ระบบบันทึกข้อมูลการสมัครสมาชิกลงในฐานข้อมูล</w:t>
            </w:r>
          </w:p>
          <w:p w14:paraId="7236C708" w14:textId="732D8278" w:rsidR="00D15811" w:rsidRPr="009F1F59" w:rsidRDefault="00FA10D7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5.2. –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ระบบคืนค่าสถานะการบันทึกข้อมูลการสมัครสมาชิก</w:t>
            </w:r>
          </w:p>
          <w:p w14:paraId="3A7E785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ระบบแสดงผลการสมัครสมาชิก</w:t>
            </w:r>
          </w:p>
          <w:p w14:paraId="20DB73F4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6FEA0670" w14:textId="77777777" w:rsidTr="00337DBB">
        <w:tc>
          <w:tcPr>
            <w:tcW w:w="3145" w:type="dxa"/>
          </w:tcPr>
          <w:p w14:paraId="6CD84650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00E608D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 – ในกรณีที่กรอกข้อมูลการสมัครสมาชิกไม่ครบถ้วนหรือไม่ถูกต้อง</w:t>
            </w:r>
          </w:p>
          <w:p w14:paraId="029AD3DF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ระบบจะแสดงข้อความ “กรุณากรอกข้อมูลให้ถูกต้อง”</w:t>
            </w:r>
          </w:p>
          <w:p w14:paraId="08BED2E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5.1.1 – ในกรณีที่บันทึกไม่ได้เนื่องจากข้อมูลซ้ำกับฐานข้อมูล ระบบจะ</w:t>
            </w:r>
          </w:p>
          <w:p w14:paraId="1BADA6F0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 “บัญชีนี้มีผู้ใช้แล้ว”</w:t>
            </w:r>
          </w:p>
        </w:tc>
      </w:tr>
      <w:tr w:rsidR="00B460B5" w:rsidRPr="009F1F59" w14:paraId="585F1F3F" w14:textId="77777777" w:rsidTr="00337DBB">
        <w:tc>
          <w:tcPr>
            <w:tcW w:w="3145" w:type="dxa"/>
          </w:tcPr>
          <w:p w14:paraId="0005EFAA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EC7F71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D15811" w:rsidRPr="009F1F59" w14:paraId="55B6F054" w14:textId="77777777" w:rsidTr="00337DBB">
        <w:tc>
          <w:tcPr>
            <w:tcW w:w="3145" w:type="dxa"/>
          </w:tcPr>
          <w:p w14:paraId="543E9F42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01708BFC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D1911FD" w14:textId="25331838" w:rsidR="00D15811" w:rsidRPr="009F1F59" w:rsidRDefault="00D15811" w:rsidP="003102F4">
      <w:pPr>
        <w:pStyle w:val="Heading1"/>
        <w:ind w:firstLine="720"/>
        <w:rPr>
          <w:rFonts w:ascii="TH SarabunPSK" w:hAnsi="TH SarabunPSK"/>
          <w:sz w:val="32"/>
        </w:rPr>
      </w:pPr>
      <w:bookmarkStart w:id="40" w:name="_Toc115201786"/>
      <w:r w:rsidRPr="009F1F59">
        <w:rPr>
          <w:rFonts w:ascii="TH SarabunPSK" w:hAnsi="TH SarabunPSK"/>
          <w:sz w:val="32"/>
        </w:rPr>
        <w:lastRenderedPageBreak/>
        <w:t>3.1.</w:t>
      </w:r>
      <w:r w:rsidR="00E72770">
        <w:rPr>
          <w:rFonts w:ascii="TH SarabunPSK" w:hAnsi="TH SarabunPSK"/>
          <w:sz w:val="32"/>
        </w:rPr>
        <w:t>8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Edit parent profile</w:t>
      </w:r>
      <w:bookmarkEnd w:id="40"/>
    </w:p>
    <w:p w14:paraId="05D3DFE5" w14:textId="77777777" w:rsidR="00D15811" w:rsidRPr="009F1F59" w:rsidRDefault="00D15811" w:rsidP="001409EF">
      <w:pPr>
        <w:spacing w:after="0"/>
        <w:rPr>
          <w:rFonts w:ascii="TH SarabunPSK" w:eastAsia="Times New Roman" w:hAnsi="TH SarabunPSK" w:cs="TH SarabunPSK"/>
          <w:sz w:val="28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28"/>
          <w:cs/>
        </w:rPr>
        <w:t>เป็นยูสเคสแก้ไขข้อมูลส่วนตัวของผู้ปกครองใช้สำหรับแก้ไขข้อมูลส่วนตัวของผู้ปกครอง เริ่มต้นจากล็อกอินเข้าสู่ระบบ จากนั้นระบบจะแสดงรายละเอียดข้อมูลส่วนตัวทั้งหมดของผู้ปกครอง ผู้ปกครองสามารถเลือกเมนูแก้ไขข้อมูล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การสมัครสมาชิกได้ตามต้องการ ยกเว้น ข้อมูลชื่อผู้ใช้ (</w:t>
      </w:r>
      <w:r w:rsidRPr="009F1F59">
        <w:rPr>
          <w:rFonts w:ascii="TH SarabunPSK" w:eastAsia="Times New Roman" w:hAnsi="TH SarabunPSK" w:cs="TH SarabunPSK"/>
          <w:sz w:val="28"/>
        </w:rPr>
        <w:t xml:space="preserve">username) </w:t>
      </w:r>
      <w:r w:rsidRPr="009F1F59">
        <w:rPr>
          <w:rFonts w:ascii="TH SarabunPSK" w:eastAsia="Times New Roman" w:hAnsi="TH SarabunPSK" w:cs="TH SarabunPSK"/>
          <w:sz w:val="28"/>
          <w:cs/>
        </w:rPr>
        <w:t>ที่เป็นข้อมูลการเข้าสู่ระบบ ซึ่งไม่อนุญาติให้มี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การแก้ไขได้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0F9471BB" w14:textId="77777777" w:rsidTr="00337DBB">
        <w:tc>
          <w:tcPr>
            <w:tcW w:w="3145" w:type="dxa"/>
          </w:tcPr>
          <w:p w14:paraId="2C41048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5574239" w14:textId="2723268D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57A4A83E" w14:textId="77777777" w:rsidTr="00337DBB">
        <w:tc>
          <w:tcPr>
            <w:tcW w:w="3145" w:type="dxa"/>
          </w:tcPr>
          <w:p w14:paraId="4CDBD16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7FE08C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parent profile</w:t>
            </w:r>
          </w:p>
        </w:tc>
      </w:tr>
      <w:tr w:rsidR="00B460B5" w:rsidRPr="009F1F59" w14:paraId="019E2B76" w14:textId="77777777" w:rsidTr="00337DBB">
        <w:tc>
          <w:tcPr>
            <w:tcW w:w="3145" w:type="dxa"/>
          </w:tcPr>
          <w:p w14:paraId="62D7317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749134A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50CA8E22" w14:textId="77777777" w:rsidTr="00BE079B">
        <w:trPr>
          <w:trHeight w:val="90"/>
        </w:trPr>
        <w:tc>
          <w:tcPr>
            <w:tcW w:w="3145" w:type="dxa"/>
          </w:tcPr>
          <w:p w14:paraId="2BF60F4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19B5069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556E9D2B" w14:textId="77777777" w:rsidTr="00337DBB">
        <w:tc>
          <w:tcPr>
            <w:tcW w:w="3145" w:type="dxa"/>
          </w:tcPr>
          <w:p w14:paraId="05BB843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5CAC85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Edit parent profile</w:t>
            </w:r>
          </w:p>
          <w:p w14:paraId="4F75174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ผู้ใช้เลือกแสดงข้อมูลส่วนตัว</w:t>
            </w:r>
          </w:p>
          <w:p w14:paraId="5A0A34C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ระบบรับค่าข้อมูลที่ผู้ใช้ต้องการจะแก้ไข</w:t>
            </w:r>
          </w:p>
          <w:p w14:paraId="54970B5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ระบบค้นหาข้อมูลที่ต้องการแก้ไข</w:t>
            </w:r>
          </w:p>
          <w:p w14:paraId="419B9F3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ระบบค้นหาโดยใช้ชื่อผู้ใช้ที่จะแก้ไข</w:t>
            </w:r>
          </w:p>
          <w:p w14:paraId="0A36DB5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ระบบคืนค่าสถานะการแสดงข้อมูล</w:t>
            </w:r>
          </w:p>
          <w:p w14:paraId="758874F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ระบบแสดงข้อมูลส่วนตัวของผู้ใช้</w:t>
            </w:r>
          </w:p>
          <w:p w14:paraId="0EFBE699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ผู้ใช้แก้ไขข้อมูลส่วนตัวที่ต้องการ</w:t>
            </w:r>
          </w:p>
          <w:p w14:paraId="70CA3E57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19C689B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ระบบรับข้อมูลการแก้ไขจากผู้ใช้</w:t>
            </w:r>
          </w:p>
          <w:p w14:paraId="709EF47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ระบบตรวจสอบสถานะการแก้ไขข้อมูลโดย</w:t>
            </w:r>
          </w:p>
          <w:p w14:paraId="1D16880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ระบบแก้ไขข้อมูลลงในฐานข้อมูล</w:t>
            </w:r>
          </w:p>
          <w:p w14:paraId="046C3627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ระบบคืนค่าสถานะการแก้ไขข้อมูล</w:t>
            </w:r>
          </w:p>
          <w:p w14:paraId="46663AF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ระบบแจ้งผลการแก้ไขข้อมูลการลงทะเบียนสำเร็จ</w:t>
            </w:r>
          </w:p>
          <w:p w14:paraId="5AF072BD" w14:textId="77777777" w:rsidR="00D15811" w:rsidRPr="009F1F59" w:rsidRDefault="00D15811" w:rsidP="00337DBB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ยูสเคสสิ้นสุดการทำงาน</w:t>
            </w:r>
          </w:p>
        </w:tc>
      </w:tr>
      <w:tr w:rsidR="00B460B5" w:rsidRPr="009F1F59" w14:paraId="589E887E" w14:textId="77777777" w:rsidTr="00337DBB">
        <w:tc>
          <w:tcPr>
            <w:tcW w:w="3145" w:type="dxa"/>
          </w:tcPr>
          <w:p w14:paraId="0F9052A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2EC007A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17F20E2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“กรุณากรอกข้อมูลให้ครบถ้วน”</w:t>
            </w:r>
          </w:p>
          <w:p w14:paraId="3C158D0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9.1 – ในกรณีที่ไม่สามารถแก้ไขข้อมูลได้ระบบจะแสดงข้อความเตือนให้</w:t>
            </w:r>
          </w:p>
          <w:p w14:paraId="21D08C2E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ผู้ใช้ทราบ “แก้ไขข้อมูลส่วนตัวไม่สำเร็จ”</w:t>
            </w:r>
          </w:p>
        </w:tc>
      </w:tr>
      <w:tr w:rsidR="00B460B5" w:rsidRPr="009F1F59" w14:paraId="5D63E77C" w14:textId="77777777" w:rsidTr="00337DBB">
        <w:tc>
          <w:tcPr>
            <w:tcW w:w="3145" w:type="dxa"/>
          </w:tcPr>
          <w:p w14:paraId="54E7241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425F4EE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99ACACA" w14:textId="77777777" w:rsidTr="00337DBB">
        <w:tc>
          <w:tcPr>
            <w:tcW w:w="3145" w:type="dxa"/>
          </w:tcPr>
          <w:p w14:paraId="5CB476E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241991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AC199E6" w14:textId="6DF504D5" w:rsidR="00D15811" w:rsidRPr="009F1F59" w:rsidRDefault="00691A36" w:rsidP="0056312F">
      <w:pPr>
        <w:pStyle w:val="Heading1"/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lastRenderedPageBreak/>
        <w:tab/>
      </w:r>
      <w:bookmarkStart w:id="41" w:name="_Toc115201787"/>
      <w:r w:rsidR="00D15811"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9</w:t>
      </w:r>
      <w:r w:rsidR="00D15811" w:rsidRPr="009F1F59">
        <w:rPr>
          <w:rFonts w:ascii="TH SarabunPSK" w:hAnsi="TH SarabunPSK"/>
          <w:sz w:val="32"/>
        </w:rPr>
        <w:t xml:space="preserve"> </w:t>
      </w:r>
      <w:r w:rsidR="00D15811" w:rsidRPr="009F1F59">
        <w:rPr>
          <w:rFonts w:ascii="TH SarabunPSK" w:hAnsi="TH SarabunPSK"/>
          <w:sz w:val="32"/>
          <w:cs/>
        </w:rPr>
        <w:t xml:space="preserve">ยูสเคส </w:t>
      </w:r>
      <w:r w:rsidR="00D15811" w:rsidRPr="009F1F59">
        <w:rPr>
          <w:rFonts w:ascii="TH SarabunPSK" w:hAnsi="TH SarabunPSK"/>
          <w:sz w:val="32"/>
        </w:rPr>
        <w:t>Add children</w:t>
      </w:r>
      <w:bookmarkEnd w:id="41"/>
    </w:p>
    <w:p w14:paraId="5039E4D2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เป็นยูสเคสเพิ่มข้อมูลนักเรียนที่ต้องการใช้บริการกับรถรับส่งนักเรียน เริ่มต้นจากล็อกอินเข้าสู่ระบบ ผู้ปกครองสามารถเลือกเมนูเพิ่มข้อมูลนักเรียน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ผู้ปกครองจะกรอกข้อมูลนักเรียนจะประกอบไปด้วยรายละเอียดต่างๆ ได้แก่ รหัสประชาชน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IDcard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>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firstname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lastname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ไอดีไลน์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lineID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>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รูปประจำตัว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image_profile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ตำแหน่งที่อยู่(</w:t>
      </w:r>
      <w:r w:rsidRPr="009F1F59">
        <w:rPr>
          <w:rFonts w:ascii="TH SarabunPSK" w:hAnsi="TH SarabunPSK" w:cs="TH SarabunPSK"/>
          <w:sz w:val="32"/>
          <w:szCs w:val="32"/>
        </w:rPr>
        <w:t xml:space="preserve">location)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580C2514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2277949C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7537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รหัสประชาชน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7F4A0F50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573A5F68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ต้องมีจำนวน 13 หลักเท่านั้น</w:t>
            </w:r>
          </w:p>
          <w:p w14:paraId="756AEF9F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ต้องไม่เป็นค่าว่าง</w:t>
            </w:r>
          </w:p>
        </w:tc>
      </w:tr>
    </w:tbl>
    <w:p w14:paraId="608CE33C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b/>
          <w:bCs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4A419B24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66857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ชื่อจริง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630D8887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193B825B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ต้องไม่มีตัวเลขอยู่ในชื่อ</w:t>
            </w:r>
          </w:p>
          <w:p w14:paraId="1B049256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196EA657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44F01AD1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51E99E67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3EDCF1C4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EA59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นามสกุล(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51D37955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38E285CD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ต้องไม่มีตัวเลขอยู่ในนามสกุล</w:t>
            </w:r>
          </w:p>
          <w:p w14:paraId="6533CDBB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3 ตัวอักษรและไม่เกิน 30 ตัวอักษร</w:t>
            </w:r>
          </w:p>
          <w:p w14:paraId="0F686AFC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33DCF62D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D33C8BD" w14:textId="0F67024D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7DD00741" w14:textId="00F9F683" w:rsidR="00DD606E" w:rsidRDefault="00DD606E" w:rsidP="00D15811">
      <w:pPr>
        <w:rPr>
          <w:rFonts w:ascii="TH SarabunPSK" w:hAnsi="TH SarabunPSK" w:cs="TH SarabunPSK"/>
          <w:sz w:val="32"/>
          <w:szCs w:val="32"/>
        </w:rPr>
      </w:pPr>
    </w:p>
    <w:p w14:paraId="10729D44" w14:textId="77777777" w:rsidR="00C86CF9" w:rsidRPr="009F1F59" w:rsidRDefault="00C86CF9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29C5B3F7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8E10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lastRenderedPageBreak/>
              <w:t>วันเกิด(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b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irthday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17CD0E94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ต้องเป็นวันที่ในอดีต</w:t>
            </w:r>
          </w:p>
          <w:p w14:paraId="30B4F91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วันเกิดต้องไม่เป็นค่าว่าง</w:t>
            </w:r>
          </w:p>
        </w:tc>
      </w:tr>
    </w:tbl>
    <w:p w14:paraId="2D6C54E2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817035D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1228B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phone)</w:t>
            </w:r>
          </w:p>
          <w:p w14:paraId="3696EA1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569E5129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2. ต้องมีจำนวน 10 หลักเท่านั้น</w:t>
            </w:r>
          </w:p>
          <w:p w14:paraId="129C7A93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3. ต้องขึ้นต้นด้วยเลข 0 เท่านั้น</w:t>
            </w:r>
          </w:p>
        </w:tc>
      </w:tr>
    </w:tbl>
    <w:p w14:paraId="45E8D5D6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8D11F7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03E6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อีเมล(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email)</w:t>
            </w:r>
          </w:p>
          <w:p w14:paraId="57477A3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6C298186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ต้องมีรูปแบบที่ถูกต้องตามรูปแบบอีเมล์</w:t>
            </w:r>
          </w:p>
          <w:p w14:paraId="0F5AEC31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ไม่มีช่องว่างระหว่างตัวอักษร</w:t>
            </w:r>
          </w:p>
          <w:p w14:paraId="2E23C6A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มีความยาวตั้งแต่ 6 ตัวอักษร แต่ไม่เกิน 30 ตัวอักษร</w:t>
            </w:r>
          </w:p>
          <w:p w14:paraId="2D89C180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29B2165E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14"/>
          <w:szCs w:val="1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C781C35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0D5B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ไอดีไลน์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10E37E7D" w14:textId="77777777" w:rsidR="00D15811" w:rsidRPr="009F1F59" w:rsidRDefault="00D15811" w:rsidP="00D15811">
            <w:pPr>
              <w:pStyle w:val="ListParagraph"/>
              <w:numPr>
                <w:ilvl w:val="0"/>
                <w:numId w:val="18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ต้องเป็นตัวอักษรภาษาอังกฤษหรือตัวเลขเท่านั้น</w:t>
            </w:r>
          </w:p>
          <w:p w14:paraId="02782CF3" w14:textId="77777777" w:rsidR="00D15811" w:rsidRPr="009F1F59" w:rsidRDefault="00D15811" w:rsidP="00D15811">
            <w:pPr>
              <w:pStyle w:val="ListParagraph"/>
              <w:numPr>
                <w:ilvl w:val="0"/>
                <w:numId w:val="18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ต้องเป็นตัวอักษรพิมพ์เล็ก</w:t>
            </w:r>
          </w:p>
          <w:p w14:paraId="576107D8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4076D1B2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4. มีอักขระพิเศษได้เฉพาะ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(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, - , _ )</w:t>
            </w:r>
          </w:p>
          <w:p w14:paraId="29577D8C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46DEE782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8"/>
          <w:szCs w:val="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5CBC6393" w14:textId="77777777" w:rsidTr="00337DBB">
        <w:tc>
          <w:tcPr>
            <w:tcW w:w="9350" w:type="dxa"/>
          </w:tcPr>
          <w:p w14:paraId="7064404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รูปประจำตัว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51033D75" w14:textId="77777777" w:rsidR="00D15811" w:rsidRPr="009F1F59" w:rsidRDefault="00D15811" w:rsidP="00D15811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ต้องเป็นไฟล์รูปภาพเท่านั้น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(.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png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, .jpg, .jpeg)</w:t>
            </w:r>
          </w:p>
          <w:p w14:paraId="0459A4F9" w14:textId="77777777" w:rsidR="00D15811" w:rsidRPr="009F1F59" w:rsidRDefault="00D15811" w:rsidP="00D15811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  <w:p w14:paraId="7E1A946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244D9BD" w14:textId="77777777" w:rsidR="00D15811" w:rsidRDefault="00D15811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03522D3C" w14:textId="77777777" w:rsidR="007D6CBA" w:rsidRPr="009F1F59" w:rsidRDefault="007D6CBA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4F8628DE" w14:textId="77777777" w:rsidTr="00337DBB">
        <w:tc>
          <w:tcPr>
            <w:tcW w:w="3145" w:type="dxa"/>
          </w:tcPr>
          <w:p w14:paraId="6662119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B4A615E" w14:textId="0833A94B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72138963" w14:textId="77777777" w:rsidTr="00337DBB">
        <w:tc>
          <w:tcPr>
            <w:tcW w:w="3145" w:type="dxa"/>
          </w:tcPr>
          <w:p w14:paraId="68DA9EB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606E8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Add children</w:t>
            </w:r>
          </w:p>
        </w:tc>
      </w:tr>
      <w:tr w:rsidR="00B460B5" w:rsidRPr="009F1F59" w14:paraId="7E76B487" w14:textId="77777777" w:rsidTr="00337DBB">
        <w:tc>
          <w:tcPr>
            <w:tcW w:w="3145" w:type="dxa"/>
          </w:tcPr>
          <w:p w14:paraId="728A8EF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89B075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7E10A601" w14:textId="77777777" w:rsidTr="00337DBB">
        <w:tc>
          <w:tcPr>
            <w:tcW w:w="3145" w:type="dxa"/>
          </w:tcPr>
          <w:p w14:paraId="2AF8AA4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0A892B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6BCDA1D9" w14:textId="77777777" w:rsidTr="00337DBB">
        <w:tc>
          <w:tcPr>
            <w:tcW w:w="3145" w:type="dxa"/>
          </w:tcPr>
          <w:p w14:paraId="5FBD716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1B4F5D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Add children</w:t>
            </w:r>
          </w:p>
          <w:p w14:paraId="1648A03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ผู้ใช้กรอกรายละเอียดนักเรียนในแบบฟอร์มข้อมูลนักเรียน</w:t>
            </w:r>
          </w:p>
          <w:p w14:paraId="7B360BC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</w:p>
          <w:p w14:paraId="636FE1C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ระบบรับค่าข้อมูลนักเรียนจากผู้ใช้กรอก</w:t>
            </w:r>
          </w:p>
          <w:p w14:paraId="5635B0E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64D0D32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ระบบบันทึกข้อมูลนักเรียนลงในฐานข้อมูล</w:t>
            </w:r>
          </w:p>
          <w:p w14:paraId="3A4075D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ระบบคืนค่าสถานะการบันทึกข้อมูลนักเรียน</w:t>
            </w:r>
          </w:p>
          <w:p w14:paraId="55F4FB8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ระบบแสดงผลการบันทึกข้อมูลนักเรียนที่สมบูรณ์</w:t>
            </w:r>
          </w:p>
          <w:p w14:paraId="3261C4F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0B62739D" w14:textId="77777777" w:rsidTr="00337DBB">
        <w:tc>
          <w:tcPr>
            <w:tcW w:w="3145" w:type="dxa"/>
          </w:tcPr>
          <w:p w14:paraId="4AC700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F6C679A" w14:textId="558529E2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</w:t>
            </w:r>
            <w:r w:rsidR="00450CC3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ในกรณีที่กรอกข้อมูลเด็กไม่ครบถ้วนหรือไม่ถูกต้อง</w:t>
            </w:r>
          </w:p>
          <w:p w14:paraId="0CCF650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ระบบจะแสดงข้อความ “กรุณากรอกข้อมูลให้ถูกต้อง”</w:t>
            </w:r>
          </w:p>
        </w:tc>
      </w:tr>
      <w:tr w:rsidR="00B460B5" w:rsidRPr="009F1F59" w14:paraId="105DCAF2" w14:textId="77777777" w:rsidTr="00337DBB">
        <w:tc>
          <w:tcPr>
            <w:tcW w:w="3145" w:type="dxa"/>
          </w:tcPr>
          <w:p w14:paraId="5AFA13D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46D9109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43D3975C" w14:textId="77777777" w:rsidTr="00337DBB">
        <w:tc>
          <w:tcPr>
            <w:tcW w:w="3145" w:type="dxa"/>
          </w:tcPr>
          <w:p w14:paraId="793F5CD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0ED95D0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45781DFE" w14:textId="77777777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662F872" w14:textId="77777777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90297CF" w14:textId="77777777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70E3018" w14:textId="33F3223E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17566B0" w14:textId="351635E0" w:rsidR="00FA10D7" w:rsidRDefault="00FA10D7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01D94B0" w14:textId="77777777" w:rsidR="00450CC3" w:rsidRPr="009F1F59" w:rsidRDefault="00450CC3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FB3AB0B" w14:textId="4EFF753B" w:rsidR="00D15811" w:rsidRPr="009F1F59" w:rsidRDefault="00691A36" w:rsidP="0056312F">
      <w:pPr>
        <w:pStyle w:val="Heading1"/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lastRenderedPageBreak/>
        <w:tab/>
      </w:r>
      <w:bookmarkStart w:id="42" w:name="_Toc115201788"/>
      <w:r w:rsidR="00D15811"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10</w:t>
      </w:r>
      <w:r w:rsidR="00D15811" w:rsidRPr="009F1F59">
        <w:rPr>
          <w:rFonts w:ascii="TH SarabunPSK" w:hAnsi="TH SarabunPSK"/>
          <w:sz w:val="32"/>
        </w:rPr>
        <w:t xml:space="preserve"> </w:t>
      </w:r>
      <w:r w:rsidR="00D15811" w:rsidRPr="009F1F59">
        <w:rPr>
          <w:rFonts w:ascii="TH SarabunPSK" w:hAnsi="TH SarabunPSK"/>
          <w:sz w:val="32"/>
          <w:cs/>
        </w:rPr>
        <w:t xml:space="preserve">ยูสเคส </w:t>
      </w:r>
      <w:r w:rsidR="00D15811" w:rsidRPr="009F1F59">
        <w:rPr>
          <w:rFonts w:ascii="TH SarabunPSK" w:hAnsi="TH SarabunPSK"/>
          <w:sz w:val="32"/>
        </w:rPr>
        <w:t>List children</w:t>
      </w:r>
      <w:bookmarkEnd w:id="42"/>
    </w:p>
    <w:p w14:paraId="5AB5C0DA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เป็นยูสเคสที่ใช้โดยผู้ปกครองเพื่อใช้สำหรับแสดงรายชื่อของนักเรียนทั้งหมด จะเป็นการทำงานต่อเนื่องมาจากยูสเคส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Add children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ใช้สำหรับแสดงรายชื่อของนักเรียนทั้งหมด ข้อมูลนักเรียนจะประกอบไปด้วยรายละเอียดต่างๆ ได้แก่ รหัสประชาชน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(ID card)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First Name)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Last Name)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รูปประจำตัว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images)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39CF2BBA" w14:textId="77777777" w:rsidTr="00337DBB">
        <w:tc>
          <w:tcPr>
            <w:tcW w:w="3145" w:type="dxa"/>
          </w:tcPr>
          <w:p w14:paraId="09B44EC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653EEB21" w14:textId="29A4A4D7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34FE742D" w14:textId="77777777" w:rsidTr="00337DBB">
        <w:tc>
          <w:tcPr>
            <w:tcW w:w="3145" w:type="dxa"/>
          </w:tcPr>
          <w:p w14:paraId="5BCD572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F94A80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</w:p>
        </w:tc>
      </w:tr>
      <w:tr w:rsidR="00B460B5" w:rsidRPr="009F1F59" w14:paraId="18F778CE" w14:textId="77777777" w:rsidTr="00337DBB">
        <w:tc>
          <w:tcPr>
            <w:tcW w:w="3145" w:type="dxa"/>
          </w:tcPr>
          <w:p w14:paraId="20BBAA3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A7D6E2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421DB3E6" w14:textId="77777777" w:rsidTr="00337DBB">
        <w:tc>
          <w:tcPr>
            <w:tcW w:w="3145" w:type="dxa"/>
          </w:tcPr>
          <w:p w14:paraId="68E237D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986595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463DEF8B" w14:textId="77777777" w:rsidTr="00337DBB">
        <w:tc>
          <w:tcPr>
            <w:tcW w:w="3145" w:type="dxa"/>
          </w:tcPr>
          <w:p w14:paraId="088B43D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51DB4ECE" w14:textId="47FC0C1B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</w:p>
          <w:p w14:paraId="656B1F28" w14:textId="77777777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ระบบรับค่ารายการนักเรียนทั้งหมดของผู้ใช้</w:t>
            </w:r>
          </w:p>
          <w:p w14:paraId="59973811" w14:textId="77777777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7EE79996" w14:textId="58D22782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ระบบค้นหาข้อมูลนักเรียนทั้งหมดของผู้ใช้ในฐานข้อมูล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</w:p>
          <w:p w14:paraId="7EB716A7" w14:textId="62294A0B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ระบบคืนค่าข้อมูลนักเรียนทั้งหมดในฐานข้อมูล</w:t>
            </w:r>
          </w:p>
          <w:p w14:paraId="307EC9B9" w14:textId="7551E774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ระบบแสดงรายการนักเรียนทั้งหมดแก่ผู้ใช้ </w:t>
            </w:r>
          </w:p>
          <w:p w14:paraId="04A4EDA8" w14:textId="05B8EC47" w:rsidR="00D15811" w:rsidRPr="009F1F59" w:rsidRDefault="003522A3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D15811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D15811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460B5" w:rsidRPr="009F1F59" w14:paraId="27D1002C" w14:textId="77777777" w:rsidTr="00337DBB">
        <w:tc>
          <w:tcPr>
            <w:tcW w:w="3145" w:type="dxa"/>
          </w:tcPr>
          <w:p w14:paraId="511B731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251B6A7D" w14:textId="439D134E" w:rsidR="00D15811" w:rsidRPr="009F1F59" w:rsidRDefault="003522A3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3.1</w:t>
            </w:r>
            <w:r w:rsidR="00D15811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.1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ในกรณีไม่พบข้อมูลในฐานข้อมูลจะแสดงหน้าจอ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“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ไม่พบข้อมูล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”</w:t>
            </w:r>
          </w:p>
        </w:tc>
      </w:tr>
      <w:tr w:rsidR="00B460B5" w:rsidRPr="009F1F59" w14:paraId="295C3166" w14:textId="77777777" w:rsidTr="00337DBB">
        <w:tc>
          <w:tcPr>
            <w:tcW w:w="3145" w:type="dxa"/>
          </w:tcPr>
          <w:p w14:paraId="18006BC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6332A7C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16B1DEC" w14:textId="77777777" w:rsidTr="00337DBB">
        <w:tc>
          <w:tcPr>
            <w:tcW w:w="3145" w:type="dxa"/>
          </w:tcPr>
          <w:p w14:paraId="50DFEC4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3978FC1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567C957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69A3E9F1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052AC80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EB07E33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04718AD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BE24D93" w14:textId="33E9BAFA" w:rsidR="00D15811" w:rsidRPr="009F1F59" w:rsidRDefault="00D15811" w:rsidP="00E72F7F">
      <w:pPr>
        <w:pStyle w:val="Heading1"/>
        <w:rPr>
          <w:rFonts w:ascii="TH SarabunPSK" w:eastAsia="Times New Roman" w:hAnsi="TH SarabunPSK"/>
          <w:b w:val="0"/>
          <w:bCs w:val="0"/>
          <w:sz w:val="32"/>
        </w:rPr>
      </w:pPr>
      <w:r w:rsidRPr="009F1F59">
        <w:rPr>
          <w:rFonts w:ascii="TH SarabunPSK" w:hAnsi="TH SarabunPSK"/>
          <w:cs/>
        </w:rPr>
        <w:tab/>
      </w:r>
    </w:p>
    <w:p w14:paraId="4EB50DF0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C012E97" w14:textId="43E757D5" w:rsidR="00D15811" w:rsidRPr="009F1F59" w:rsidRDefault="00D15811" w:rsidP="001A6823">
      <w:pPr>
        <w:pStyle w:val="Heading1"/>
        <w:ind w:firstLine="720"/>
        <w:rPr>
          <w:rFonts w:ascii="TH SarabunPSK" w:hAnsi="TH SarabunPSK"/>
          <w:sz w:val="32"/>
        </w:rPr>
      </w:pPr>
      <w:bookmarkStart w:id="43" w:name="_Toc115201789"/>
      <w:r w:rsidRPr="009F1F59">
        <w:rPr>
          <w:rFonts w:ascii="TH SarabunPSK" w:hAnsi="TH SarabunPSK"/>
          <w:sz w:val="32"/>
        </w:rPr>
        <w:lastRenderedPageBreak/>
        <w:t>3.1.</w:t>
      </w:r>
      <w:r w:rsidR="00E72770">
        <w:rPr>
          <w:rFonts w:ascii="TH SarabunPSK" w:hAnsi="TH SarabunPSK"/>
          <w:sz w:val="32"/>
        </w:rPr>
        <w:t>11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Edit children profile</w:t>
      </w:r>
      <w:bookmarkEnd w:id="43"/>
    </w:p>
    <w:p w14:paraId="64652335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28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28"/>
          <w:cs/>
        </w:rPr>
        <w:t>เป็นยูสเคสแก้ไขข้อมูลส่วนตัวของผู้ปกครองใช้สำหรับแก้ไขข้อมูลส่วนตัวของผู้ปกครอง เริ่มต้นจากล็อกอินเข้าสู่ระบบ จากนั้นระบบจะแสดงรายละเอียดข้อมูลส่วนตัวทั้งหมดของผู้ปกครอง ผู้ปกครองสามารถเลือกเมนูแก้ไขข้อมูล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การสมัครสมาชิกได้ตามต้องการ ยกเว้น ข้อมูลชื่อผู้ใช้ (</w:t>
      </w:r>
      <w:r w:rsidRPr="009F1F59">
        <w:rPr>
          <w:rFonts w:ascii="TH SarabunPSK" w:eastAsia="Times New Roman" w:hAnsi="TH SarabunPSK" w:cs="TH SarabunPSK"/>
          <w:sz w:val="28"/>
        </w:rPr>
        <w:t xml:space="preserve">username) </w:t>
      </w:r>
      <w:r w:rsidRPr="009F1F59">
        <w:rPr>
          <w:rFonts w:ascii="TH SarabunPSK" w:eastAsia="Times New Roman" w:hAnsi="TH SarabunPSK" w:cs="TH SarabunPSK"/>
          <w:sz w:val="28"/>
          <w:cs/>
        </w:rPr>
        <w:t>ที่เป็นข้อมูลการเข้าสู่ระบบ ซึ่งไม่อนุญาติให้มี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การแก้ไขได้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033FDA95" w14:textId="77777777" w:rsidTr="00337DBB">
        <w:tc>
          <w:tcPr>
            <w:tcW w:w="3145" w:type="dxa"/>
          </w:tcPr>
          <w:p w14:paraId="1704859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2386BE50" w14:textId="1C4EBC55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4B2864D4" w14:textId="77777777" w:rsidTr="00337DBB">
        <w:tc>
          <w:tcPr>
            <w:tcW w:w="3145" w:type="dxa"/>
          </w:tcPr>
          <w:p w14:paraId="43B13F9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01E1B6A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children profile</w:t>
            </w:r>
          </w:p>
        </w:tc>
      </w:tr>
      <w:tr w:rsidR="00B460B5" w:rsidRPr="009F1F59" w14:paraId="4901AC90" w14:textId="77777777" w:rsidTr="00337DBB">
        <w:tc>
          <w:tcPr>
            <w:tcW w:w="3145" w:type="dxa"/>
          </w:tcPr>
          <w:p w14:paraId="67B0FC2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0BC61433" w14:textId="641F25D6" w:rsidR="00D15811" w:rsidRPr="009F1F59" w:rsidRDefault="00327CCD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7ECA4C6D" w14:textId="77777777" w:rsidTr="00337DBB">
        <w:tc>
          <w:tcPr>
            <w:tcW w:w="3145" w:type="dxa"/>
          </w:tcPr>
          <w:p w14:paraId="6045E77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74CD307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509E0CCD" w14:textId="77777777" w:rsidTr="00337DBB">
        <w:tc>
          <w:tcPr>
            <w:tcW w:w="3145" w:type="dxa"/>
          </w:tcPr>
          <w:p w14:paraId="31E2FF2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C62C032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Edit children profile</w:t>
            </w:r>
          </w:p>
          <w:p w14:paraId="2374403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ผู้ใช้เลือกแสดงข้อมูลส่วนตัว</w:t>
            </w:r>
          </w:p>
          <w:p w14:paraId="3DD14A9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ระบบรับค่าข้อมูลที่ผู้ใช้ต้องการจะแก้ไข</w:t>
            </w:r>
          </w:p>
          <w:p w14:paraId="212741F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ระบบค้นหาข้อมูลที่ต้องการแก้ไข</w:t>
            </w:r>
          </w:p>
          <w:p w14:paraId="7A19B88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ระบบค้นหาโดยใช้ชื่อผู้ใช้ที่จะแก้ไข</w:t>
            </w:r>
          </w:p>
          <w:p w14:paraId="47C813A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ระบบคืนค่าสถานะการแสดงข้อมูล</w:t>
            </w:r>
          </w:p>
          <w:p w14:paraId="61A742B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ระบบแสดงข้อมูลส่วนตัวของผู้ใช้</w:t>
            </w:r>
          </w:p>
          <w:p w14:paraId="68B64349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ผู้ใช้แก้ไขข้อมูลส่วนตัวที่ต้องการ</w:t>
            </w:r>
          </w:p>
          <w:p w14:paraId="33403032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4085BE7D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ระบบรับข้อมูลการแก้ไขจากผู้ใช้</w:t>
            </w:r>
          </w:p>
          <w:p w14:paraId="65E9907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ระบบตรวจสอบสถานะการแก้ไขข้อมูลโดย</w:t>
            </w:r>
          </w:p>
          <w:p w14:paraId="4C57CA8B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ระบบแก้ไขข้อมูลลงในฐานข้อมูล</w:t>
            </w:r>
          </w:p>
          <w:p w14:paraId="5F0221D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ระบบคืนค่าสถานะการแก้ไขข้อมูล</w:t>
            </w:r>
          </w:p>
          <w:p w14:paraId="6FDA26A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ระบบแจ้งผลการแก้ไขข้อมูลการลงทะเบียนสำเร็จ</w:t>
            </w:r>
          </w:p>
          <w:p w14:paraId="1F09A8D1" w14:textId="77777777" w:rsidR="00D15811" w:rsidRPr="009F1F59" w:rsidRDefault="00D15811" w:rsidP="00337DBB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ยูสเคสสิ้นสุดการทำงาน</w:t>
            </w:r>
          </w:p>
        </w:tc>
      </w:tr>
      <w:tr w:rsidR="00B460B5" w:rsidRPr="009F1F59" w14:paraId="28030612" w14:textId="77777777" w:rsidTr="00337DBB">
        <w:tc>
          <w:tcPr>
            <w:tcW w:w="3145" w:type="dxa"/>
          </w:tcPr>
          <w:p w14:paraId="5A5DFB2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277CE9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293E74F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“กรุณากรอกข้อมูลให้ครบถ้วน”</w:t>
            </w:r>
          </w:p>
          <w:p w14:paraId="5C1AF5D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9.1 – ในกรณีที่ไม่สามารถแก้ไขข้อมูลได้ระบบจะแสดงข้อความเตือนให้</w:t>
            </w:r>
          </w:p>
          <w:p w14:paraId="1155EA1D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ผู้ใช้ทราบ “แก้ไขข้อมูลส่วนตัวไม่สำเร็จ”</w:t>
            </w:r>
          </w:p>
        </w:tc>
      </w:tr>
      <w:tr w:rsidR="00B460B5" w:rsidRPr="009F1F59" w14:paraId="540EA42A" w14:textId="77777777" w:rsidTr="00337DBB">
        <w:tc>
          <w:tcPr>
            <w:tcW w:w="3145" w:type="dxa"/>
          </w:tcPr>
          <w:p w14:paraId="170CA87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5BA7EBD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170BE18" w14:textId="77777777" w:rsidR="00BE079B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</w:p>
    <w:p w14:paraId="12A603C7" w14:textId="77777777" w:rsidR="00BE079B" w:rsidRPr="009F1F59" w:rsidRDefault="00BE079B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1678C505" w14:textId="3FD6D66C" w:rsidR="00230EC2" w:rsidRDefault="00E72770" w:rsidP="0056312F">
      <w:pPr>
        <w:pStyle w:val="Heading1"/>
        <w:rPr>
          <w:rFonts w:ascii="TH SarabunPSK" w:hAnsi="TH SarabunPSK"/>
        </w:rPr>
      </w:pPr>
      <w:bookmarkStart w:id="44" w:name="_Toc115201790"/>
      <w:r>
        <w:rPr>
          <w:rFonts w:ascii="TH SarabunPSK" w:hAnsi="TH SarabunPSK"/>
        </w:rPr>
        <w:lastRenderedPageBreak/>
        <w:t>3.1.12</w:t>
      </w:r>
      <w:r w:rsidR="00327CCD">
        <w:rPr>
          <w:rFonts w:ascii="TH SarabunPSK" w:hAnsi="TH SarabunPSK" w:hint="cs"/>
          <w:cs/>
        </w:rPr>
        <w:t xml:space="preserve"> ยูสเคส</w:t>
      </w:r>
      <w:r w:rsidR="00327CCD">
        <w:rPr>
          <w:rFonts w:ascii="TH SarabunPSK" w:hAnsi="TH SarabunPSK"/>
        </w:rPr>
        <w:t xml:space="preserve"> </w:t>
      </w:r>
      <w:r w:rsidR="00327CCD" w:rsidRPr="00327CCD">
        <w:rPr>
          <w:rFonts w:ascii="TH SarabunPSK" w:hAnsi="TH SarabunPSK"/>
        </w:rPr>
        <w:t>View activity</w:t>
      </w:r>
      <w:bookmarkEnd w:id="44"/>
    </w:p>
    <w:p w14:paraId="2FECB2D8" w14:textId="0D45610E" w:rsidR="00327CCD" w:rsidRPr="00327CCD" w:rsidRDefault="00327CCD" w:rsidP="00327CCD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>เป็นยูสเคสแสดงผลสถานะของเด็ก ว่าอยู่บนรถหรือลงรถได้ โดข้อมูลที่จะแสดงเช่น เวลาขึ้น จุดที่ขึ้น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27CCD" w:rsidRPr="009F1F59" w14:paraId="32C22B68" w14:textId="77777777" w:rsidTr="00B775BF">
        <w:tc>
          <w:tcPr>
            <w:tcW w:w="3145" w:type="dxa"/>
          </w:tcPr>
          <w:p w14:paraId="65534689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46C5F12D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27CCD" w:rsidRPr="009F1F59" w14:paraId="7953765D" w14:textId="77777777" w:rsidTr="00B775BF">
        <w:tc>
          <w:tcPr>
            <w:tcW w:w="3145" w:type="dxa"/>
          </w:tcPr>
          <w:p w14:paraId="5E080960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55C847C" w14:textId="2536836A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27CCD">
              <w:rPr>
                <w:rFonts w:ascii="TH SarabunPSK" w:eastAsia="Times New Roman" w:hAnsi="TH SarabunPSK" w:cs="TH SarabunPSK"/>
                <w:sz w:val="32"/>
                <w:szCs w:val="32"/>
              </w:rPr>
              <w:t>View activity</w:t>
            </w:r>
          </w:p>
        </w:tc>
      </w:tr>
      <w:tr w:rsidR="00327CCD" w:rsidRPr="009F1F59" w14:paraId="46F34084" w14:textId="77777777" w:rsidTr="00B775BF">
        <w:tc>
          <w:tcPr>
            <w:tcW w:w="3145" w:type="dxa"/>
          </w:tcPr>
          <w:p w14:paraId="11F0CE97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E32339F" w14:textId="5B2FB0E5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327CCD" w:rsidRPr="009F1F59" w14:paraId="595962D9" w14:textId="77777777" w:rsidTr="00B775BF">
        <w:tc>
          <w:tcPr>
            <w:tcW w:w="3145" w:type="dxa"/>
          </w:tcPr>
          <w:p w14:paraId="7CFED50D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57405067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327CCD" w:rsidRPr="009F1F59" w14:paraId="57535601" w14:textId="77777777" w:rsidTr="00B775BF">
        <w:tc>
          <w:tcPr>
            <w:tcW w:w="3145" w:type="dxa"/>
          </w:tcPr>
          <w:p w14:paraId="5531FA18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79544DB2" w14:textId="1791D6FD" w:rsidR="00327CCD" w:rsidRPr="00EE4C3A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View activity</w:t>
            </w:r>
          </w:p>
          <w:p w14:paraId="4EDB6AD0" w14:textId="0C883FBA" w:rsidR="00327CCD" w:rsidRPr="00EE4C3A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ระบบรับค่าของเด็กจากผู้ใช้</w:t>
            </w:r>
          </w:p>
          <w:p w14:paraId="529D8321" w14:textId="16DDFECE" w:rsidR="00327CCD" w:rsidRPr="00EE4C3A" w:rsidRDefault="003522A3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3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</w:t>
            </w:r>
            <w:r w:rsidR="00327CCD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7FBC7375" w14:textId="4F428604" w:rsidR="00327CCD" w:rsidRPr="00EE4C3A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="003522A3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58665647" w14:textId="77777777" w:rsidR="00EE4C3A" w:rsidRPr="00EE4C3A" w:rsidRDefault="00327CCD" w:rsidP="00327CCD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="003522A3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</w:t>
            </w:r>
            <w:r w:rsidR="00933168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ข้อมูล</w:t>
            </w:r>
            <w:r w:rsidR="00EE4C3A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6D546183" w14:textId="330EC347" w:rsidR="00327CCD" w:rsidRPr="00EE4C3A" w:rsidRDefault="003522A3" w:rsidP="00327CCD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</w:t>
            </w:r>
            <w:r w:rsidR="00327CCD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1633ABD2" w14:textId="1150A48D" w:rsidR="003522A3" w:rsidRPr="00327CCD" w:rsidRDefault="003522A3" w:rsidP="00327CCD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327CCD" w:rsidRPr="009F1F59" w14:paraId="05B12C8F" w14:textId="77777777" w:rsidTr="00B775BF">
        <w:tc>
          <w:tcPr>
            <w:tcW w:w="3145" w:type="dxa"/>
          </w:tcPr>
          <w:p w14:paraId="33173F7A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1DEB005E" w14:textId="00149F06" w:rsidR="00327CCD" w:rsidRPr="009F1F59" w:rsidRDefault="003522A3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</w:t>
            </w:r>
            <w:r w:rsidR="00327CCD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</w:t>
            </w:r>
            <w:r w:rsidR="00327CCD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.1</w:t>
            </w:r>
            <w:r w:rsidR="00327CCD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– กรณีที่</w:t>
            </w:r>
            <w:r w:rsidR="00327CCD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ระบบค้นหาข้อมูลไม่พบที่ค้นหา</w:t>
            </w:r>
            <w:r w:rsidR="00327CCD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แสดงข้อความ</w:t>
            </w:r>
          </w:p>
          <w:p w14:paraId="6183506C" w14:textId="57FB8421" w:rsidR="00327CCD" w:rsidRPr="00327CCD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ไม่พบข้อมูล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”</w:t>
            </w:r>
          </w:p>
        </w:tc>
      </w:tr>
      <w:tr w:rsidR="00327CCD" w:rsidRPr="009F1F59" w14:paraId="366405C4" w14:textId="77777777" w:rsidTr="00B775BF">
        <w:tc>
          <w:tcPr>
            <w:tcW w:w="3145" w:type="dxa"/>
          </w:tcPr>
          <w:p w14:paraId="79071DF2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2114CF5E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7F17BAD" w14:textId="77777777" w:rsidR="00230EC2" w:rsidRDefault="00230EC2">
      <w:pPr>
        <w:rPr>
          <w:rFonts w:ascii="TH SarabunPSK" w:eastAsia="Cordia New" w:hAnsi="TH SarabunPSK" w:cs="TH SarabunPSK"/>
          <w:b/>
          <w:bCs/>
          <w:sz w:val="28"/>
          <w:szCs w:val="32"/>
          <w:cs/>
        </w:rPr>
      </w:pPr>
      <w:r>
        <w:rPr>
          <w:rFonts w:ascii="TH SarabunPSK" w:hAnsi="TH SarabunPSK"/>
          <w:cs/>
        </w:rPr>
        <w:br w:type="page"/>
      </w:r>
    </w:p>
    <w:p w14:paraId="679AFDCE" w14:textId="3E0A7C88" w:rsidR="00D15811" w:rsidRPr="009F1F59" w:rsidRDefault="00D15811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bookmarkStart w:id="45" w:name="_Toc115201791"/>
      <w:r w:rsidRPr="009F1F59">
        <w:rPr>
          <w:rFonts w:ascii="TH SarabunPSK" w:hAnsi="TH SarabunPSK"/>
          <w:sz w:val="32"/>
        </w:rPr>
        <w:t>3.1.</w:t>
      </w:r>
      <w:r w:rsidRPr="009F1F59">
        <w:rPr>
          <w:rFonts w:ascii="TH SarabunPSK" w:hAnsi="TH SarabunPSK"/>
          <w:sz w:val="32"/>
          <w:cs/>
        </w:rPr>
        <w:t>1</w:t>
      </w:r>
      <w:r w:rsidR="00E72770">
        <w:rPr>
          <w:rFonts w:ascii="TH SarabunPSK" w:hAnsi="TH SarabunPSK" w:hint="cs"/>
          <w:sz w:val="32"/>
          <w:cs/>
        </w:rPr>
        <w:t>3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Apply school bus</w:t>
      </w:r>
      <w:bookmarkEnd w:id="45"/>
    </w:p>
    <w:p w14:paraId="4007BCA6" w14:textId="77777777" w:rsidR="00D15811" w:rsidRPr="009F1F59" w:rsidRDefault="00D15811" w:rsidP="00FA332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Apply school bus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เป็นยูสเคสสำหรับร้องขอขึ้นรถของนักเรียนกับรถรับส่งนักเรียนที่ผู้ใช้ทำการเลือก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ระบบจะให้กรอกวันที่ที่ต้องการเริ่มใช้บริการกับรถรับส่ง</w:t>
      </w:r>
    </w:p>
    <w:p w14:paraId="0FFD99BF" w14:textId="5E88C804" w:rsidR="00D15811" w:rsidRPr="009F1F59" w:rsidRDefault="00D15811" w:rsidP="00FA332A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:rsidRPr="009F1F59" w14:paraId="155E2EC1" w14:textId="77777777" w:rsidTr="00BC261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6786C" w14:textId="77777777" w:rsidR="00EC2987" w:rsidRPr="009F1F59" w:rsidRDefault="00EC2987" w:rsidP="00BC261E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วันที่เริ่มบริการ(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start_date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47069157" w14:textId="77777777" w:rsidR="00EC2987" w:rsidRPr="009F1F59" w:rsidRDefault="00EC2987" w:rsidP="00BC261E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ต้องเป็นวันที่ในอนาคต</w:t>
            </w:r>
          </w:p>
          <w:p w14:paraId="620282BB" w14:textId="77777777" w:rsidR="00EC2987" w:rsidRPr="009F1F59" w:rsidRDefault="00EC2987" w:rsidP="00BC261E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วันที่ต้องไม่เป็นค่าว่าง</w:t>
            </w:r>
          </w:p>
        </w:tc>
      </w:tr>
    </w:tbl>
    <w:p w14:paraId="59346E64" w14:textId="77777777" w:rsidR="00EC2987" w:rsidRPr="00FA332A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3AD4671D" w14:textId="77777777" w:rsidTr="00BC261E">
        <w:tc>
          <w:tcPr>
            <w:tcW w:w="9350" w:type="dxa"/>
          </w:tcPr>
          <w:p w14:paraId="4B7BC8B8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วันที่สิ้นสุดให้บริการ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(</w:t>
            </w:r>
            <w:proofErr w:type="spellStart"/>
            <w:r w:rsidRPr="00175C11">
              <w:rPr>
                <w:rFonts w:ascii="TH SarabunPSK" w:eastAsia="Times New Roman" w:hAnsi="TH SarabunPSK" w:cs="TH SarabunPSK"/>
                <w:sz w:val="32"/>
                <w:szCs w:val="32"/>
              </w:rPr>
              <w:t>end_date</w:t>
            </w:r>
            <w:proofErr w:type="spellEnd"/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66D0253D" w14:textId="77777777" w:rsidR="00EC2987" w:rsidRPr="009F1F59" w:rsidRDefault="00EC2987" w:rsidP="00BC261E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ต้องเป็นวันที่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ในอดีต</w:t>
            </w:r>
          </w:p>
          <w:p w14:paraId="5A3192AA" w14:textId="77777777" w:rsidR="00EC2987" w:rsidRDefault="00EC2987" w:rsidP="00BC261E">
            <w:pPr>
              <w:ind w:left="720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วันที่ต้องไม่เป็นค่าว่าง</w:t>
            </w:r>
          </w:p>
        </w:tc>
      </w:tr>
    </w:tbl>
    <w:p w14:paraId="018497D5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56C1871E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3920CA37" w14:textId="77777777" w:rsidTr="00BC261E">
        <w:tc>
          <w:tcPr>
            <w:tcW w:w="9350" w:type="dxa"/>
          </w:tcPr>
          <w:p w14:paraId="59696157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จุดละติจูดที่รับขึ้นรถ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(</w:t>
            </w:r>
            <w:proofErr w:type="spellStart"/>
            <w:r w:rsidRPr="00175C11">
              <w:rPr>
                <w:rFonts w:ascii="TH SarabunPSK" w:eastAsia="Times New Roman" w:hAnsi="TH SarabunPSK" w:cs="TH SarabunPSK"/>
                <w:sz w:val="32"/>
                <w:szCs w:val="32"/>
              </w:rPr>
              <w:t>pick_up_latitude</w:t>
            </w:r>
            <w:proofErr w:type="spellEnd"/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3AC82AEF" w14:textId="77777777" w:rsidR="00EC2987" w:rsidRPr="001A0273" w:rsidRDefault="00EC2987" w:rsidP="00EC2987">
            <w:pPr>
              <w:pStyle w:val="ListParagraph"/>
              <w:numPr>
                <w:ilvl w:val="0"/>
                <w:numId w:val="40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1A0273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ต้องเป็นตัวเลข</w:t>
            </w:r>
          </w:p>
          <w:p w14:paraId="2C23F4FB" w14:textId="77777777" w:rsidR="00EC2987" w:rsidRDefault="00EC2987" w:rsidP="00EC2987">
            <w:pPr>
              <w:pStyle w:val="ListParagraph"/>
              <w:numPr>
                <w:ilvl w:val="0"/>
                <w:numId w:val="40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ต้องไม่มีอักขระพิเศษ ยกเว้น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มหัพภาค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(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7A7A1912" w14:textId="77777777" w:rsidR="00EC2987" w:rsidRPr="001A0273" w:rsidRDefault="00EC2987" w:rsidP="00EC2987">
            <w:pPr>
              <w:pStyle w:val="ListParagraph"/>
              <w:numPr>
                <w:ilvl w:val="0"/>
                <w:numId w:val="40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39FA716E" w14:textId="77777777" w:rsidR="00EC2987" w:rsidRPr="00175C11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57DE4D72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214C5C54" w14:textId="77777777" w:rsidTr="00BC261E">
        <w:tc>
          <w:tcPr>
            <w:tcW w:w="9350" w:type="dxa"/>
          </w:tcPr>
          <w:p w14:paraId="064DE902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จุดลองจิจูดที่รับขึ้นรถ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(</w:t>
            </w:r>
            <w:proofErr w:type="spellStart"/>
            <w:r w:rsidRPr="001A0273">
              <w:rPr>
                <w:rFonts w:ascii="TH SarabunPSK" w:eastAsia="Times New Roman" w:hAnsi="TH SarabunPSK" w:cs="TH SarabunPSK"/>
                <w:sz w:val="32"/>
                <w:szCs w:val="32"/>
              </w:rPr>
              <w:t>pick_up_longitude</w:t>
            </w:r>
            <w:proofErr w:type="spellEnd"/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75F095FD" w14:textId="77777777" w:rsidR="00EC2987" w:rsidRPr="001A0273" w:rsidRDefault="00EC2987" w:rsidP="00EC2987">
            <w:pPr>
              <w:pStyle w:val="ListParagraph"/>
              <w:numPr>
                <w:ilvl w:val="0"/>
                <w:numId w:val="4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1A0273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ต้องเป็นตัวเลข</w:t>
            </w:r>
          </w:p>
          <w:p w14:paraId="29B707D1" w14:textId="77777777" w:rsidR="00EC2987" w:rsidRDefault="00EC2987" w:rsidP="00EC2987">
            <w:pPr>
              <w:pStyle w:val="ListParagraph"/>
              <w:numPr>
                <w:ilvl w:val="0"/>
                <w:numId w:val="4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ต้องไม่มีอักขระพิเศษ ยกเว้น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มหัพภาค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(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6DB3AEF8" w14:textId="77777777" w:rsidR="00EC2987" w:rsidRPr="001A0273" w:rsidRDefault="00EC2987" w:rsidP="00EC2987">
            <w:pPr>
              <w:pStyle w:val="ListParagraph"/>
              <w:numPr>
                <w:ilvl w:val="0"/>
                <w:numId w:val="4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097EBC4A" w14:textId="77777777" w:rsidR="00EC2987" w:rsidRPr="001A0273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5E0A1815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1786C010" w14:textId="77777777" w:rsidTr="00BC261E">
        <w:tc>
          <w:tcPr>
            <w:tcW w:w="9350" w:type="dxa"/>
          </w:tcPr>
          <w:p w14:paraId="444AB61F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เวลาในการไปรับ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(</w:t>
            </w:r>
            <w:proofErr w:type="spellStart"/>
            <w:r w:rsidRPr="00F24EA6">
              <w:rPr>
                <w:rFonts w:ascii="TH SarabunPSK" w:eastAsia="Times New Roman" w:hAnsi="TH SarabunPSK" w:cs="TH SarabunPSK"/>
                <w:sz w:val="32"/>
                <w:szCs w:val="32"/>
              </w:rPr>
              <w:t>pick_up_time</w:t>
            </w:r>
            <w:proofErr w:type="spellEnd"/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01398A99" w14:textId="77777777" w:rsidR="00EC2987" w:rsidRPr="001A0273" w:rsidRDefault="00EC2987" w:rsidP="00EC2987">
            <w:pPr>
              <w:pStyle w:val="ListParagraph"/>
              <w:numPr>
                <w:ilvl w:val="0"/>
                <w:numId w:val="42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2782ED4C" w14:textId="77777777" w:rsidR="00EC2987" w:rsidRPr="00F24EA6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64D64686" w14:textId="77777777" w:rsidR="00EC2987" w:rsidRPr="00FA332A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69D5C0D2" w14:textId="77777777" w:rsidTr="00BC261E">
        <w:tc>
          <w:tcPr>
            <w:tcW w:w="9350" w:type="dxa"/>
          </w:tcPr>
          <w:p w14:paraId="0B5C76EF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เด็ก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(Children)</w:t>
            </w:r>
          </w:p>
          <w:p w14:paraId="754B6E5C" w14:textId="77777777" w:rsidR="00EC2987" w:rsidRDefault="00EC2987" w:rsidP="00BC261E">
            <w:pPr>
              <w:ind w:left="720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1.ต้องเลือกเด็ก</w:t>
            </w:r>
          </w:p>
        </w:tc>
      </w:tr>
    </w:tbl>
    <w:p w14:paraId="1AD325DE" w14:textId="77777777" w:rsidR="009B28D2" w:rsidRDefault="009B28D2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091624C3" w14:textId="77777777" w:rsidR="00F620D6" w:rsidRPr="00EC2987" w:rsidRDefault="00F620D6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5B79BA46" w14:textId="77777777" w:rsidTr="00337DBB">
        <w:tc>
          <w:tcPr>
            <w:tcW w:w="3145" w:type="dxa"/>
          </w:tcPr>
          <w:p w14:paraId="6080352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31852218" w14:textId="6955E040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707E80EA" w14:textId="77777777" w:rsidTr="00337DBB">
        <w:tc>
          <w:tcPr>
            <w:tcW w:w="3145" w:type="dxa"/>
          </w:tcPr>
          <w:p w14:paraId="67EBFB2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30FCED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Apply school bus</w:t>
            </w:r>
          </w:p>
        </w:tc>
      </w:tr>
      <w:tr w:rsidR="00B460B5" w:rsidRPr="009F1F59" w14:paraId="7B72EC64" w14:textId="77777777" w:rsidTr="00337DBB">
        <w:tc>
          <w:tcPr>
            <w:tcW w:w="3145" w:type="dxa"/>
          </w:tcPr>
          <w:p w14:paraId="4024926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611944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0F95F1BF" w14:textId="77777777" w:rsidTr="00337DBB">
        <w:tc>
          <w:tcPr>
            <w:tcW w:w="3145" w:type="dxa"/>
          </w:tcPr>
          <w:p w14:paraId="02E3AEC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73B55BF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25553E25" w14:textId="77777777" w:rsidTr="00337DBB">
        <w:tc>
          <w:tcPr>
            <w:tcW w:w="3145" w:type="dxa"/>
          </w:tcPr>
          <w:p w14:paraId="0667DCD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5990F82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Apply school bus</w:t>
            </w:r>
          </w:p>
          <w:p w14:paraId="298BEEC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ผู้ใช้กรอกข้อมูลการร้องขอขึ้นรถในแบบฟอร์มสัญญา</w:t>
            </w:r>
          </w:p>
          <w:p w14:paraId="7853BAC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</w:p>
          <w:p w14:paraId="3F32565D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ระบบรับค่าข้อมูลการสมัครจากผู้ใช้</w:t>
            </w:r>
          </w:p>
          <w:p w14:paraId="09280C6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60714E8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ระบบบันทึกข้อมูลการร้องขอลงในฐานข้อมูล</w:t>
            </w:r>
          </w:p>
          <w:p w14:paraId="75DE228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ระบบคืนค่าสถานะการบันทึกข้อมูลนักเรียน</w:t>
            </w:r>
          </w:p>
          <w:p w14:paraId="65DE6EB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ระบบแสดงข้อมูลการบันทึกข้อมูล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ร้องขอขึ้นรถ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นักเรียนที่สมบูรณ์</w:t>
            </w:r>
          </w:p>
          <w:p w14:paraId="2149BFF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0E042C3B" w14:textId="77777777" w:rsidTr="00337DBB">
        <w:tc>
          <w:tcPr>
            <w:tcW w:w="3145" w:type="dxa"/>
          </w:tcPr>
          <w:p w14:paraId="523DD0C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287E689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 – ในกรณีที่ผู้กรอกข้อมูลผิดพลาดระบบจะแสดงข้อความ</w:t>
            </w:r>
          </w:p>
          <w:p w14:paraId="1480031D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“กรุณากรอกข้อมูลให้ถูกต้อง”</w:t>
            </w:r>
          </w:p>
        </w:tc>
      </w:tr>
      <w:tr w:rsidR="00B460B5" w:rsidRPr="009F1F59" w14:paraId="6CBFCB99" w14:textId="77777777" w:rsidTr="00337DBB">
        <w:tc>
          <w:tcPr>
            <w:tcW w:w="3145" w:type="dxa"/>
          </w:tcPr>
          <w:p w14:paraId="51218BD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0EFF21C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1E39F648" w14:textId="77777777" w:rsidTr="00337DBB">
        <w:tc>
          <w:tcPr>
            <w:tcW w:w="3145" w:type="dxa"/>
          </w:tcPr>
          <w:p w14:paraId="14F293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3912B86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0A9E2FA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00755ADB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6BF0389B" w14:textId="05EBACA8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D4B67D2" w14:textId="10DAC560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3D29E6F" w14:textId="3214E8C2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7322B8C" w14:textId="0ABD883B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67B2DA7" w14:textId="77777777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DB29331" w14:textId="5E755941" w:rsidR="00D15811" w:rsidRPr="009F1F59" w:rsidRDefault="00691A36" w:rsidP="0056312F">
      <w:pPr>
        <w:pStyle w:val="Heading1"/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lastRenderedPageBreak/>
        <w:tab/>
      </w:r>
      <w:bookmarkStart w:id="46" w:name="_Toc115201792"/>
      <w:r w:rsidR="00D15811" w:rsidRPr="009F1F59">
        <w:rPr>
          <w:rFonts w:ascii="TH SarabunPSK" w:hAnsi="TH SarabunPSK"/>
          <w:sz w:val="32"/>
        </w:rPr>
        <w:t>3.1.</w:t>
      </w:r>
      <w:r w:rsidR="00D15811" w:rsidRPr="009F1F59">
        <w:rPr>
          <w:rFonts w:ascii="TH SarabunPSK" w:hAnsi="TH SarabunPSK"/>
          <w:sz w:val="32"/>
          <w:cs/>
        </w:rPr>
        <w:t>1</w:t>
      </w:r>
      <w:r w:rsidR="00E72770">
        <w:rPr>
          <w:rFonts w:ascii="TH SarabunPSK" w:hAnsi="TH SarabunPSK" w:hint="cs"/>
          <w:sz w:val="32"/>
          <w:cs/>
        </w:rPr>
        <w:t>4</w:t>
      </w:r>
      <w:r w:rsidR="00D15811" w:rsidRPr="009F1F59">
        <w:rPr>
          <w:rFonts w:ascii="TH SarabunPSK" w:hAnsi="TH SarabunPSK"/>
          <w:sz w:val="32"/>
        </w:rPr>
        <w:t xml:space="preserve"> </w:t>
      </w:r>
      <w:r w:rsidR="00D15811" w:rsidRPr="009F1F59">
        <w:rPr>
          <w:rFonts w:ascii="TH SarabunPSK" w:hAnsi="TH SarabunPSK"/>
          <w:sz w:val="32"/>
          <w:cs/>
        </w:rPr>
        <w:t xml:space="preserve">ยูสเคส </w:t>
      </w:r>
      <w:r w:rsidR="00D15811" w:rsidRPr="009F1F59">
        <w:rPr>
          <w:rFonts w:ascii="TH SarabunPSK" w:hAnsi="TH SarabunPSK"/>
          <w:sz w:val="32"/>
        </w:rPr>
        <w:t>View application details</w:t>
      </w:r>
      <w:bookmarkEnd w:id="46"/>
      <w:r w:rsidR="00D15811" w:rsidRPr="009F1F59">
        <w:rPr>
          <w:rFonts w:ascii="TH SarabunPSK" w:hAnsi="TH SarabunPSK"/>
          <w:sz w:val="32"/>
        </w:rPr>
        <w:t xml:space="preserve"> </w:t>
      </w:r>
    </w:p>
    <w:p w14:paraId="36C5920C" w14:textId="77777777" w:rsidR="00D15811" w:rsidRPr="009F1F59" w:rsidRDefault="00D15811" w:rsidP="00D1581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View application details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เป็นยูสเคสสำหรับแสดงรายละเอียดการร้องขอขึ้นรถที่ผู้ใช้ทำการเลือก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ระบบแสดงรายละเอียดข้อมูลรายละเอียดการร้องขอ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ข้อมูลการร้องข้อจะประกอบไปด้วยรายละเอียดต่างๆ ได้แก่ วันที่ที่ต้องการรับบริการ นักเรียนที่ร้องขอไป ข้อมูลของรถรับส่ง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2439C4F6" w14:textId="77777777" w:rsidTr="00337DBB">
        <w:tc>
          <w:tcPr>
            <w:tcW w:w="3145" w:type="dxa"/>
          </w:tcPr>
          <w:p w14:paraId="5480A8A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66D21342" w14:textId="0719D3DC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3F3622AB" w14:textId="77777777" w:rsidTr="00337DBB">
        <w:tc>
          <w:tcPr>
            <w:tcW w:w="3145" w:type="dxa"/>
          </w:tcPr>
          <w:p w14:paraId="5745E01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EB3B51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application details</w:t>
            </w:r>
          </w:p>
        </w:tc>
      </w:tr>
      <w:tr w:rsidR="00B460B5" w:rsidRPr="009F1F59" w14:paraId="79B8F2EA" w14:textId="77777777" w:rsidTr="00337DBB">
        <w:tc>
          <w:tcPr>
            <w:tcW w:w="3145" w:type="dxa"/>
          </w:tcPr>
          <w:p w14:paraId="1ADCDDA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62F255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6A336E8C" w14:textId="77777777" w:rsidTr="00337DBB">
        <w:tc>
          <w:tcPr>
            <w:tcW w:w="3145" w:type="dxa"/>
          </w:tcPr>
          <w:p w14:paraId="474BF99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8B1DB3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69AC53D5" w14:textId="77777777" w:rsidTr="00337DBB">
        <w:tc>
          <w:tcPr>
            <w:tcW w:w="3145" w:type="dxa"/>
          </w:tcPr>
          <w:p w14:paraId="5224D91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AA8EDD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application details</w:t>
            </w:r>
          </w:p>
          <w:p w14:paraId="6DBA456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1E06300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ระบบทำการค้นหาข้อมูลการร้องขอที่เลือก</w:t>
            </w:r>
          </w:p>
          <w:p w14:paraId="6E6D56A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ระบบทำการค้นหาข้อมูลการร้องขอจากฐานข้อมูล</w:t>
            </w:r>
          </w:p>
          <w:p w14:paraId="73A33EC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ระบบคืนค่าข้อมูลการร้องขอ</w:t>
            </w:r>
          </w:p>
          <w:p w14:paraId="58AB618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41C97C2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27C62277" w14:textId="77777777" w:rsidTr="00337DBB">
        <w:tc>
          <w:tcPr>
            <w:tcW w:w="3145" w:type="dxa"/>
          </w:tcPr>
          <w:p w14:paraId="1318FBA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07B176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 – ในกรณีที่ทำการค้นหาไม่พบข้อมูลการร้องขอระบบจะแสดง</w:t>
            </w:r>
          </w:p>
          <w:p w14:paraId="4D3C925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ข้อความ “ไม่พบข้อมูลการร้องขอที่เลือก”</w:t>
            </w:r>
          </w:p>
        </w:tc>
      </w:tr>
      <w:tr w:rsidR="00B460B5" w:rsidRPr="009F1F59" w14:paraId="2CFA3989" w14:textId="77777777" w:rsidTr="00337DBB">
        <w:tc>
          <w:tcPr>
            <w:tcW w:w="3145" w:type="dxa"/>
          </w:tcPr>
          <w:p w14:paraId="7724FE6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61419B9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0D175F4" w14:textId="77777777" w:rsidTr="00337DBB">
        <w:tc>
          <w:tcPr>
            <w:tcW w:w="3145" w:type="dxa"/>
          </w:tcPr>
          <w:p w14:paraId="167DFC2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7A3F7DF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7567B7D2" w14:textId="4E934C1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3DAE1D4" w14:textId="7F1642D3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40E9D6E" w14:textId="0FBA3358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75507B27" w14:textId="2B916C3F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4F28814" w14:textId="77777777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0DFD3D3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12E170EC" w14:textId="35B55E58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1AB807F7" w14:textId="014A07AB" w:rsidR="00D15811" w:rsidRPr="009F1F59" w:rsidRDefault="00D15811" w:rsidP="0056312F">
      <w:pPr>
        <w:pStyle w:val="Heading1"/>
        <w:rPr>
          <w:rFonts w:ascii="TH SarabunPSK" w:hAnsi="TH SarabunPSK"/>
          <w:sz w:val="32"/>
        </w:rPr>
      </w:pPr>
      <w:r w:rsidRPr="009F1F59">
        <w:rPr>
          <w:rFonts w:ascii="TH SarabunPSK" w:hAnsi="TH SarabunPSK"/>
          <w:sz w:val="32"/>
          <w:cs/>
        </w:rPr>
        <w:lastRenderedPageBreak/>
        <w:tab/>
      </w:r>
      <w:bookmarkStart w:id="47" w:name="_Toc115201793"/>
      <w:r w:rsidRPr="009F1F59">
        <w:rPr>
          <w:rFonts w:ascii="TH SarabunPSK" w:hAnsi="TH SarabunPSK"/>
          <w:sz w:val="32"/>
        </w:rPr>
        <w:t>3.1.</w:t>
      </w:r>
      <w:r w:rsidRPr="009F1F59">
        <w:rPr>
          <w:rFonts w:ascii="TH SarabunPSK" w:hAnsi="TH SarabunPSK"/>
          <w:sz w:val="32"/>
          <w:cs/>
        </w:rPr>
        <w:t>1</w:t>
      </w:r>
      <w:r w:rsidR="00E72770">
        <w:rPr>
          <w:rFonts w:ascii="TH SarabunPSK" w:hAnsi="TH SarabunPSK" w:hint="cs"/>
          <w:sz w:val="32"/>
          <w:cs/>
        </w:rPr>
        <w:t>5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Cancel service</w:t>
      </w:r>
      <w:bookmarkEnd w:id="47"/>
      <w:r w:rsidRPr="009F1F59">
        <w:rPr>
          <w:rFonts w:ascii="TH SarabunPSK" w:hAnsi="TH SarabunPSK"/>
          <w:sz w:val="32"/>
        </w:rPr>
        <w:t xml:space="preserve"> </w:t>
      </w:r>
    </w:p>
    <w:p w14:paraId="21165FBB" w14:textId="77777777" w:rsidR="00D15811" w:rsidRPr="009F1F59" w:rsidRDefault="00D15811" w:rsidP="00D15811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Cancel school bus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เป็นยูสเคสสำหรับส่งคำขอยกเลิกการใช้บริการกับรถรับส่ง</w:t>
      </w:r>
    </w:p>
    <w:p w14:paraId="57CF5072" w14:textId="47A64CAA" w:rsidR="005009A9" w:rsidRPr="005009A9" w:rsidRDefault="005009A9" w:rsidP="005009A9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09A9" w14:paraId="348E7007" w14:textId="77777777" w:rsidTr="005009A9">
        <w:tc>
          <w:tcPr>
            <w:tcW w:w="9350" w:type="dxa"/>
          </w:tcPr>
          <w:p w14:paraId="3E19EB50" w14:textId="77777777" w:rsidR="005009A9" w:rsidRDefault="005009A9" w:rsidP="00D158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เหตุผล</w:t>
            </w:r>
          </w:p>
          <w:p w14:paraId="45E986DC" w14:textId="77777777" w:rsidR="005009A9" w:rsidRDefault="005009A9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1.ต้องเป็น</w:t>
            </w:r>
            <w:r w:rsidR="0050515D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อักษรภาษาไทยหรือ</w:t>
            </w:r>
            <w:r w:rsidR="0050515D" w:rsidRPr="0050515D">
              <w:rPr>
                <w:rFonts w:ascii="TH SarabunPSK" w:hAnsi="TH SarabunPSK" w:cs="TH SarabunPSK"/>
                <w:sz w:val="32"/>
                <w:szCs w:val="32"/>
                <w:cs/>
              </w:rPr>
              <w:t>อังกฤษ</w:t>
            </w:r>
          </w:p>
          <w:p w14:paraId="64BA39E4" w14:textId="77777777" w:rsidR="0050515D" w:rsidRDefault="0050515D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2.สามารถมีตัวเลขได้</w:t>
            </w:r>
          </w:p>
          <w:p w14:paraId="0C91D44B" w14:textId="77777777" w:rsidR="0050515D" w:rsidRDefault="0050515D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3.ต้องมีความยาว 5 หลัก ไม่เกิน 100 หลัก</w:t>
            </w:r>
          </w:p>
          <w:p w14:paraId="27DBC12C" w14:textId="1A7F7D83" w:rsidR="005009A9" w:rsidRDefault="0050515D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4.ต้องไม่เป็นค่าว่าง</w:t>
            </w:r>
          </w:p>
        </w:tc>
      </w:tr>
    </w:tbl>
    <w:p w14:paraId="3F5C7086" w14:textId="77777777" w:rsidR="0022374D" w:rsidRPr="009F1F59" w:rsidRDefault="0022374D" w:rsidP="00D15811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00785E9B" w14:textId="77777777" w:rsidTr="00337DBB">
        <w:tc>
          <w:tcPr>
            <w:tcW w:w="3145" w:type="dxa"/>
          </w:tcPr>
          <w:p w14:paraId="726349F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6619A268" w14:textId="2513CFBF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0F8FA7FC" w14:textId="77777777" w:rsidTr="00337DBB">
        <w:tc>
          <w:tcPr>
            <w:tcW w:w="3145" w:type="dxa"/>
          </w:tcPr>
          <w:p w14:paraId="24D2063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8458F1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Cancel school bus</w:t>
            </w:r>
          </w:p>
        </w:tc>
      </w:tr>
      <w:tr w:rsidR="00B460B5" w:rsidRPr="009F1F59" w14:paraId="3FF2AB25" w14:textId="77777777" w:rsidTr="00337DBB">
        <w:tc>
          <w:tcPr>
            <w:tcW w:w="3145" w:type="dxa"/>
          </w:tcPr>
          <w:p w14:paraId="152C2DF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AEC8D3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5921C115" w14:textId="77777777" w:rsidTr="00337DBB">
        <w:tc>
          <w:tcPr>
            <w:tcW w:w="3145" w:type="dxa"/>
          </w:tcPr>
          <w:p w14:paraId="5B9C8E1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0041EE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0677F93" w14:textId="77777777" w:rsidTr="00337DBB">
        <w:tc>
          <w:tcPr>
            <w:tcW w:w="3145" w:type="dxa"/>
          </w:tcPr>
          <w:p w14:paraId="7EF91B9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35A37AD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Cancel school bus</w:t>
            </w:r>
          </w:p>
          <w:p w14:paraId="5BAB888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ผู้ใช้กรอกข้อมูลขอยกการใช้บริการ</w:t>
            </w:r>
          </w:p>
          <w:p w14:paraId="5EA2874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1C2B900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ระบบรับข้อมูลขอยกการใช้บริการ</w:t>
            </w:r>
          </w:p>
          <w:p w14:paraId="4E40EDA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2BE8FCD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ระบบบันทึกข้อมูลการขอยกเลิกสัญญาในฐานข้อมูล</w:t>
            </w:r>
          </w:p>
          <w:p w14:paraId="2438F5FD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ระบบคืนค่าสถานะการบันทึกข้อมูลขอยกเลิก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การใช้บริการ</w:t>
            </w:r>
          </w:p>
          <w:p w14:paraId="3841A6A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ระบบแสดงข้อมูลขอยกเลิกสัญญาที่สมบูรณ์แล้ว</w:t>
            </w:r>
          </w:p>
          <w:p w14:paraId="49A23F6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67D254AF" w14:textId="77777777" w:rsidTr="00337DBB">
        <w:tc>
          <w:tcPr>
            <w:tcW w:w="3145" w:type="dxa"/>
          </w:tcPr>
          <w:p w14:paraId="4D9621D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139CFD4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 กรณีที่ผู้ใช้กรอกข้อมูลไม่ครบถ้วนระบบแสดงข้อความ</w:t>
            </w:r>
          </w:p>
          <w:p w14:paraId="08ACCA1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“กรุณากรอกข้อมูลให้ครบถ้วน”</w:t>
            </w:r>
          </w:p>
        </w:tc>
      </w:tr>
      <w:tr w:rsidR="00B460B5" w:rsidRPr="009F1F59" w14:paraId="38F2D520" w14:textId="77777777" w:rsidTr="00337DBB">
        <w:tc>
          <w:tcPr>
            <w:tcW w:w="3145" w:type="dxa"/>
          </w:tcPr>
          <w:p w14:paraId="0B07A67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F8A552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52EB8255" w14:textId="77777777" w:rsidTr="00337DBB">
        <w:tc>
          <w:tcPr>
            <w:tcW w:w="3145" w:type="dxa"/>
          </w:tcPr>
          <w:p w14:paraId="56E6F96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75FBAB6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FF3D0B8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46B4F59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C9CEF59" w14:textId="688A0433" w:rsidR="00BC79BE" w:rsidRPr="00E72770" w:rsidRDefault="00D15811" w:rsidP="0056312F">
      <w:pPr>
        <w:pStyle w:val="Heading1"/>
        <w:rPr>
          <w:rFonts w:ascii="TH SarabunPSK" w:eastAsia="Times New Roman" w:hAnsi="TH SarabunPSK"/>
          <w:sz w:val="32"/>
        </w:rPr>
      </w:pPr>
      <w:r w:rsidRPr="009F1F59">
        <w:rPr>
          <w:rFonts w:ascii="TH SarabunPSK" w:hAnsi="TH SarabunPSK"/>
        </w:rPr>
        <w:lastRenderedPageBreak/>
        <w:tab/>
      </w:r>
      <w:bookmarkStart w:id="48" w:name="_Toc115201794"/>
      <w:r w:rsidR="00BC79BE" w:rsidRPr="009F1F59">
        <w:rPr>
          <w:rFonts w:ascii="TH SarabunPSK" w:hAnsi="TH SarabunPSK"/>
          <w:sz w:val="32"/>
          <w:cs/>
        </w:rPr>
        <w:t>3.1.</w:t>
      </w:r>
      <w:r w:rsidR="00E72770">
        <w:rPr>
          <w:rFonts w:ascii="TH SarabunPSK" w:hAnsi="TH SarabunPSK" w:hint="cs"/>
          <w:sz w:val="32"/>
          <w:cs/>
        </w:rPr>
        <w:t>16</w:t>
      </w:r>
      <w:r w:rsidR="00BC79BE" w:rsidRPr="009F1F59">
        <w:rPr>
          <w:rFonts w:ascii="TH SarabunPSK" w:hAnsi="TH SarabunPSK"/>
          <w:sz w:val="32"/>
          <w:cs/>
        </w:rPr>
        <w:t xml:space="preserve"> ยูสเคส </w:t>
      </w:r>
      <w:bookmarkStart w:id="49" w:name="_Hlk97838923"/>
      <w:r w:rsidR="00BC79BE" w:rsidRPr="009F1F59">
        <w:rPr>
          <w:rFonts w:ascii="TH SarabunPSK" w:hAnsi="TH SarabunPSK"/>
          <w:sz w:val="32"/>
        </w:rPr>
        <w:t>Login Driver</w:t>
      </w:r>
      <w:bookmarkEnd w:id="48"/>
      <w:bookmarkEnd w:id="49"/>
    </w:p>
    <w:p w14:paraId="5B97159A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เป็นยูสเคสสำหรับการเข้าสู่ระบบ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สำหรับคนขับรถ (</w:t>
      </w:r>
      <w:r w:rsidRPr="009F1F59">
        <w:rPr>
          <w:rFonts w:ascii="TH SarabunPSK" w:hAnsi="TH SarabunPSK" w:cs="TH SarabunPSK"/>
          <w:sz w:val="32"/>
          <w:szCs w:val="32"/>
        </w:rPr>
        <w:t xml:space="preserve">Driver) </w:t>
      </w:r>
      <w:r w:rsidRPr="009F1F59">
        <w:rPr>
          <w:rFonts w:ascii="TH SarabunPSK" w:hAnsi="TH SarabunPSK" w:cs="TH SarabunPSK"/>
          <w:sz w:val="32"/>
          <w:szCs w:val="32"/>
          <w:cs/>
        </w:rPr>
        <w:t>กรอกข้อมูลล็อกอินที่ประกอบไปด้วยชื่อผู้ใช้ (</w:t>
      </w:r>
      <w:r w:rsidRPr="009F1F59">
        <w:rPr>
          <w:rFonts w:ascii="TH SarabunPSK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และรหัสผ่าน (</w:t>
      </w:r>
      <w:r w:rsidRPr="009F1F59">
        <w:rPr>
          <w:rFonts w:ascii="TH SarabunPSK" w:hAnsi="TH SarabunPSK" w:cs="TH SarabunPSK"/>
          <w:sz w:val="32"/>
          <w:szCs w:val="32"/>
        </w:rPr>
        <w:t xml:space="preserve">password)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เพื่อใช้สำหรับการตรวจสอบสิทธิ์ในการเข้าสู่ระบบ</w:t>
      </w:r>
    </w:p>
    <w:p w14:paraId="4E24A0EB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1BF51988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E2764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Username)</w:t>
            </w:r>
          </w:p>
          <w:p w14:paraId="617A273B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263FDEA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7B4E36F6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029F6A57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38BF3F88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24E127B6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7E91A40B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D388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Password)</w:t>
            </w:r>
          </w:p>
          <w:p w14:paraId="322E4A7E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</w:t>
            </w:r>
          </w:p>
          <w:p w14:paraId="34EC8723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71090881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02981EF3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20E7FAEA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44F4451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5FFC96E3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78357CE5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370555C0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62B78AA1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364E2133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6E5C6BC7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26DBAA01" w14:textId="77777777" w:rsidTr="00337DBB">
        <w:tc>
          <w:tcPr>
            <w:tcW w:w="3145" w:type="dxa"/>
          </w:tcPr>
          <w:p w14:paraId="6A9FB1B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0B71C693" w14:textId="2C53DA1B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2353030A" w14:textId="77777777" w:rsidTr="00337DBB">
        <w:tc>
          <w:tcPr>
            <w:tcW w:w="3145" w:type="dxa"/>
          </w:tcPr>
          <w:p w14:paraId="5415AF7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5EF976E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Driver</w:t>
            </w:r>
          </w:p>
        </w:tc>
      </w:tr>
      <w:tr w:rsidR="00BC79BE" w:rsidRPr="009F1F59" w14:paraId="2F999889" w14:textId="77777777" w:rsidTr="00337DBB">
        <w:tc>
          <w:tcPr>
            <w:tcW w:w="3145" w:type="dxa"/>
          </w:tcPr>
          <w:p w14:paraId="42A853E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EA874E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30F15DAC" w14:textId="77777777" w:rsidTr="00337DBB">
        <w:tc>
          <w:tcPr>
            <w:tcW w:w="3145" w:type="dxa"/>
          </w:tcPr>
          <w:p w14:paraId="327D98B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175848E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1846899F" w14:textId="77777777" w:rsidTr="00337DBB">
        <w:tc>
          <w:tcPr>
            <w:tcW w:w="3145" w:type="dxa"/>
          </w:tcPr>
          <w:p w14:paraId="36A3593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1685C097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8"/>
              </w:rPr>
              <w:t>Login Parent</w:t>
            </w:r>
          </w:p>
          <w:p w14:paraId="243A0DAA" w14:textId="77777777" w:rsidR="009D0040" w:rsidRPr="003B46CB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622AFE0F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ผู้ใช้กรอกชื่อผู้ใช้ และรหัสผ่าน</w:t>
            </w:r>
          </w:p>
          <w:p w14:paraId="26617458" w14:textId="77777777" w:rsidR="009D0040" w:rsidRPr="00C84715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03B92738" w14:textId="77777777" w:rsidR="009D0040" w:rsidRPr="0082264E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3. </w:t>
            </w:r>
            <w:r w:rsidRPr="0082264E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8226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71223B40" w14:textId="77777777" w:rsidR="009D0040" w:rsidRPr="0082264E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4947F106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ระบบรับค่าชื่อผู้ใช้และรหัสผ่าน</w:t>
            </w:r>
          </w:p>
          <w:p w14:paraId="67F646DF" w14:textId="77777777" w:rsidR="009D0040" w:rsidRPr="003B46CB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6E09D517" w14:textId="77777777" w:rsidR="009D0040" w:rsidRPr="00C94765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C94765">
              <w:rPr>
                <w:rFonts w:ascii="TH SarabunPSK" w:eastAsia="Times New Roman" w:hAnsi="TH SarabunPSK" w:cs="TH SarabunPSK"/>
                <w:sz w:val="28"/>
              </w:rPr>
              <w:t>5.</w:t>
            </w:r>
            <w:r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C94765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C94765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ระบบตรวจสอบสถานะการเข้าสู่ระบบของผู้ใช้โดย</w:t>
            </w:r>
          </w:p>
          <w:p w14:paraId="0A40CBC5" w14:textId="77777777" w:rsidR="009D0040" w:rsidRPr="00C94765" w:rsidRDefault="009D0040" w:rsidP="009D0040">
            <w:pPr>
              <w:rPr>
                <w:sz w:val="14"/>
                <w:szCs w:val="18"/>
              </w:rPr>
            </w:pPr>
          </w:p>
          <w:p w14:paraId="72D5F425" w14:textId="77777777" w:rsidR="009D0040" w:rsidRPr="009F1F59" w:rsidRDefault="009D0040" w:rsidP="009D0040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ค้นหาข้อมูลผู้ใช้จากฐานข้อมูล</w:t>
            </w:r>
          </w:p>
          <w:p w14:paraId="15041665" w14:textId="77777777" w:rsidR="009D0040" w:rsidRDefault="009D0040" w:rsidP="009D0040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ระบบคืนค่าข้อมูลผู้ใช้จากฐานข้อมูล</w:t>
            </w:r>
          </w:p>
          <w:p w14:paraId="58DBEA58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6. – 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ระบบคเนหาข้อมูลคนขับรถ</w:t>
            </w:r>
          </w:p>
          <w:p w14:paraId="07BA2104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6.1. </w:t>
            </w:r>
            <w:r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ค้นหาข้อมูลคนขับรถ</w:t>
            </w:r>
          </w:p>
          <w:p w14:paraId="0A915147" w14:textId="77777777" w:rsidR="009D0040" w:rsidRPr="00AB6699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6.2. - ระบบคืนค่าข้อมูลขากฐานข้อมูล</w:t>
            </w:r>
          </w:p>
          <w:p w14:paraId="03E7B476" w14:textId="77777777" w:rsidR="009D0040" w:rsidRPr="00AB6699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13B16A45" w14:textId="6726511E" w:rsidR="00BC79BE" w:rsidRPr="009F1F59" w:rsidRDefault="009D0040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="00BC79BE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64F56BCB" w14:textId="77777777" w:rsidTr="00337DBB">
        <w:tc>
          <w:tcPr>
            <w:tcW w:w="3145" w:type="dxa"/>
          </w:tcPr>
          <w:p w14:paraId="651A673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0F6634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5.2.1. - ในกรณีที่การตรวจสอบชื่อผู้ใช้และรหัสผ่านไม่ถูกต้องระบบ</w:t>
            </w:r>
          </w:p>
          <w:p w14:paraId="474B5A68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30D829C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5.2.2. - ในกรณีที่การตรวจสอบไม่พบชื่อผู้ใช้งานในระบบ</w:t>
            </w:r>
          </w:p>
          <w:p w14:paraId="6FC7F456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</w:tc>
      </w:tr>
      <w:tr w:rsidR="00BC79BE" w:rsidRPr="009F1F59" w14:paraId="374D29CA" w14:textId="77777777" w:rsidTr="00337DBB">
        <w:tc>
          <w:tcPr>
            <w:tcW w:w="3145" w:type="dxa"/>
          </w:tcPr>
          <w:p w14:paraId="363541F5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4302D7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63F76F32" w14:textId="77777777" w:rsidTr="00337DBB">
        <w:tc>
          <w:tcPr>
            <w:tcW w:w="3145" w:type="dxa"/>
          </w:tcPr>
          <w:p w14:paraId="2648F20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57794FC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671B771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73974190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0CBB3783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054D5C5C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03DCD8A4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2B62C0CE" w14:textId="77777777" w:rsidR="00C86CF9" w:rsidRPr="009F1F59" w:rsidRDefault="00C86CF9" w:rsidP="00BC79BE">
      <w:pPr>
        <w:rPr>
          <w:rFonts w:ascii="TH SarabunPSK" w:hAnsi="TH SarabunPSK" w:cs="TH SarabunPSK"/>
        </w:rPr>
      </w:pPr>
    </w:p>
    <w:p w14:paraId="5C3181E4" w14:textId="5F9519EE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</w:rPr>
        <w:lastRenderedPageBreak/>
        <w:tab/>
      </w:r>
      <w:bookmarkStart w:id="50" w:name="_Toc115201795"/>
      <w:r w:rsidRPr="009F1F59">
        <w:rPr>
          <w:rFonts w:ascii="TH SarabunPSK" w:hAnsi="TH SarabunPSK"/>
          <w:sz w:val="32"/>
          <w:cs/>
        </w:rPr>
        <w:t>3.1.</w:t>
      </w:r>
      <w:r w:rsidR="00E72770">
        <w:rPr>
          <w:rFonts w:ascii="TH SarabunPSK" w:hAnsi="TH SarabunPSK" w:hint="cs"/>
          <w:sz w:val="32"/>
          <w:cs/>
        </w:rPr>
        <w:t>17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bookmarkStart w:id="51" w:name="_Hlk97838931"/>
      <w:r w:rsidRPr="009F1F59">
        <w:rPr>
          <w:rFonts w:ascii="TH SarabunPSK" w:hAnsi="TH SarabunPSK"/>
          <w:sz w:val="32"/>
        </w:rPr>
        <w:t>Register Driver</w:t>
      </w:r>
      <w:bookmarkEnd w:id="50"/>
      <w:bookmarkEnd w:id="51"/>
    </w:p>
    <w:p w14:paraId="7250E32A" w14:textId="77777777" w:rsidR="00BC79BE" w:rsidRPr="009F1F59" w:rsidRDefault="00BC79BE" w:rsidP="00BC79BE">
      <w:pPr>
        <w:spacing w:after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เป็นยูสเคส การสมัครสมาชิก ที่ผู้ใช้กรอกรายละเอียดข้อมูลส่วนตัว โดยที่ระบบแสดงแบบฟอร์มการสมัครสมาชิกให้ผู้ใช้ทั่วไปกรอกข้อมูลต่างๆ ซึ่งประกอบไปด้วย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รหัสประชาชน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IDcard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>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firstname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lastname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email)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กลุ่มไลน์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groupline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ที่อยู่ปัจจุบัน(</w:t>
      </w:r>
      <w:r w:rsidRPr="009F1F59">
        <w:rPr>
          <w:rFonts w:ascii="TH SarabunPSK" w:hAnsi="TH SarabunPSK" w:cs="TH SarabunPSK"/>
          <w:sz w:val="32"/>
          <w:szCs w:val="32"/>
        </w:rPr>
        <w:t xml:space="preserve">address)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รูปประจำตัว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image_profile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ทะเบียนรถ</w:t>
      </w:r>
      <w:r w:rsidRPr="009F1F59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num_plate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ยี่ห้อรถ</w:t>
      </w:r>
      <w:r w:rsidRPr="009F1F59">
        <w:rPr>
          <w:rFonts w:ascii="TH SarabunPSK" w:hAnsi="TH SarabunPSK" w:cs="TH SarabunPSK"/>
          <w:sz w:val="32"/>
          <w:szCs w:val="32"/>
        </w:rPr>
        <w:t>(brand)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วันที่ซื้อรถ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purchase_date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ภาพรถ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image_Bus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เพื่อใช้ในการล็อกอินเข้าสู่ระบบในภายหลัง</w:t>
      </w:r>
    </w:p>
    <w:p w14:paraId="2427AC35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39CBB3C6" w14:textId="77777777" w:rsidTr="00BC79BE">
        <w:trPr>
          <w:trHeight w:val="1661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6411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รหัสประชาชน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07FC3FBE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7325FF76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2. ต้องมีจำนวน 13 หลักเท่านั้น</w:t>
            </w:r>
          </w:p>
          <w:p w14:paraId="13C64EDA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 ต้องไม่เป็นค่าว่าง</w:t>
            </w:r>
          </w:p>
        </w:tc>
      </w:tr>
    </w:tbl>
    <w:p w14:paraId="56BC7DB5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b/>
          <w:bCs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2C0F4B7D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F6D3C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ชื่อจริง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6E7E6086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 ต้องเป็นตัวอักษรภาษาไทยหรือภาษาอังกฤษเท่านั้น</w:t>
            </w:r>
          </w:p>
          <w:p w14:paraId="0149EAB2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2. ต้องไม่มีตัวเลขอยู่ในชื่อ</w:t>
            </w:r>
          </w:p>
          <w:p w14:paraId="0BBD6571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7BE94B0F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4. ต้องไม่มีอักขระพิเศษ</w:t>
            </w:r>
          </w:p>
          <w:p w14:paraId="3FF16DD5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 ต้องไม่เป็นค่าว่าง</w:t>
            </w:r>
          </w:p>
        </w:tc>
      </w:tr>
    </w:tbl>
    <w:p w14:paraId="61CFBC58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43C53E93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9762C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นามสกุล(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43B78001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71B67051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ต้องไม่มีตัวเลขอยู่ในนามสกุล</w:t>
            </w:r>
          </w:p>
          <w:p w14:paraId="7EFFB7FA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3 ตัวอักษรและไม่เกิน 30 ตัวอักษร</w:t>
            </w:r>
          </w:p>
          <w:p w14:paraId="3341E908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0295B173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  <w:tr w:rsidR="00BC79BE" w:rsidRPr="009F1F59" w14:paraId="674A8EE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08DBF" w14:textId="6002EB3B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325A49A8" w14:textId="600ECF9F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66FA" w:rsidRPr="009F1F59" w14:paraId="2C4C156E" w14:textId="77777777" w:rsidTr="00477030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F7222" w14:textId="77777777" w:rsidR="00DB66FA" w:rsidRPr="009F1F59" w:rsidRDefault="00DB66FA" w:rsidP="0047703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วันเกิด(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birthday)</w:t>
            </w:r>
          </w:p>
          <w:p w14:paraId="70EA4842" w14:textId="77777777" w:rsidR="00DB66FA" w:rsidRPr="009F1F59" w:rsidRDefault="00DB66FA" w:rsidP="00477030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ต้องเป็นวันที่ในอดีต</w:t>
            </w:r>
          </w:p>
          <w:p w14:paraId="66E2F7DF" w14:textId="77777777" w:rsidR="00DB66FA" w:rsidRPr="009F1F59" w:rsidRDefault="00DB66FA" w:rsidP="00477030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วันเกิดต้องไม่เป็นค่าว่าง</w:t>
            </w:r>
          </w:p>
        </w:tc>
      </w:tr>
    </w:tbl>
    <w:p w14:paraId="333FF13C" w14:textId="3A93667E" w:rsidR="00691A36" w:rsidRPr="005E5510" w:rsidRDefault="00691A36" w:rsidP="00BC79BE">
      <w:pPr>
        <w:rPr>
          <w:rFonts w:ascii="TH SarabunPSK" w:hAnsi="TH SarabunPSK" w:cs="TH SarabunPSK"/>
          <w:sz w:val="2"/>
          <w:szCs w:val="2"/>
        </w:rPr>
      </w:pPr>
    </w:p>
    <w:p w14:paraId="43CFC09F" w14:textId="77777777" w:rsidR="00691A36" w:rsidRPr="009F1F59" w:rsidRDefault="00691A36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4FE20729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87BE9" w14:textId="0DA9610F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lastRenderedPageBreak/>
              <w:t>เบอร์โทรศัพท์ (</w:t>
            </w:r>
            <w:r w:rsidR="0092775D">
              <w:rPr>
                <w:rFonts w:ascii="TH SarabunPSK" w:eastAsia="Times New Roman" w:hAnsi="TH SarabunPSK" w:cs="TH SarabunPSK"/>
                <w:sz w:val="32"/>
                <w:szCs w:val="32"/>
              </w:rPr>
              <w:t>p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hone)</w:t>
            </w:r>
          </w:p>
          <w:p w14:paraId="4246773B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2458E741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2. ต้องมีจำนวน 10 หลักเท่านั้น</w:t>
            </w:r>
          </w:p>
          <w:p w14:paraId="01AC73C5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3. ต้องขึ้นต้นด้วยเลข 0 เท่านั้น</w:t>
            </w:r>
          </w:p>
        </w:tc>
      </w:tr>
    </w:tbl>
    <w:p w14:paraId="2D398B63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5867A96D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51721" w14:textId="4EF8F3B0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อีเมล(</w:t>
            </w:r>
            <w:r w:rsidR="0092775D">
              <w:rPr>
                <w:rFonts w:ascii="TH SarabunPSK" w:eastAsia="Times New Roman" w:hAnsi="TH SarabunPSK" w:cs="TH SarabunPSK"/>
                <w:sz w:val="32"/>
                <w:szCs w:val="32"/>
              </w:rPr>
              <w:t>e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mail)</w:t>
            </w:r>
          </w:p>
          <w:p w14:paraId="3F750F60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08DBAD2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ต้องมีรูปแบบที่ถูกต้องตามรูปแบบอีเมล์</w:t>
            </w:r>
          </w:p>
          <w:p w14:paraId="6E8F158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ไม่มีช่องว่างระหว่างตัวอักษร</w:t>
            </w:r>
          </w:p>
          <w:p w14:paraId="023A8E47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มีความยาวตั้งแต่ 6 ตัวอักษร แต่ไม่เกิน 30 ตัวอักษร</w:t>
            </w:r>
          </w:p>
          <w:p w14:paraId="1B70FB5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1BDBA380" w14:textId="77777777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D76F2" w:rsidRPr="009F1F59" w14:paraId="350249A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708D3" w14:textId="671BA1A2" w:rsidR="00DD76F2" w:rsidRPr="009F1F59" w:rsidRDefault="00DD76F2" w:rsidP="00E2512E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กลุ่มไลน์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(</w:t>
            </w:r>
            <w:proofErr w:type="spellStart"/>
            <w:r w:rsidRPr="00DD76F2">
              <w:rPr>
                <w:rFonts w:ascii="TH SarabunPSK" w:eastAsia="Times New Roman" w:hAnsi="TH SarabunPSK" w:cs="TH SarabunPSK"/>
                <w:sz w:val="32"/>
                <w:szCs w:val="32"/>
              </w:rPr>
              <w:t>groupline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65F3D099" w14:textId="7CDB96F7" w:rsidR="00DD76F2" w:rsidRPr="009F1F59" w:rsidRDefault="00E2512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 ไม่มีช่องว่างระหว่างตัวอักษร</w:t>
            </w:r>
          </w:p>
          <w:p w14:paraId="55966F66" w14:textId="75C9E40A" w:rsidR="00DD76F2" w:rsidRPr="009F1F59" w:rsidRDefault="00E2512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. มีความยาวตั้งแต่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20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ตัวอักษร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ขึ้นไป</w:t>
            </w:r>
          </w:p>
          <w:p w14:paraId="073C7287" w14:textId="380C8DFB" w:rsidR="00DD76F2" w:rsidRPr="009F1F59" w:rsidRDefault="00E2512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 ต้องไม่เป็นค่าว่าง</w:t>
            </w:r>
          </w:p>
        </w:tc>
      </w:tr>
    </w:tbl>
    <w:p w14:paraId="32F031E0" w14:textId="77777777" w:rsidR="00DD76F2" w:rsidRPr="009F1F59" w:rsidRDefault="00DD76F2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4E5A663A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C245D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8D663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ที่อยู่(</w:t>
            </w:r>
            <w:r w:rsidRPr="008D663E">
              <w:rPr>
                <w:rFonts w:ascii="TH SarabunPSK" w:eastAsia="Times New Roman" w:hAnsi="TH SarabunPSK" w:cs="TH SarabunPSK"/>
                <w:sz w:val="32"/>
                <w:szCs w:val="32"/>
              </w:rPr>
              <w:t>address)</w:t>
            </w:r>
          </w:p>
          <w:p w14:paraId="56ABECD5" w14:textId="77777777" w:rsidR="00BC79BE" w:rsidRPr="00FE280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1. ต้องเป็นตัวอักษรภาษาไทยหรือภาษาอังกฤษ และตัวเลข เท่านั้น</w:t>
            </w:r>
          </w:p>
          <w:p w14:paraId="1CA99A8C" w14:textId="77777777" w:rsidR="00BC79BE" w:rsidRPr="00FE280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2. มีจำนวนตัวอักษรตั้งแต่ 2 ตัวอักษรและไม่เกิน 70 ตัวอักษร</w:t>
            </w:r>
          </w:p>
          <w:p w14:paraId="319AA74E" w14:textId="77777777" w:rsidR="00BC79BE" w:rsidRPr="00FE280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4. ต้องไม่มีอักขระพิเศษ ยกเว้น มหัพภาค ( . ) ทับ ( / ) และ ยัติภังค์ ( -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151128E4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5. ต้องไม่เป็นค่าว่าง</w:t>
            </w:r>
          </w:p>
        </w:tc>
      </w:tr>
    </w:tbl>
    <w:p w14:paraId="7D10B022" w14:textId="77777777" w:rsidR="00BC79BE" w:rsidRPr="009F1F59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6369CAA9" w14:textId="77777777" w:rsidTr="00337DBB">
        <w:tc>
          <w:tcPr>
            <w:tcW w:w="9350" w:type="dxa"/>
          </w:tcPr>
          <w:p w14:paraId="04420C3B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ทะเบียนรถ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num_plate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74DBDAEB" w14:textId="77777777" w:rsidR="00BC79BE" w:rsidRPr="009F1F59" w:rsidRDefault="00BC79BE" w:rsidP="00BC79BE">
            <w:pPr>
              <w:pStyle w:val="ListParagraph"/>
              <w:numPr>
                <w:ilvl w:val="0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ต้องเป็นตัวอักษรภาษาไทย และตัวเลข เท่านั้น</w:t>
            </w:r>
          </w:p>
          <w:p w14:paraId="316A5F02" w14:textId="77777777" w:rsidR="00BC79BE" w:rsidRPr="009F1F59" w:rsidRDefault="00BC79BE" w:rsidP="00BC79BE">
            <w:pPr>
              <w:pStyle w:val="ListParagraph"/>
              <w:numPr>
                <w:ilvl w:val="0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มีจำนวนตัวอักษรไม่เกิน 7 ตัวอักษร</w:t>
            </w:r>
          </w:p>
          <w:p w14:paraId="58CBB075" w14:textId="77777777" w:rsidR="00BC79BE" w:rsidRPr="009F1F59" w:rsidRDefault="00BC79BE" w:rsidP="00BC79BE">
            <w:pPr>
              <w:pStyle w:val="ListParagraph"/>
              <w:numPr>
                <w:ilvl w:val="0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  <w:p w14:paraId="193D6574" w14:textId="77777777" w:rsidR="00BC79BE" w:rsidRPr="009F1F59" w:rsidRDefault="00BC79BE" w:rsidP="00337DBB">
            <w:pPr>
              <w:rPr>
                <w:rFonts w:ascii="TH SarabunPSK" w:hAnsi="TH SarabunPSK" w:cs="TH SarabunPSK"/>
              </w:rPr>
            </w:pPr>
          </w:p>
        </w:tc>
      </w:tr>
    </w:tbl>
    <w:p w14:paraId="04407B07" w14:textId="77777777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p w14:paraId="5DC690EA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51B1C308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6338EC32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7AE0DFD7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0E8FB3E7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132A996E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6F2A3917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09A5" w:rsidRPr="009F1F59" w14:paraId="0FD76D7E" w14:textId="77777777" w:rsidTr="00477030">
        <w:tc>
          <w:tcPr>
            <w:tcW w:w="9350" w:type="dxa"/>
          </w:tcPr>
          <w:p w14:paraId="4BECFC72" w14:textId="6789B838" w:rsidR="008509A5" w:rsidRPr="009F1F59" w:rsidRDefault="008509A5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lastRenderedPageBreak/>
              <w:t>จังหวัดบนป้ายทะเบียน</w:t>
            </w:r>
            <w:r w:rsidRPr="008509A5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(</w:t>
            </w:r>
            <w:r w:rsidRPr="008509A5">
              <w:rPr>
                <w:rFonts w:ascii="TH SarabunPSK" w:eastAsia="Times New Roman" w:hAnsi="TH SarabunPSK" w:cs="TH SarabunPSK"/>
                <w:sz w:val="32"/>
                <w:szCs w:val="32"/>
              </w:rPr>
              <w:t>province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5A126C73" w14:textId="3AE6B066" w:rsidR="008509A5" w:rsidRPr="007321D4" w:rsidRDefault="008509A5" w:rsidP="007321D4">
            <w:pPr>
              <w:pStyle w:val="ListParagraph"/>
              <w:numPr>
                <w:ilvl w:val="0"/>
                <w:numId w:val="2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</w:t>
            </w:r>
            <w:r w:rsidR="007321D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ลือกตัวเลือก</w:t>
            </w:r>
          </w:p>
        </w:tc>
      </w:tr>
    </w:tbl>
    <w:p w14:paraId="5BB6911B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7035333C" w14:textId="77777777" w:rsidR="008509A5" w:rsidRPr="009F1F59" w:rsidRDefault="008509A5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644AA638" w14:textId="77777777" w:rsidTr="00337DBB">
        <w:tc>
          <w:tcPr>
            <w:tcW w:w="9350" w:type="dxa"/>
          </w:tcPr>
          <w:p w14:paraId="38BC77B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ยี่ห้อรถ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(brand)</w:t>
            </w:r>
          </w:p>
          <w:p w14:paraId="3149557D" w14:textId="77777777" w:rsidR="00BC79BE" w:rsidRPr="009F1F59" w:rsidRDefault="00BC79BE" w:rsidP="00BC79BE">
            <w:pPr>
              <w:pStyle w:val="ListParagraph"/>
              <w:numPr>
                <w:ilvl w:val="0"/>
                <w:numId w:val="15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ต้องเลือกตัวเลือก</w:t>
            </w:r>
          </w:p>
          <w:p w14:paraId="6561641D" w14:textId="77777777" w:rsidR="00BC79BE" w:rsidRPr="009F1F59" w:rsidRDefault="00BC79BE" w:rsidP="00337DBB">
            <w:pPr>
              <w:rPr>
                <w:rFonts w:ascii="TH SarabunPSK" w:hAnsi="TH SarabunPSK" w:cs="TH SarabunPSK"/>
              </w:rPr>
            </w:pPr>
          </w:p>
        </w:tc>
      </w:tr>
    </w:tbl>
    <w:p w14:paraId="1ED78B96" w14:textId="77777777" w:rsidR="00BC79BE" w:rsidRPr="009F1F59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580DEF1E" w14:textId="77777777" w:rsidTr="00337DBB">
        <w:tc>
          <w:tcPr>
            <w:tcW w:w="9350" w:type="dxa"/>
          </w:tcPr>
          <w:p w14:paraId="4E12B9C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วันที่ซื้อรถ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purchase_date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3F6E01A7" w14:textId="77777777" w:rsidR="00BC79BE" w:rsidRPr="009F1F59" w:rsidRDefault="00BC79BE" w:rsidP="00BC79BE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ต้องเป็นวันที่ในอดีต</w:t>
            </w:r>
          </w:p>
          <w:p w14:paraId="7A422EE5" w14:textId="77777777" w:rsidR="00BC79BE" w:rsidRPr="009F1F59" w:rsidRDefault="00BC79BE" w:rsidP="00BC79BE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35D11E98" w14:textId="328F8AA8" w:rsidR="00691A36" w:rsidRDefault="00691A36" w:rsidP="00BC79BE">
      <w:pPr>
        <w:rPr>
          <w:rFonts w:ascii="TH SarabunPSK" w:hAnsi="TH SarabunPSK" w:cs="TH SarabunPSK"/>
          <w:sz w:val="2"/>
          <w:szCs w:val="2"/>
        </w:rPr>
      </w:pPr>
    </w:p>
    <w:p w14:paraId="47C715EA" w14:textId="77777777" w:rsidR="00691A36" w:rsidRDefault="00691A36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15F2C" w:rsidRPr="009F1F59" w14:paraId="2D3F4613" w14:textId="77777777" w:rsidTr="00477030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0FB23" w14:textId="0A64DE97" w:rsidR="00F15F2C" w:rsidRPr="009F1F59" w:rsidRDefault="00F15F2C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ตำแหน่</w:t>
            </w:r>
            <w:r w:rsidR="00FE280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ง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(</w:t>
            </w:r>
            <w:r w:rsidRPr="00F15F2C">
              <w:rPr>
                <w:rFonts w:ascii="TH SarabunPSK" w:eastAsia="Times New Roman" w:hAnsi="TH SarabunPSK" w:cs="TH SarabunPSK"/>
                <w:sz w:val="32"/>
                <w:szCs w:val="32"/>
              </w:rPr>
              <w:t>location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166F551E" w14:textId="00EC72F6" w:rsidR="00F15F2C" w:rsidRPr="009F1F59" w:rsidRDefault="00F15F2C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</w:t>
            </w:r>
            <w:r w:rsidR="00FE280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น</w:t>
            </w:r>
          </w:p>
          <w:p w14:paraId="48212CDA" w14:textId="302910FB" w:rsidR="00F15F2C" w:rsidRPr="009F1F59" w:rsidRDefault="00F15F2C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2. ต้องม</w:t>
            </w:r>
            <w:r w:rsidR="00FE280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ีความยาวตัวอักษรตั้งแต่ 10 และไม่เกิน 25 ตัวอักษร</w:t>
            </w:r>
          </w:p>
          <w:p w14:paraId="3BC26F94" w14:textId="70948D2F" w:rsidR="00F15F2C" w:rsidRPr="009F1F59" w:rsidRDefault="00F15F2C" w:rsidP="00A03DB2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="00A03DB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3. </w:t>
            </w:r>
            <w:r w:rsidR="00A03DB2"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ต้องไม่มีอักขระพิเศษ ยกเว้น ยัติภังค์ ( - </w:t>
            </w:r>
            <w:r w:rsidR="00A03DB2"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="00A03DB2"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</w:tc>
      </w:tr>
    </w:tbl>
    <w:p w14:paraId="33F0E482" w14:textId="77777777" w:rsidR="00F15F2C" w:rsidRPr="00F15F2C" w:rsidRDefault="00F15F2C" w:rsidP="00BC79BE">
      <w:pPr>
        <w:rPr>
          <w:rFonts w:ascii="TH SarabunPSK" w:hAnsi="TH SarabunPSK" w:cs="TH SarabunPSK"/>
          <w:sz w:val="2"/>
          <w:szCs w:val="2"/>
        </w:rPr>
      </w:pPr>
    </w:p>
    <w:p w14:paraId="7DD7EEDF" w14:textId="77777777" w:rsidR="00F15F2C" w:rsidRPr="009F1F59" w:rsidRDefault="00F15F2C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00CFE1FA" w14:textId="77777777" w:rsidTr="00337DBB">
        <w:tc>
          <w:tcPr>
            <w:tcW w:w="9350" w:type="dxa"/>
          </w:tcPr>
          <w:p w14:paraId="408DC77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ภาพรถ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image_Bus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1A2A30C5" w14:textId="77777777" w:rsidR="00BC79BE" w:rsidRPr="009F1F59" w:rsidRDefault="00BC79BE" w:rsidP="00BC79BE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ต้องเป็นไฟล์รูปภาพเท่านั้น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(.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png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, .jpg, .jpeg)</w:t>
            </w:r>
          </w:p>
          <w:p w14:paraId="5F9DB7CD" w14:textId="77777777" w:rsidR="00BC79BE" w:rsidRPr="009F1F59" w:rsidRDefault="00BC79BE" w:rsidP="00BC79BE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  <w:p w14:paraId="40A12331" w14:textId="77777777" w:rsidR="00BC79BE" w:rsidRPr="009F1F59" w:rsidRDefault="00BC79BE" w:rsidP="00337DBB">
            <w:pPr>
              <w:rPr>
                <w:rFonts w:ascii="TH SarabunPSK" w:hAnsi="TH SarabunPSK" w:cs="TH SarabunPSK"/>
              </w:rPr>
            </w:pPr>
          </w:p>
        </w:tc>
      </w:tr>
    </w:tbl>
    <w:p w14:paraId="421CD8C3" w14:textId="77777777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p w14:paraId="333FC6C0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33E3029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236C958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763F658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027EFF7E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C4B1C16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F450291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5EC5426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265CCF4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DD6BFAF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00F2F8D6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4711C36A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F03B4F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ADC523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A54609D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379EC233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96C137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0321E69F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776F3240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75495B19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0FB1083" w14:textId="18A71058" w:rsidR="00DB04B4" w:rsidRPr="00DB04B4" w:rsidRDefault="00DB04B4" w:rsidP="00BC79BE">
      <w:pPr>
        <w:rPr>
          <w:rFonts w:ascii="TH SarabunPSK" w:hAnsi="TH SarabunPSK" w:cs="TH SarabunPSK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6AF824F5" w14:textId="77777777" w:rsidTr="00337DBB">
        <w:tc>
          <w:tcPr>
            <w:tcW w:w="3145" w:type="dxa"/>
          </w:tcPr>
          <w:p w14:paraId="67B4795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11A11039" w14:textId="49E49CF5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077C37E7" w14:textId="77777777" w:rsidTr="00337DBB">
        <w:tc>
          <w:tcPr>
            <w:tcW w:w="3145" w:type="dxa"/>
          </w:tcPr>
          <w:p w14:paraId="4CAECB6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8BF21A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Driver</w:t>
            </w:r>
          </w:p>
        </w:tc>
      </w:tr>
      <w:tr w:rsidR="00BC79BE" w:rsidRPr="009F1F59" w14:paraId="31E37888" w14:textId="77777777" w:rsidTr="00337DBB">
        <w:tc>
          <w:tcPr>
            <w:tcW w:w="3145" w:type="dxa"/>
          </w:tcPr>
          <w:p w14:paraId="4379600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265AE7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13105413" w14:textId="77777777" w:rsidTr="00337DBB">
        <w:tc>
          <w:tcPr>
            <w:tcW w:w="3145" w:type="dxa"/>
          </w:tcPr>
          <w:p w14:paraId="7E93B6B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03D4BAD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57F3754E" w14:textId="77777777" w:rsidTr="00337DBB">
        <w:tc>
          <w:tcPr>
            <w:tcW w:w="3145" w:type="dxa"/>
          </w:tcPr>
          <w:p w14:paraId="7476167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7148006F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</w:t>
            </w:r>
            <w:r w:rsidRPr="009F1F59">
              <w:rPr>
                <w:rFonts w:ascii="TH SarabunPSK" w:hAnsi="TH SarabunPSK" w:cs="TH SarabunPSK"/>
              </w:rPr>
              <w:t xml:space="preserve">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  <w:p w14:paraId="72458740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ผู้ใช้กรอกข้อมูลการสมัครสมาชิกในแบบฟอร์มการสมัครสมาชิก</w:t>
            </w:r>
          </w:p>
          <w:p w14:paraId="706295DD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111C239E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ระบบรับค่าข้อมูลการสมัครจากที่ผู้ใช้กรอก</w:t>
            </w:r>
          </w:p>
          <w:p w14:paraId="7F8F204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30D5AF90" w14:textId="77777777" w:rsidR="00BC79BE" w:rsidRPr="009F1F59" w:rsidRDefault="00BC79BE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ระบบบันทึกข้อมูลการสมัครสมาชิกลงในฐานข้อมูล</w:t>
            </w:r>
          </w:p>
          <w:p w14:paraId="10BCFFA8" w14:textId="77777777" w:rsidR="00BC79BE" w:rsidRPr="009F1F59" w:rsidRDefault="00BC79BE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ระบบคืนค่าสถานะการบันทึกข้อมูลการสมัครสมาชิก</w:t>
            </w:r>
          </w:p>
          <w:p w14:paraId="3DA8896D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ระบบแสดงผลการสมัครสมาชิก</w:t>
            </w:r>
          </w:p>
          <w:p w14:paraId="05ACF9A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5ED81336" w14:textId="77777777" w:rsidTr="00337DBB">
        <w:tc>
          <w:tcPr>
            <w:tcW w:w="3145" w:type="dxa"/>
          </w:tcPr>
          <w:p w14:paraId="31E81D2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0B36FFC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 ในกรณีที่กรอกข้อมูลการสมัครสมาชิกไม่ครบถ้วนหรือไม่ถูกต้อง</w:t>
            </w:r>
          </w:p>
          <w:p w14:paraId="6EDBD1F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ระบบจะแสดงข้อความ “กรุณากรอกข้อมูลให้ถูกต้อง”</w:t>
            </w:r>
          </w:p>
          <w:p w14:paraId="0212CC2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5.1.1 – ในกรณีที่บันทึกไม่ได้เนื่องจากข้อมูลซ้ำกับฐานข้อมูล ระบบจะ</w:t>
            </w:r>
          </w:p>
          <w:p w14:paraId="262E71FF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แสดงข้อความ “บัญชีนี้มีผู้ใช้แล้ว”</w:t>
            </w:r>
          </w:p>
        </w:tc>
      </w:tr>
      <w:tr w:rsidR="00BC79BE" w:rsidRPr="009F1F59" w14:paraId="05952FA4" w14:textId="77777777" w:rsidTr="00337DBB">
        <w:tc>
          <w:tcPr>
            <w:tcW w:w="3145" w:type="dxa"/>
          </w:tcPr>
          <w:p w14:paraId="2265EBB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B1090F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03CA7048" w14:textId="77777777" w:rsidTr="00337DBB">
        <w:tc>
          <w:tcPr>
            <w:tcW w:w="3145" w:type="dxa"/>
          </w:tcPr>
          <w:p w14:paraId="475161F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8294F0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0842235F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6C53A33D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5FAA500C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7CCE2670" w14:textId="068B7814" w:rsidR="00BC79BE" w:rsidRDefault="00BC79BE" w:rsidP="00BC79BE">
      <w:pPr>
        <w:rPr>
          <w:rFonts w:ascii="TH SarabunPSK" w:hAnsi="TH SarabunPSK" w:cs="TH SarabunPSK"/>
        </w:rPr>
      </w:pPr>
    </w:p>
    <w:p w14:paraId="10E15813" w14:textId="77777777" w:rsidR="00DB04B4" w:rsidRDefault="00DB04B4" w:rsidP="00BC79BE">
      <w:pPr>
        <w:rPr>
          <w:rFonts w:ascii="TH SarabunPSK" w:hAnsi="TH SarabunPSK" w:cs="TH SarabunPSK"/>
        </w:rPr>
      </w:pPr>
    </w:p>
    <w:p w14:paraId="09324397" w14:textId="77777777" w:rsidR="00DB04B4" w:rsidRDefault="00DB04B4" w:rsidP="00BC79BE">
      <w:pPr>
        <w:rPr>
          <w:rFonts w:ascii="TH SarabunPSK" w:hAnsi="TH SarabunPSK" w:cs="TH SarabunPSK"/>
        </w:rPr>
      </w:pPr>
    </w:p>
    <w:p w14:paraId="06578D6D" w14:textId="77777777" w:rsidR="00DB04B4" w:rsidRDefault="00DB04B4" w:rsidP="00BC79BE">
      <w:pPr>
        <w:rPr>
          <w:rFonts w:ascii="TH SarabunPSK" w:hAnsi="TH SarabunPSK" w:cs="TH SarabunPSK"/>
        </w:rPr>
      </w:pPr>
    </w:p>
    <w:p w14:paraId="2F8A578E" w14:textId="77777777" w:rsidR="00C86CF9" w:rsidRPr="009F1F59" w:rsidRDefault="00C86CF9" w:rsidP="00BC79BE">
      <w:pPr>
        <w:rPr>
          <w:rFonts w:ascii="TH SarabunPSK" w:hAnsi="TH SarabunPSK" w:cs="TH SarabunPSK"/>
        </w:rPr>
      </w:pPr>
    </w:p>
    <w:p w14:paraId="0BA58D4D" w14:textId="6285FED2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</w:rPr>
        <w:lastRenderedPageBreak/>
        <w:tab/>
      </w:r>
      <w:bookmarkStart w:id="52" w:name="_Toc115201796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18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3" w:name="_Hlk97838942"/>
      <w:r w:rsidRPr="009F1F59">
        <w:rPr>
          <w:rFonts w:ascii="TH SarabunPSK" w:hAnsi="TH SarabunPSK"/>
          <w:sz w:val="32"/>
        </w:rPr>
        <w:t>Edit driver profile</w:t>
      </w:r>
      <w:bookmarkEnd w:id="52"/>
      <w:bookmarkEnd w:id="53"/>
    </w:p>
    <w:p w14:paraId="692A8B20" w14:textId="77777777" w:rsidR="00BC79BE" w:rsidRPr="009F1F59" w:rsidRDefault="00BC79BE" w:rsidP="00BC79BE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เป็นยูสเคสแก้ไขข้อมูลส่วนตัวของคนขับรถ ใช้สำหรับแก้ไขข้อมูลส่วนตัวของคนขับรถ เริ่มต้นจากล็อกอินเข้าสู่ระบบ จากนั้นระบบจะแสดงรายละเอียดข้อมูลส่วนตัวทั้งหมดของคนขับรถ คนขับรถสามารถเลือกเมนูแก้ไขข้อมูล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การสมัครสมาชิกได้ตามต้องการ ยกเว้น ข้อมูลชื่อผู้ใช้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ที่เป็นข้อมูลการเข้าสู่ระบบ ซึ่งไม่อนุญาตให้มี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การแก้ไขได้</w:t>
      </w:r>
    </w:p>
    <w:tbl>
      <w:tblPr>
        <w:tblStyle w:val="TableGrid"/>
        <w:tblW w:w="9405" w:type="dxa"/>
        <w:tblLook w:val="04A0" w:firstRow="1" w:lastRow="0" w:firstColumn="1" w:lastColumn="0" w:noHBand="0" w:noVBand="1"/>
      </w:tblPr>
      <w:tblGrid>
        <w:gridCol w:w="3163"/>
        <w:gridCol w:w="6242"/>
      </w:tblGrid>
      <w:tr w:rsidR="00BC79BE" w:rsidRPr="009F1F59" w14:paraId="239ADBD0" w14:textId="77777777" w:rsidTr="00337DBB">
        <w:trPr>
          <w:trHeight w:val="360"/>
        </w:trPr>
        <w:tc>
          <w:tcPr>
            <w:tcW w:w="3163" w:type="dxa"/>
          </w:tcPr>
          <w:p w14:paraId="202847C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42" w:type="dxa"/>
          </w:tcPr>
          <w:p w14:paraId="44559DFD" w14:textId="0650269F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5154341B" w14:textId="77777777" w:rsidTr="00337DBB">
        <w:trPr>
          <w:trHeight w:val="372"/>
        </w:trPr>
        <w:tc>
          <w:tcPr>
            <w:tcW w:w="3163" w:type="dxa"/>
          </w:tcPr>
          <w:p w14:paraId="06EF796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42" w:type="dxa"/>
          </w:tcPr>
          <w:p w14:paraId="2C1233A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driver profile</w:t>
            </w:r>
          </w:p>
        </w:tc>
      </w:tr>
      <w:tr w:rsidR="00BC79BE" w:rsidRPr="009F1F59" w14:paraId="6F57E60A" w14:textId="77777777" w:rsidTr="00337DBB">
        <w:trPr>
          <w:trHeight w:val="360"/>
        </w:trPr>
        <w:tc>
          <w:tcPr>
            <w:tcW w:w="3163" w:type="dxa"/>
          </w:tcPr>
          <w:p w14:paraId="265FD09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42" w:type="dxa"/>
          </w:tcPr>
          <w:p w14:paraId="44D30AF3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3E1CB9DB" w14:textId="77777777" w:rsidTr="00337DBB">
        <w:trPr>
          <w:trHeight w:val="372"/>
        </w:trPr>
        <w:tc>
          <w:tcPr>
            <w:tcW w:w="3163" w:type="dxa"/>
          </w:tcPr>
          <w:p w14:paraId="1A20FEB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42" w:type="dxa"/>
          </w:tcPr>
          <w:p w14:paraId="7ED7F69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1A49F297" w14:textId="77777777" w:rsidTr="00337DBB">
        <w:trPr>
          <w:trHeight w:val="5541"/>
        </w:trPr>
        <w:tc>
          <w:tcPr>
            <w:tcW w:w="3163" w:type="dxa"/>
          </w:tcPr>
          <w:p w14:paraId="6F12D1B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42" w:type="dxa"/>
          </w:tcPr>
          <w:p w14:paraId="4004141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driver profile</w:t>
            </w:r>
          </w:p>
          <w:p w14:paraId="7782F889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ผู้ใช้เลือกแสดงข้อมูลส่วนตัว</w:t>
            </w:r>
          </w:p>
          <w:p w14:paraId="7685A597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ระบบรับค่าข้อมูลที่ผู้ใช้ต้องการจะแก้ไข</w:t>
            </w:r>
          </w:p>
          <w:p w14:paraId="002E7B9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ระบบค้นหาข้อมูลที่ต้องการแก้ไข</w:t>
            </w:r>
          </w:p>
          <w:p w14:paraId="1247C1FF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ระบบค้นหาโดยใช้ชื่อผู้ใช้ที่จะแก้ไข</w:t>
            </w:r>
          </w:p>
          <w:p w14:paraId="65EA165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ระบบคืนค่าสถานะการแสดงข้อมูล</w:t>
            </w:r>
          </w:p>
          <w:p w14:paraId="60674952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ระบบแสดงข้อมูลส่วนตัวของผู้ใช้</w:t>
            </w:r>
          </w:p>
          <w:p w14:paraId="7574B2A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ผู้ใช้แก้ไขข้อมูลส่วนตัวที่ต้องการ</w:t>
            </w:r>
          </w:p>
          <w:p w14:paraId="18F728D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5CE63DA2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ระบบรับข้อมูลการแก้ไขจากผู้ใช้</w:t>
            </w:r>
          </w:p>
          <w:p w14:paraId="07D749EB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ระบบตรวจสอบสถานะการแก้ไขข้อมูลโดย</w:t>
            </w:r>
          </w:p>
          <w:p w14:paraId="693B7C9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ระบบแก้ไขข้อมูลลงในฐานข้อมูล</w:t>
            </w:r>
          </w:p>
          <w:p w14:paraId="2A27538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ระบบคืนค่าสถานะการแก้ไขข้อมูล</w:t>
            </w:r>
          </w:p>
          <w:p w14:paraId="41BBE4A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ระบบแจ้งผลการแก้ไขข้อมูลการลงทะเบียนสำเร็จ</w:t>
            </w:r>
          </w:p>
          <w:p w14:paraId="6040354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02D80D1A" w14:textId="77777777" w:rsidTr="00337DBB">
        <w:trPr>
          <w:trHeight w:val="1478"/>
        </w:trPr>
        <w:tc>
          <w:tcPr>
            <w:tcW w:w="3163" w:type="dxa"/>
          </w:tcPr>
          <w:p w14:paraId="21EC4AF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42" w:type="dxa"/>
          </w:tcPr>
          <w:p w14:paraId="0105DEB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593D2622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“กรุณากรอกข้อมูลให้ครบถ้วน”</w:t>
            </w:r>
          </w:p>
          <w:p w14:paraId="19ECCD88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9.1 – ในกรณีที่ไม่สามารถแก้ไขข้อมูลได้ระบบจะแสดงข้อความเตือนให้</w:t>
            </w:r>
          </w:p>
          <w:p w14:paraId="2C959DEB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ผู้ใช้ทราบ “แก้ไขข้อมูลส่วนตัวไม่สำเร็จ”</w:t>
            </w:r>
          </w:p>
        </w:tc>
      </w:tr>
      <w:tr w:rsidR="00BC79BE" w:rsidRPr="009F1F59" w14:paraId="1A37322D" w14:textId="77777777" w:rsidTr="00337DBB">
        <w:trPr>
          <w:trHeight w:val="360"/>
        </w:trPr>
        <w:tc>
          <w:tcPr>
            <w:tcW w:w="3163" w:type="dxa"/>
          </w:tcPr>
          <w:p w14:paraId="357B51E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42" w:type="dxa"/>
          </w:tcPr>
          <w:p w14:paraId="57029C6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7F9C4ABC" w14:textId="77777777" w:rsidTr="00337DBB">
        <w:trPr>
          <w:trHeight w:val="360"/>
        </w:trPr>
        <w:tc>
          <w:tcPr>
            <w:tcW w:w="3163" w:type="dxa"/>
          </w:tcPr>
          <w:p w14:paraId="528CAD8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Post Condition(s):</w:t>
            </w:r>
          </w:p>
        </w:tc>
        <w:tc>
          <w:tcPr>
            <w:tcW w:w="6242" w:type="dxa"/>
          </w:tcPr>
          <w:p w14:paraId="79E920C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9EC0EA7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FFAD5FD" w14:textId="6BFE2C27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tab/>
      </w:r>
      <w:bookmarkStart w:id="54" w:name="_Toc115201797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19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5" w:name="_Hlk97838960"/>
      <w:r w:rsidRPr="009F1F59">
        <w:rPr>
          <w:rFonts w:ascii="TH SarabunPSK" w:hAnsi="TH SarabunPSK"/>
          <w:sz w:val="32"/>
        </w:rPr>
        <w:t>List application</w:t>
      </w:r>
      <w:bookmarkEnd w:id="54"/>
      <w:bookmarkEnd w:id="55"/>
    </w:p>
    <w:p w14:paraId="34F02307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เป็นยูสเคสที่ใช้โดยคนขับรถเพื่อใช้สำหรับแสดงรายการร้องขอขึ้นรถ ใช้สำหรับแสดงรายการร้องขอขึ้นรถทั้งหมด ข้อมูลนักเรียนจะประกอบไปด้วยรายละเอียดต่างๆ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79F8BED5" w14:textId="77777777" w:rsidTr="00337DBB">
        <w:tc>
          <w:tcPr>
            <w:tcW w:w="3145" w:type="dxa"/>
          </w:tcPr>
          <w:p w14:paraId="7B7C8E65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46FA423" w14:textId="5C97CB65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72E7459B" w14:textId="77777777" w:rsidTr="00337DBB">
        <w:tc>
          <w:tcPr>
            <w:tcW w:w="3145" w:type="dxa"/>
          </w:tcPr>
          <w:p w14:paraId="56BDF5C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508AABA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application</w:t>
            </w:r>
          </w:p>
        </w:tc>
      </w:tr>
      <w:tr w:rsidR="00BC79BE" w:rsidRPr="009F1F59" w14:paraId="0DE661F3" w14:textId="77777777" w:rsidTr="00337DBB">
        <w:tc>
          <w:tcPr>
            <w:tcW w:w="3145" w:type="dxa"/>
          </w:tcPr>
          <w:p w14:paraId="2D6650C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934E94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6D253419" w14:textId="77777777" w:rsidTr="00337DBB">
        <w:tc>
          <w:tcPr>
            <w:tcW w:w="3145" w:type="dxa"/>
          </w:tcPr>
          <w:p w14:paraId="5A48653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660DDA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5FB9DF6C" w14:textId="77777777" w:rsidTr="00337DBB">
        <w:tc>
          <w:tcPr>
            <w:tcW w:w="3145" w:type="dxa"/>
          </w:tcPr>
          <w:p w14:paraId="474CA5C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3D71ACA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application</w:t>
            </w:r>
          </w:p>
          <w:p w14:paraId="4CF99B3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ระบบรับค่ารายการการร้องขอขึ้นรถ</w:t>
            </w:r>
          </w:p>
          <w:p w14:paraId="1EC4ACA8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7A205F6D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ระบบค้นหาการร้องขอขึ้นรถ ทั้งหมดของผู้ใช้ในฐานข้อมูล </w:t>
            </w:r>
          </w:p>
          <w:p w14:paraId="79414AC0" w14:textId="4BFF5C1D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ระบบคืนค่าการร้องขอขึ้นรถ ทั้งหมดในฐานข้อมูล</w:t>
            </w:r>
          </w:p>
          <w:p w14:paraId="5279CE55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ระบบแสดงรายการการร้องขอขึ้นรถ</w:t>
            </w:r>
          </w:p>
          <w:p w14:paraId="1CA42205" w14:textId="22E06474" w:rsidR="00BC79BE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C79BE" w:rsidRPr="009F1F59" w14:paraId="3425A736" w14:textId="77777777" w:rsidTr="00337DBB">
        <w:tc>
          <w:tcPr>
            <w:tcW w:w="3145" w:type="dxa"/>
          </w:tcPr>
          <w:p w14:paraId="78BD289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0BCC354E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44A5FA27" w14:textId="77777777" w:rsidTr="00337DBB">
        <w:tc>
          <w:tcPr>
            <w:tcW w:w="3145" w:type="dxa"/>
          </w:tcPr>
          <w:p w14:paraId="238C8D1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620DC0B0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C112581" w14:textId="77777777" w:rsidTr="00337DBB">
        <w:tc>
          <w:tcPr>
            <w:tcW w:w="3145" w:type="dxa"/>
          </w:tcPr>
          <w:p w14:paraId="2E7A785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2B66A693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292512A" w14:textId="5440E380" w:rsidR="00BC79BE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8648555" w14:textId="235BF3EF" w:rsidR="00DD606E" w:rsidRDefault="00DD606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19A9DA70" w14:textId="694DB694" w:rsidR="00DD606E" w:rsidRDefault="00DD606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65623D5B" w14:textId="04D8B3FD" w:rsidR="00C86CF9" w:rsidRDefault="00C86CF9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87DA1EB" w14:textId="77777777" w:rsidR="00C86CF9" w:rsidRPr="009F1F59" w:rsidRDefault="00C86CF9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240A940" w14:textId="594F60ED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bookmarkStart w:id="56" w:name="_Toc115201798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20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7" w:name="_Hlk97838970"/>
      <w:r w:rsidRPr="009F1F59">
        <w:rPr>
          <w:rFonts w:ascii="TH SarabunPSK" w:hAnsi="TH SarabunPSK"/>
          <w:sz w:val="32"/>
        </w:rPr>
        <w:t>Approve application</w:t>
      </w:r>
      <w:bookmarkEnd w:id="56"/>
      <w:bookmarkEnd w:id="57"/>
    </w:p>
    <w:p w14:paraId="15A9D2CC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เป็นยูสเคสที่ใช้โดยคนขับรถเพื่อยืนยันการร้องขอขึ้นรถ ที่ส่งมาจากผู้ปกครอง โดยจะทำงานได้ต้องต่อมากจากยูสเคส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List application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69979920" w14:textId="77777777" w:rsidTr="00337DBB">
        <w:tc>
          <w:tcPr>
            <w:tcW w:w="3145" w:type="dxa"/>
          </w:tcPr>
          <w:p w14:paraId="2F0887B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54B6CBE" w14:textId="5525BD8D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2DBD99D9" w14:textId="77777777" w:rsidTr="00337DBB">
        <w:tc>
          <w:tcPr>
            <w:tcW w:w="3145" w:type="dxa"/>
          </w:tcPr>
          <w:p w14:paraId="77DA543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0DDE8C6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application</w:t>
            </w:r>
          </w:p>
        </w:tc>
      </w:tr>
      <w:tr w:rsidR="00BC79BE" w:rsidRPr="009F1F59" w14:paraId="59380164" w14:textId="77777777" w:rsidTr="00337DBB">
        <w:tc>
          <w:tcPr>
            <w:tcW w:w="3145" w:type="dxa"/>
          </w:tcPr>
          <w:p w14:paraId="5DC3DD6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3E12259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5EFB3C06" w14:textId="77777777" w:rsidTr="00337DBB">
        <w:tc>
          <w:tcPr>
            <w:tcW w:w="3145" w:type="dxa"/>
          </w:tcPr>
          <w:p w14:paraId="549A51B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F3E958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4548AF27" w14:textId="77777777" w:rsidTr="00337DBB">
        <w:tc>
          <w:tcPr>
            <w:tcW w:w="3145" w:type="dxa"/>
          </w:tcPr>
          <w:p w14:paraId="673AA62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78C8178A" w14:textId="7DF67BCB" w:rsidR="00FA10D7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application</w:t>
            </w:r>
          </w:p>
          <w:p w14:paraId="73F816F9" w14:textId="3F0BAAF4" w:rsidR="00ED52E9" w:rsidRDefault="00ED52E9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2 </w:t>
            </w:r>
            <w: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ระบบรับค่าจากผู้ใช้งาน</w:t>
            </w:r>
          </w:p>
          <w:p w14:paraId="625DA68D" w14:textId="1838F5F1" w:rsidR="00ED52E9" w:rsidRDefault="00ED52E9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3 </w:t>
            </w:r>
            <w:r w:rsidR="00B37DE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ระบบค้นหา</w:t>
            </w:r>
            <w:r w:rsidR="00B37DE7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ข้อมูลการสมัครขอขึ้นรถ</w:t>
            </w:r>
          </w:p>
          <w:p w14:paraId="60282E38" w14:textId="08DB62B3" w:rsidR="00B37DE7" w:rsidRPr="00B37DE7" w:rsidRDefault="00B37DE7" w:rsidP="00B37DE7">
            <w:pPr>
              <w:pStyle w:val="ListParagraph"/>
              <w:numPr>
                <w:ilvl w:val="1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37DE7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- ระบบค้นหาข้อมูลการสมัครในฐานข้อมูล</w:t>
            </w:r>
          </w:p>
          <w:p w14:paraId="219DD532" w14:textId="37C2BB61" w:rsidR="00BC2368" w:rsidRDefault="00BC2368" w:rsidP="00BC2368">
            <w:pPr>
              <w:pStyle w:val="ListParagraph"/>
              <w:numPr>
                <w:ilvl w:val="1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ระบบคืนค่าข้อมูลการ</w:t>
            </w:r>
            <w:r w:rsidR="00FA2D3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สมัครขอขึ้นรถ</w:t>
            </w:r>
          </w:p>
          <w:p w14:paraId="449B4AA9" w14:textId="5806B3B0" w:rsidR="00287C21" w:rsidRPr="00287C21" w:rsidRDefault="00287C21" w:rsidP="00287C21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ระบบแสดงผลการค้นหา</w:t>
            </w:r>
          </w:p>
          <w:p w14:paraId="2F3C00F2" w14:textId="6A1B6380" w:rsidR="00FA10D7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ผู้ใช้กดยืนยันการร้องขอขึ้นรถ</w:t>
            </w:r>
          </w:p>
          <w:p w14:paraId="2BFD087A" w14:textId="21699A62" w:rsidR="00FA10D7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ระบบรับค่าสถานะกดยืนยันการร้องขอขึ้นรถ</w:t>
            </w:r>
          </w:p>
          <w:p w14:paraId="253AEB84" w14:textId="20B7AAC1" w:rsidR="00FA10D7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ระบบแก้ไขข้อมูลการร้องขอขึ้นรถ</w:t>
            </w:r>
          </w:p>
          <w:p w14:paraId="6069ED76" w14:textId="481C524D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287C21"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ระบบแก้ไขสาถานะการร้องขอขึ้นรถ ในฐานข้อมูล</w:t>
            </w:r>
          </w:p>
          <w:p w14:paraId="5AC79EC8" w14:textId="44D6E960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287C21"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ระบบคืนค่าสถานะการแก้ไข</w:t>
            </w:r>
          </w:p>
          <w:p w14:paraId="20D4283D" w14:textId="0C104E1F" w:rsidR="00D25035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ระบบส่งผลการยืนยันการร้องขอขึ้นรถผ่าน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Line API</w:t>
            </w:r>
          </w:p>
          <w:p w14:paraId="59BB5BA8" w14:textId="37F7B9B0" w:rsidR="00D25035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9</w:t>
            </w:r>
            <w:r w:rsidR="00D25035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D25035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ระบบแสดงหน้าจอ</w:t>
            </w:r>
            <w:r w:rsidR="00C109B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แสดงผลการยืนยัน</w:t>
            </w:r>
          </w:p>
          <w:p w14:paraId="5BA43316" w14:textId="0B9F697A" w:rsidR="00BC79BE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10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C79BE" w:rsidRPr="009F1F59" w14:paraId="4D6BBA0C" w14:textId="77777777" w:rsidTr="00337DBB">
        <w:tc>
          <w:tcPr>
            <w:tcW w:w="3145" w:type="dxa"/>
          </w:tcPr>
          <w:p w14:paraId="1074550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59EF53B9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6A853DD5" w14:textId="77777777" w:rsidTr="00337DBB">
        <w:tc>
          <w:tcPr>
            <w:tcW w:w="3145" w:type="dxa"/>
          </w:tcPr>
          <w:p w14:paraId="38CD300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2B87C4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7ABDF36A" w14:textId="77777777" w:rsidTr="00337DBB">
        <w:tc>
          <w:tcPr>
            <w:tcW w:w="3145" w:type="dxa"/>
          </w:tcPr>
          <w:p w14:paraId="14A2067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26E0021E" w14:textId="182AA0A1" w:rsidR="00BC79BE" w:rsidRPr="009F1F59" w:rsidRDefault="00691A36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64302463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75527E2" w14:textId="1234D620" w:rsidR="00BC79BE" w:rsidRDefault="00BC79BE" w:rsidP="00FA2D39">
      <w:pPr>
        <w:pStyle w:val="Heading1"/>
        <w:rPr>
          <w:rFonts w:ascii="TH SarabunPSK" w:eastAsia="Times New Roman" w:hAnsi="TH SarabunPSK"/>
          <w:sz w:val="32"/>
        </w:rPr>
      </w:pPr>
    </w:p>
    <w:p w14:paraId="10073935" w14:textId="77777777" w:rsidR="00FA2D39" w:rsidRPr="00FA2D39" w:rsidRDefault="00FA2D39" w:rsidP="00FA2D39"/>
    <w:p w14:paraId="6355CB15" w14:textId="48C2AAD2" w:rsidR="00BC79BE" w:rsidRPr="009F1F59" w:rsidRDefault="00BC79BE" w:rsidP="00E72770">
      <w:pPr>
        <w:pStyle w:val="Heading1"/>
        <w:ind w:firstLine="720"/>
        <w:rPr>
          <w:rFonts w:ascii="TH SarabunPSK" w:hAnsi="TH SarabunPSK"/>
        </w:rPr>
      </w:pPr>
      <w:bookmarkStart w:id="58" w:name="_Toc115201799"/>
      <w:r w:rsidRPr="009F1F59">
        <w:rPr>
          <w:rFonts w:ascii="TH SarabunPSK" w:hAnsi="TH SarabunPSK"/>
          <w:sz w:val="32"/>
        </w:rPr>
        <w:lastRenderedPageBreak/>
        <w:t>3.1.</w:t>
      </w:r>
      <w:r w:rsidR="00E72770">
        <w:rPr>
          <w:rFonts w:ascii="TH SarabunPSK" w:hAnsi="TH SarabunPSK"/>
          <w:sz w:val="32"/>
        </w:rPr>
        <w:t>21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9" w:name="_Hlk97839193"/>
      <w:r w:rsidRPr="009F1F59">
        <w:rPr>
          <w:rFonts w:ascii="TH SarabunPSK" w:hAnsi="TH SarabunPSK"/>
          <w:sz w:val="32"/>
        </w:rPr>
        <w:t>List children</w:t>
      </w:r>
      <w:r w:rsidRPr="009F1F59">
        <w:rPr>
          <w:rFonts w:ascii="TH SarabunPSK" w:hAnsi="TH SarabunPSK"/>
          <w:sz w:val="32"/>
          <w:cs/>
        </w:rPr>
        <w:t xml:space="preserve"> </w:t>
      </w:r>
      <w:r w:rsidRPr="009F1F59">
        <w:rPr>
          <w:rFonts w:ascii="TH SarabunPSK" w:hAnsi="TH SarabunPSK"/>
          <w:sz w:val="32"/>
        </w:rPr>
        <w:t>in driver</w:t>
      </w:r>
      <w:bookmarkEnd w:id="58"/>
      <w:bookmarkEnd w:id="59"/>
    </w:p>
    <w:p w14:paraId="6D5CDD7C" w14:textId="244A16D2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เป็นยูสเคสที่ใช้โดยผู้ปกครองเพื่อใช้สำหรับแสดงรายชื่อของนักเรียนทั้งหมด จะเป็นการทำงานต่อเนื่องมาจากยูสเคส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Add children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ใช้สำหรับแสดงรายชื่อของนักเรียนทั้งหมด ข้อมูลนักเรียนจะประกอบไปด้วยรายละเอียดต่างๆ ได้แก่ รหัสประชาชน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(ID card)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proofErr w:type="spellStart"/>
      <w:r w:rsidR="00557FCB">
        <w:rPr>
          <w:rFonts w:ascii="TH SarabunPSK" w:eastAsia="Times New Roman" w:hAnsi="TH SarabunPSK" w:cs="TH SarabunPSK"/>
          <w:sz w:val="32"/>
          <w:szCs w:val="32"/>
        </w:rPr>
        <w:t>f</w:t>
      </w:r>
      <w:r w:rsidRPr="009F1F59">
        <w:rPr>
          <w:rFonts w:ascii="TH SarabunPSK" w:eastAsia="Times New Roman" w:hAnsi="TH SarabunPSK" w:cs="TH SarabunPSK"/>
          <w:sz w:val="32"/>
          <w:szCs w:val="32"/>
        </w:rPr>
        <w:t>irst</w:t>
      </w:r>
      <w:r w:rsidR="00557FCB">
        <w:rPr>
          <w:rFonts w:ascii="TH SarabunPSK" w:eastAsia="Times New Roman" w:hAnsi="TH SarabunPSK" w:cs="TH SarabunPSK"/>
          <w:sz w:val="32"/>
          <w:szCs w:val="32"/>
        </w:rPr>
        <w:t>n</w:t>
      </w:r>
      <w:r w:rsidRPr="009F1F59">
        <w:rPr>
          <w:rFonts w:ascii="TH SarabunPSK" w:eastAsia="Times New Roman" w:hAnsi="TH SarabunPSK" w:cs="TH SarabunPSK"/>
          <w:sz w:val="32"/>
          <w:szCs w:val="32"/>
        </w:rPr>
        <w:t>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proofErr w:type="spellStart"/>
      <w:r w:rsidR="00557FCB">
        <w:rPr>
          <w:rFonts w:ascii="TH SarabunPSK" w:eastAsia="Times New Roman" w:hAnsi="TH SarabunPSK" w:cs="TH SarabunPSK"/>
          <w:sz w:val="32"/>
          <w:szCs w:val="32"/>
        </w:rPr>
        <w:t>l</w:t>
      </w:r>
      <w:r w:rsidRPr="009F1F59">
        <w:rPr>
          <w:rFonts w:ascii="TH SarabunPSK" w:eastAsia="Times New Roman" w:hAnsi="TH SarabunPSK" w:cs="TH SarabunPSK"/>
          <w:sz w:val="32"/>
          <w:szCs w:val="32"/>
        </w:rPr>
        <w:t>ast</w:t>
      </w:r>
      <w:r w:rsidR="00557FCB">
        <w:rPr>
          <w:rFonts w:ascii="TH SarabunPSK" w:eastAsia="Times New Roman" w:hAnsi="TH SarabunPSK" w:cs="TH SarabunPSK"/>
          <w:sz w:val="32"/>
          <w:szCs w:val="32"/>
        </w:rPr>
        <w:t>n</w:t>
      </w:r>
      <w:r w:rsidRPr="009F1F59">
        <w:rPr>
          <w:rFonts w:ascii="TH SarabunPSK" w:eastAsia="Times New Roman" w:hAnsi="TH SarabunPSK" w:cs="TH SarabunPSK"/>
          <w:sz w:val="32"/>
          <w:szCs w:val="32"/>
        </w:rPr>
        <w:t>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r w:rsidR="00557FCB">
        <w:rPr>
          <w:rFonts w:ascii="TH SarabunPSK" w:hAnsi="TH SarabunPSK" w:cs="TH SarabunPSK"/>
          <w:sz w:val="32"/>
          <w:szCs w:val="32"/>
        </w:rPr>
        <w:t>b</w:t>
      </w:r>
      <w:r w:rsidRPr="009F1F59">
        <w:rPr>
          <w:rFonts w:ascii="TH SarabunPSK" w:hAnsi="TH SarabunPSK" w:cs="TH SarabunPSK"/>
          <w:sz w:val="32"/>
          <w:szCs w:val="32"/>
        </w:rPr>
        <w:t>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รูปประจำตัว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images</w:t>
      </w:r>
      <w:r w:rsidR="00557FCB">
        <w:rPr>
          <w:rFonts w:ascii="TH SarabunPSK" w:eastAsia="Times New Roman" w:hAnsi="TH SarabunPSK" w:cs="TH SarabunPSK"/>
          <w:sz w:val="32"/>
          <w:szCs w:val="32"/>
        </w:rPr>
        <w:t>_profile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601C67E3" w14:textId="77777777" w:rsidTr="00337DBB">
        <w:tc>
          <w:tcPr>
            <w:tcW w:w="3145" w:type="dxa"/>
          </w:tcPr>
          <w:p w14:paraId="1EA9DDB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5ABEFD3" w14:textId="6CE697A2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3116B5B1" w14:textId="77777777" w:rsidTr="00337DBB">
        <w:tc>
          <w:tcPr>
            <w:tcW w:w="3145" w:type="dxa"/>
          </w:tcPr>
          <w:p w14:paraId="3CCA6195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3B0E5D1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in driver</w:t>
            </w:r>
          </w:p>
        </w:tc>
      </w:tr>
      <w:tr w:rsidR="00BC79BE" w:rsidRPr="009F1F59" w14:paraId="74E7C7E6" w14:textId="77777777" w:rsidTr="00337DBB">
        <w:tc>
          <w:tcPr>
            <w:tcW w:w="3145" w:type="dxa"/>
          </w:tcPr>
          <w:p w14:paraId="4F451BD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9491CEF" w14:textId="4485B90E" w:rsidR="00BC79BE" w:rsidRPr="009F1F59" w:rsidRDefault="007D2157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1AD064EC" w14:textId="77777777" w:rsidTr="00337DBB">
        <w:tc>
          <w:tcPr>
            <w:tcW w:w="3145" w:type="dxa"/>
          </w:tcPr>
          <w:p w14:paraId="7AECC2E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67FE1DF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13C04C96" w14:textId="77777777" w:rsidTr="00337DBB">
        <w:tc>
          <w:tcPr>
            <w:tcW w:w="3145" w:type="dxa"/>
          </w:tcPr>
          <w:p w14:paraId="47BC838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8BAB76A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List children </w:t>
            </w:r>
          </w:p>
          <w:p w14:paraId="7E1B1194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ระบบรับค่ารายการนักเรียนทั้งหมดของผู้ใช้</w:t>
            </w:r>
          </w:p>
          <w:p w14:paraId="6F7E642E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5ED63E02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ระบบค้นหาข้อมูลนักเรียนทั้งหมดของผู้ใช้ในฐานข้อมูล </w:t>
            </w:r>
          </w:p>
          <w:p w14:paraId="4758FF09" w14:textId="06647109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ระบบคืนค่าข้อมูลนักเรียนทั้งหมดในฐานข้อมูล</w:t>
            </w:r>
          </w:p>
          <w:p w14:paraId="00780483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ระบบแสดงรายการนักเรียนทั้งหมดแก่ผู้ใช้ </w:t>
            </w:r>
          </w:p>
          <w:p w14:paraId="45A98781" w14:textId="35E0B6C4" w:rsidR="00BC79BE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C79BE" w:rsidRPr="009F1F59" w14:paraId="247DEF37" w14:textId="77777777" w:rsidTr="00337DBB">
        <w:tc>
          <w:tcPr>
            <w:tcW w:w="3145" w:type="dxa"/>
          </w:tcPr>
          <w:p w14:paraId="5346DF7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0F7FBA6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5B6C11BF" w14:textId="77777777" w:rsidTr="00337DBB">
        <w:tc>
          <w:tcPr>
            <w:tcW w:w="3145" w:type="dxa"/>
          </w:tcPr>
          <w:p w14:paraId="0E4ED7A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01B36D13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AC921AB" w14:textId="77777777" w:rsidTr="00337DBB">
        <w:tc>
          <w:tcPr>
            <w:tcW w:w="3145" w:type="dxa"/>
          </w:tcPr>
          <w:p w14:paraId="5BF1ADC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61A53AA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11D6BA6" w14:textId="77777777" w:rsidR="00BC79BE" w:rsidRPr="009F1F59" w:rsidRDefault="00BC79BE" w:rsidP="00BC79BE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50B78091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2ACC1C89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15E247E1" w14:textId="08D05091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3AAF6DE5" w14:textId="77777777" w:rsidR="00FA10D7" w:rsidRPr="009F1F59" w:rsidRDefault="00FA10D7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24EC2EF3" w14:textId="2A353FBB" w:rsidR="00BC79BE" w:rsidRPr="009F1F59" w:rsidRDefault="00BC79BE" w:rsidP="0056312F">
      <w:pPr>
        <w:pStyle w:val="Heading1"/>
        <w:rPr>
          <w:rFonts w:ascii="TH SarabunPSK" w:hAnsi="TH SarabunPSK"/>
          <w:sz w:val="32"/>
        </w:rPr>
      </w:pPr>
      <w:r w:rsidRPr="009F1F59">
        <w:rPr>
          <w:rFonts w:ascii="TH SarabunPSK" w:hAnsi="TH SarabunPSK"/>
          <w:sz w:val="32"/>
          <w:cs/>
        </w:rPr>
        <w:lastRenderedPageBreak/>
        <w:tab/>
      </w:r>
      <w:bookmarkStart w:id="60" w:name="_Toc115201800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22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="00E72770">
        <w:rPr>
          <w:rFonts w:ascii="TH SarabunPSK" w:hAnsi="TH SarabunPSK"/>
          <w:sz w:val="32"/>
        </w:rPr>
        <w:t>Update children get on / off</w:t>
      </w:r>
      <w:bookmarkEnd w:id="60"/>
    </w:p>
    <w:p w14:paraId="13D1DA33" w14:textId="73605075" w:rsidR="00BC79BE" w:rsidRPr="009F1F59" w:rsidRDefault="00BC79BE" w:rsidP="00BC79B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="00E72770">
        <w:rPr>
          <w:rFonts w:ascii="TH SarabunPSK" w:hAnsi="TH SarabunPSK"/>
          <w:sz w:val="32"/>
        </w:rPr>
        <w:t>Update children get on / off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เป็นยูสเคสใช้สำหรับการแก้ไขสถานะนักเรียนเมื่อขึ้นรถแล้ว และเมื่อลงจากรถ เมื่อมีการแก้ไขสถานะจะมีการแสดงโชว์ในหน้าโปรไฟล์ของนักเรียน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566B17E2" w14:textId="77777777" w:rsidTr="00337DBB">
        <w:tc>
          <w:tcPr>
            <w:tcW w:w="3145" w:type="dxa"/>
          </w:tcPr>
          <w:p w14:paraId="74AC99A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1C8FDF02" w14:textId="670D2BDE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42E76394" w14:textId="77777777" w:rsidTr="00337DBB">
        <w:tc>
          <w:tcPr>
            <w:tcW w:w="3145" w:type="dxa"/>
          </w:tcPr>
          <w:p w14:paraId="65800FD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CED9E86" w14:textId="5B77F39B" w:rsidR="00BC79BE" w:rsidRPr="009F1F59" w:rsidRDefault="00E72770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Update children get on / off</w:t>
            </w:r>
          </w:p>
        </w:tc>
      </w:tr>
      <w:tr w:rsidR="00BC79BE" w:rsidRPr="009F1F59" w14:paraId="5B43C2F4" w14:textId="77777777" w:rsidTr="00337DBB">
        <w:tc>
          <w:tcPr>
            <w:tcW w:w="3145" w:type="dxa"/>
          </w:tcPr>
          <w:p w14:paraId="41E409F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64603E5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317A3848" w14:textId="77777777" w:rsidTr="00337DBB">
        <w:tc>
          <w:tcPr>
            <w:tcW w:w="3145" w:type="dxa"/>
          </w:tcPr>
          <w:p w14:paraId="519AEB7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F47685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E87AD36" w14:textId="77777777" w:rsidTr="00337DBB">
        <w:tc>
          <w:tcPr>
            <w:tcW w:w="3145" w:type="dxa"/>
          </w:tcPr>
          <w:p w14:paraId="38CDECD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405FAFB8" w14:textId="77777777" w:rsidR="00F63099" w:rsidRDefault="000507E0" w:rsidP="00FB0C27">
            <w:pPr>
              <w:ind w:left="-3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Update children </w:t>
            </w:r>
          </w:p>
          <w:p w14:paraId="432AA9BB" w14:textId="0F5B65DE" w:rsidR="000507E0" w:rsidRPr="000507E0" w:rsidRDefault="00FB0C27" w:rsidP="00FB0C27">
            <w:pPr>
              <w:ind w:left="-3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get on / off</w:t>
            </w:r>
          </w:p>
          <w:p w14:paraId="56BE5661" w14:textId="4CDA4B31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ระบบค้นหาประวัติการกิจกรรมขึ้นรถลงรถ</w:t>
            </w:r>
          </w:p>
          <w:p w14:paraId="5F04B335" w14:textId="65967FFB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ระบบค้นหาข้อมูลในฐานข้อมูล</w:t>
            </w:r>
          </w:p>
          <w:p w14:paraId="525BEEA4" w14:textId="51AAC2A7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3.1 -</w:t>
            </w:r>
            <w:r w:rsidR="000507E0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ค้นหาข้อมูลกิจกรรมจสกฐานข้อมูล</w:t>
            </w:r>
          </w:p>
          <w:p w14:paraId="2BDEE31E" w14:textId="4B2181A5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3.2 -</w:t>
            </w:r>
            <w:r w:rsidR="000507E0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รับค่าข้อมูลกิจกรรม</w:t>
            </w:r>
          </w:p>
          <w:p w14:paraId="60767352" w14:textId="6158C516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4.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แสดงข้อมูลกิจกรรม</w:t>
            </w:r>
          </w:p>
          <w:p w14:paraId="45D80770" w14:textId="3C8E0DAD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5.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ผู้ใช้กดขึ้นรถหรือลงรถเพื่อจะแก้ไขสถานะนักเรียน</w:t>
            </w:r>
          </w:p>
          <w:p w14:paraId="67A8267D" w14:textId="154EC659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6.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</w:t>
            </w:r>
          </w:p>
          <w:p w14:paraId="38D97B87" w14:textId="1D36B03B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7.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ระบบตรวจสอบการแก้ไขสถานะของเด็กโดย</w:t>
            </w:r>
          </w:p>
          <w:p w14:paraId="0A64B606" w14:textId="6CDBEEE9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7.1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424BAD8C" w14:textId="2E1D9CFE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7.2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แก้ไขสถานะนักเรียน</w:t>
            </w:r>
          </w:p>
          <w:p w14:paraId="4C8A9521" w14:textId="275C17CA" w:rsidR="00FB0C27" w:rsidRDefault="000507E0" w:rsidP="000507E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8.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ระบบแสดงผลการแก้ไขสถานะนักเรียน</w:t>
            </w:r>
          </w:p>
          <w:p w14:paraId="481D13A6" w14:textId="6A895212" w:rsidR="00BC79BE" w:rsidRPr="009F1F59" w:rsidRDefault="00FB0C27" w:rsidP="000507E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9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="00BC79BE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0535B9F9" w14:textId="77777777" w:rsidTr="00337DBB">
        <w:tc>
          <w:tcPr>
            <w:tcW w:w="3145" w:type="dxa"/>
          </w:tcPr>
          <w:p w14:paraId="560CA54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E2DFC5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7645ADCC" w14:textId="77777777" w:rsidTr="00337DBB">
        <w:tc>
          <w:tcPr>
            <w:tcW w:w="3145" w:type="dxa"/>
          </w:tcPr>
          <w:p w14:paraId="792C334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2FB9643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33EAA43A" w14:textId="77777777" w:rsidTr="00337DBB">
        <w:tc>
          <w:tcPr>
            <w:tcW w:w="3145" w:type="dxa"/>
          </w:tcPr>
          <w:p w14:paraId="6A2970E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52DE442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4BAB2727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009D418" w14:textId="440092BC" w:rsidR="00BC79BE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6E3CC82F" w14:textId="2CD8A3EB" w:rsidR="00E72770" w:rsidRDefault="00E72770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EF0AEC6" w14:textId="7F6495E9" w:rsidR="00E72770" w:rsidRPr="009F1F59" w:rsidRDefault="00E72770" w:rsidP="00E72770">
      <w:pPr>
        <w:pStyle w:val="Heading1"/>
        <w:rPr>
          <w:rFonts w:ascii="TH SarabunPSK" w:hAnsi="TH SarabunPSK"/>
          <w:sz w:val="32"/>
        </w:rPr>
      </w:pPr>
      <w:bookmarkStart w:id="61" w:name="_Toc115201801"/>
      <w:r w:rsidRPr="009F1F59">
        <w:rPr>
          <w:rFonts w:ascii="TH SarabunPSK" w:hAnsi="TH SarabunPSK"/>
          <w:sz w:val="32"/>
        </w:rPr>
        <w:lastRenderedPageBreak/>
        <w:t>3.1.</w:t>
      </w:r>
      <w:r>
        <w:rPr>
          <w:rFonts w:ascii="TH SarabunPSK" w:hAnsi="TH SarabunPSK"/>
          <w:sz w:val="32"/>
        </w:rPr>
        <w:t>23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="00EC2987" w:rsidRPr="00EC2987">
        <w:rPr>
          <w:rFonts w:ascii="TH SarabunPSK" w:hAnsi="TH SarabunPSK"/>
          <w:sz w:val="32"/>
        </w:rPr>
        <w:t xml:space="preserve">List </w:t>
      </w:r>
      <w:proofErr w:type="spellStart"/>
      <w:r w:rsidR="00EC2987" w:rsidRPr="00EC2987">
        <w:rPr>
          <w:rFonts w:ascii="TH SarabunPSK" w:hAnsi="TH SarabunPSK"/>
          <w:sz w:val="32"/>
        </w:rPr>
        <w:t>serviec</w:t>
      </w:r>
      <w:proofErr w:type="spellEnd"/>
      <w:r w:rsidRPr="009F1F59">
        <w:rPr>
          <w:rFonts w:ascii="TH SarabunPSK" w:hAnsi="TH SarabunPSK"/>
          <w:sz w:val="32"/>
        </w:rPr>
        <w:t xml:space="preserve"> cancel</w:t>
      </w:r>
      <w:bookmarkEnd w:id="61"/>
    </w:p>
    <w:p w14:paraId="526DCE33" w14:textId="77777777" w:rsidR="00E72770" w:rsidRPr="009F1F59" w:rsidRDefault="00E72770" w:rsidP="00E7277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เป็นยูสเคสที่ใช้โดยคนขับรถเพื่อใช้สำหรับแสดงรายการขอยกเลิกการใช้บริการ ใช้สำหรับแสดงรายการขอยกเลิกการใช้บริการ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E72770" w:rsidRPr="009F1F59" w14:paraId="57B7E054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C666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22CA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E72770" w:rsidRPr="009F1F59" w14:paraId="0CF0E844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5D27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7811B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request cancel</w:t>
            </w:r>
          </w:p>
        </w:tc>
      </w:tr>
      <w:tr w:rsidR="00E72770" w:rsidRPr="009F1F59" w14:paraId="4BB06885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B2B22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743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E72770" w:rsidRPr="009F1F59" w14:paraId="071864CB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6A5B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0FAF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4DF501DD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F86C7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261A1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request cancel</w:t>
            </w:r>
          </w:p>
          <w:p w14:paraId="74A80F17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ระบบรับค่ารายการขอยกเลิกการใช้บริการ</w:t>
            </w:r>
          </w:p>
          <w:p w14:paraId="6E57C8A2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ตรวจสอบสถานะการค้นหารายการขอยกเลิกการใช้บริการ</w:t>
            </w:r>
          </w:p>
          <w:p w14:paraId="38B8E29E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ทั้งหมดโดย </w:t>
            </w:r>
          </w:p>
          <w:p w14:paraId="27DA934D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ระบบค้นหารายการขอยกเลิกการใช้บริการทั้งหมดของผู้ใช้ในฐานข้อมูล </w:t>
            </w:r>
          </w:p>
          <w:p w14:paraId="0751CAE4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ระบบคืนค่ารายการขอยกเลิกการใช้บริการ ทั้งหมดในฐานข้อมูล</w:t>
            </w:r>
          </w:p>
          <w:p w14:paraId="67E13F1A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ระบบแสดงรายการขอยกเลิกการใช้บริการทั้งหมดแก่ผู้ใช้ </w:t>
            </w:r>
          </w:p>
          <w:p w14:paraId="473EC41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5 –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E72770" w:rsidRPr="009F1F59" w14:paraId="70BD96B6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569E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BBA7A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18488896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BAD6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7B71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29CDCAEB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CAD0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774E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6EE67E5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1314A3D2" w14:textId="77777777" w:rsidR="00E72770" w:rsidRPr="009F1F59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9DD6AC9" w14:textId="77777777" w:rsidR="00E72770" w:rsidRPr="009F1F59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E565D09" w14:textId="77777777" w:rsidR="00E72770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23C0F11" w14:textId="77777777" w:rsidR="00E72770" w:rsidRPr="009F1F59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51ACF20" w14:textId="5E931F2A" w:rsidR="00E72770" w:rsidRPr="009F1F59" w:rsidRDefault="00E72770" w:rsidP="00E72770">
      <w:pPr>
        <w:pStyle w:val="Heading1"/>
        <w:rPr>
          <w:rFonts w:ascii="TH SarabunPSK" w:hAnsi="TH SarabunPSK"/>
          <w:sz w:val="32"/>
        </w:rPr>
      </w:pPr>
      <w:r w:rsidRPr="009F1F59">
        <w:rPr>
          <w:rFonts w:ascii="TH SarabunPSK" w:hAnsi="TH SarabunPSK"/>
        </w:rPr>
        <w:lastRenderedPageBreak/>
        <w:tab/>
      </w:r>
      <w:bookmarkStart w:id="62" w:name="_Toc115201802"/>
      <w:r w:rsidRPr="009F1F59">
        <w:rPr>
          <w:rFonts w:ascii="TH SarabunPSK" w:hAnsi="TH SarabunPSK"/>
          <w:sz w:val="32"/>
        </w:rPr>
        <w:t>3.1.</w:t>
      </w:r>
      <w:r>
        <w:rPr>
          <w:rFonts w:ascii="TH SarabunPSK" w:hAnsi="TH SarabunPSK"/>
          <w:sz w:val="32"/>
        </w:rPr>
        <w:t>24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Pr="009F1F59">
        <w:rPr>
          <w:rFonts w:ascii="TH SarabunPSK" w:hAnsi="TH SarabunPSK"/>
          <w:sz w:val="32"/>
        </w:rPr>
        <w:t>Approve request</w:t>
      </w:r>
      <w:bookmarkEnd w:id="62"/>
    </w:p>
    <w:p w14:paraId="3088D132" w14:textId="77777777" w:rsidR="00E72770" w:rsidRPr="009F1F59" w:rsidRDefault="00E72770" w:rsidP="00E72770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เป็นยูสเคสที่ใช้โดยคนขับรถเพื่อยืนยัน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ขอยกเลิกการใช้บริการ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ที่ส่งมาจากผู้ปกครอง โดยจะทำงานได้ต้องต่อมากจากยูสเคส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List request cancel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E72770" w:rsidRPr="009F1F59" w14:paraId="70210A41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E4B73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13DEB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E72770" w:rsidRPr="009F1F59" w14:paraId="400CCCA0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34E0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6656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request</w:t>
            </w:r>
          </w:p>
        </w:tc>
      </w:tr>
      <w:tr w:rsidR="00E72770" w:rsidRPr="009F1F59" w14:paraId="3DCCE368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2F668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3DD47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E72770" w:rsidRPr="009F1F59" w14:paraId="4859FAB4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CD4D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EF215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E72770" w:rsidRPr="009F1F59" w14:paraId="7B08E9FC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9485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596F3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request</w:t>
            </w:r>
          </w:p>
          <w:p w14:paraId="02CC9996" w14:textId="77777777" w:rsidR="00E72770" w:rsidRPr="009F1F59" w:rsidRDefault="00E72770" w:rsidP="00B775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กดยืนยันการร้อง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ขอยกเลิกการใช้บริการ</w:t>
            </w:r>
          </w:p>
          <w:p w14:paraId="0F362377" w14:textId="4C149CCA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ระบบแสดงข้อความเตือน</w:t>
            </w:r>
          </w:p>
          <w:p w14:paraId="2AFB38E4" w14:textId="77777777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ระบบรับค่าข้อมูลการขอยกเลิก</w:t>
            </w:r>
          </w:p>
          <w:p w14:paraId="02C24033" w14:textId="77777777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 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ตรวจสอบสถานะการแก้ไขข้อมูลสถานะของสัญญา</w:t>
            </w:r>
          </w:p>
          <w:p w14:paraId="71258EEF" w14:textId="77777777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5.1 -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แก้ไขสถานะของสัญญา</w:t>
            </w:r>
          </w:p>
          <w:p w14:paraId="3C08ACE4" w14:textId="10A26B96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5.2 -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ส่งค่าสถานะการแก้ไข</w:t>
            </w:r>
          </w:p>
          <w:p w14:paraId="33DD8B62" w14:textId="7CFE59D5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ตรวจสอบสถานะการแก้ไขข้อมูลการขอยกเลิกการใช้บริการ</w:t>
            </w:r>
          </w:p>
          <w:p w14:paraId="5538FF4C" w14:textId="76103946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.1.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แก้ไขสถานะของการข้อยกเลิกใช้บริการ</w:t>
            </w:r>
          </w:p>
          <w:p w14:paraId="06A6F881" w14:textId="2C15CE5A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6.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ระบบแก้ไขข้อมูลสถานะเป็นสถานะยกเลิกใช้บริการ</w:t>
            </w:r>
          </w:p>
          <w:p w14:paraId="4F4D324E" w14:textId="2705B3C3" w:rsidR="00E7277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–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ระบบแสดงสถานะการยกเลิกใช้บริการ</w:t>
            </w:r>
          </w:p>
          <w:p w14:paraId="6E16C823" w14:textId="79C3DEC1" w:rsidR="00E72770" w:rsidRPr="009F1F59" w:rsidRDefault="00AB198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8 -</w:t>
            </w:r>
            <w:r w:rsidR="00E72770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E72770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72770" w:rsidRPr="009F1F59" w14:paraId="10AE0E61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571BE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94FFB" w14:textId="77777777" w:rsidR="00E72770" w:rsidRPr="009F1F59" w:rsidRDefault="00E72770" w:rsidP="00B775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645B22E5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A499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557E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2266181F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6A3F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C103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41B81B87" w14:textId="77777777" w:rsidR="00E72770" w:rsidRPr="009F1F59" w:rsidRDefault="00E72770" w:rsidP="00E72770">
      <w:pPr>
        <w:rPr>
          <w:rFonts w:ascii="TH SarabunPSK" w:hAnsi="TH SarabunPSK" w:cs="TH SarabunPSK"/>
        </w:rPr>
      </w:pPr>
    </w:p>
    <w:p w14:paraId="4F04E1B5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0953CA87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0E153721" w14:textId="77777777" w:rsidR="00E72770" w:rsidRPr="009F1F59" w:rsidRDefault="00E72770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4142698B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B048273" w14:textId="21A778A5" w:rsidR="00E72770" w:rsidRPr="009F1F59" w:rsidRDefault="00BC79BE" w:rsidP="00E72770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r w:rsidR="00E72770" w:rsidRPr="009F1F59">
        <w:rPr>
          <w:rFonts w:ascii="TH SarabunPSK" w:hAnsi="TH SarabunPSK"/>
          <w:cs/>
        </w:rPr>
        <w:tab/>
      </w:r>
      <w:bookmarkStart w:id="63" w:name="_Toc115201803"/>
      <w:r w:rsidR="00E72770"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25</w:t>
      </w:r>
      <w:r w:rsidR="00E72770" w:rsidRPr="009F1F59">
        <w:rPr>
          <w:rFonts w:ascii="TH SarabunPSK" w:hAnsi="TH SarabunPSK"/>
          <w:sz w:val="32"/>
        </w:rPr>
        <w:t xml:space="preserve"> </w:t>
      </w:r>
      <w:r w:rsidR="00E72770" w:rsidRPr="009F1F59">
        <w:rPr>
          <w:rFonts w:ascii="TH SarabunPSK" w:hAnsi="TH SarabunPSK"/>
          <w:sz w:val="32"/>
          <w:cs/>
        </w:rPr>
        <w:t xml:space="preserve">ยูสเคส </w:t>
      </w:r>
      <w:bookmarkStart w:id="64" w:name="_Hlk97839219"/>
      <w:r w:rsidR="00E72770" w:rsidRPr="009F1F59">
        <w:rPr>
          <w:rFonts w:ascii="TH SarabunPSK" w:hAnsi="TH SarabunPSK"/>
          <w:sz w:val="32"/>
        </w:rPr>
        <w:t>Send message</w:t>
      </w:r>
      <w:r w:rsidR="00E72770" w:rsidRPr="009F1F59">
        <w:rPr>
          <w:rFonts w:ascii="TH SarabunPSK" w:hAnsi="TH SarabunPSK"/>
          <w:sz w:val="32"/>
          <w:cs/>
        </w:rPr>
        <w:t xml:space="preserve"> </w:t>
      </w:r>
      <w:r w:rsidR="00E72770" w:rsidRPr="009F1F59">
        <w:rPr>
          <w:rFonts w:ascii="TH SarabunPSK" w:hAnsi="TH SarabunPSK"/>
          <w:sz w:val="32"/>
        </w:rPr>
        <w:t>by driver</w:t>
      </w:r>
      <w:bookmarkEnd w:id="63"/>
      <w:bookmarkEnd w:id="64"/>
    </w:p>
    <w:p w14:paraId="470D2A74" w14:textId="77777777" w:rsidR="00E72770" w:rsidRPr="009F1F59" w:rsidRDefault="00E72770" w:rsidP="00E7277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Send message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เป็นยูสเคสสำหรับติดต่อกันระหว่างผู้ปกครองกับคนขับรถ จะใช้ </w:t>
      </w:r>
      <w:r w:rsidRPr="009F1F59">
        <w:rPr>
          <w:rFonts w:ascii="TH SarabunPSK" w:hAnsi="TH SarabunPSK" w:cs="TH SarabunPSK"/>
          <w:sz w:val="32"/>
          <w:szCs w:val="32"/>
        </w:rPr>
        <w:t xml:space="preserve">Line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เป็นตัวกลางในการติดต่อ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E72770" w:rsidRPr="009F1F59" w14:paraId="4301D51D" w14:textId="77777777" w:rsidTr="00B775BF">
        <w:tc>
          <w:tcPr>
            <w:tcW w:w="3145" w:type="dxa"/>
          </w:tcPr>
          <w:p w14:paraId="5F227237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47848C29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E72770" w:rsidRPr="009F1F59" w14:paraId="39B1E211" w14:textId="77777777" w:rsidTr="00B775BF">
        <w:tc>
          <w:tcPr>
            <w:tcW w:w="3145" w:type="dxa"/>
          </w:tcPr>
          <w:p w14:paraId="385999AB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06910A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by driver</w:t>
            </w:r>
          </w:p>
        </w:tc>
      </w:tr>
      <w:tr w:rsidR="00E72770" w:rsidRPr="009F1F59" w14:paraId="1D51D919" w14:textId="77777777" w:rsidTr="00B775BF">
        <w:tc>
          <w:tcPr>
            <w:tcW w:w="3145" w:type="dxa"/>
          </w:tcPr>
          <w:p w14:paraId="783A6D8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7487EB1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E72770" w:rsidRPr="009F1F59" w14:paraId="3F2794E9" w14:textId="77777777" w:rsidTr="00B775BF">
        <w:tc>
          <w:tcPr>
            <w:tcW w:w="3145" w:type="dxa"/>
          </w:tcPr>
          <w:p w14:paraId="6802598A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D31EB95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503E0C34" w14:textId="77777777" w:rsidTr="00B775BF">
        <w:tc>
          <w:tcPr>
            <w:tcW w:w="3145" w:type="dxa"/>
          </w:tcPr>
          <w:p w14:paraId="6C888A0E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4D252C01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</w:p>
          <w:p w14:paraId="2615F204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ผู้ใช้กรอกข้อความที่ต้องการส่ง</w:t>
            </w:r>
          </w:p>
          <w:p w14:paraId="32F23A27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ระบบรับค่าข้อความ</w:t>
            </w:r>
          </w:p>
          <w:p w14:paraId="11ADB493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ระบบตรวจสอบสถานะการเข้าสู่ระบบของผู้ใช้โดย</w:t>
            </w:r>
          </w:p>
          <w:p w14:paraId="4FF52D0A" w14:textId="77777777" w:rsidR="00E72770" w:rsidRPr="009F1F59" w:rsidRDefault="00E72770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0BCDB6F9" w14:textId="77777777" w:rsidR="00E72770" w:rsidRPr="009F1F59" w:rsidRDefault="00E72770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6DF115DE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54E0D45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72770" w:rsidRPr="009F1F59" w14:paraId="74F21F9B" w14:textId="77777777" w:rsidTr="00B775BF">
        <w:tc>
          <w:tcPr>
            <w:tcW w:w="3145" w:type="dxa"/>
          </w:tcPr>
          <w:p w14:paraId="77670C7E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757234D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3.1 – ในกรณีที่ไม่มีข้อมูลการชำระเงินระบบจะแสดงข้อความ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ไม่มีรายการชำระเงิน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72770" w:rsidRPr="009F1F59" w14:paraId="70640E61" w14:textId="77777777" w:rsidTr="00B775BF">
        <w:tc>
          <w:tcPr>
            <w:tcW w:w="3145" w:type="dxa"/>
          </w:tcPr>
          <w:p w14:paraId="07B366F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0881A358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4DC53F0D" w14:textId="77777777" w:rsidTr="00B775BF">
        <w:tc>
          <w:tcPr>
            <w:tcW w:w="3145" w:type="dxa"/>
          </w:tcPr>
          <w:p w14:paraId="49888DE8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6B8E210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310BB41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53EC64CF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2EE43BE2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04DA090C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3B99D0D3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16ED02BA" w14:textId="77777777" w:rsidR="00E72770" w:rsidRPr="009F1F59" w:rsidRDefault="00E72770" w:rsidP="00E72770">
      <w:pPr>
        <w:pStyle w:val="Heading1"/>
        <w:rPr>
          <w:rFonts w:ascii="TH SarabunPSK" w:eastAsia="Times New Roman" w:hAnsi="TH SarabunPSK"/>
          <w:sz w:val="32"/>
        </w:rPr>
      </w:pPr>
      <w:r>
        <w:rPr>
          <w:rFonts w:ascii="TH SarabunPSK" w:hAnsi="TH SarabunPSK"/>
          <w:sz w:val="32"/>
        </w:rPr>
        <w:tab/>
      </w:r>
    </w:p>
    <w:p w14:paraId="1D8E4568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2BD7C9AC" w14:textId="3BEDCF1B" w:rsidR="00BC79BE" w:rsidRPr="009F1F59" w:rsidRDefault="00BC79BE" w:rsidP="0056312F">
      <w:pPr>
        <w:pStyle w:val="Heading1"/>
        <w:rPr>
          <w:rFonts w:ascii="TH SarabunPSK" w:hAnsi="TH SarabunPSK"/>
        </w:rPr>
      </w:pPr>
      <w:bookmarkStart w:id="65" w:name="_Toc115201804"/>
      <w:r w:rsidRPr="009F1F59">
        <w:rPr>
          <w:rFonts w:ascii="TH SarabunPSK" w:hAnsi="TH SarabunPSK"/>
          <w:sz w:val="32"/>
        </w:rPr>
        <w:lastRenderedPageBreak/>
        <w:t>3.1.</w:t>
      </w:r>
      <w:r w:rsidR="00327CCD">
        <w:rPr>
          <w:rFonts w:ascii="TH SarabunPSK" w:hAnsi="TH SarabunPSK"/>
          <w:sz w:val="32"/>
        </w:rPr>
        <w:t>26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="00E72770">
        <w:rPr>
          <w:rFonts w:ascii="TH SarabunPSK" w:hAnsi="TH SarabunPSK"/>
          <w:sz w:val="32"/>
        </w:rPr>
        <w:t>Update service status</w:t>
      </w:r>
      <w:bookmarkEnd w:id="65"/>
    </w:p>
    <w:p w14:paraId="10608C9A" w14:textId="3E0B6F63" w:rsidR="00BC79BE" w:rsidRPr="009F1F59" w:rsidRDefault="00BC79BE" w:rsidP="00BC79B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="00E72770">
        <w:rPr>
          <w:rFonts w:ascii="TH SarabunPSK" w:eastAsia="Times New Roman" w:hAnsi="TH SarabunPSK" w:cs="TH SarabunPSK"/>
          <w:sz w:val="32"/>
          <w:szCs w:val="32"/>
        </w:rPr>
        <w:t>Update service status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เป็นยูสเคสใช้สำหรับการแก้ไขสถานะเมื่อขึ้นรถแล้ว และเมื่อลงจากรถ เมื่อมีการแก้ไขสถานะจะมีการแสดงโชว์ในหน้าโปรไฟล์ของนักเรียน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1042EB50" w14:textId="77777777" w:rsidTr="00337DBB">
        <w:tc>
          <w:tcPr>
            <w:tcW w:w="3145" w:type="dxa"/>
          </w:tcPr>
          <w:p w14:paraId="62FE9D80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CED221F" w14:textId="0F919ABA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2AF5EA62" w14:textId="77777777" w:rsidTr="00337DBB">
        <w:tc>
          <w:tcPr>
            <w:tcW w:w="3145" w:type="dxa"/>
          </w:tcPr>
          <w:p w14:paraId="724A0CB0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1DD5B7B9" w14:textId="0860D32D" w:rsidR="00BC79BE" w:rsidRPr="009F1F59" w:rsidRDefault="00E72770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Update service status</w:t>
            </w:r>
          </w:p>
        </w:tc>
      </w:tr>
      <w:tr w:rsidR="00BC79BE" w:rsidRPr="009F1F59" w14:paraId="69F3C151" w14:textId="77777777" w:rsidTr="00337DBB">
        <w:tc>
          <w:tcPr>
            <w:tcW w:w="3145" w:type="dxa"/>
          </w:tcPr>
          <w:p w14:paraId="372D719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656B8C5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4AEADDE5" w14:textId="77777777" w:rsidTr="00337DBB">
        <w:tc>
          <w:tcPr>
            <w:tcW w:w="3145" w:type="dxa"/>
          </w:tcPr>
          <w:p w14:paraId="474C26D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F7B5EA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5071778C" w14:textId="77777777" w:rsidTr="00337DBB">
        <w:tc>
          <w:tcPr>
            <w:tcW w:w="3145" w:type="dxa"/>
          </w:tcPr>
          <w:p w14:paraId="2F4F80F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2A15AB6F" w14:textId="51E03C0A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E72770">
              <w:rPr>
                <w:rFonts w:ascii="TH SarabunPSK" w:eastAsia="Times New Roman" w:hAnsi="TH SarabunPSK" w:cs="TH SarabunPSK"/>
                <w:sz w:val="32"/>
                <w:szCs w:val="32"/>
              </w:rPr>
              <w:t>Update service status</w:t>
            </w:r>
          </w:p>
          <w:p w14:paraId="1C5E7C5F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ผู้ใช้กดขึ้นรถหรือลงรถเพื่อจะแก้ไขสถานะของรถ</w:t>
            </w:r>
          </w:p>
          <w:p w14:paraId="6FD60114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ระบบรับค่าการแก้ไขสถานะของรถ</w:t>
            </w:r>
          </w:p>
          <w:p w14:paraId="7FF461C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ระบบตรวจสอบข้อมูลการสมัครขึ้นรถ</w:t>
            </w:r>
          </w:p>
          <w:p w14:paraId="5D58503B" w14:textId="7F4B096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</w:t>
            </w:r>
            <w:r w:rsidR="000F759E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ค้นหาข้อมูลการสมัครขึ้นรถ</w:t>
            </w:r>
          </w:p>
          <w:p w14:paraId="200ADD26" w14:textId="18ABA578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4.2.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ตรวจสอบนักเรียนที่ยังสมัครกับรถ</w:t>
            </w:r>
          </w:p>
          <w:p w14:paraId="5BD2BBFE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ระบบเช็คจำนวนการสมัครกับรถ</w:t>
            </w:r>
          </w:p>
          <w:p w14:paraId="3E82DA2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ระบบแก้ไขข้อมูลสถานะรถรับส่ง</w:t>
            </w:r>
          </w:p>
          <w:p w14:paraId="3CF83D66" w14:textId="50EBE116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6.1.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แก้ไขข้อมูลสถานะของรถ</w:t>
            </w:r>
          </w:p>
          <w:p w14:paraId="456D8401" w14:textId="57964A45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6.2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คืนค่าสถานะการแก้ไข</w:t>
            </w:r>
          </w:p>
          <w:p w14:paraId="3A354E3E" w14:textId="77777777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ระบบแสดงข้อมูลสถาที่ได้รับการแก้ไข</w:t>
            </w:r>
          </w:p>
          <w:p w14:paraId="7DFC3B07" w14:textId="26269A5A" w:rsidR="00BC79BE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="00BC79BE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3913BCDE" w14:textId="77777777" w:rsidTr="00337DBB">
        <w:tc>
          <w:tcPr>
            <w:tcW w:w="3145" w:type="dxa"/>
          </w:tcPr>
          <w:p w14:paraId="2C04276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6676ED5" w14:textId="33610502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</w:t>
            </w:r>
            <w:r w:rsidR="00FA10D7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.1. - ในกรณีพบข้อมูลนักเรียนที่ยังมีการสมัครอยู่กับรถ จะแจ้งเตือนผู้ใช้ว่าไม่สามารถแก้ไขสถานะได้ เนื่องจากยังมีนักเรียนสมัครอยู่</w:t>
            </w:r>
          </w:p>
        </w:tc>
      </w:tr>
      <w:tr w:rsidR="00BC79BE" w:rsidRPr="009F1F59" w14:paraId="158A8828" w14:textId="77777777" w:rsidTr="00337DBB">
        <w:tc>
          <w:tcPr>
            <w:tcW w:w="3145" w:type="dxa"/>
          </w:tcPr>
          <w:p w14:paraId="4541622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85FFD6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B4B280C" w14:textId="77777777" w:rsidTr="00337DBB">
        <w:tc>
          <w:tcPr>
            <w:tcW w:w="3145" w:type="dxa"/>
          </w:tcPr>
          <w:p w14:paraId="7E9631A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62FCE78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D4C0D75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1E9F81C" w14:textId="77777777" w:rsidR="00BC79BE" w:rsidRPr="009F1F59" w:rsidRDefault="00BC79BE" w:rsidP="00BC79BE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CD5DD29" w14:textId="73924C9A" w:rsidR="00BC79BE" w:rsidRPr="009F1F59" w:rsidRDefault="00BC79BE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4E91A090" w14:textId="77777777" w:rsidR="00BC79BE" w:rsidRPr="009F1F59" w:rsidRDefault="00BC79BE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2A5288F8" w14:textId="2D3E1B82" w:rsidR="00D15811" w:rsidRPr="009F1F59" w:rsidRDefault="00B460B5" w:rsidP="0056312F">
      <w:pPr>
        <w:pStyle w:val="Heading1"/>
        <w:rPr>
          <w:rFonts w:ascii="TH SarabunPSK" w:hAnsi="TH SarabunPSK"/>
        </w:rPr>
      </w:pPr>
      <w:bookmarkStart w:id="66" w:name="_Toc115201805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 xml:space="preserve">2 </w:t>
      </w:r>
      <w:r w:rsidRPr="009F1F59">
        <w:rPr>
          <w:rFonts w:ascii="TH SarabunPSK" w:hAnsi="TH SarabunPSK"/>
          <w:cs/>
        </w:rPr>
        <w:t>รายละเอียดของคลาสไดอาแกรม (</w:t>
      </w:r>
      <w:r w:rsidRPr="009F1F59">
        <w:rPr>
          <w:rFonts w:ascii="TH SarabunPSK" w:hAnsi="TH SarabunPSK"/>
        </w:rPr>
        <w:t>Class Diagram Specifications</w:t>
      </w:r>
      <w:r w:rsidRPr="009F1F59">
        <w:rPr>
          <w:rFonts w:ascii="TH SarabunPSK" w:hAnsi="TH SarabunPSK"/>
          <w:cs/>
        </w:rPr>
        <w:t>)</w:t>
      </w:r>
      <w:bookmarkEnd w:id="66"/>
    </w:p>
    <w:p w14:paraId="75FCAAB1" w14:textId="2AEEB2FD" w:rsidR="00D15811" w:rsidRPr="009F1F59" w:rsidRDefault="00B460B5" w:rsidP="00B460B5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เป้าหมายหลักของการสร้างคลาสจะได้มาจากรายการของคลาสที่อาจเป็นส่วนประกอบของระบบเรียกว่า คลาสคู่แข่ง (</w:t>
      </w:r>
      <w:r w:rsidRPr="009F1F59">
        <w:rPr>
          <w:rFonts w:ascii="TH SarabunPSK" w:hAnsi="TH SarabunPSK" w:cs="TH SarabunPSK"/>
          <w:sz w:val="32"/>
          <w:szCs w:val="32"/>
        </w:rPr>
        <w:t xml:space="preserve">Candidate Classes)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และจากนั้น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ทำการ</w:t>
      </w:r>
      <w:r w:rsidRPr="009F1F59">
        <w:rPr>
          <w:rFonts w:ascii="TH SarabunPSK" w:hAnsi="TH SarabunPSK" w:cs="TH SarabunPSK"/>
          <w:sz w:val="32"/>
          <w:szCs w:val="32"/>
          <w:cs/>
        </w:rPr>
        <w:t>ก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หนดว่าคลาสใดที่ระบบต้องการใช้ในการท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งานและคลาสใดบ้างที่อยู่ภายนอกระบบ คลาสคู่แข่งจะเป็นคลาสที่มีสามารถนามาใช้ในการ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เป็นคลาสได้ โดยปกติจะประกอบไปด้วยคานามทุก ๆ 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ที่ปรากฏในเอกสารประกอบการ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sz w:val="32"/>
          <w:szCs w:val="32"/>
          <w:cs/>
        </w:rPr>
        <w:t>ความต้องการของระบบ ซึ่งในวิธีการเชิงวัตถุจะได้แก่คาอธิบายรายละเอียดของยูสเคสนั่นเอง</w:t>
      </w:r>
    </w:p>
    <w:p w14:paraId="7304A423" w14:textId="16E7C6B5" w:rsidR="00B460B5" w:rsidRPr="009F1F59" w:rsidRDefault="00B460B5" w:rsidP="0056312F">
      <w:pPr>
        <w:pStyle w:val="Heading1"/>
        <w:rPr>
          <w:rFonts w:ascii="TH SarabunPSK" w:hAnsi="TH SarabunPSK"/>
        </w:rPr>
      </w:pPr>
      <w:bookmarkStart w:id="67" w:name="_Toc115201806"/>
      <w:r w:rsidRPr="009F1F59">
        <w:rPr>
          <w:rFonts w:ascii="TH SarabunPSK" w:hAnsi="TH SarabunPSK"/>
        </w:rPr>
        <w:t>3.2.1</w:t>
      </w:r>
      <w:r w:rsidRPr="009F1F59">
        <w:rPr>
          <w:rFonts w:ascii="TH SarabunPSK" w:hAnsi="TH SarabunPSK"/>
          <w:cs/>
        </w:rPr>
        <w:t xml:space="preserve"> รายการคลาสคู่แข่ง (</w:t>
      </w:r>
      <w:r w:rsidRPr="009F1F59">
        <w:rPr>
          <w:rFonts w:ascii="TH SarabunPSK" w:hAnsi="TH SarabunPSK"/>
        </w:rPr>
        <w:t>Candidate Class)</w:t>
      </w:r>
      <w:bookmarkEnd w:id="67"/>
    </w:p>
    <w:p w14:paraId="37696A6C" w14:textId="3CE7F08B" w:rsidR="00B460B5" w:rsidRPr="009F1F59" w:rsidRDefault="00B460B5" w:rsidP="00B460B5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คลาสคู่แข่งได้จากการค้นหาค</w:t>
      </w:r>
      <w:r w:rsidR="0049319F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นามที่ปรากฏอยู่ในยูสเคส และน</w:t>
      </w:r>
      <w:r w:rsidR="0049319F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มาจัดเรียงไว้ในตารางเพื่อ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เป็นคลาสคู่แข่ง ซึ่งจะเป็นคานามที่มีศักยภาพที่สามารถน</w:t>
      </w:r>
      <w:r w:rsidR="0049319F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มาใช้เป็นคลาสได้ ดังตารางต่อไปนี้</w:t>
      </w:r>
    </w:p>
    <w:p w14:paraId="4A635182" w14:textId="242DC086" w:rsidR="00B721CD" w:rsidRPr="009F1F59" w:rsidRDefault="00207A42" w:rsidP="00DD606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3.1 </w:t>
      </w: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แสดงคานามที่ใช้เป็นคลาสคู่แข่งจากรายละเอียดของยูสเคส</w:t>
      </w:r>
    </w:p>
    <w:tbl>
      <w:tblPr>
        <w:tblStyle w:val="TableGrid"/>
        <w:tblW w:w="9923" w:type="dxa"/>
        <w:tblInd w:w="-289" w:type="dxa"/>
        <w:tblLook w:val="04A0" w:firstRow="1" w:lastRow="0" w:firstColumn="1" w:lastColumn="0" w:noHBand="0" w:noVBand="1"/>
      </w:tblPr>
      <w:tblGrid>
        <w:gridCol w:w="3405"/>
        <w:gridCol w:w="3258"/>
        <w:gridCol w:w="3260"/>
      </w:tblGrid>
      <w:tr w:rsidR="00FA10D7" w:rsidRPr="009F1F59" w14:paraId="506CCBBF" w14:textId="77777777" w:rsidTr="009D6536">
        <w:tc>
          <w:tcPr>
            <w:tcW w:w="3405" w:type="dxa"/>
            <w:vAlign w:val="center"/>
          </w:tcPr>
          <w:p w14:paraId="4BB00496" w14:textId="432E384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68" w:name="_Hlk97801483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เข้าสู่ระบบ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Login)</w:t>
            </w:r>
          </w:p>
        </w:tc>
        <w:tc>
          <w:tcPr>
            <w:tcW w:w="3258" w:type="dxa"/>
            <w:vAlign w:val="center"/>
          </w:tcPr>
          <w:p w14:paraId="3AACDC1D" w14:textId="2847A56E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username)</w:t>
            </w:r>
          </w:p>
        </w:tc>
        <w:tc>
          <w:tcPr>
            <w:tcW w:w="3260" w:type="dxa"/>
            <w:vAlign w:val="center"/>
          </w:tcPr>
          <w:p w14:paraId="14851469" w14:textId="6E74C44C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password)</w:t>
            </w:r>
          </w:p>
        </w:tc>
      </w:tr>
      <w:tr w:rsidR="00FA10D7" w:rsidRPr="009F1F59" w14:paraId="0709B133" w14:textId="77777777" w:rsidTr="009D6536">
        <w:tc>
          <w:tcPr>
            <w:tcW w:w="3405" w:type="dxa"/>
            <w:vAlign w:val="center"/>
          </w:tcPr>
          <w:p w14:paraId="78D142CA" w14:textId="3C9A529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ผู้ปกครอง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Parents)</w:t>
            </w:r>
          </w:p>
        </w:tc>
        <w:tc>
          <w:tcPr>
            <w:tcW w:w="3258" w:type="dxa"/>
            <w:vAlign w:val="center"/>
          </w:tcPr>
          <w:p w14:paraId="0EFC2883" w14:textId="17A5E57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60" w:type="dxa"/>
            <w:vAlign w:val="center"/>
          </w:tcPr>
          <w:p w14:paraId="7AAAD711" w14:textId="787897D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FA10D7" w:rsidRPr="009F1F59" w14:paraId="6114D1A2" w14:textId="77777777" w:rsidTr="009D6536">
        <w:tc>
          <w:tcPr>
            <w:tcW w:w="3405" w:type="dxa"/>
            <w:vAlign w:val="center"/>
          </w:tcPr>
          <w:p w14:paraId="19DF951F" w14:textId="54534A63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31688474" w14:textId="7CDBD3BB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3260" w:type="dxa"/>
            <w:vAlign w:val="center"/>
          </w:tcPr>
          <w:p w14:paraId="11AE26D7" w14:textId="51E9361E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</w:tr>
      <w:tr w:rsidR="00FA10D7" w:rsidRPr="009F1F59" w14:paraId="7DBE9187" w14:textId="77777777" w:rsidTr="009D6536">
        <w:tc>
          <w:tcPr>
            <w:tcW w:w="3405" w:type="dxa"/>
            <w:vAlign w:val="center"/>
          </w:tcPr>
          <w:p w14:paraId="76BB1149" w14:textId="4A65A37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3258" w:type="dxa"/>
            <w:vAlign w:val="center"/>
          </w:tcPr>
          <w:p w14:paraId="01930AC5" w14:textId="4111C356" w:rsidR="00FA10D7" w:rsidRPr="009F1F59" w:rsidRDefault="00FA10D7" w:rsidP="00FA10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60" w:type="dxa"/>
            <w:vAlign w:val="center"/>
          </w:tcPr>
          <w:p w14:paraId="0110D4C1" w14:textId="78662405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</w:tr>
      <w:tr w:rsidR="00FA10D7" w:rsidRPr="009F1F59" w14:paraId="58B32DAF" w14:textId="77777777" w:rsidTr="009D6536">
        <w:tc>
          <w:tcPr>
            <w:tcW w:w="3405" w:type="dxa"/>
            <w:vAlign w:val="center"/>
          </w:tcPr>
          <w:p w14:paraId="12E1F432" w14:textId="4452EC95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0161EEF8" w14:textId="22AAF8F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เด็ก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Childrens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60" w:type="dxa"/>
            <w:vAlign w:val="center"/>
          </w:tcPr>
          <w:p w14:paraId="25195A8A" w14:textId="555584E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FA10D7" w:rsidRPr="009F1F59" w14:paraId="7EAEBBA5" w14:textId="77777777" w:rsidTr="009D6536">
        <w:tc>
          <w:tcPr>
            <w:tcW w:w="3405" w:type="dxa"/>
            <w:vAlign w:val="center"/>
          </w:tcPr>
          <w:p w14:paraId="6CEC77D6" w14:textId="4ABE581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46BE4C6B" w14:textId="5DCF63EC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60" w:type="dxa"/>
            <w:vAlign w:val="center"/>
          </w:tcPr>
          <w:p w14:paraId="0D86927F" w14:textId="47B943A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</w:tr>
      <w:tr w:rsidR="00FA10D7" w:rsidRPr="009F1F59" w14:paraId="155C54B1" w14:textId="77777777" w:rsidTr="009D6536">
        <w:tc>
          <w:tcPr>
            <w:tcW w:w="3405" w:type="dxa"/>
            <w:vAlign w:val="center"/>
          </w:tcPr>
          <w:p w14:paraId="10619AE9" w14:textId="4E962EB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3258" w:type="dxa"/>
            <w:vAlign w:val="center"/>
          </w:tcPr>
          <w:p w14:paraId="0B809AC3" w14:textId="53DA22B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3260" w:type="dxa"/>
            <w:vAlign w:val="center"/>
          </w:tcPr>
          <w:p w14:paraId="5FBDF491" w14:textId="1112BC5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FA10D7" w:rsidRPr="009F1F59" w14:paraId="1A17E135" w14:textId="77777777" w:rsidTr="009D6536">
        <w:tc>
          <w:tcPr>
            <w:tcW w:w="3405" w:type="dxa"/>
            <w:vAlign w:val="center"/>
          </w:tcPr>
          <w:p w14:paraId="1229C100" w14:textId="4421D183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3258" w:type="dxa"/>
            <w:vAlign w:val="center"/>
          </w:tcPr>
          <w:p w14:paraId="66DDE767" w14:textId="2AC16FC2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60" w:type="dxa"/>
            <w:vAlign w:val="center"/>
          </w:tcPr>
          <w:p w14:paraId="6A03426B" w14:textId="6262ECC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ตำแหน่งที่อยู่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location)</w:t>
            </w:r>
          </w:p>
        </w:tc>
      </w:tr>
      <w:tr w:rsidR="00FA10D7" w:rsidRPr="009F1F59" w14:paraId="0D5CC063" w14:textId="77777777" w:rsidTr="009D6536">
        <w:tc>
          <w:tcPr>
            <w:tcW w:w="3405" w:type="dxa"/>
            <w:vAlign w:val="center"/>
          </w:tcPr>
          <w:p w14:paraId="2F25A745" w14:textId="3D439FB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คนขับรถรับส่ง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Drivers)</w:t>
            </w:r>
          </w:p>
        </w:tc>
        <w:tc>
          <w:tcPr>
            <w:tcW w:w="3258" w:type="dxa"/>
            <w:vAlign w:val="center"/>
          </w:tcPr>
          <w:p w14:paraId="528ED370" w14:textId="3EEF3DF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60" w:type="dxa"/>
            <w:vAlign w:val="center"/>
          </w:tcPr>
          <w:p w14:paraId="4C525391" w14:textId="6C504A5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FA10D7" w:rsidRPr="009F1F59" w14:paraId="0564333D" w14:textId="77777777" w:rsidTr="009D6536">
        <w:tc>
          <w:tcPr>
            <w:tcW w:w="3405" w:type="dxa"/>
            <w:vAlign w:val="center"/>
          </w:tcPr>
          <w:p w14:paraId="19D23073" w14:textId="67758B3C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2F997B21" w14:textId="6A0C842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3260" w:type="dxa"/>
            <w:vAlign w:val="center"/>
          </w:tcPr>
          <w:p w14:paraId="2E15622D" w14:textId="653E1B83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</w:tr>
      <w:tr w:rsidR="00FA10D7" w:rsidRPr="009F1F59" w14:paraId="236DB7D7" w14:textId="77777777" w:rsidTr="009D6536">
        <w:tc>
          <w:tcPr>
            <w:tcW w:w="3405" w:type="dxa"/>
            <w:vAlign w:val="center"/>
          </w:tcPr>
          <w:p w14:paraId="12213F00" w14:textId="4573A8E8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3258" w:type="dxa"/>
            <w:vAlign w:val="center"/>
          </w:tcPr>
          <w:p w14:paraId="207A9DE5" w14:textId="51F8EA4B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ลิงค์กลุ่มไลน์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groupline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60" w:type="dxa"/>
            <w:vAlign w:val="center"/>
          </w:tcPr>
          <w:p w14:paraId="1B082B31" w14:textId="3C9D477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</w:tr>
      <w:tr w:rsidR="00FA10D7" w:rsidRPr="009F1F59" w14:paraId="2E13312F" w14:textId="77777777" w:rsidTr="009D6536">
        <w:tc>
          <w:tcPr>
            <w:tcW w:w="3405" w:type="dxa"/>
            <w:vAlign w:val="center"/>
          </w:tcPr>
          <w:p w14:paraId="70772973" w14:textId="0BCCA3B5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267E0ACE" w14:textId="55611C6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Bus)</w:t>
            </w:r>
          </w:p>
        </w:tc>
        <w:tc>
          <w:tcPr>
            <w:tcW w:w="3260" w:type="dxa"/>
            <w:vAlign w:val="center"/>
          </w:tcPr>
          <w:p w14:paraId="4C713536" w14:textId="764F8B94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ทะเบียน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num_plate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FA10D7" w:rsidRPr="009F1F59" w14:paraId="098AF050" w14:textId="77777777" w:rsidTr="009D6536">
        <w:tc>
          <w:tcPr>
            <w:tcW w:w="3405" w:type="dxa"/>
            <w:vAlign w:val="center"/>
          </w:tcPr>
          <w:p w14:paraId="07BF45F3" w14:textId="0258BC3E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ยี่ห้อรถ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brand)</w:t>
            </w:r>
          </w:p>
        </w:tc>
        <w:tc>
          <w:tcPr>
            <w:tcW w:w="3258" w:type="dxa"/>
            <w:vAlign w:val="center"/>
          </w:tcPr>
          <w:p w14:paraId="4FEB25E9" w14:textId="53301F7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วันที่ซื้อรถ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purchase_date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60" w:type="dxa"/>
            <w:vAlign w:val="center"/>
          </w:tcPr>
          <w:p w14:paraId="0B1A430D" w14:textId="5B72A372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ชื่อไฟล์รูปรถ(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image_Bus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B721CD" w:rsidRPr="009F1F59" w14:paraId="522F0B0D" w14:textId="77777777" w:rsidTr="009D6536">
        <w:tc>
          <w:tcPr>
            <w:tcW w:w="3405" w:type="dxa"/>
            <w:vAlign w:val="center"/>
          </w:tcPr>
          <w:p w14:paraId="509C016F" w14:textId="28008048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Contract)</w:t>
            </w:r>
          </w:p>
        </w:tc>
        <w:tc>
          <w:tcPr>
            <w:tcW w:w="3258" w:type="dxa"/>
            <w:vAlign w:val="center"/>
          </w:tcPr>
          <w:p w14:paraId="0BEFD38C" w14:textId="075BD2AE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</w:t>
            </w:r>
            <w:r w:rsidR="00A20A83">
              <w:rPr>
                <w:rFonts w:ascii="TH SarabunPSK" w:hAnsi="TH SarabunPSK" w:cs="TH SarabunPSK"/>
                <w:color w:val="000000"/>
                <w:sz w:val="32"/>
                <w:szCs w:val="32"/>
              </w:rPr>
              <w:t>_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60" w:type="dxa"/>
            <w:vAlign w:val="center"/>
          </w:tcPr>
          <w:p w14:paraId="0A935BA2" w14:textId="0D6346E5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วันที่เริ่มสัญญา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start_date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B721CD" w:rsidRPr="009F1F59" w14:paraId="56F6BC8B" w14:textId="77777777" w:rsidTr="009D6536">
        <w:tc>
          <w:tcPr>
            <w:tcW w:w="3405" w:type="dxa"/>
            <w:vAlign w:val="center"/>
          </w:tcPr>
          <w:p w14:paraId="1F455FBD" w14:textId="72129E07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วันสิ้นสุดสัญญา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end_date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4376913A" w14:textId="03D67D99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สถานะสัญญา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status)</w:t>
            </w:r>
          </w:p>
        </w:tc>
        <w:tc>
          <w:tcPr>
            <w:tcW w:w="3260" w:type="dxa"/>
            <w:vAlign w:val="center"/>
          </w:tcPr>
          <w:p w14:paraId="36AE476C" w14:textId="6AD1F6DF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bookmarkEnd w:id="68"/>
    <w:p w14:paraId="652E0B39" w14:textId="59122320" w:rsidR="001531DE" w:rsidRPr="009F1F59" w:rsidRDefault="001531DE" w:rsidP="00DD606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lastRenderedPageBreak/>
        <w:t>หลังจากที่ได้รายการค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นามจากขั้นตอนแรกเรียบร้อยแล้ว ขั้นตอนต่อไปจะเป็นการตรวจสอบความถูกต้องของคลาส และพิจารณาตัดคลาสที่อยู่ภายนอกขอบเขตการท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งานภายในระบบออกไป เพื่อให้ได้คลาสดังตารางต่อไปนี</w:t>
      </w:r>
    </w:p>
    <w:p w14:paraId="7AB6CB4E" w14:textId="4BDBE96A" w:rsidR="00207A42" w:rsidRPr="009F1F59" w:rsidRDefault="00207A42" w:rsidP="00DD606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3.2 </w:t>
      </w: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แสดงการ</w:t>
      </w:r>
      <w:r w:rsidR="008721D7" w:rsidRPr="009F1F59">
        <w:rPr>
          <w:rFonts w:ascii="TH SarabunPSK" w:hAnsi="TH SarabunPSK" w:cs="TH SarabunPSK"/>
          <w:b/>
          <w:bCs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คลาสจากคลาสคู่แข่งทั้งหมด</w:t>
      </w:r>
    </w:p>
    <w:tbl>
      <w:tblPr>
        <w:tblStyle w:val="TableGrid"/>
        <w:tblW w:w="9923" w:type="dxa"/>
        <w:tblInd w:w="-289" w:type="dxa"/>
        <w:tblLook w:val="04A0" w:firstRow="1" w:lastRow="0" w:firstColumn="1" w:lastColumn="0" w:noHBand="0" w:noVBand="1"/>
      </w:tblPr>
      <w:tblGrid>
        <w:gridCol w:w="4395"/>
        <w:gridCol w:w="709"/>
        <w:gridCol w:w="4819"/>
      </w:tblGrid>
      <w:tr w:rsidR="00207A42" w:rsidRPr="009F1F59" w14:paraId="3CF5B122" w14:textId="77777777" w:rsidTr="009D6536">
        <w:tc>
          <w:tcPr>
            <w:tcW w:w="4395" w:type="dxa"/>
          </w:tcPr>
          <w:p w14:paraId="15650767" w14:textId="70216C38" w:rsidR="00207A42" w:rsidRPr="009F1F59" w:rsidRDefault="00207A42" w:rsidP="001531DE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รายการคลาสคู่แข่ง</w:t>
            </w:r>
          </w:p>
        </w:tc>
        <w:tc>
          <w:tcPr>
            <w:tcW w:w="709" w:type="dxa"/>
          </w:tcPr>
          <w:p w14:paraId="5FD9B310" w14:textId="77C1147E" w:rsidR="00207A42" w:rsidRPr="009F1F59" w:rsidRDefault="00207A42" w:rsidP="001531D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คลาส</w:t>
            </w:r>
          </w:p>
        </w:tc>
        <w:tc>
          <w:tcPr>
            <w:tcW w:w="4819" w:type="dxa"/>
          </w:tcPr>
          <w:p w14:paraId="3DB752F1" w14:textId="060BEDAB" w:rsidR="00207A42" w:rsidRPr="009F1F59" w:rsidRDefault="00207A42" w:rsidP="001531D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เหตุผล</w:t>
            </w:r>
          </w:p>
        </w:tc>
      </w:tr>
      <w:tr w:rsidR="00A01B17" w:rsidRPr="009F1F59" w14:paraId="78DA274A" w14:textId="77777777" w:rsidTr="009D6536">
        <w:tc>
          <w:tcPr>
            <w:tcW w:w="4395" w:type="dxa"/>
            <w:vAlign w:val="center"/>
          </w:tcPr>
          <w:p w14:paraId="407AC2FA" w14:textId="1F5EB29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เข้าสู่ระบบ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Login)</w:t>
            </w:r>
          </w:p>
        </w:tc>
        <w:tc>
          <w:tcPr>
            <w:tcW w:w="709" w:type="dxa"/>
          </w:tcPr>
          <w:p w14:paraId="4096BF32" w14:textId="3D8397C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819" w:type="dxa"/>
            <w:vAlign w:val="bottom"/>
          </w:tcPr>
          <w:p w14:paraId="7231BADA" w14:textId="4D6BEFBA" w:rsidR="00A01B17" w:rsidRPr="009F1F59" w:rsidRDefault="00A01B17" w:rsidP="00A01B17">
            <w:pPr>
              <w:pStyle w:val="Defaul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กำหนดเป็นคลาสเข้าสู่ระบบ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A01B17" w:rsidRPr="009F1F59" w14:paraId="6F1FAF5D" w14:textId="77777777" w:rsidTr="009D6536">
        <w:tc>
          <w:tcPr>
            <w:tcW w:w="4395" w:type="dxa"/>
            <w:vAlign w:val="center"/>
          </w:tcPr>
          <w:p w14:paraId="53E2B502" w14:textId="7E220D3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username)</w:t>
            </w:r>
          </w:p>
        </w:tc>
        <w:tc>
          <w:tcPr>
            <w:tcW w:w="709" w:type="dxa"/>
          </w:tcPr>
          <w:p w14:paraId="3B46EB3D" w14:textId="6421DAE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2ABB5103" w14:textId="7C0A0F0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เป็นแอททริบิวต์ของคลาสเข้าสู่ระบบ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</w:tr>
      <w:tr w:rsidR="00A01B17" w:rsidRPr="009F1F59" w14:paraId="47AEE4C1" w14:textId="77777777" w:rsidTr="009D6536">
        <w:tc>
          <w:tcPr>
            <w:tcW w:w="4395" w:type="dxa"/>
            <w:vAlign w:val="center"/>
          </w:tcPr>
          <w:p w14:paraId="6979A6DD" w14:textId="060D39CA" w:rsidR="00A01B17" w:rsidRPr="009F1F59" w:rsidRDefault="00A01B17" w:rsidP="00A01B17">
            <w:pPr>
              <w:tabs>
                <w:tab w:val="left" w:pos="13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password)</w:t>
            </w:r>
          </w:p>
        </w:tc>
        <w:tc>
          <w:tcPr>
            <w:tcW w:w="709" w:type="dxa"/>
          </w:tcPr>
          <w:p w14:paraId="7B0354BB" w14:textId="01D753A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9D69214" w14:textId="7432ECE1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เป็นแอททริบิวต์ของคลาสเข้าสู่ระบบ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</w:tr>
      <w:tr w:rsidR="00A01B17" w:rsidRPr="009F1F59" w14:paraId="0736FFEF" w14:textId="77777777" w:rsidTr="009D6536">
        <w:tc>
          <w:tcPr>
            <w:tcW w:w="4395" w:type="dxa"/>
            <w:vAlign w:val="center"/>
          </w:tcPr>
          <w:p w14:paraId="0E2E16DD" w14:textId="6480E90F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ผู้ปกครอง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Parents)</w:t>
            </w:r>
          </w:p>
        </w:tc>
        <w:tc>
          <w:tcPr>
            <w:tcW w:w="709" w:type="dxa"/>
          </w:tcPr>
          <w:p w14:paraId="192FC8F2" w14:textId="3CB17DB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819" w:type="dxa"/>
            <w:vAlign w:val="bottom"/>
          </w:tcPr>
          <w:p w14:paraId="593CA947" w14:textId="3DD9AD70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กำหนดเป็นคลาสเก็บข้อมูลส่วนตัวผู้ปกครอง</w:t>
            </w:r>
          </w:p>
        </w:tc>
      </w:tr>
      <w:tr w:rsidR="00A01B17" w:rsidRPr="009F1F59" w14:paraId="4951DFA1" w14:textId="77777777" w:rsidTr="009D6536">
        <w:tc>
          <w:tcPr>
            <w:tcW w:w="4395" w:type="dxa"/>
            <w:vAlign w:val="center"/>
          </w:tcPr>
          <w:p w14:paraId="0E3B743C" w14:textId="1B96D6C3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19E6ED67" w14:textId="0031CBD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B2E4675" w14:textId="53BE488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316F3904" w14:textId="77777777" w:rsidTr="009D6536">
        <w:tc>
          <w:tcPr>
            <w:tcW w:w="4395" w:type="dxa"/>
            <w:vAlign w:val="center"/>
          </w:tcPr>
          <w:p w14:paraId="261E6DD2" w14:textId="630F685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7867C762" w14:textId="11653A6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0590059" w14:textId="5D6720C8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616CEAD5" w14:textId="77777777" w:rsidTr="009D6536">
        <w:tc>
          <w:tcPr>
            <w:tcW w:w="4395" w:type="dxa"/>
            <w:vAlign w:val="center"/>
          </w:tcPr>
          <w:p w14:paraId="021F9C2A" w14:textId="1F9B8E4D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11B6B4C7" w14:textId="737EC96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2941EEA5" w14:textId="3237ECD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519CB992" w14:textId="77777777" w:rsidTr="009D6536">
        <w:tc>
          <w:tcPr>
            <w:tcW w:w="4395" w:type="dxa"/>
            <w:vAlign w:val="center"/>
          </w:tcPr>
          <w:p w14:paraId="34CD4F96" w14:textId="27E9E95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709" w:type="dxa"/>
          </w:tcPr>
          <w:p w14:paraId="4372F2CD" w14:textId="620154E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2BD97CFD" w14:textId="7DE5D641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45C986EB" w14:textId="77777777" w:rsidTr="009D6536">
        <w:tc>
          <w:tcPr>
            <w:tcW w:w="4395" w:type="dxa"/>
            <w:vAlign w:val="center"/>
          </w:tcPr>
          <w:p w14:paraId="06F7253B" w14:textId="17352649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709" w:type="dxa"/>
          </w:tcPr>
          <w:p w14:paraId="525BED73" w14:textId="68232843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2BB12447" w14:textId="02BF4BD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1CA885B2" w14:textId="77777777" w:rsidTr="009D6536">
        <w:tc>
          <w:tcPr>
            <w:tcW w:w="4395" w:type="dxa"/>
            <w:vAlign w:val="center"/>
          </w:tcPr>
          <w:p w14:paraId="34E41431" w14:textId="4902A46C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709" w:type="dxa"/>
          </w:tcPr>
          <w:p w14:paraId="2CE7605D" w14:textId="27CC8655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3688AFB" w14:textId="5FCCB70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14C9EF25" w14:textId="77777777" w:rsidTr="009D6536">
        <w:tc>
          <w:tcPr>
            <w:tcW w:w="4395" w:type="dxa"/>
            <w:vAlign w:val="center"/>
          </w:tcPr>
          <w:p w14:paraId="6131998B" w14:textId="684C1A39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46DC5970" w14:textId="6C4A253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0E6005C4" w14:textId="520BC31B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6D20E5E9" w14:textId="77777777" w:rsidTr="009D6536">
        <w:tc>
          <w:tcPr>
            <w:tcW w:w="4395" w:type="dxa"/>
            <w:vAlign w:val="center"/>
          </w:tcPr>
          <w:p w14:paraId="66A2E935" w14:textId="1D0F8CB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709" w:type="dxa"/>
          </w:tcPr>
          <w:p w14:paraId="12D981C7" w14:textId="7383CED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3D547BDF" w14:textId="0C42DDE8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4D198800" w14:textId="77777777" w:rsidTr="009D6536">
        <w:tc>
          <w:tcPr>
            <w:tcW w:w="4395" w:type="dxa"/>
            <w:vAlign w:val="center"/>
          </w:tcPr>
          <w:p w14:paraId="01BB9F32" w14:textId="309E8D4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15D6F0F9" w14:textId="22A29F6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71E72F96" w14:textId="69BA4D20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1D302502" w14:textId="77777777" w:rsidTr="009D6536">
        <w:tc>
          <w:tcPr>
            <w:tcW w:w="4395" w:type="dxa"/>
            <w:vAlign w:val="center"/>
          </w:tcPr>
          <w:p w14:paraId="24FFFB2E" w14:textId="3EAE11A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เด็ก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Childrens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0B53D547" w14:textId="42BDF8F1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819" w:type="dxa"/>
            <w:vAlign w:val="bottom"/>
          </w:tcPr>
          <w:p w14:paraId="2A29B5CC" w14:textId="1FFFB61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กำหนดเป็นคลาสเก็บข้อมูลส่วนตัวเด็ก</w:t>
            </w:r>
          </w:p>
        </w:tc>
      </w:tr>
      <w:tr w:rsidR="00A01B17" w:rsidRPr="009F1F59" w14:paraId="7363A0A2" w14:textId="77777777" w:rsidTr="009D6536">
        <w:tc>
          <w:tcPr>
            <w:tcW w:w="4395" w:type="dxa"/>
            <w:vAlign w:val="center"/>
          </w:tcPr>
          <w:p w14:paraId="7805991E" w14:textId="64627C8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09D011A2" w14:textId="0D03FC49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0E411F8A" w14:textId="1521537C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701F256F" w14:textId="77777777" w:rsidTr="009D6536">
        <w:tc>
          <w:tcPr>
            <w:tcW w:w="4395" w:type="dxa"/>
            <w:vAlign w:val="center"/>
          </w:tcPr>
          <w:p w14:paraId="467FE525" w14:textId="7B60881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338697A1" w14:textId="6CF241FA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D73D780" w14:textId="3A4E65F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1181062A" w14:textId="77777777" w:rsidTr="009D6536">
        <w:tc>
          <w:tcPr>
            <w:tcW w:w="4395" w:type="dxa"/>
            <w:vAlign w:val="center"/>
          </w:tcPr>
          <w:p w14:paraId="61030D47" w14:textId="7CF82928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4D2151FB" w14:textId="24D9FC4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1252E753" w14:textId="543517A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149EBB4E" w14:textId="77777777" w:rsidTr="009D6536">
        <w:tc>
          <w:tcPr>
            <w:tcW w:w="4395" w:type="dxa"/>
            <w:vAlign w:val="center"/>
          </w:tcPr>
          <w:p w14:paraId="2734F672" w14:textId="2F564FAB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709" w:type="dxa"/>
          </w:tcPr>
          <w:p w14:paraId="35DF33A1" w14:textId="59AFC4F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ECC7484" w14:textId="724A8FC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65ED7AE6" w14:textId="77777777" w:rsidTr="009D6536">
        <w:tc>
          <w:tcPr>
            <w:tcW w:w="4395" w:type="dxa"/>
            <w:vAlign w:val="center"/>
          </w:tcPr>
          <w:p w14:paraId="5E72AEC4" w14:textId="7FD46695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709" w:type="dxa"/>
          </w:tcPr>
          <w:p w14:paraId="70A78F09" w14:textId="472553FC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67273372" w14:textId="38A7A058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3534D0F9" w14:textId="77777777" w:rsidTr="009D6536">
        <w:tc>
          <w:tcPr>
            <w:tcW w:w="4395" w:type="dxa"/>
            <w:vAlign w:val="center"/>
          </w:tcPr>
          <w:p w14:paraId="7D5A29A3" w14:textId="7BB89136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709" w:type="dxa"/>
          </w:tcPr>
          <w:p w14:paraId="06FC5F62" w14:textId="7E13D33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1AE3EE2C" w14:textId="6E07181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51A4492B" w14:textId="77777777" w:rsidTr="009D6536">
        <w:tc>
          <w:tcPr>
            <w:tcW w:w="4395" w:type="dxa"/>
            <w:vAlign w:val="center"/>
          </w:tcPr>
          <w:p w14:paraId="200ADF6B" w14:textId="2A4791D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5C29D0E1" w14:textId="599B0207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B3F2CBE" w14:textId="10D4DAAD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4B9F421F" w14:textId="77777777" w:rsidTr="009D6536">
        <w:tc>
          <w:tcPr>
            <w:tcW w:w="4395" w:type="dxa"/>
            <w:vAlign w:val="center"/>
          </w:tcPr>
          <w:p w14:paraId="6D93AC14" w14:textId="4C2F9A9E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709" w:type="dxa"/>
          </w:tcPr>
          <w:p w14:paraId="553D66B6" w14:textId="2AA9BBF5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2F9A403D" w14:textId="37DE15B6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52806A2E" w14:textId="77777777" w:rsidTr="009D6536">
        <w:tc>
          <w:tcPr>
            <w:tcW w:w="4395" w:type="dxa"/>
            <w:vAlign w:val="center"/>
          </w:tcPr>
          <w:p w14:paraId="1BD631FF" w14:textId="3E743679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0348BADD" w14:textId="4C9C71AE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18355EBE" w14:textId="690DC1E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3C9ACD53" w14:textId="77777777" w:rsidTr="009D6536">
        <w:tc>
          <w:tcPr>
            <w:tcW w:w="4395" w:type="dxa"/>
            <w:vAlign w:val="center"/>
          </w:tcPr>
          <w:p w14:paraId="4F57300D" w14:textId="2BD10F8B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lastRenderedPageBreak/>
              <w:t>ตำแหน่งที่อยู่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location)</w:t>
            </w:r>
          </w:p>
        </w:tc>
        <w:tc>
          <w:tcPr>
            <w:tcW w:w="709" w:type="dxa"/>
          </w:tcPr>
          <w:p w14:paraId="5EDB3239" w14:textId="28C20B9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1A229AD6" w14:textId="1D7D50D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62ACBDBF" w14:textId="77777777" w:rsidTr="009D6536">
        <w:tc>
          <w:tcPr>
            <w:tcW w:w="4395" w:type="dxa"/>
            <w:vAlign w:val="center"/>
          </w:tcPr>
          <w:p w14:paraId="40B39946" w14:textId="65C678E5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คนขับรถรับส่ง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Drivers)</w:t>
            </w:r>
          </w:p>
        </w:tc>
        <w:tc>
          <w:tcPr>
            <w:tcW w:w="709" w:type="dxa"/>
          </w:tcPr>
          <w:p w14:paraId="450BE440" w14:textId="3743382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819" w:type="dxa"/>
            <w:vAlign w:val="bottom"/>
          </w:tcPr>
          <w:p w14:paraId="74405293" w14:textId="2153E77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กำหนดเป็นคลาสเก็บข้อมูลส่วนตัวคนขับรถ</w:t>
            </w:r>
          </w:p>
        </w:tc>
      </w:tr>
      <w:tr w:rsidR="00A01B17" w:rsidRPr="009F1F59" w14:paraId="2A3BB3CF" w14:textId="77777777" w:rsidTr="009D6536">
        <w:tc>
          <w:tcPr>
            <w:tcW w:w="4395" w:type="dxa"/>
            <w:vAlign w:val="center"/>
          </w:tcPr>
          <w:p w14:paraId="6ABA7ADC" w14:textId="7788275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0F084209" w14:textId="01718AA9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ADA0D44" w14:textId="0F5A8D1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37D342F5" w14:textId="77777777" w:rsidTr="009D6536">
        <w:tc>
          <w:tcPr>
            <w:tcW w:w="4395" w:type="dxa"/>
            <w:vAlign w:val="center"/>
          </w:tcPr>
          <w:p w14:paraId="75BB34B0" w14:textId="350DDCC0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29E12E56" w14:textId="7BE12725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3EBB7062" w14:textId="520CC45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B476BC8" w14:textId="77777777" w:rsidTr="009D6536">
        <w:tc>
          <w:tcPr>
            <w:tcW w:w="4395" w:type="dxa"/>
            <w:vAlign w:val="center"/>
          </w:tcPr>
          <w:p w14:paraId="784D82D0" w14:textId="2C9A6381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50A04FBC" w14:textId="07A7A7AA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311FC7F9" w14:textId="0ADB93C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167A2626" w14:textId="77777777" w:rsidTr="009D6536">
        <w:tc>
          <w:tcPr>
            <w:tcW w:w="4395" w:type="dxa"/>
            <w:vAlign w:val="center"/>
          </w:tcPr>
          <w:p w14:paraId="5B978D9F" w14:textId="1988413D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709" w:type="dxa"/>
          </w:tcPr>
          <w:p w14:paraId="6020FF07" w14:textId="45D7CF1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6CE48974" w14:textId="42F327CD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72338128" w14:textId="77777777" w:rsidTr="009D6536">
        <w:tc>
          <w:tcPr>
            <w:tcW w:w="4395" w:type="dxa"/>
            <w:vAlign w:val="center"/>
          </w:tcPr>
          <w:p w14:paraId="1021AFD8" w14:textId="549A1001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709" w:type="dxa"/>
          </w:tcPr>
          <w:p w14:paraId="7763AA56" w14:textId="03309740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58AA046" w14:textId="1E1145F6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0E58F0BB" w14:textId="77777777" w:rsidTr="009D6536">
        <w:tc>
          <w:tcPr>
            <w:tcW w:w="4395" w:type="dxa"/>
            <w:vAlign w:val="center"/>
          </w:tcPr>
          <w:p w14:paraId="5BF15184" w14:textId="7954986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709" w:type="dxa"/>
          </w:tcPr>
          <w:p w14:paraId="53D12BF0" w14:textId="7A27295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1A8F811D" w14:textId="32AEF7DC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6F1CABC" w14:textId="77777777" w:rsidTr="009D6536">
        <w:tc>
          <w:tcPr>
            <w:tcW w:w="4395" w:type="dxa"/>
            <w:vAlign w:val="center"/>
          </w:tcPr>
          <w:p w14:paraId="31416628" w14:textId="312ACC53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ลิงค์กลุ่มไลน์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groupline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34F8CC25" w14:textId="4B691C09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7BC8973" w14:textId="0703385D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242AAAC" w14:textId="77777777" w:rsidTr="009D6536">
        <w:tc>
          <w:tcPr>
            <w:tcW w:w="4395" w:type="dxa"/>
            <w:vAlign w:val="center"/>
          </w:tcPr>
          <w:p w14:paraId="304B0177" w14:textId="1886147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709" w:type="dxa"/>
          </w:tcPr>
          <w:p w14:paraId="4883F91D" w14:textId="1A656FB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09F8A0EF" w14:textId="10C1176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F1183ED" w14:textId="77777777" w:rsidTr="009D6536">
        <w:tc>
          <w:tcPr>
            <w:tcW w:w="4395" w:type="dxa"/>
            <w:vAlign w:val="center"/>
          </w:tcPr>
          <w:p w14:paraId="0464AEAC" w14:textId="09A3850C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258DA71F" w14:textId="407CAA2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651114D" w14:textId="2A02687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6B890FC4" w14:textId="77777777" w:rsidTr="009D6536">
        <w:tc>
          <w:tcPr>
            <w:tcW w:w="4395" w:type="dxa"/>
            <w:vAlign w:val="center"/>
          </w:tcPr>
          <w:p w14:paraId="2CDE850B" w14:textId="1E3B184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Bus)</w:t>
            </w:r>
          </w:p>
        </w:tc>
        <w:tc>
          <w:tcPr>
            <w:tcW w:w="709" w:type="dxa"/>
          </w:tcPr>
          <w:p w14:paraId="6FA2D1A8" w14:textId="128AB44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819" w:type="dxa"/>
            <w:vAlign w:val="bottom"/>
          </w:tcPr>
          <w:p w14:paraId="545211FE" w14:textId="73D10F2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กำหนดเป็นคลาสเก็บข้อมูลรถรับส่ง</w:t>
            </w:r>
          </w:p>
        </w:tc>
      </w:tr>
      <w:tr w:rsidR="00A01B17" w:rsidRPr="009F1F59" w14:paraId="71D0D365" w14:textId="77777777" w:rsidTr="009D6536">
        <w:tc>
          <w:tcPr>
            <w:tcW w:w="4395" w:type="dxa"/>
            <w:vAlign w:val="center"/>
          </w:tcPr>
          <w:p w14:paraId="341A6637" w14:textId="14534A5D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ทะเบียน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num_plate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73D00A05" w14:textId="6E3293A1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0F1D4AF2" w14:textId="3DEBAF0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7BAF31F0" w14:textId="77777777" w:rsidTr="009D6536">
        <w:tc>
          <w:tcPr>
            <w:tcW w:w="4395" w:type="dxa"/>
            <w:vAlign w:val="center"/>
          </w:tcPr>
          <w:p w14:paraId="1C196B79" w14:textId="1308557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ยี่ห้อรถ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brand)</w:t>
            </w:r>
          </w:p>
        </w:tc>
        <w:tc>
          <w:tcPr>
            <w:tcW w:w="709" w:type="dxa"/>
          </w:tcPr>
          <w:p w14:paraId="163CC85E" w14:textId="25567C27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34DF7599" w14:textId="1A669E4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33185339" w14:textId="77777777" w:rsidTr="009D6536">
        <w:tc>
          <w:tcPr>
            <w:tcW w:w="4395" w:type="dxa"/>
            <w:vAlign w:val="center"/>
          </w:tcPr>
          <w:p w14:paraId="1C2253F4" w14:textId="147E32D1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วันที่ซื้อรถ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purchase_date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6BFB8976" w14:textId="01E5B6F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2BD55B32" w14:textId="583E1EC0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425605AE" w14:textId="77777777" w:rsidTr="009D6536">
        <w:tc>
          <w:tcPr>
            <w:tcW w:w="4395" w:type="dxa"/>
            <w:vAlign w:val="center"/>
          </w:tcPr>
          <w:p w14:paraId="4B73B419" w14:textId="126A190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ชื่อไฟล์รูปรถ(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image_Bus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30D10DB5" w14:textId="21FA9FF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5F079E70" w14:textId="2F9F2E5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1C6DB5C6" w14:textId="77777777" w:rsidTr="009D6536">
        <w:tc>
          <w:tcPr>
            <w:tcW w:w="4395" w:type="dxa"/>
            <w:vAlign w:val="center"/>
          </w:tcPr>
          <w:p w14:paraId="66827DC2" w14:textId="4DF7B8E8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โรงเรียน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Shcool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371F796F" w14:textId="1793D62D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819" w:type="dxa"/>
            <w:vAlign w:val="bottom"/>
          </w:tcPr>
          <w:p w14:paraId="4D8257C3" w14:textId="5D1B8C1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กำหนดเป็นคลาสเก็บข้อมูลโรงเรียน</w:t>
            </w:r>
          </w:p>
        </w:tc>
      </w:tr>
      <w:tr w:rsidR="00A01B17" w:rsidRPr="009F1F59" w14:paraId="12FEF66B" w14:textId="77777777" w:rsidTr="009D6536">
        <w:tc>
          <w:tcPr>
            <w:tcW w:w="4395" w:type="dxa"/>
            <w:vAlign w:val="center"/>
          </w:tcPr>
          <w:p w14:paraId="354BCACF" w14:textId="622ADB33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Contract)</w:t>
            </w:r>
          </w:p>
        </w:tc>
        <w:tc>
          <w:tcPr>
            <w:tcW w:w="709" w:type="dxa"/>
          </w:tcPr>
          <w:p w14:paraId="37B041F0" w14:textId="4BB9A9C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819" w:type="dxa"/>
            <w:vAlign w:val="bottom"/>
          </w:tcPr>
          <w:p w14:paraId="7FDE6CC0" w14:textId="10D3D716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กำหนดเป็นคลาสเก็บข้อมูลการทำสัญญา</w:t>
            </w:r>
          </w:p>
        </w:tc>
      </w:tr>
      <w:tr w:rsidR="00A01B17" w:rsidRPr="009F1F59" w14:paraId="58A93059" w14:textId="77777777" w:rsidTr="009D6536">
        <w:tc>
          <w:tcPr>
            <w:tcW w:w="4395" w:type="dxa"/>
            <w:vAlign w:val="center"/>
          </w:tcPr>
          <w:p w14:paraId="5B58D447" w14:textId="78ECAFDE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</w:t>
            </w:r>
            <w:r w:rsidR="00425BB2">
              <w:rPr>
                <w:rFonts w:ascii="TH SarabunPSK" w:hAnsi="TH SarabunPSK" w:cs="TH SarabunPSK"/>
                <w:color w:val="000000"/>
                <w:sz w:val="32"/>
                <w:szCs w:val="32"/>
              </w:rPr>
              <w:t>_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79D48BD2" w14:textId="2CB295F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6A04E3EF" w14:textId="32F99F4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  <w:tr w:rsidR="00A01B17" w:rsidRPr="009F1F59" w14:paraId="2DEC0EEF" w14:textId="77777777" w:rsidTr="009D6536">
        <w:tc>
          <w:tcPr>
            <w:tcW w:w="4395" w:type="dxa"/>
            <w:vAlign w:val="center"/>
          </w:tcPr>
          <w:p w14:paraId="24D2271C" w14:textId="38EF4A8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วันที่เริ่มสัญญา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start_date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2D3317B1" w14:textId="68411651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1C20B5D3" w14:textId="2A3D229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  <w:tr w:rsidR="00A01B17" w:rsidRPr="009F1F59" w14:paraId="66471A6B" w14:textId="77777777" w:rsidTr="009D6536">
        <w:tc>
          <w:tcPr>
            <w:tcW w:w="4395" w:type="dxa"/>
            <w:vAlign w:val="center"/>
          </w:tcPr>
          <w:p w14:paraId="333316FA" w14:textId="053AB82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วันสิ้นสุดสัญญา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end_date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4A0543CB" w14:textId="240213E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4706ADD2" w14:textId="092C04A0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  <w:tr w:rsidR="00A01B17" w:rsidRPr="009F1F59" w14:paraId="667FF849" w14:textId="77777777" w:rsidTr="009D6536">
        <w:tc>
          <w:tcPr>
            <w:tcW w:w="4395" w:type="dxa"/>
            <w:vAlign w:val="center"/>
          </w:tcPr>
          <w:p w14:paraId="2CE660AA" w14:textId="7B543DAB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สถานะสัญญา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status)</w:t>
            </w:r>
          </w:p>
        </w:tc>
        <w:tc>
          <w:tcPr>
            <w:tcW w:w="709" w:type="dxa"/>
          </w:tcPr>
          <w:p w14:paraId="1D171A0C" w14:textId="161E1F4C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819" w:type="dxa"/>
            <w:vAlign w:val="bottom"/>
          </w:tcPr>
          <w:p w14:paraId="1A4F125B" w14:textId="4DC4875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</w:tbl>
    <w:p w14:paraId="104A6977" w14:textId="77777777" w:rsidR="001024A8" w:rsidRDefault="001024A8" w:rsidP="0056312F">
      <w:pPr>
        <w:pStyle w:val="Heading1"/>
        <w:rPr>
          <w:rFonts w:ascii="TH SarabunPSK" w:hAnsi="TH SarabunPSK"/>
        </w:rPr>
      </w:pPr>
    </w:p>
    <w:p w14:paraId="102CB5BD" w14:textId="77777777" w:rsidR="001024A8" w:rsidRDefault="001024A8" w:rsidP="0056312F">
      <w:pPr>
        <w:pStyle w:val="Heading1"/>
        <w:rPr>
          <w:rFonts w:ascii="TH SarabunPSK" w:hAnsi="TH SarabunPSK"/>
        </w:rPr>
      </w:pPr>
    </w:p>
    <w:p w14:paraId="53496A1F" w14:textId="4278FA0F" w:rsidR="001024A8" w:rsidRDefault="001024A8" w:rsidP="0056312F">
      <w:pPr>
        <w:pStyle w:val="Heading1"/>
        <w:rPr>
          <w:rFonts w:ascii="TH SarabunPSK" w:hAnsi="TH SarabunPSK"/>
        </w:rPr>
      </w:pPr>
    </w:p>
    <w:p w14:paraId="361DE046" w14:textId="77777777" w:rsidR="001024A8" w:rsidRPr="001024A8" w:rsidRDefault="001024A8" w:rsidP="001024A8"/>
    <w:p w14:paraId="4EF865EA" w14:textId="51415AE8" w:rsidR="00A01B17" w:rsidRPr="009F1F59" w:rsidRDefault="00A01B17" w:rsidP="0056312F">
      <w:pPr>
        <w:pStyle w:val="Heading1"/>
        <w:rPr>
          <w:rFonts w:ascii="TH SarabunPSK" w:hAnsi="TH SarabunPSK"/>
        </w:rPr>
      </w:pPr>
      <w:bookmarkStart w:id="69" w:name="_Toc115201807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2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2</w:t>
      </w:r>
      <w:r w:rsidRPr="009F1F59">
        <w:rPr>
          <w:rFonts w:ascii="TH SarabunPSK" w:hAnsi="TH SarabunPSK"/>
          <w:cs/>
        </w:rPr>
        <w:t xml:space="preserve"> คลาสระดับแนวคิด (</w:t>
      </w:r>
      <w:r w:rsidRPr="009F1F59">
        <w:rPr>
          <w:rFonts w:ascii="TH SarabunPSK" w:hAnsi="TH SarabunPSK"/>
        </w:rPr>
        <w:t>Conceptual Class</w:t>
      </w:r>
      <w:r w:rsidRPr="009F1F59">
        <w:rPr>
          <w:rFonts w:ascii="TH SarabunPSK" w:hAnsi="TH SarabunPSK"/>
          <w:cs/>
        </w:rPr>
        <w:t>)</w:t>
      </w:r>
      <w:bookmarkEnd w:id="69"/>
      <w:r w:rsidRPr="009F1F59">
        <w:rPr>
          <w:rFonts w:ascii="TH SarabunPSK" w:hAnsi="TH SarabunPSK"/>
          <w:cs/>
        </w:rPr>
        <w:t xml:space="preserve"> </w:t>
      </w:r>
    </w:p>
    <w:p w14:paraId="41023801" w14:textId="02F85D96" w:rsidR="00795314" w:rsidRDefault="00A01B17" w:rsidP="00CD4E72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เป็นคลาสที่ได้จากการพิจารณาตัดคลาสคู่แข่งที่อยู่ภายนอกขอบเขตออกไป จากนั้นจะเป็นการก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หนดจ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นวนความสัมพันธ์ระหว่างคลาสจะช่วยให้มองเห็นภาพที่ชัดเจนของการออกแบบระบบ และสามารถน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ไปใช้ในการพัฒนาโปรแกรมได้โดยตรง โดยคลาสในระดับแนวคิดจะมีเฉพาะชื่อคลาสเท่านั้นดังตัวอย่างต่อไปนี้</w:t>
      </w:r>
    </w:p>
    <w:p w14:paraId="4DAB7161" w14:textId="0FFF0B1E" w:rsidR="005420BD" w:rsidRPr="009F1F59" w:rsidRDefault="005420BD" w:rsidP="00CD4E72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562D4AC" w14:textId="6985CAD7" w:rsidR="009B33BC" w:rsidRPr="009F1F59" w:rsidRDefault="009B33BC" w:rsidP="00CD4E72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206E8D7" w14:textId="77E56D05" w:rsidR="00795314" w:rsidRPr="009F1F59" w:rsidRDefault="00A75029" w:rsidP="0056312F">
      <w:pPr>
        <w:pStyle w:val="Heading1"/>
        <w:rPr>
          <w:rFonts w:ascii="TH SarabunPSK" w:hAnsi="TH SarabunPSK"/>
        </w:rPr>
      </w:pPr>
      <w:bookmarkStart w:id="70" w:name="_Toc115201808"/>
      <w:r w:rsidRPr="009F1F59">
        <w:rPr>
          <w:rFonts w:ascii="TH SarabunPSK" w:hAnsi="TH SarabunPSK"/>
        </w:rPr>
        <w:t xml:space="preserve">3.2.3 </w:t>
      </w:r>
      <w:r w:rsidRPr="009F1F59">
        <w:rPr>
          <w:rFonts w:ascii="TH SarabunPSK" w:hAnsi="TH SarabunPSK"/>
          <w:cs/>
        </w:rPr>
        <w:t>การ</w:t>
      </w:r>
      <w:r w:rsidR="008721D7" w:rsidRPr="009F1F59">
        <w:rPr>
          <w:rFonts w:ascii="TH SarabunPSK" w:hAnsi="TH SarabunPSK"/>
          <w:cs/>
        </w:rPr>
        <w:t>กำหนด</w:t>
      </w:r>
      <w:r w:rsidRPr="009F1F59">
        <w:rPr>
          <w:rFonts w:ascii="TH SarabunPSK" w:hAnsi="TH SarabunPSK"/>
          <w:cs/>
        </w:rPr>
        <w:t>แอททริบิวต์ของคลาส (</w:t>
      </w:r>
      <w:r w:rsidRPr="009F1F59">
        <w:rPr>
          <w:rFonts w:ascii="TH SarabunPSK" w:hAnsi="TH SarabunPSK"/>
        </w:rPr>
        <w:t>Class : Attribute)</w:t>
      </w:r>
      <w:bookmarkEnd w:id="70"/>
    </w:p>
    <w:p w14:paraId="2B867086" w14:textId="0E361544" w:rsidR="00A75029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20B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3264" behindDoc="1" locked="0" layoutInCell="1" allowOverlap="1" wp14:anchorId="7B0AC584" wp14:editId="27EC0668">
            <wp:simplePos x="0" y="0"/>
            <wp:positionH relativeFrom="column">
              <wp:posOffset>1135091</wp:posOffset>
            </wp:positionH>
            <wp:positionV relativeFrom="paragraph">
              <wp:posOffset>855691</wp:posOffset>
            </wp:positionV>
            <wp:extent cx="3938905" cy="2874645"/>
            <wp:effectExtent l="0" t="0" r="4445" b="0"/>
            <wp:wrapTight wrapText="bothSides">
              <wp:wrapPolygon edited="0">
                <wp:start x="12222" y="716"/>
                <wp:lineTo x="12222" y="2433"/>
                <wp:lineTo x="12640" y="3292"/>
                <wp:lineTo x="13267" y="3292"/>
                <wp:lineTo x="13267" y="5583"/>
                <wp:lineTo x="836" y="6012"/>
                <wp:lineTo x="836" y="7873"/>
                <wp:lineTo x="1671" y="10163"/>
                <wp:lineTo x="1776" y="17034"/>
                <wp:lineTo x="940" y="18036"/>
                <wp:lineTo x="836" y="20183"/>
                <wp:lineTo x="14625" y="20183"/>
                <wp:lineTo x="14730" y="18465"/>
                <wp:lineTo x="14416" y="17606"/>
                <wp:lineTo x="13685" y="17034"/>
                <wp:lineTo x="13685" y="14744"/>
                <wp:lineTo x="16506" y="14744"/>
                <wp:lineTo x="19535" y="13598"/>
                <wp:lineTo x="19640" y="11738"/>
                <wp:lineTo x="13685" y="10163"/>
                <wp:lineTo x="14521" y="10163"/>
                <wp:lineTo x="21520" y="8159"/>
                <wp:lineTo x="21520" y="6155"/>
                <wp:lineTo x="21102" y="6012"/>
                <wp:lineTo x="14207" y="5583"/>
                <wp:lineTo x="14312" y="3292"/>
                <wp:lineTo x="14834" y="2147"/>
                <wp:lineTo x="14730" y="716"/>
                <wp:lineTo x="12222" y="716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94" b="19048"/>
                    <a:stretch/>
                  </pic:blipFill>
                  <pic:spPr bwMode="auto">
                    <a:xfrm>
                      <a:off x="0" y="0"/>
                      <a:ext cx="393890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1CD" w:rsidRPr="009F1F59">
        <w:rPr>
          <w:rFonts w:ascii="TH SarabunPSK" w:hAnsi="TH SarabunPSK" w:cs="TH SarabunPSK"/>
          <w:sz w:val="32"/>
          <w:szCs w:val="32"/>
          <w:cs/>
        </w:rPr>
        <w:t>แอททริบิวต์เป็นคุณสมบัติของออปเจค โดยปกติจะเกี่ยวข้องกับคำนามที่ถูกกำหนดไว้ใน</w:t>
      </w:r>
      <w:r w:rsidR="00B721CD" w:rsidRPr="009F1F59">
        <w:rPr>
          <w:rFonts w:ascii="TH SarabunPSK" w:hAnsi="TH SarabunPSK" w:cs="TH SarabunPSK"/>
          <w:sz w:val="32"/>
          <w:szCs w:val="32"/>
        </w:rPr>
        <w:t xml:space="preserve"> Candidate Class </w:t>
      </w:r>
      <w:r w:rsidR="00B721CD" w:rsidRPr="009F1F59">
        <w:rPr>
          <w:rFonts w:ascii="TH SarabunPSK" w:hAnsi="TH SarabunPSK" w:cs="TH SarabunPSK"/>
          <w:sz w:val="32"/>
          <w:szCs w:val="32"/>
          <w:cs/>
        </w:rPr>
        <w:t>ในขั้นตอนนี้จะทำการกำหนดคลาสและแอททริบิวต์ที่สาคัญที่สุดก่อนเสมอ จากนั้นจึงกำหนดคลาสและแอททริบิวต์ที่เป็นส่วนรายละเอียดในขั้นตอนถัดไป โดยปกติแล้วแอททริบิวต์จะได้มาจากคำนามส่วนที่เหลือจากการกำหนดคลาสจากคลาสคู่แข่งนั่นเอง</w:t>
      </w:r>
    </w:p>
    <w:p w14:paraId="4BDA7CDD" w14:textId="17F4F5BE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B842A21" w14:textId="0850FEFF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53294C" w14:textId="5F6405F9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B461898" w14:textId="796BBD99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8DB2CB" w14:textId="27050A2F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03CF0F" w14:textId="4CC385ED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 wp14:anchorId="4FC02661" wp14:editId="519DFADC">
                <wp:simplePos x="0" y="0"/>
                <wp:positionH relativeFrom="margin">
                  <wp:posOffset>-914400</wp:posOffset>
                </wp:positionH>
                <wp:positionV relativeFrom="paragraph">
                  <wp:posOffset>644583</wp:posOffset>
                </wp:positionV>
                <wp:extent cx="7799705" cy="457200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970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976D5" w14:textId="6CBBA4D1" w:rsidR="00084BB6" w:rsidRPr="00084BB6" w:rsidRDefault="00084BB6" w:rsidP="00084BB6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71" w:name="_Toc98702723"/>
                            <w:bookmarkStart w:id="72" w:name="_Toc115201658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คลาสไดอาแกรมระดับความคิดของระบบแอปพลิเคชันการจัดการรถรับ-ส่งนักเรียน</w:t>
                            </w:r>
                            <w:bookmarkEnd w:id="71"/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02661" id="Text Box 75" o:spid="_x0000_s1200" type="#_x0000_t202" style="position:absolute;left:0;text-align:left;margin-left:-1in;margin-top:50.75pt;width:614.15pt;height:36pt;z-index:251495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" stroked="f">
                <v:textbox inset="0,0,0,0">
                  <w:txbxContent>
                    <w:p w14:paraId="076976D5" w14:textId="6CBBA4D1" w:rsidR="00084BB6" w:rsidRPr="00084BB6" w:rsidRDefault="00084BB6" w:rsidP="00084BB6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73" w:name="_Toc98702723"/>
                      <w:bookmarkStart w:id="74" w:name="_Toc115201658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3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คลาสไดอาแกรมระดับความคิดของระบบแอปพลิเคชันการจัดการรถรับ-ส่งนักเรียน</w:t>
                      </w:r>
                      <w:bookmarkEnd w:id="73"/>
                      <w:bookmarkEnd w:id="7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BBAFD05" w14:textId="47772676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0B61B9" w14:textId="6CB0BC6A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390FEA" w14:textId="77777777" w:rsidR="005420BD" w:rsidRPr="009F1F59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TableGrid"/>
        <w:tblW w:w="9923" w:type="dxa"/>
        <w:tblInd w:w="-289" w:type="dxa"/>
        <w:tblLook w:val="04A0" w:firstRow="1" w:lastRow="0" w:firstColumn="1" w:lastColumn="0" w:noHBand="0" w:noVBand="1"/>
      </w:tblPr>
      <w:tblGrid>
        <w:gridCol w:w="3686"/>
        <w:gridCol w:w="6237"/>
      </w:tblGrid>
      <w:tr w:rsidR="00B721CD" w:rsidRPr="009F1F59" w14:paraId="79AEAC90" w14:textId="77777777" w:rsidTr="0025714D">
        <w:tc>
          <w:tcPr>
            <w:tcW w:w="3686" w:type="dxa"/>
            <w:vAlign w:val="center"/>
          </w:tcPr>
          <w:p w14:paraId="7561A652" w14:textId="141DC162" w:rsidR="008D7C0D" w:rsidRDefault="008D7C0D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51119" behindDoc="1" locked="0" layoutInCell="1" allowOverlap="1" wp14:anchorId="3A1B69BF" wp14:editId="291C184F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6985</wp:posOffset>
                      </wp:positionV>
                      <wp:extent cx="961390" cy="784860"/>
                      <wp:effectExtent l="0" t="0" r="0" b="0"/>
                      <wp:wrapSquare wrapText="bothSides"/>
                      <wp:docPr id="1019" name="Group 10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1390" cy="784860"/>
                                <a:chOff x="0" y="0"/>
                                <a:chExt cx="1024798" cy="82655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18" name="Picture 101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4268" b="2063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24798" cy="8265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017" name="Rectangle 1017"/>
                              <wps:cNvSpPr/>
                              <wps:spPr>
                                <a:xfrm>
                                  <a:off x="146539" y="633046"/>
                                  <a:ext cx="811440" cy="1210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89B0B1" id="Group 1019" o:spid="_x0000_s1026" style="position:absolute;margin-left:36.4pt;margin-top:.55pt;width:75.7pt;height:61.8pt;z-index:-251665361;mso-width-relative:margin;mso-height-relative:margin" coordsize="10247,8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018" o:spid="_x0000_s1027" type="#_x0000_t75" style="position:absolute;width:10247;height:8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">
                        <v:imagedata r:id="rId75" o:title="" cropbottom="13520f" cropright="15904f"/>
                      </v:shape>
                      <v:rect id="Rectangle 1017" o:spid="_x0000_s1028" style="position:absolute;left:1465;top:6330;width:8114;height:1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" fillcolor="#ffc" stroked="f" strokeweight="1pt"/>
                      <w10:wrap type="square"/>
                    </v:group>
                  </w:pict>
                </mc:Fallback>
              </mc:AlternateContent>
            </w:r>
          </w:p>
          <w:p w14:paraId="4C24A30B" w14:textId="4EF580BC" w:rsidR="008D7C0D" w:rsidRDefault="008D7C0D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3D825C4" w14:textId="51795241" w:rsidR="00B721CD" w:rsidRPr="009F1F59" w:rsidRDefault="00B721CD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6237" w:type="dxa"/>
          </w:tcPr>
          <w:p w14:paraId="662D7A03" w14:textId="0A42B29E" w:rsidR="00B721CD" w:rsidRPr="009F1F59" w:rsidRDefault="00885A18" w:rsidP="00B721CD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คลาสเข้าสู่ระบบ ประกอบด้วย ชื่อผู้ใช้</w:t>
            </w:r>
            <w:r w:rsidR="008D7C0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</w:t>
            </w:r>
            <w:r w:rsidR="008D7C0D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และ</w:t>
            </w:r>
            <w:r w:rsidR="008D7C0D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ประเถทผู้ใช้งาน</w:t>
            </w:r>
          </w:p>
        </w:tc>
      </w:tr>
      <w:tr w:rsidR="00885A18" w:rsidRPr="009F1F59" w14:paraId="23123F38" w14:textId="77777777" w:rsidTr="0025714D">
        <w:tc>
          <w:tcPr>
            <w:tcW w:w="3686" w:type="dxa"/>
            <w:vAlign w:val="center"/>
          </w:tcPr>
          <w:p w14:paraId="4990718A" w14:textId="298DCCC8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39E33BA" wp14:editId="4F988D1A">
                  <wp:extent cx="1191491" cy="154478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095" b="21194"/>
                          <a:stretch/>
                        </pic:blipFill>
                        <pic:spPr bwMode="auto">
                          <a:xfrm>
                            <a:off x="0" y="0"/>
                            <a:ext cx="1191491" cy="1544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 w14:paraId="45608670" w14:textId="5810C20F" w:rsidR="00885A18" w:rsidRPr="009F1F59" w:rsidRDefault="00885A18" w:rsidP="00B721C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คลาสผู้ปกครอง ประกอบด้วย รหัสบัตรประชาชน ชื่อจริง นามสกุล วันเกิด เบอร์โทรศัพท์ อีเมล ไลน์ไอดี ที่อยู่ และรูปภาพ</w:t>
            </w:r>
          </w:p>
        </w:tc>
      </w:tr>
      <w:tr w:rsidR="00885A18" w:rsidRPr="009F1F59" w14:paraId="76EF4698" w14:textId="77777777" w:rsidTr="0025714D">
        <w:tc>
          <w:tcPr>
            <w:tcW w:w="3686" w:type="dxa"/>
            <w:vAlign w:val="center"/>
          </w:tcPr>
          <w:p w14:paraId="0DDAE767" w14:textId="0CDC3C15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9270E86" wp14:editId="2A69ED0C">
                  <wp:extent cx="1246909" cy="153092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085" b="21901"/>
                          <a:stretch/>
                        </pic:blipFill>
                        <pic:spPr bwMode="auto">
                          <a:xfrm>
                            <a:off x="0" y="0"/>
                            <a:ext cx="1246909" cy="1530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 w14:paraId="21EC07AD" w14:textId="65885166" w:rsidR="00885A18" w:rsidRPr="009F1F59" w:rsidRDefault="00885A18" w:rsidP="00B721C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คลาสเด็ก ประกอบด้วย รหัสบัตรประชาชน ชื่อจริง นามสกุล วันเกิด เบอร์โทรศัพท์ อีเมล ไลน์ไอดี ที่อยู่ รูปภาพ และตำแหน่งที่อยู่</w:t>
            </w:r>
          </w:p>
        </w:tc>
      </w:tr>
      <w:tr w:rsidR="00885A18" w:rsidRPr="009F1F59" w14:paraId="1A01C732" w14:textId="77777777" w:rsidTr="0025714D">
        <w:tc>
          <w:tcPr>
            <w:tcW w:w="3686" w:type="dxa"/>
            <w:vAlign w:val="center"/>
          </w:tcPr>
          <w:p w14:paraId="4CA2B5C5" w14:textId="62B69B43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3A4EFA9" wp14:editId="3CB7AD97">
                  <wp:extent cx="1191260" cy="1551709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111" b="20841"/>
                          <a:stretch/>
                        </pic:blipFill>
                        <pic:spPr bwMode="auto">
                          <a:xfrm>
                            <a:off x="0" y="0"/>
                            <a:ext cx="1191260" cy="1551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 w14:paraId="1924208F" w14:textId="7532CBFB" w:rsidR="00885A18" w:rsidRPr="009F1F59" w:rsidRDefault="00885A18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คลาสเด็ก ประกอบด้วย รหัสบัตรประชาชน ชื่อจริง นามสกุล วันเกิด เบอร์โทรศัพท์ อีเมล ลิงค์ของกลุ่มไลน์ ที่อยู่ และรูปภาพ </w:t>
            </w:r>
          </w:p>
        </w:tc>
      </w:tr>
      <w:tr w:rsidR="00885A18" w:rsidRPr="009F1F59" w14:paraId="26E032B6" w14:textId="77777777" w:rsidTr="0025714D">
        <w:tc>
          <w:tcPr>
            <w:tcW w:w="3686" w:type="dxa"/>
            <w:vAlign w:val="center"/>
          </w:tcPr>
          <w:p w14:paraId="3E1E4A58" w14:textId="7606F2FD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14EBCEE5" wp14:editId="6D8B5797">
                  <wp:extent cx="1191491" cy="1143000"/>
                  <wp:effectExtent l="0" t="0" r="889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879" b="21432"/>
                          <a:stretch/>
                        </pic:blipFill>
                        <pic:spPr bwMode="auto">
                          <a:xfrm>
                            <a:off x="0" y="0"/>
                            <a:ext cx="1191491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 w14:paraId="2B16DB1A" w14:textId="487D1961" w:rsidR="00885A18" w:rsidRPr="009F1F59" w:rsidRDefault="00885A18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คลาสรถรับส่ง ประกอบด้วย </w:t>
            </w:r>
            <w:r w:rsidR="00734BF7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เลขทะเบียนรถ จังหวัด ยี่ห้อ วันที่ซื้อรถ ตำแหน่งที่ตั้ง และรูปภาพของรถ</w:t>
            </w:r>
          </w:p>
        </w:tc>
      </w:tr>
      <w:tr w:rsidR="00885A18" w:rsidRPr="009F1F59" w14:paraId="43925550" w14:textId="77777777" w:rsidTr="0025714D">
        <w:tc>
          <w:tcPr>
            <w:tcW w:w="3686" w:type="dxa"/>
            <w:vAlign w:val="center"/>
          </w:tcPr>
          <w:p w14:paraId="0A2F806A" w14:textId="0B302C1C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9BC0FDA" wp14:editId="15AC1E9D">
                  <wp:extent cx="1316182" cy="768928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457" b="19541"/>
                          <a:stretch/>
                        </pic:blipFill>
                        <pic:spPr bwMode="auto">
                          <a:xfrm>
                            <a:off x="0" y="0"/>
                            <a:ext cx="1316182" cy="768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 w14:paraId="5B5E1682" w14:textId="25620C12" w:rsidR="00885A18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คลาสโรงเรียน ประกอบด้วย รหัสโรงเรียน ชื่อโรงเรียน และตำแหน่งที่ตั้งของโรงเรียน</w:t>
            </w:r>
          </w:p>
        </w:tc>
      </w:tr>
      <w:tr w:rsidR="00EB7088" w:rsidRPr="009F1F59" w14:paraId="556A3536" w14:textId="77777777" w:rsidTr="0025714D">
        <w:tc>
          <w:tcPr>
            <w:tcW w:w="3686" w:type="dxa"/>
            <w:vAlign w:val="center"/>
          </w:tcPr>
          <w:p w14:paraId="57C3ADCA" w14:textId="59359EB6" w:rsidR="00EB7088" w:rsidRPr="009F1F59" w:rsidRDefault="00C26DBE" w:rsidP="00885A18">
            <w:pPr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 w:rsidRPr="00C26DB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52BCA081" wp14:editId="71AD67B2">
                  <wp:extent cx="1247775" cy="742950"/>
                  <wp:effectExtent l="0" t="0" r="0" b="0"/>
                  <wp:docPr id="9502" name="Picture 9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941" b="22000"/>
                          <a:stretch/>
                        </pic:blipFill>
                        <pic:spPr bwMode="auto">
                          <a:xfrm>
                            <a:off x="0" y="0"/>
                            <a:ext cx="124777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 w14:paraId="08EF0A49" w14:textId="4615997E" w:rsidR="00EB7088" w:rsidRPr="009F1F59" w:rsidRDefault="00C26DBE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คลาสเส้นทาง ประกอบด้วย รหัสเส้นทาง </w:t>
            </w:r>
            <w:r w:rsidR="00816F7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รายละเอียดเส้นทาง และลิงค์เส้นทางตาม </w:t>
            </w:r>
            <w:r w:rsidR="00816F72">
              <w:rPr>
                <w:rFonts w:ascii="TH SarabunPSK" w:hAnsi="TH SarabunPSK" w:cs="TH SarabunPSK"/>
                <w:sz w:val="32"/>
                <w:szCs w:val="32"/>
              </w:rPr>
              <w:t>Google map</w:t>
            </w:r>
          </w:p>
        </w:tc>
      </w:tr>
      <w:tr w:rsidR="00885A18" w:rsidRPr="009F1F59" w14:paraId="235D2EF0" w14:textId="77777777" w:rsidTr="0025714D">
        <w:tc>
          <w:tcPr>
            <w:tcW w:w="3686" w:type="dxa"/>
            <w:vAlign w:val="center"/>
          </w:tcPr>
          <w:p w14:paraId="1EE28904" w14:textId="1019218E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F3CC337" wp14:editId="071F301A">
                  <wp:extent cx="1149927" cy="1143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775" b="21432"/>
                          <a:stretch/>
                        </pic:blipFill>
                        <pic:spPr bwMode="auto">
                          <a:xfrm>
                            <a:off x="0" y="0"/>
                            <a:ext cx="1149927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 w14:paraId="73AF33A5" w14:textId="5F5F1154" w:rsidR="00885A18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คลาสสัญญา ประกอบด้วย รหัสสัญญา วันที่ทำสัญญา วัยที่เริ่ม วันสิ้นสุด วันที่อนุมัติ และสถานะของสัญญา</w:t>
            </w:r>
          </w:p>
        </w:tc>
      </w:tr>
      <w:tr w:rsidR="00885A18" w:rsidRPr="009F1F59" w14:paraId="4DF3A585" w14:textId="77777777" w:rsidTr="0025714D">
        <w:tc>
          <w:tcPr>
            <w:tcW w:w="3686" w:type="dxa"/>
            <w:vAlign w:val="center"/>
          </w:tcPr>
          <w:p w14:paraId="5B56D3D2" w14:textId="709052B7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D8EA232" wp14:editId="5238D3FD">
                  <wp:extent cx="1253836" cy="1156855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939" b="20479"/>
                          <a:stretch/>
                        </pic:blipFill>
                        <pic:spPr bwMode="auto">
                          <a:xfrm>
                            <a:off x="0" y="0"/>
                            <a:ext cx="1253836" cy="115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 w14:paraId="2D090438" w14:textId="4401554E" w:rsidR="00885A18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คลาสกิจกรรม ประกรอบด้วย รหัสกิจกรรม จุกขึ้นรถ เวลาขึ้นรถ จุดลงรถ เวลาลงรถ และสถานะของนักเรียน</w:t>
            </w:r>
          </w:p>
        </w:tc>
      </w:tr>
      <w:tr w:rsidR="00885A18" w:rsidRPr="009F1F59" w14:paraId="3E424354" w14:textId="77777777" w:rsidTr="0025714D">
        <w:tc>
          <w:tcPr>
            <w:tcW w:w="3686" w:type="dxa"/>
            <w:vAlign w:val="center"/>
          </w:tcPr>
          <w:p w14:paraId="22807C41" w14:textId="729B8E01" w:rsidR="00885A18" w:rsidRPr="009F1F59" w:rsidRDefault="00425BB2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25BB2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1E89CD9" wp14:editId="69296055">
                  <wp:extent cx="1176793" cy="917130"/>
                  <wp:effectExtent l="0" t="0" r="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9916" cy="927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 w14:paraId="362B82B6" w14:textId="0FA7D1B5" w:rsidR="00734BF7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คลาสขอยกเลิกสัญญา ประกอบด้วย รหัสการขอยกเลิก วันที่ขอยกเลิก วันที่อนุมัติให้ยกเลิก</w:t>
            </w:r>
            <w:r w:rsidR="00641796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และ</w:t>
            </w:r>
            <w:r w:rsidR="00641796">
              <w:rPr>
                <w:rFonts w:ascii="TH SarabunPSK" w:hAnsi="TH SarabunPSK" w:cs="TH SarabunPSK" w:hint="cs"/>
                <w:sz w:val="32"/>
                <w:szCs w:val="32"/>
                <w:cs/>
              </w:rPr>
              <w:t>เหตุผลขอยกเลิก</w:t>
            </w:r>
          </w:p>
        </w:tc>
      </w:tr>
    </w:tbl>
    <w:p w14:paraId="5ADE244D" w14:textId="77777777" w:rsidR="00B721CD" w:rsidRPr="009F1F59" w:rsidRDefault="00B721CD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4AE73B0E" w14:textId="76B0527B" w:rsidR="00B721CD" w:rsidRPr="009F1F59" w:rsidRDefault="00B721CD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655928ED" w14:textId="1008F636" w:rsidR="00734BF7" w:rsidRDefault="00734BF7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42DA229B" w14:textId="456E7C97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3AAE8891" w14:textId="45F6EC51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2CD4C854" w14:textId="6108F2D5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2F58C420" w14:textId="2F1FD044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72859B70" w14:textId="7FB05A7C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2B8C5364" w14:textId="05E5CA98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687AABD8" w14:textId="77777777" w:rsidR="00641796" w:rsidRPr="009F1F59" w:rsidRDefault="00641796" w:rsidP="0025714D">
      <w:pPr>
        <w:jc w:val="both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2DBB517" w14:textId="6B14F78C" w:rsidR="00A75029" w:rsidRPr="009F1F59" w:rsidRDefault="00A75029" w:rsidP="0056312F">
      <w:pPr>
        <w:pStyle w:val="Heading1"/>
        <w:rPr>
          <w:rFonts w:ascii="TH SarabunPSK" w:hAnsi="TH SarabunPSK"/>
        </w:rPr>
      </w:pPr>
      <w:bookmarkStart w:id="75" w:name="_Toc115201809"/>
      <w:r w:rsidRPr="009F1F59">
        <w:rPr>
          <w:rFonts w:ascii="TH SarabunPSK" w:hAnsi="TH SarabunPSK"/>
          <w:cs/>
        </w:rPr>
        <w:lastRenderedPageBreak/>
        <w:t>3.2.4 คลาสระดับแรก (</w:t>
      </w:r>
      <w:r w:rsidRPr="009F1F59">
        <w:rPr>
          <w:rFonts w:ascii="TH SarabunPSK" w:hAnsi="TH SarabunPSK"/>
        </w:rPr>
        <w:t>First Draft Class)</w:t>
      </w:r>
      <w:bookmarkEnd w:id="75"/>
    </w:p>
    <w:p w14:paraId="426E4E83" w14:textId="4E0F584B" w:rsidR="00A75029" w:rsidRPr="009F1F59" w:rsidRDefault="005420BD" w:rsidP="00F44421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420B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2240" behindDoc="0" locked="0" layoutInCell="1" allowOverlap="1" wp14:anchorId="08030763" wp14:editId="4FD48B2C">
            <wp:simplePos x="0" y="0"/>
            <wp:positionH relativeFrom="column">
              <wp:posOffset>113665</wp:posOffset>
            </wp:positionH>
            <wp:positionV relativeFrom="paragraph">
              <wp:posOffset>632460</wp:posOffset>
            </wp:positionV>
            <wp:extent cx="5715000" cy="6233795"/>
            <wp:effectExtent l="0" t="0" r="0" b="0"/>
            <wp:wrapThrough wrapText="bothSides">
              <wp:wrapPolygon edited="0">
                <wp:start x="11520" y="858"/>
                <wp:lineTo x="11520" y="4489"/>
                <wp:lineTo x="12600" y="5215"/>
                <wp:lineTo x="864" y="5941"/>
                <wp:lineTo x="864" y="10429"/>
                <wp:lineTo x="1008" y="10495"/>
                <wp:lineTo x="3024" y="10495"/>
                <wp:lineTo x="3312" y="11551"/>
                <wp:lineTo x="3672" y="12608"/>
                <wp:lineTo x="2952" y="13598"/>
                <wp:lineTo x="2952" y="15446"/>
                <wp:lineTo x="3600" y="15776"/>
                <wp:lineTo x="4896" y="15776"/>
                <wp:lineTo x="5832" y="16832"/>
                <wp:lineTo x="5904" y="21057"/>
                <wp:lineTo x="9936" y="21057"/>
                <wp:lineTo x="14256" y="20925"/>
                <wp:lineTo x="15192" y="20793"/>
                <wp:lineTo x="15048" y="15776"/>
                <wp:lineTo x="13464" y="14720"/>
                <wp:lineTo x="16776" y="14720"/>
                <wp:lineTo x="21384" y="14126"/>
                <wp:lineTo x="21384" y="12145"/>
                <wp:lineTo x="20232" y="12013"/>
                <wp:lineTo x="13392" y="11551"/>
                <wp:lineTo x="13968" y="11551"/>
                <wp:lineTo x="15192" y="10825"/>
                <wp:lineTo x="15120" y="10495"/>
                <wp:lineTo x="16416" y="10495"/>
                <wp:lineTo x="20736" y="9703"/>
                <wp:lineTo x="20808" y="6799"/>
                <wp:lineTo x="19872" y="6667"/>
                <wp:lineTo x="15120" y="6271"/>
                <wp:lineTo x="15264" y="5743"/>
                <wp:lineTo x="14904" y="5479"/>
                <wp:lineTo x="13680" y="5215"/>
                <wp:lineTo x="14040" y="5215"/>
                <wp:lineTo x="14976" y="4423"/>
                <wp:lineTo x="14904" y="858"/>
                <wp:lineTo x="11520" y="858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11" b="21600"/>
                    <a:stretch/>
                  </pic:blipFill>
                  <pic:spPr bwMode="auto">
                    <a:xfrm>
                      <a:off x="0" y="0"/>
                      <a:ext cx="5715000" cy="6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501" w:rsidRPr="009F1F59">
        <w:rPr>
          <w:rFonts w:ascii="TH SarabunPSK" w:hAnsi="TH SarabunPSK" w:cs="TH SarabunPSK"/>
          <w:sz w:val="32"/>
          <w:szCs w:val="32"/>
          <w:cs/>
        </w:rPr>
        <w:t>เป็นขั้นตอนสุดท้ายในการนำผลลัพธ์ที่ได้จากขั้นตอนก่อนหน้านี้ทั้งหมด เพื่อนาไปสร้างเป็นคลาสไดอาแกรม ซึ่งถือเป็นไดอาแกรมที่เป็นหัวใจหลักในการออกแบบเชิงวัตถุโดยใช้ยูเอ็มแอล คลาสไดอาแกรมจะประกอบไปด้วยกลุ่มของคลาสที่มีความสัมพันธ์กัน และสะท้อนให้เห็นถึงการแก้ไขปัญหาที่ถูกกำหนดไว้ในขอบเขตและความต้องการของระบบ</w:t>
      </w:r>
    </w:p>
    <w:p w14:paraId="1E71BD0E" w14:textId="42158154" w:rsidR="00A75029" w:rsidRPr="009F1F59" w:rsidRDefault="005420BD" w:rsidP="00F4442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20B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B33BC">
        <w:rPr>
          <w:noProof/>
        </w:rPr>
        <mc:AlternateContent>
          <mc:Choice Requires="wps">
            <w:drawing>
              <wp:anchor distT="0" distB="0" distL="114300" distR="114300" simplePos="0" relativeHeight="251651091" behindDoc="1" locked="0" layoutInCell="1" allowOverlap="1" wp14:anchorId="3BB8DAD7" wp14:editId="57E22C69">
                <wp:simplePos x="0" y="0"/>
                <wp:positionH relativeFrom="column">
                  <wp:posOffset>-171450</wp:posOffset>
                </wp:positionH>
                <wp:positionV relativeFrom="paragraph">
                  <wp:posOffset>5796280</wp:posOffset>
                </wp:positionV>
                <wp:extent cx="6389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05" name="Text Box 4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894D12" w14:textId="4BCD72D3" w:rsidR="009B33BC" w:rsidRPr="00084BB6" w:rsidRDefault="009B33BC" w:rsidP="009B33B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76" w:name="_Toc98702724"/>
                            <w:bookmarkStart w:id="77" w:name="_Toc115201659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คลาสไดอาแกรมระดับแรกของระบบ แอปพลิเคชันรถรับส่งนักเรียน</w:t>
                            </w:r>
                            <w:bookmarkEnd w:id="76"/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8DAD7" id="Text Box 4605" o:spid="_x0000_s1201" type="#_x0000_t202" style="position:absolute;left:0;text-align:left;margin-left:-13.5pt;margin-top:456.4pt;width:503.1pt;height:.05pt;z-index:-2516653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" stroked="f">
                <v:textbox style="mso-fit-shape-to-text:t" inset="0,0,0,0">
                  <w:txbxContent>
                    <w:p w14:paraId="5F894D12" w14:textId="4BCD72D3" w:rsidR="009B33BC" w:rsidRPr="00084BB6" w:rsidRDefault="009B33BC" w:rsidP="009B33B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78" w:name="_Toc98702724"/>
                      <w:bookmarkStart w:id="79" w:name="_Toc115201659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คลาสไดอาแกรมระดับแรกของระบบ แอปพลิเคชันรถรับส่งนักเรียน</w:t>
                      </w:r>
                      <w:bookmarkEnd w:id="78"/>
                      <w:bookmarkEnd w:id="79"/>
                    </w:p>
                  </w:txbxContent>
                </v:textbox>
                <w10:wrap type="tight"/>
              </v:shape>
            </w:pict>
          </mc:Fallback>
        </mc:AlternateContent>
      </w:r>
      <w:r w:rsidR="004F5501" w:rsidRPr="009F1F59"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1074" behindDoc="0" locked="0" layoutInCell="1" allowOverlap="1" wp14:anchorId="38AAF186" wp14:editId="5675D145">
                <wp:simplePos x="0" y="0"/>
                <wp:positionH relativeFrom="margin">
                  <wp:align>center</wp:align>
                </wp:positionH>
                <wp:positionV relativeFrom="paragraph">
                  <wp:posOffset>5002530</wp:posOffset>
                </wp:positionV>
                <wp:extent cx="914400" cy="3810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DF95E" w14:textId="098CD015" w:rsidR="004F5501" w:rsidRPr="004F5501" w:rsidRDefault="004F5501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AF186" id="Text Box 18" o:spid="_x0000_s1202" type="#_x0000_t202" style="position:absolute;left:0;text-align:left;margin-left:0;margin-top:393.9pt;width:1in;height:30pt;z-index:25165107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YivFwIAADE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" filled="f" stroked="f" strokeweight=".5pt">
                <v:textbox>
                  <w:txbxContent>
                    <w:p w14:paraId="55FDF95E" w14:textId="098CD015" w:rsidR="004F5501" w:rsidRPr="004F5501" w:rsidRDefault="004F5501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75029"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129A879" w14:textId="0DEB6821" w:rsidR="00A75029" w:rsidRPr="009F1F59" w:rsidRDefault="00A75029" w:rsidP="0056312F">
      <w:pPr>
        <w:pStyle w:val="Heading1"/>
        <w:rPr>
          <w:rFonts w:ascii="TH SarabunPSK" w:hAnsi="TH SarabunPSK"/>
        </w:rPr>
      </w:pPr>
      <w:bookmarkStart w:id="80" w:name="_Toc115201810"/>
      <w:r w:rsidRPr="009F1F59">
        <w:rPr>
          <w:rFonts w:ascii="TH SarabunPSK" w:hAnsi="TH SarabunPSK"/>
          <w:cs/>
        </w:rPr>
        <w:lastRenderedPageBreak/>
        <w:t>3.3 รายละเอียดของซีเควนซ์ไดอาแกรม (</w:t>
      </w:r>
      <w:r w:rsidRPr="009F1F59">
        <w:rPr>
          <w:rFonts w:ascii="TH SarabunPSK" w:hAnsi="TH SarabunPSK"/>
        </w:rPr>
        <w:t>Sequence Diagram Specifications)</w:t>
      </w:r>
      <w:bookmarkEnd w:id="80"/>
    </w:p>
    <w:p w14:paraId="6387BD38" w14:textId="564C6C64" w:rsidR="005B71ED" w:rsidRPr="009F1F59" w:rsidRDefault="00450CC3" w:rsidP="005427C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450CC3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8688" behindDoc="0" locked="0" layoutInCell="1" allowOverlap="1" wp14:anchorId="7AB30C5C" wp14:editId="54D4F8EF">
                <wp:simplePos x="0" y="0"/>
                <wp:positionH relativeFrom="margin">
                  <wp:align>center</wp:align>
                </wp:positionH>
                <wp:positionV relativeFrom="paragraph">
                  <wp:posOffset>1482282</wp:posOffset>
                </wp:positionV>
                <wp:extent cx="4567555" cy="6042467"/>
                <wp:effectExtent l="0" t="0" r="4445" b="15875"/>
                <wp:wrapNone/>
                <wp:docPr id="9879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7555" cy="6042467"/>
                          <a:chOff x="0" y="0"/>
                          <a:chExt cx="4567625" cy="7571740"/>
                        </a:xfrm>
                      </wpg:grpSpPr>
                      <wps:wsp>
                        <wps:cNvPr id="9880" name="Oval 9880"/>
                        <wps:cNvSpPr>
                          <a:spLocks noChangeArrowheads="1"/>
                        </wps:cNvSpPr>
                        <wps:spPr bwMode="auto">
                          <a:xfrm>
                            <a:off x="3654425" y="3098800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81" name="Rectangle 9881"/>
                        <wps:cNvSpPr>
                          <a:spLocks noChangeArrowheads="1"/>
                        </wps:cNvSpPr>
                        <wps:spPr bwMode="auto">
                          <a:xfrm>
                            <a:off x="3590685" y="3468687"/>
                            <a:ext cx="6946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B6496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Register 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2" name="Oval 9882"/>
                        <wps:cNvSpPr>
                          <a:spLocks noChangeArrowheads="1"/>
                        </wps:cNvSpPr>
                        <wps:spPr bwMode="auto">
                          <a:xfrm>
                            <a:off x="3705225" y="49212"/>
                            <a:ext cx="452438" cy="23336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83" name="Rectangle 9883"/>
                        <wps:cNvSpPr>
                          <a:spLocks noChangeArrowheads="1"/>
                        </wps:cNvSpPr>
                        <wps:spPr bwMode="auto">
                          <a:xfrm>
                            <a:off x="3458931" y="423862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2B67C9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 details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4" name="Oval 9884"/>
                        <wps:cNvSpPr>
                          <a:spLocks noChangeArrowheads="1"/>
                        </wps:cNvSpPr>
                        <wps:spPr bwMode="auto">
                          <a:xfrm>
                            <a:off x="2014537" y="3016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85" name="Rectangle 9885"/>
                        <wps:cNvSpPr>
                          <a:spLocks noChangeArrowheads="1"/>
                        </wps:cNvSpPr>
                        <wps:spPr bwMode="auto">
                          <a:xfrm>
                            <a:off x="1876300" y="400050"/>
                            <a:ext cx="8362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3962A8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Search school bus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886" name="Group 9886"/>
                        <wpg:cNvGrpSpPr>
                          <a:grpSpLocks/>
                        </wpg:cNvGrpSpPr>
                        <wpg:grpSpPr bwMode="auto">
                          <a:xfrm>
                            <a:off x="23971" y="46037"/>
                            <a:ext cx="238126" cy="322263"/>
                            <a:chOff x="23812" y="46037"/>
                            <a:chExt cx="150" cy="203"/>
                          </a:xfrm>
                        </wpg:grpSpPr>
                        <wps:wsp>
                          <wps:cNvPr id="9887" name="Oval 98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3853" y="46037"/>
                              <a:ext cx="70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88" name="Line 12"/>
                          <wps:cNvCnPr/>
                          <wps:spPr bwMode="auto">
                            <a:xfrm>
                              <a:off x="23887" y="46104"/>
                              <a:ext cx="0" cy="6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89" name="Line 13"/>
                          <wps:cNvCnPr/>
                          <wps:spPr bwMode="auto">
                            <a:xfrm>
                              <a:off x="23832" y="4612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90" name="Freeform 14"/>
                          <wps:cNvSpPr>
                            <a:spLocks/>
                          </wps:cNvSpPr>
                          <wps:spPr bwMode="auto">
                            <a:xfrm>
                              <a:off x="23812" y="46166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91" name="Rectangle 9891"/>
                        <wps:cNvSpPr>
                          <a:spLocks noChangeArrowheads="1"/>
                        </wps:cNvSpPr>
                        <wps:spPr bwMode="auto">
                          <a:xfrm>
                            <a:off x="69845" y="528637"/>
                            <a:ext cx="21463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AC2A9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2" name="Line 17"/>
                        <wps:cNvCnPr/>
                        <wps:spPr bwMode="auto">
                          <a:xfrm flipV="1">
                            <a:off x="1163637" y="177800"/>
                            <a:ext cx="846138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3" name="Line 18"/>
                        <wps:cNvCnPr/>
                        <wps:spPr bwMode="auto">
                          <a:xfrm flipH="1">
                            <a:off x="319087" y="204787"/>
                            <a:ext cx="844550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4" name="Oval 9894"/>
                        <wps:cNvSpPr>
                          <a:spLocks noChangeArrowheads="1"/>
                        </wps:cNvSpPr>
                        <wps:spPr bwMode="auto">
                          <a:xfrm>
                            <a:off x="3849687" y="421481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95" name="Rectangle 9895"/>
                        <wps:cNvSpPr>
                          <a:spLocks noChangeArrowheads="1"/>
                        </wps:cNvSpPr>
                        <wps:spPr bwMode="auto">
                          <a:xfrm>
                            <a:off x="3703390" y="4584700"/>
                            <a:ext cx="8642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AC25C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children profile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6" name="Line 21"/>
                        <wps:cNvCnPr/>
                        <wps:spPr bwMode="auto">
                          <a:xfrm flipH="1" flipV="1">
                            <a:off x="2570162" y="171450"/>
                            <a:ext cx="1125538" cy="127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7" name="Line 22"/>
                        <wps:cNvCnPr/>
                        <wps:spPr bwMode="auto">
                          <a:xfrm flipV="1">
                            <a:off x="2570162" y="133350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8" name="Line 23"/>
                        <wps:cNvCnPr/>
                        <wps:spPr bwMode="auto">
                          <a:xfrm>
                            <a:off x="2570162" y="171450"/>
                            <a:ext cx="9207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9" name="Rectangle 9899"/>
                        <wps:cNvSpPr>
                          <a:spLocks noChangeArrowheads="1"/>
                        </wps:cNvSpPr>
                        <wps:spPr bwMode="auto">
                          <a:xfrm>
                            <a:off x="2857456" y="0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F0BA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0" name="Oval 9900"/>
                        <wps:cNvSpPr>
                          <a:spLocks noChangeArrowheads="1"/>
                        </wps:cNvSpPr>
                        <wps:spPr bwMode="auto">
                          <a:xfrm>
                            <a:off x="2193925" y="9620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01" name="Rectangle 9901"/>
                        <wps:cNvSpPr>
                          <a:spLocks noChangeArrowheads="1"/>
                        </wps:cNvSpPr>
                        <wps:spPr bwMode="auto">
                          <a:xfrm>
                            <a:off x="2163729" y="1331912"/>
                            <a:ext cx="6330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EE367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2" name="Oval 9902"/>
                        <wps:cNvSpPr>
                          <a:spLocks noChangeArrowheads="1"/>
                        </wps:cNvSpPr>
                        <wps:spPr bwMode="auto">
                          <a:xfrm>
                            <a:off x="2271712" y="1643062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03" name="Rectangle 9903"/>
                        <wps:cNvSpPr>
                          <a:spLocks noChangeArrowheads="1"/>
                        </wps:cNvSpPr>
                        <wps:spPr bwMode="auto">
                          <a:xfrm>
                            <a:off x="1976407" y="2012950"/>
                            <a:ext cx="11214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F6C93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904" name="Group 9904"/>
                        <wpg:cNvGrpSpPr>
                          <a:grpSpLocks/>
                        </wpg:cNvGrpSpPr>
                        <wpg:grpSpPr bwMode="auto">
                          <a:xfrm>
                            <a:off x="30162" y="1545903"/>
                            <a:ext cx="239713" cy="320676"/>
                            <a:chOff x="30162" y="1538287"/>
                            <a:chExt cx="151" cy="202"/>
                          </a:xfrm>
                        </wpg:grpSpPr>
                        <wps:wsp>
                          <wps:cNvPr id="9905" name="Oval 9905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1538287"/>
                              <a:ext cx="68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06" name="Line 30"/>
                          <wps:cNvCnPr/>
                          <wps:spPr bwMode="auto">
                            <a:xfrm>
                              <a:off x="30238" y="1538353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07" name="Line 31"/>
                          <wps:cNvCnPr/>
                          <wps:spPr bwMode="auto">
                            <a:xfrm>
                              <a:off x="30183" y="153837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08" name="Freeform 32"/>
                          <wps:cNvSpPr>
                            <a:spLocks/>
                          </wps:cNvSpPr>
                          <wps:spPr bwMode="auto">
                            <a:xfrm>
                              <a:off x="30162" y="1538416"/>
                              <a:ext cx="151" cy="7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09" name="Rectangle 9909"/>
                        <wps:cNvSpPr>
                          <a:spLocks noChangeArrowheads="1"/>
                        </wps:cNvSpPr>
                        <wps:spPr bwMode="auto">
                          <a:xfrm>
                            <a:off x="0" y="2020887"/>
                            <a:ext cx="37846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36622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0" name="Line 35"/>
                        <wps:cNvCnPr/>
                        <wps:spPr bwMode="auto">
                          <a:xfrm flipV="1">
                            <a:off x="1257300" y="1177925"/>
                            <a:ext cx="931863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1" name="Line 36"/>
                        <wps:cNvCnPr/>
                        <wps:spPr bwMode="auto">
                          <a:xfrm flipH="1">
                            <a:off x="327025" y="1435100"/>
                            <a:ext cx="930275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2" name="Line 37"/>
                        <wps:cNvCnPr/>
                        <wps:spPr bwMode="auto">
                          <a:xfrm>
                            <a:off x="1292225" y="1755775"/>
                            <a:ext cx="969963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3" name="Line 38"/>
                        <wps:cNvCnPr/>
                        <wps:spPr bwMode="auto">
                          <a:xfrm flipH="1" flipV="1">
                            <a:off x="327025" y="1738312"/>
                            <a:ext cx="965200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4" name="Line 39"/>
                        <wps:cNvCnPr/>
                        <wps:spPr bwMode="auto">
                          <a:xfrm flipV="1">
                            <a:off x="169862" y="720725"/>
                            <a:ext cx="1588" cy="8112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5" name="Freeform 40"/>
                        <wps:cNvSpPr>
                          <a:spLocks/>
                        </wps:cNvSpPr>
                        <wps:spPr bwMode="auto">
                          <a:xfrm>
                            <a:off x="115887" y="72072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g:grpSp>
                        <wpg:cNvPr id="9916" name="Group 9916"/>
                        <wpg:cNvGrpSpPr>
                          <a:grpSpLocks/>
                        </wpg:cNvGrpSpPr>
                        <wpg:grpSpPr bwMode="auto">
                          <a:xfrm>
                            <a:off x="3904117" y="2341563"/>
                            <a:ext cx="238126" cy="322263"/>
                            <a:chOff x="3878262" y="2341562"/>
                            <a:chExt cx="150" cy="203"/>
                          </a:xfrm>
                        </wpg:grpSpPr>
                        <wps:wsp>
                          <wps:cNvPr id="9917" name="Oval 9917"/>
                          <wps:cNvSpPr>
                            <a:spLocks noChangeArrowheads="1"/>
                          </wps:cNvSpPr>
                          <wps:spPr bwMode="auto">
                            <a:xfrm>
                              <a:off x="3878304" y="2341562"/>
                              <a:ext cx="69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18" name="Line 42"/>
                          <wps:cNvCnPr/>
                          <wps:spPr bwMode="auto">
                            <a:xfrm>
                              <a:off x="3878337" y="2341628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19" name="Line 43"/>
                          <wps:cNvCnPr/>
                          <wps:spPr bwMode="auto">
                            <a:xfrm>
                              <a:off x="3878283" y="2341646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20" name="Freeform 44"/>
                          <wps:cNvSpPr>
                            <a:spLocks/>
                          </wps:cNvSpPr>
                          <wps:spPr bwMode="auto">
                            <a:xfrm>
                              <a:off x="3878262" y="2341691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21" name="Rectangle 9921"/>
                        <wps:cNvSpPr>
                          <a:spLocks noChangeArrowheads="1"/>
                        </wps:cNvSpPr>
                        <wps:spPr bwMode="auto">
                          <a:xfrm>
                            <a:off x="3935352" y="2824162"/>
                            <a:ext cx="1924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C1DDBA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2" name="Oval 9922"/>
                        <wps:cNvSpPr>
                          <a:spLocks noChangeArrowheads="1"/>
                        </wps:cNvSpPr>
                        <wps:spPr bwMode="auto">
                          <a:xfrm>
                            <a:off x="2235200" y="24098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23" name="Rectangle 9923"/>
                        <wps:cNvSpPr>
                          <a:spLocks noChangeArrowheads="1"/>
                        </wps:cNvSpPr>
                        <wps:spPr bwMode="auto">
                          <a:xfrm>
                            <a:off x="2176429" y="2779712"/>
                            <a:ext cx="6781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63E4F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Send message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4" name="Line 49"/>
                        <wps:cNvCnPr/>
                        <wps:spPr bwMode="auto">
                          <a:xfrm>
                            <a:off x="1277937" y="2114550"/>
                            <a:ext cx="950913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5" name="Line 50"/>
                        <wps:cNvCnPr/>
                        <wps:spPr bwMode="auto">
                          <a:xfrm flipH="1" flipV="1">
                            <a:off x="327025" y="1781175"/>
                            <a:ext cx="950913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6" name="Line 51"/>
                        <wps:cNvCnPr/>
                        <wps:spPr bwMode="auto">
                          <a:xfrm>
                            <a:off x="3330575" y="2541587"/>
                            <a:ext cx="539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7" name="Line 52"/>
                        <wps:cNvCnPr/>
                        <wps:spPr bwMode="auto">
                          <a:xfrm flipH="1">
                            <a:off x="2790825" y="2541587"/>
                            <a:ext cx="53975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8" name="Oval 9928"/>
                        <wps:cNvSpPr>
                          <a:spLocks noChangeArrowheads="1"/>
                        </wps:cNvSpPr>
                        <wps:spPr bwMode="auto">
                          <a:xfrm>
                            <a:off x="2163762" y="30956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29" name="Rectangle 9929"/>
                        <wps:cNvSpPr>
                          <a:spLocks noChangeArrowheads="1"/>
                        </wps:cNvSpPr>
                        <wps:spPr bwMode="auto">
                          <a:xfrm>
                            <a:off x="2162142" y="3465512"/>
                            <a:ext cx="5765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3A625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0" name="Line 55"/>
                        <wps:cNvCnPr/>
                        <wps:spPr bwMode="auto">
                          <a:xfrm flipH="1">
                            <a:off x="2719387" y="3236912"/>
                            <a:ext cx="9271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1" name="Line 56"/>
                        <wps:cNvCnPr/>
                        <wps:spPr bwMode="auto">
                          <a:xfrm>
                            <a:off x="2719387" y="32369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2" name="Line 57"/>
                        <wps:cNvCnPr/>
                        <wps:spPr bwMode="auto">
                          <a:xfrm flipV="1">
                            <a:off x="2719387" y="31988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3" name="Rectangle 9933"/>
                        <wps:cNvSpPr>
                          <a:spLocks noChangeArrowheads="1"/>
                        </wps:cNvSpPr>
                        <wps:spPr bwMode="auto">
                          <a:xfrm>
                            <a:off x="2917780" y="3032125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19A38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4" name="Oval 9934"/>
                        <wps:cNvSpPr>
                          <a:spLocks noChangeArrowheads="1"/>
                        </wps:cNvSpPr>
                        <wps:spPr bwMode="auto">
                          <a:xfrm>
                            <a:off x="2209800" y="3648075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35" name="Rectangle 9935"/>
                        <wps:cNvSpPr>
                          <a:spLocks noChangeArrowheads="1"/>
                        </wps:cNvSpPr>
                        <wps:spPr bwMode="auto">
                          <a:xfrm>
                            <a:off x="2100230" y="4017962"/>
                            <a:ext cx="796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A3FDFD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parent profile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6" name="Oval 9936"/>
                        <wps:cNvSpPr>
                          <a:spLocks noChangeArrowheads="1"/>
                        </wps:cNvSpPr>
                        <wps:spPr bwMode="auto">
                          <a:xfrm>
                            <a:off x="2201862" y="41783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37" name="Rectangle 9937"/>
                        <wps:cNvSpPr>
                          <a:spLocks noChangeArrowheads="1"/>
                        </wps:cNvSpPr>
                        <wps:spPr bwMode="auto">
                          <a:xfrm>
                            <a:off x="2200241" y="4546600"/>
                            <a:ext cx="5651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539B5E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Add 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8" name="Oval 9938"/>
                        <wps:cNvSpPr>
                          <a:spLocks noChangeArrowheads="1"/>
                        </wps:cNvSpPr>
                        <wps:spPr bwMode="auto">
                          <a:xfrm>
                            <a:off x="2405062" y="49022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39" name="Rectangle 9939"/>
                        <wps:cNvSpPr>
                          <a:spLocks noChangeArrowheads="1"/>
                        </wps:cNvSpPr>
                        <wps:spPr bwMode="auto">
                          <a:xfrm>
                            <a:off x="2412963" y="5270500"/>
                            <a:ext cx="5422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C316C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List 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0" name="Line 65"/>
                        <wps:cNvCnPr/>
                        <wps:spPr bwMode="auto">
                          <a:xfrm flipH="1">
                            <a:off x="2957512" y="4564062"/>
                            <a:ext cx="730250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1" name="Line 66"/>
                        <wps:cNvCnPr/>
                        <wps:spPr bwMode="auto">
                          <a:xfrm flipV="1">
                            <a:off x="2957512" y="4900612"/>
                            <a:ext cx="10160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2" name="Line 67"/>
                        <wps:cNvCnPr/>
                        <wps:spPr bwMode="auto">
                          <a:xfrm flipV="1">
                            <a:off x="2957512" y="4829175"/>
                            <a:ext cx="69850" cy="74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3" name="Rectangle 9943"/>
                        <wps:cNvSpPr>
                          <a:spLocks noChangeArrowheads="1"/>
                        </wps:cNvSpPr>
                        <wps:spPr bwMode="auto">
                          <a:xfrm>
                            <a:off x="3011441" y="45005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0F8FD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4" name="Oval 9944"/>
                        <wps:cNvSpPr>
                          <a:spLocks noChangeArrowheads="1"/>
                        </wps:cNvSpPr>
                        <wps:spPr bwMode="auto">
                          <a:xfrm>
                            <a:off x="2193925" y="69738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45" name="Rectangle 9945"/>
                        <wps:cNvSpPr>
                          <a:spLocks noChangeArrowheads="1"/>
                        </wps:cNvSpPr>
                        <wps:spPr bwMode="auto">
                          <a:xfrm>
                            <a:off x="2147854" y="7343775"/>
                            <a:ext cx="6667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DCEC4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 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6" name="Oval 9946"/>
                        <wps:cNvSpPr>
                          <a:spLocks noChangeArrowheads="1"/>
                        </wps:cNvSpPr>
                        <wps:spPr bwMode="auto">
                          <a:xfrm>
                            <a:off x="2371725" y="6256337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47" name="Rectangle 9947"/>
                        <wps:cNvSpPr>
                          <a:spLocks noChangeArrowheads="1"/>
                        </wps:cNvSpPr>
                        <wps:spPr bwMode="auto">
                          <a:xfrm>
                            <a:off x="2125629" y="6626225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6269D7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application details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8" name="Oval 9948"/>
                        <wps:cNvSpPr>
                          <a:spLocks noChangeArrowheads="1"/>
                        </wps:cNvSpPr>
                        <wps:spPr bwMode="auto">
                          <a:xfrm>
                            <a:off x="2471737" y="55260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49" name="Rectangle 9949"/>
                        <wps:cNvSpPr>
                          <a:spLocks noChangeArrowheads="1"/>
                        </wps:cNvSpPr>
                        <wps:spPr bwMode="auto">
                          <a:xfrm>
                            <a:off x="2363751" y="5895975"/>
                            <a:ext cx="7683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34075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 school bus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950" name="Group 9950"/>
                        <wpg:cNvGrpSpPr>
                          <a:grpSpLocks/>
                        </wpg:cNvGrpSpPr>
                        <wpg:grpSpPr bwMode="auto">
                          <a:xfrm>
                            <a:off x="30162" y="4668837"/>
                            <a:ext cx="239713" cy="320675"/>
                            <a:chOff x="30162" y="4668837"/>
                            <a:chExt cx="151" cy="202"/>
                          </a:xfrm>
                        </wpg:grpSpPr>
                        <wps:wsp>
                          <wps:cNvPr id="9951" name="Oval 995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4668837"/>
                              <a:ext cx="68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52" name="Line 76"/>
                          <wps:cNvCnPr/>
                          <wps:spPr bwMode="auto">
                            <a:xfrm>
                              <a:off x="30238" y="466890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53" name="Line 77"/>
                          <wps:cNvCnPr/>
                          <wps:spPr bwMode="auto">
                            <a:xfrm>
                              <a:off x="30183" y="4668920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54" name="Freeform 78"/>
                          <wps:cNvSpPr>
                            <a:spLocks/>
                          </wps:cNvSpPr>
                          <wps:spPr bwMode="auto">
                            <a:xfrm>
                              <a:off x="30162" y="4668965"/>
                              <a:ext cx="151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55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30162" y="5149850"/>
                            <a:ext cx="2997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CC32A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6" name="Line 81"/>
                        <wps:cNvCnPr/>
                        <wps:spPr bwMode="auto">
                          <a:xfrm flipV="1">
                            <a:off x="1233487" y="3449637"/>
                            <a:ext cx="909638" cy="6492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7" name="Line 82"/>
                        <wps:cNvCnPr/>
                        <wps:spPr bwMode="auto">
                          <a:xfrm flipH="1">
                            <a:off x="327025" y="4098925"/>
                            <a:ext cx="906463" cy="650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8" name="Line 83"/>
                        <wps:cNvCnPr/>
                        <wps:spPr bwMode="auto">
                          <a:xfrm flipH="1">
                            <a:off x="327025" y="4379912"/>
                            <a:ext cx="877888" cy="407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9" name="Line 84"/>
                        <wps:cNvCnPr/>
                        <wps:spPr bwMode="auto">
                          <a:xfrm flipV="1">
                            <a:off x="1204912" y="3973512"/>
                            <a:ext cx="879475" cy="406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0" name="Line 85"/>
                        <wps:cNvCnPr/>
                        <wps:spPr bwMode="auto">
                          <a:xfrm flipH="1">
                            <a:off x="327025" y="4602162"/>
                            <a:ext cx="931863" cy="223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1" name="Line 86"/>
                        <wps:cNvCnPr/>
                        <wps:spPr bwMode="auto">
                          <a:xfrm flipV="1">
                            <a:off x="1258887" y="4379912"/>
                            <a:ext cx="936625" cy="2222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2" name="Line 87"/>
                        <wps:cNvCnPr/>
                        <wps:spPr bwMode="auto">
                          <a:xfrm>
                            <a:off x="1358900" y="4945062"/>
                            <a:ext cx="1036638" cy="714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3" name="Line 88"/>
                        <wps:cNvCnPr/>
                        <wps:spPr bwMode="auto">
                          <a:xfrm flipH="1" flipV="1">
                            <a:off x="327025" y="4875212"/>
                            <a:ext cx="1031875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4" name="Line 89"/>
                        <wps:cNvCnPr/>
                        <wps:spPr bwMode="auto">
                          <a:xfrm>
                            <a:off x="1482725" y="6148387"/>
                            <a:ext cx="833438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5" name="Line 90"/>
                        <wps:cNvCnPr/>
                        <wps:spPr bwMode="auto">
                          <a:xfrm flipH="1" flipV="1">
                            <a:off x="652462" y="5329237"/>
                            <a:ext cx="830263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6" name="Line 91"/>
                        <wps:cNvCnPr/>
                        <wps:spPr bwMode="auto">
                          <a:xfrm>
                            <a:off x="1528762" y="5702300"/>
                            <a:ext cx="876300" cy="546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7" name="Line 92"/>
                        <wps:cNvCnPr/>
                        <wps:spPr bwMode="auto">
                          <a:xfrm flipH="1" flipV="1">
                            <a:off x="652462" y="5154612"/>
                            <a:ext cx="876300" cy="547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8" name="Line 93"/>
                        <wps:cNvCnPr/>
                        <wps:spPr bwMode="auto">
                          <a:xfrm flipV="1">
                            <a:off x="179387" y="2212975"/>
                            <a:ext cx="0" cy="2449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9" name="Freeform 94"/>
                        <wps:cNvSpPr>
                          <a:spLocks/>
                        </wps:cNvSpPr>
                        <wps:spPr bwMode="auto">
                          <a:xfrm>
                            <a:off x="123825" y="221297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70" name="Line 95"/>
                        <wps:cNvCnPr/>
                        <wps:spPr bwMode="auto">
                          <a:xfrm>
                            <a:off x="1395412" y="5238750"/>
                            <a:ext cx="1069975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1" name="Line 96"/>
                        <wps:cNvCnPr/>
                        <wps:spPr bwMode="auto">
                          <a:xfrm flipH="1" flipV="1">
                            <a:off x="327025" y="4905375"/>
                            <a:ext cx="1068388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2" name="Oval 9972"/>
                        <wps:cNvSpPr>
                          <a:spLocks noChangeArrowheads="1"/>
                        </wps:cNvSpPr>
                        <wps:spPr bwMode="auto">
                          <a:xfrm>
                            <a:off x="3643312" y="5199062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73" name="Rectangle 9973"/>
                        <wps:cNvSpPr>
                          <a:spLocks noChangeArrowheads="1"/>
                        </wps:cNvSpPr>
                        <wps:spPr bwMode="auto">
                          <a:xfrm>
                            <a:off x="3638494" y="5567362"/>
                            <a:ext cx="5594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E7E313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activity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4" name="Line 99"/>
                        <wps:cNvCnPr/>
                        <wps:spPr bwMode="auto">
                          <a:xfrm flipH="1" flipV="1">
                            <a:off x="2957512" y="5103812"/>
                            <a:ext cx="676275" cy="163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5" name="Line 100"/>
                        <wps:cNvCnPr/>
                        <wps:spPr bwMode="auto">
                          <a:xfrm flipV="1">
                            <a:off x="2957512" y="5087937"/>
                            <a:ext cx="101600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6" name="Line 101"/>
                        <wps:cNvCnPr/>
                        <wps:spPr bwMode="auto">
                          <a:xfrm>
                            <a:off x="2957512" y="5103812"/>
                            <a:ext cx="80963" cy="619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7" name="Rectangle 9977"/>
                        <wps:cNvSpPr>
                          <a:spLocks noChangeArrowheads="1"/>
                        </wps:cNvSpPr>
                        <wps:spPr bwMode="auto">
                          <a:xfrm>
                            <a:off x="3230512" y="49958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FF07F3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B30C5C" id="_x0000_s1203" style="position:absolute;left:0;text-align:left;margin-left:0;margin-top:116.7pt;width:359.65pt;height:475.8pt;z-index:251698688;mso-position-horizontal:center;mso-position-horizontal-relative:margin;mso-height-relative:margin" coordsize="45676,75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">
                <v:oval id="Oval 9880" o:spid="_x0000_s1204" style="position:absolute;left:36544;top:30988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" fillcolor="#ffc" strokecolor="#903" strokeweight="1.5pt"/>
                <v:rect id="Rectangle 9881" o:spid="_x0000_s1205" style="position:absolute;left:35906;top:34686;width:694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" filled="f" stroked="f">
                  <v:textbox inset="0,0,0,0">
                    <w:txbxContent>
                      <w:p w14:paraId="56B6496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Register parent</w:t>
                        </w:r>
                      </w:p>
                    </w:txbxContent>
                  </v:textbox>
                </v:rect>
                <v:oval id="Oval 9882" o:spid="_x0000_s1206" style="position:absolute;left:37052;top:492;width:4524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" fillcolor="#ffc" strokecolor="#903" strokeweight="1.5pt"/>
                <v:rect id="Rectangle 9883" o:spid="_x0000_s1207" style="position:absolute;left:34589;top:4238;width:10566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OdYxgAAAN0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TxDH7fhCcgly8AAAD//wMAUEsBAi0AFAAGAAgAAAAhANvh9svuAAAAhQEAABMAAAAAAAAA&#10;AAAAAAAAAAAAAFtDb250ZW50X1R5cGVzXS54bWxQSwECLQAUAAYACAAAACEAWvQsW78AAAAVAQAA&#10;CwAAAAAAAAAAAAAAAAAfAQAAX3JlbHMvLnJlbHNQSwECLQAUAAYACAAAACEAhXjnWMYAAADdAAAA&#10;DwAAAAAAAAAAAAAAAAAHAgAAZHJzL2Rvd25yZXYueG1sUEsFBgAAAAADAAMAtwAAAPoCAAAAAA==&#10;" filled="f" stroked="f">
                  <v:textbox inset="0,0,0,0">
                    <w:txbxContent>
                      <w:p w14:paraId="2A2B67C9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 details</w:t>
                        </w:r>
                      </w:p>
                    </w:txbxContent>
                  </v:textbox>
                </v:rect>
                <v:oval id="Oval 9884" o:spid="_x0000_s1208" style="position:absolute;left:20145;top:301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" fillcolor="#ffc" strokecolor="#903" strokeweight="1.5pt"/>
                <v:rect id="Rectangle 9885" o:spid="_x0000_s1209" style="position:absolute;left:18763;top:4000;width:8362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dq3xgAAAN0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TxDH7fhCcgly8AAAD//wMAUEsBAi0AFAAGAAgAAAAhANvh9svuAAAAhQEAABMAAAAAAAAA&#10;AAAAAAAAAAAAAFtDb250ZW50X1R5cGVzXS54bWxQSwECLQAUAAYACAAAACEAWvQsW78AAAAVAQAA&#10;CwAAAAAAAAAAAAAAAAAfAQAAX3JlbHMvLnJlbHNQSwECLQAUAAYACAAAACEAZd3at8YAAADdAAAA&#10;DwAAAAAAAAAAAAAAAAAHAgAAZHJzL2Rvd25yZXYueG1sUEsFBgAAAAADAAMAtwAAAPoCAAAAAA==&#10;" filled="f" stroked="f">
                  <v:textbox inset="0,0,0,0">
                    <w:txbxContent>
                      <w:p w14:paraId="5E3962A8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Search school bus</w:t>
                        </w:r>
                      </w:p>
                    </w:txbxContent>
                  </v:textbox>
                </v:rect>
                <v:group id="Group 9886" o:spid="_x0000_s1210" style="position:absolute;left:239;top:460;width:2381;height:3223" coordorigin="23812,46037" coordsize="150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">
                  <v:oval id="Oval 9887" o:spid="_x0000_s1211" style="position:absolute;left:23853;top:46037;width:70;height: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" filled="f" strokecolor="#903" strokeweight="1.5pt"/>
                  <v:line id="Line 12" o:spid="_x0000_s1212" style="position:absolute;visibility:visible;mso-wrap-style:square" from="23887,46104" to="23887,46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" strokecolor="#903" strokeweight="1.5pt"/>
                  <v:line id="Line 13" o:spid="_x0000_s1213" style="position:absolute;visibility:visible;mso-wrap-style:square" from="23832,46121" to="23941,46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" strokecolor="#903" strokeweight="1.5pt"/>
                  <v:shape id="Freeform 14" o:spid="_x0000_s1214" style="position:absolute;left:23812;top:46166;width:150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891" o:spid="_x0000_s1215" style="position:absolute;left:698;top:5286;width:2146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0pp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WmSLuH3TXgCcvMDAAD//wMAUEsBAi0AFAAGAAgAAAAhANvh9svuAAAAhQEAABMAAAAAAAAA&#10;AAAAAAAAAAAAAFtDb250ZW50X1R5cGVzXS54bWxQSwECLQAUAAYACAAAACEAWvQsW78AAAAVAQAA&#10;CwAAAAAAAAAAAAAAAAAfAQAAX3JlbHMvLnJlbHNQSwECLQAUAAYACAAAACEAnz9KacYAAADdAAAA&#10;DwAAAAAAAAAAAAAAAAAHAgAAZHJzL2Rvd25yZXYueG1sUEsFBgAAAAADAAMAtwAAAPoCAAAAAA==&#10;" filled="f" stroked="f">
                  <v:textbox inset="0,0,0,0">
                    <w:txbxContent>
                      <w:p w14:paraId="5A8AC2A9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User</w:t>
                        </w:r>
                      </w:p>
                    </w:txbxContent>
                  </v:textbox>
                </v:rect>
                <v:line id="Line 17" o:spid="_x0000_s1216" style="position:absolute;flip:y;visibility:visible;mso-wrap-style:square" from="11636,1778" to="20097,2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" strokecolor="#903" strokeweight="1.5pt"/>
                <v:line id="Line 18" o:spid="_x0000_s1217" style="position:absolute;flip:x;visibility:visible;mso-wrap-style:square" from="3190,2047" to="11636,2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" strokecolor="#903" strokeweight="1.5pt"/>
                <v:oval id="Oval 9894" o:spid="_x0000_s1218" style="position:absolute;left:38496;top:4214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" fillcolor="#ffc" strokecolor="#903" strokeweight="1.5pt"/>
                <v:rect id="Rectangle 9895" o:spid="_x0000_s1219" style="position:absolute;left:37033;top:45847;width:8643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Exq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SRx8g7XN+EJyPwfAAD//wMAUEsBAi0AFAAGAAgAAAAhANvh9svuAAAAhQEAABMAAAAAAAAA&#10;AAAAAAAAAAAAAFtDb250ZW50X1R5cGVzXS54bWxQSwECLQAUAAYACAAAACEAWvQsW78AAAAVAQAA&#10;CwAAAAAAAAAAAAAAAAAfAQAAX3JlbHMvLnJlbHNQSwECLQAUAAYACAAAACEA4ARMasYAAADdAAAA&#10;DwAAAAAAAAAAAAAAAAAHAgAAZHJzL2Rvd25yZXYueG1sUEsFBgAAAAADAAMAtwAAAPoCAAAAAA==&#10;" filled="f" stroked="f">
                  <v:textbox inset="0,0,0,0">
                    <w:txbxContent>
                      <w:p w14:paraId="185AC25C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children profile</w:t>
                        </w:r>
                      </w:p>
                    </w:txbxContent>
                  </v:textbox>
                </v:rect>
                <v:line id="Line 21" o:spid="_x0000_s1220" style="position:absolute;flip:x y;visibility:visible;mso-wrap-style:square" from="25701,1714" to="36957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" strokecolor="#903" strokeweight="1.5pt">
                  <v:stroke dashstyle="3 1"/>
                </v:line>
                <v:line id="Line 22" o:spid="_x0000_s1221" style="position:absolute;flip:y;visibility:visible;mso-wrap-style:square" from="25701,1333" to="26622,1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" strokecolor="#903" strokeweight="1.5pt"/>
                <v:line id="Line 23" o:spid="_x0000_s1222" style="position:absolute;visibility:visible;mso-wrap-style:square" from="25701,1714" to="26622,2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" strokecolor="#903" strokeweight="1.5pt"/>
                <v:rect id="Rectangle 9899" o:spid="_x0000_s1223" style="position:absolute;left:28574;width:5429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" filled="f" stroked="f">
                  <v:textbox inset="0,0,0,0">
                    <w:txbxContent>
                      <w:p w14:paraId="6CDF0BA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00" o:spid="_x0000_s1224" style="position:absolute;left:21939;top:962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" fillcolor="#ffc" strokecolor="#903" strokeweight="1.5pt"/>
                <v:rect id="Rectangle 9901" o:spid="_x0000_s1225" style="position:absolute;left:21637;top:13319;width:6331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NBzxgAAAN0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TuD3TXgCcvMDAAD//wMAUEsBAi0AFAAGAAgAAAAhANvh9svuAAAAhQEAABMAAAAAAAAA&#10;AAAAAAAAAAAAAFtDb250ZW50X1R5cGVzXS54bWxQSwECLQAUAAYACAAAACEAWvQsW78AAAAVAQAA&#10;CwAAAAAAAAAAAAAAAAAfAQAAX3JlbHMvLnJlbHNQSwECLQAUAAYACAAAACEAAdTQc8YAAADdAAAA&#10;DwAAAAAAAAAAAAAAAAAHAgAAZHJzL2Rvd25yZXYueG1sUEsFBgAAAAADAAMAtwAAAPoCAAAAAA==&#10;" filled="f" stroked="f">
                  <v:textbox inset="0,0,0,0">
                    <w:txbxContent>
                      <w:p w14:paraId="43CEE367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children</w:t>
                        </w:r>
                      </w:p>
                    </w:txbxContent>
                  </v:textbox>
                </v:rect>
                <v:oval id="Oval 9902" o:spid="_x0000_s1226" style="position:absolute;left:22717;top:1643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" fillcolor="#ffc" strokecolor="#903" strokeweight="1.5pt"/>
                <v:rect id="Rectangle 9903" o:spid="_x0000_s1227" style="position:absolute;left:19764;top:20129;width:1121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uuf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XEcPcHvm/AE5OYOAAD//wMAUEsBAi0AFAAGAAgAAAAhANvh9svuAAAAhQEAABMAAAAAAAAA&#10;AAAAAAAAAAAAAFtDb250ZW50X1R5cGVzXS54bWxQSwECLQAUAAYACAAAACEAWvQsW78AAAAVAQAA&#10;CwAAAAAAAAAAAAAAAAAfAQAAX3JlbHMvLnJlbHNQSwECLQAUAAYACAAAACEAnkrrn8YAAADdAAAA&#10;DwAAAAAAAAAAAAAAAAAHAgAAZHJzL2Rvd25yZXYueG1sUEsFBgAAAAADAAMAtwAAAPoCAAAAAA==&#10;" filled="f" stroked="f">
                  <v:textbox inset="0,0,0,0">
                    <w:txbxContent>
                      <w:p w14:paraId="72F6C93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  <w:t xml:space="preserve"> 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location</w:t>
                        </w:r>
                      </w:p>
                    </w:txbxContent>
                  </v:textbox>
                </v:rect>
                <v:group id="Group 9904" o:spid="_x0000_s1228" style="position:absolute;left:301;top:15459;width:2397;height:3206" coordorigin="301,15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rABxwAAAN0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Ak0Rz+3oQnINe/AAAA//8DAFBLAQItABQABgAIAAAAIQDb4fbL7gAAAIUBAAATAAAAAAAA&#10;AAAAAAAAAAAAAABbQ29udGVudF9UeXBlc10ueG1sUEsBAi0AFAAGAAgAAAAhAFr0LFu/AAAAFQEA&#10;AAsAAAAAAAAAAAAAAAAAHwEAAF9yZWxzLy5yZWxzUEsBAi0AFAAGAAgAAAAhANeSsAHHAAAA3QAA&#10;AA8AAAAAAAAAAAAAAAAABwIAAGRycy9kb3ducmV2LnhtbFBLBQYAAAAAAwADALcAAAD7AgAAAAA=&#10;">
                  <v:oval id="Oval 9905" o:spid="_x0000_s1229" style="position:absolute;left:302;top:15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" filled="f" strokecolor="#903" strokeweight="1.5pt"/>
                  <v:line id="Line 30" o:spid="_x0000_s1230" style="position:absolute;visibility:visible;mso-wrap-style:square" from="302,15383" to="302,15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" strokecolor="#903" strokeweight="1.5pt"/>
                  <v:line id="Line 31" o:spid="_x0000_s1231" style="position:absolute;visibility:visible;mso-wrap-style:square" from="301,15383" to="302,15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" strokecolor="#903" strokeweight="1.5pt"/>
                  <v:shape id="Freeform 32" o:spid="_x0000_s1232" style="position:absolute;left:301;top:15384;width:2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" path="m,54l54,r54,54e" filled="f" strokecolor="#903" strokeweight="1.5pt">
                    <v:path arrowok="t" o:connecttype="custom" o:connectlocs="0,73;76,0;151,73" o:connectangles="0,0,0"/>
                  </v:shape>
                </v:group>
                <v:rect id="Rectangle 9909" o:spid="_x0000_s1233" style="position:absolute;top:20208;width:378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" filled="f" stroked="f">
                  <v:textbox inset="0,0,0,0">
                    <w:txbxContent>
                      <w:p w14:paraId="00936622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Children</w:t>
                        </w:r>
                      </w:p>
                    </w:txbxContent>
                  </v:textbox>
                </v:rect>
                <v:line id="Line 35" o:spid="_x0000_s1234" style="position:absolute;flip:y;visibility:visible;mso-wrap-style:square" from="12573,11779" to="21891,14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" strokecolor="#903" strokeweight="1.5pt"/>
                <v:line id="Line 36" o:spid="_x0000_s1235" style="position:absolute;flip:x;visibility:visible;mso-wrap-style:square" from="3270,14351" to="12573,16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" strokecolor="#903" strokeweight="1.5pt"/>
                <v:line id="Line 37" o:spid="_x0000_s1236" style="position:absolute;visibility:visible;mso-wrap-style:square" from="12922,17557" to="22621,17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" strokecolor="#903" strokeweight="1.5pt"/>
                <v:line id="Line 38" o:spid="_x0000_s1237" style="position:absolute;flip:x y;visibility:visible;mso-wrap-style:square" from="3270,17383" to="12922,17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" strokecolor="#903" strokeweight="1.5pt"/>
                <v:line id="Line 39" o:spid="_x0000_s1238" style="position:absolute;flip:y;visibility:visible;mso-wrap-style:square" from="1698,7207" to="1714,15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" strokecolor="#903" strokeweight="1.5pt"/>
                <v:shape id="Freeform 40" o:spid="_x0000_s1239" style="position:absolute;left:1158;top:7207;width:1128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" path="m35,l71,97,,97,35,xe" strokecolor="#903" strokeweight="1.5pt">
                  <v:path arrowok="t" o:connecttype="custom" o:connectlocs="55563,0;112713,153988;0,153988;55563,0" o:connectangles="0,0,0,0"/>
                </v:shape>
                <v:group id="Group 9916" o:spid="_x0000_s1240" style="position:absolute;left:39041;top:23415;width:2381;height:3223" coordorigin="38782,2341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">
                  <v:oval id="Oval 9917" o:spid="_x0000_s1241" style="position:absolute;left:38783;top:2341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" filled="f" strokecolor="#903" strokeweight="1.5pt"/>
                  <v:line id="Line 42" o:spid="_x0000_s1242" style="position:absolute;visibility:visible;mso-wrap-style:square" from="38783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" strokecolor="#903" strokeweight="1.5pt"/>
                  <v:line id="Line 43" o:spid="_x0000_s1243" style="position:absolute;visibility:visible;mso-wrap-style:square" from="38782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" strokecolor="#903" strokeweight="1.5pt"/>
                  <v:shape id="Freeform 44" o:spid="_x0000_s1244" style="position:absolute;left:38782;top:2341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921" o:spid="_x0000_s1245" style="position:absolute;left:39353;top:28241;width:192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YwT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QZrOY/h7E56AXP0CAAD//wMAUEsBAi0AFAAGAAgAAAAhANvh9svuAAAAhQEAABMAAAAAAAAA&#10;AAAAAAAAAAAAAFtDb250ZW50X1R5cGVzXS54bWxQSwECLQAUAAYACAAAACEAWvQsW78AAAAVAQAA&#10;CwAAAAAAAAAAAAAAAAAfAQAAX3JlbHMvLnJlbHNQSwECLQAUAAYACAAAACEASmGME8YAAADdAAAA&#10;DwAAAAAAAAAAAAAAAAAHAgAAZHJzL2Rvd25yZXYueG1sUEsFBgAAAAADAAMAtwAAAPoCAAAAAA==&#10;" filled="f" stroked="f">
                  <v:textbox inset="0,0,0,0">
                    <w:txbxContent>
                      <w:p w14:paraId="31C1DDBA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Line</w:t>
                        </w:r>
                      </w:p>
                    </w:txbxContent>
                  </v:textbox>
                </v:rect>
                <v:oval id="Oval 9922" o:spid="_x0000_s1246" style="position:absolute;left:22352;top:2409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" fillcolor="#ffc" strokecolor="#903" strokeweight="1.5pt"/>
                <v:rect id="Rectangle 9923" o:spid="_x0000_s1247" style="position:absolute;left:21764;top:27797;width:6782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7f/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Ikfobbm/AE5PoPAAD//wMAUEsBAi0AFAAGAAgAAAAhANvh9svuAAAAhQEAABMAAAAAAAAA&#10;AAAAAAAAAAAAAFtDb250ZW50X1R5cGVzXS54bWxQSwECLQAUAAYACAAAACEAWvQsW78AAAAVAQAA&#10;CwAAAAAAAAAAAAAAAAAfAQAAX3JlbHMvLnJlbHNQSwECLQAUAAYACAAAACEA1f+3/8YAAADdAAAA&#10;DwAAAAAAAAAAAAAAAAAHAgAAZHJzL2Rvd25yZXYueG1sUEsFBgAAAAADAAMAtwAAAPoCAAAAAA==&#10;" filled="f" stroked="f">
                  <v:textbox inset="0,0,0,0">
                    <w:txbxContent>
                      <w:p w14:paraId="7563E4F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Send message</w:t>
                        </w:r>
                      </w:p>
                    </w:txbxContent>
                  </v:textbox>
                </v:rect>
                <v:line id="Line 49" o:spid="_x0000_s1248" style="position:absolute;visibility:visible;mso-wrap-style:square" from="12779,21145" to="22288,24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" strokecolor="#903" strokeweight="1.5pt"/>
                <v:line id="Line 50" o:spid="_x0000_s1249" style="position:absolute;flip:x y;visibility:visible;mso-wrap-style:square" from="3270,17811" to="12779,21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" strokecolor="#903" strokeweight="1.5pt"/>
                <v:line id="Line 51" o:spid="_x0000_s1250" style="position:absolute;visibility:visible;mso-wrap-style:square" from="33305,25415" to="38703,25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" strokecolor="#903" strokeweight="1.5pt"/>
                <v:line id="Line 52" o:spid="_x0000_s1251" style="position:absolute;flip:x;visibility:visible;mso-wrap-style:square" from="27908,25415" to="33305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" strokecolor="#903" strokeweight="1.5pt"/>
                <v:oval id="Oval 9928" o:spid="_x0000_s1252" style="position:absolute;left:21637;top:30956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" fillcolor="#ffc" strokecolor="#903" strokeweight="1.5pt"/>
                <v:rect id="Rectangle 9929" o:spid="_x0000_s1253" style="position:absolute;left:21621;top:34655;width:5766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4AV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" filled="f" stroked="f">
                  <v:textbox inset="0,0,0,0">
                    <w:txbxContent>
                      <w:p w14:paraId="1453A625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Parent</w:t>
                        </w:r>
                      </w:p>
                    </w:txbxContent>
                  </v:textbox>
                </v:rect>
                <v:line id="Line 55" o:spid="_x0000_s1254" style="position:absolute;flip:x;visibility:visible;mso-wrap-style:square" from="27193,32369" to="3646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" strokecolor="#903" strokeweight="1.5pt">
                  <v:stroke dashstyle="3 1"/>
                </v:line>
                <v:line id="Line 56" o:spid="_x0000_s1255" style="position:absolute;visibility:visible;mso-wrap-style:square" from="27193,32369" to="28114,3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" strokecolor="#903" strokeweight="1.5pt"/>
                <v:line id="Line 57" o:spid="_x0000_s1256" style="position:absolute;flip:y;visibility:visible;mso-wrap-style:square" from="27193,31988" to="2811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" strokecolor="#903" strokeweight="1.5pt"/>
                <v:rect id="Rectangle 9933" o:spid="_x0000_s1257" style="position:absolute;left:29177;top:30321;width:5430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Ei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" filled="f" stroked="f">
                  <v:textbox inset="0,0,0,0">
                    <w:txbxContent>
                      <w:p w14:paraId="6819A38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34" o:spid="_x0000_s1258" style="position:absolute;left:22098;top:3648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" fillcolor="#ffc" strokecolor="#903" strokeweight="1.5pt"/>
                <v:rect id="Rectangle 9935" o:spid="_x0000_s1259" style="position:absolute;left:21002;top:40179;width:796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xzN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UkyGsPjTXgCcv4HAAD//wMAUEsBAi0AFAAGAAgAAAAhANvh9svuAAAAhQEAABMAAAAAAAAA&#10;AAAAAAAAAAAAAFtDb250ZW50X1R5cGVzXS54bWxQSwECLQAUAAYACAAAACEAWvQsW78AAAAVAQAA&#10;CwAAAAAAAAAAAAAAAAAfAQAAX3JlbHMvLnJlbHNQSwECLQAUAAYACAAAACEAsIMczcYAAADdAAAA&#10;DwAAAAAAAAAAAAAAAAAHAgAAZHJzL2Rvd25yZXYueG1sUEsFBgAAAAADAAMAtwAAAPoCAAAAAA==&#10;" filled="f" stroked="f">
                  <v:textbox inset="0,0,0,0">
                    <w:txbxContent>
                      <w:p w14:paraId="3AA3FDFD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parent profile</w:t>
                        </w:r>
                      </w:p>
                    </w:txbxContent>
                  </v:textbox>
                </v:rect>
                <v:oval id="Oval 9936" o:spid="_x0000_s1260" style="position:absolute;left:22018;top:41783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" fillcolor="#ffc" strokecolor="#903" strokeweight="1.5pt"/>
                <v:rect id="Rectangle 9937" o:spid="_x0000_s1261" style="position:absolute;left:22002;top:45466;width:5651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ch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UkymsDjTXgCcv4HAAD//wMAUEsBAi0AFAAGAAgAAAAhANvh9svuAAAAhQEAABMAAAAAAAAA&#10;AAAAAAAAAAAAAFtDb250ZW50X1R5cGVzXS54bWxQSwECLQAUAAYACAAAACEAWvQsW78AAAAVAQAA&#10;CwAAAAAAAAAAAAAAAAAfAQAAX3JlbHMvLnJlbHNQSwECLQAUAAYACAAAACEALx0nIcYAAADdAAAA&#10;DwAAAAAAAAAAAAAAAAAHAgAAZHJzL2Rvd25yZXYueG1sUEsFBgAAAAADAAMAtwAAAPoCAAAAAA==&#10;" filled="f" stroked="f">
                  <v:textbox inset="0,0,0,0">
                    <w:txbxContent>
                      <w:p w14:paraId="40539B5E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Add children</w:t>
                        </w:r>
                      </w:p>
                    </w:txbxContent>
                  </v:textbox>
                </v:rect>
                <v:oval id="Oval 9938" o:spid="_x0000_s1262" style="position:absolute;left:24050;top:49022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" fillcolor="#ffc" strokecolor="#903" strokeweight="1.5pt"/>
                <v:rect id="Rectangle 9939" o:spid="_x0000_s1263" style="position:absolute;left:24129;top:52705;width:5423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" filled="f" stroked="f">
                  <v:textbox inset="0,0,0,0">
                    <w:txbxContent>
                      <w:p w14:paraId="627C316C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List children</w:t>
                        </w:r>
                      </w:p>
                    </w:txbxContent>
                  </v:textbox>
                </v:rect>
                <v:line id="Line 65" o:spid="_x0000_s1264" style="position:absolute;flip:x;visibility:visible;mso-wrap-style:square" from="29575,45640" to="36877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" strokecolor="#903" strokeweight="1.5pt">
                  <v:stroke dashstyle="3 1"/>
                </v:line>
                <v:line id="Line 66" o:spid="_x0000_s1265" style="position:absolute;flip:y;visibility:visible;mso-wrap-style:square" from="29575,49006" to="30591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" strokecolor="#903" strokeweight="1.5pt"/>
                <v:line id="Line 67" o:spid="_x0000_s1266" style="position:absolute;flip:y;visibility:visible;mso-wrap-style:square" from="29575,48291" to="30273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" strokecolor="#903" strokeweight="1.5pt"/>
                <v:rect id="Rectangle 9943" o:spid="_x0000_s1267" style="position:absolute;left:30114;top:45005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FJf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UkyHsHjTXgCcv4HAAD//wMAUEsBAi0AFAAGAAgAAAAhANvh9svuAAAAhQEAABMAAAAAAAAA&#10;AAAAAAAAAAAAAFtDb250ZW50X1R5cGVzXS54bWxQSwECLQAUAAYACAAAACEAWvQsW78AAAAVAQAA&#10;CwAAAAAAAAAAAAAAAAAfAQAAX3JlbHMvLnJlbHNQSwECLQAUAAYACAAAACEACCBSX8YAAADdAAAA&#10;DwAAAAAAAAAAAAAAAAAHAgAAZHJzL2Rvd25yZXYueG1sUEsFBgAAAAADAAMAtwAAAPoCAAAAAA==&#10;" filled="f" stroked="f">
                  <v:textbox inset="0,0,0,0">
                    <w:txbxContent>
                      <w:p w14:paraId="5180F8FD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44" o:spid="_x0000_s1268" style="position:absolute;left:21939;top:6973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" fillcolor="#ffc" strokecolor="#903" strokeweight="1.5pt"/>
                <v:rect id="Rectangle 9945" o:spid="_x0000_s1269" style="position:absolute;left:21478;top:73437;width:666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W+w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UkyGsPjTXgCcv4HAAD//wMAUEsBAi0AFAAGAAgAAAAhANvh9svuAAAAhQEAABMAAAAAAAAA&#10;AAAAAAAAAAAAAFtDb250ZW50X1R5cGVzXS54bWxQSwECLQAUAAYACAAAACEAWvQsW78AAAAVAQAA&#10;CwAAAAAAAAAAAAAAAAAfAQAAX3JlbHMvLnJlbHNQSwECLQAUAAYACAAAACEA6IVvsMYAAADdAAAA&#10;DwAAAAAAAAAAAAAAAAAHAgAAZHJzL2Rvd25yZXYueG1sUEsFBgAAAAADAAMAtwAAAPoCAAAAAA==&#10;" filled="f" stroked="f">
                  <v:textbox inset="0,0,0,0">
                    <w:txbxContent>
                      <w:p w14:paraId="5BDCEC4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 service</w:t>
                        </w:r>
                      </w:p>
                    </w:txbxContent>
                  </v:textbox>
                </v:rect>
                <v:oval id="Oval 9946" o:spid="_x0000_s1270" style="position:absolute;left:23717;top:62563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" fillcolor="#ffc" strokecolor="#903" strokeweight="1.5pt"/>
                <v:rect id="Rectangle 9947" o:spid="_x0000_s1271" style="position:absolute;left:21256;top:66262;width:10566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1Rc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UkymsDjTXgCcv4HAAD//wMAUEsBAi0AFAAGAAgAAAAhANvh9svuAAAAhQEAABMAAAAAAAAA&#10;AAAAAAAAAAAAAFtDb250ZW50X1R5cGVzXS54bWxQSwECLQAUAAYACAAAACEAWvQsW78AAAAVAQAA&#10;CwAAAAAAAAAAAAAAAAAfAQAAX3JlbHMvLnJlbHNQSwECLQAUAAYACAAAACEAdxtUXMYAAADdAAAA&#10;DwAAAAAAAAAAAAAAAAAHAgAAZHJzL2Rvd25yZXYueG1sUEsFBgAAAAADAAMAtwAAAPoCAAAAAA==&#10;" filled="f" stroked="f">
                  <v:textbox inset="0,0,0,0">
                    <w:txbxContent>
                      <w:p w14:paraId="456269D7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application details</w:t>
                        </w:r>
                      </w:p>
                    </w:txbxContent>
                  </v:textbox>
                </v:rect>
                <v:oval id="Oval 9948" o:spid="_x0000_s1272" style="position:absolute;left:24717;top:5526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" fillcolor="#ffc" strokecolor="#903" strokeweight="1.5pt"/>
                <v:rect id="Rectangle 9949" o:spid="_x0000_s1273" style="position:absolute;left:23637;top:58959;width:768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" filled="f" stroked="f">
                  <v:textbox inset="0,0,0,0">
                    <w:txbxContent>
                      <w:p w14:paraId="6B834075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 school bus</w:t>
                        </w:r>
                      </w:p>
                    </w:txbxContent>
                  </v:textbox>
                </v:rect>
                <v:group id="Group 9950" o:spid="_x0000_s1274" style="position:absolute;left:301;top:46688;width:2397;height:3207" coordorigin="301,4668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">
                  <v:oval id="Oval 9951" o:spid="_x0000_s1275" style="position:absolute;left:302;top:46688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" filled="f" strokecolor="#903" strokeweight="1.5pt"/>
                  <v:line id="Line 76" o:spid="_x0000_s1276" style="position:absolute;visibility:visible;mso-wrap-style:square" from="302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" strokecolor="#903" strokeweight="1.5pt"/>
                  <v:line id="Line 77" o:spid="_x0000_s1277" style="position:absolute;visibility:visible;mso-wrap-style:square" from="301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" strokecolor="#903" strokeweight="1.5pt"/>
                  <v:shape id="Freeform 78" o:spid="_x0000_s1278" style="position:absolute;left:301;top:4668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" path="m,54l54,r54,54e" filled="f" strokecolor="#903" strokeweight="1.5pt">
                    <v:path arrowok="t" o:connecttype="custom" o:connectlocs="0,74;76,0;151,74" o:connectangles="0,0,0"/>
                  </v:shape>
                </v:group>
                <v:rect id="Rectangle 9955" o:spid="_x0000_s1279" style="position:absolute;left:301;top:51498;width:299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Plt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" filled="f" stroked="f">
                  <v:textbox inset="0,0,0,0">
                    <w:txbxContent>
                      <w:p w14:paraId="254CC32A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Parent</w:t>
                        </w:r>
                      </w:p>
                    </w:txbxContent>
                  </v:textbox>
                </v:rect>
                <v:line id="Line 81" o:spid="_x0000_s1280" style="position:absolute;flip:y;visibility:visible;mso-wrap-style:square" from="12334,34496" to="21431,40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" strokecolor="#903" strokeweight="1.5pt"/>
                <v:line id="Line 82" o:spid="_x0000_s1281" style="position:absolute;flip:x;visibility:visible;mso-wrap-style:square" from="3270,40989" to="12334,47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BzP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59BX+3sQnIFe/AAAA//8DAFBLAQItABQABgAIAAAAIQDb4fbL7gAAAIUBAAATAAAAAAAA&#10;AAAAAAAAAAAAAABbQ29udGVudF9UeXBlc10ueG1sUEsBAi0AFAAGAAgAAAAhAFr0LFu/AAAAFQEA&#10;AAsAAAAAAAAAAAAAAAAAHwEAAF9yZWxzLy5yZWxzUEsBAi0AFAAGAAgAAAAhAAmUHM/HAAAA3QAA&#10;AA8AAAAAAAAAAAAAAAAABwIAAGRycy9kb3ducmV2LnhtbFBLBQYAAAAAAwADALcAAAD7AgAAAAA=&#10;" strokecolor="#903" strokeweight="1.5pt"/>
                <v:line id="Line 83" o:spid="_x0000_s1282" style="position:absolute;flip:x;visibility:visible;mso-wrap-style:square" from="3270,43799" to="12049,47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" strokecolor="#903" strokeweight="1.5pt"/>
                <v:line id="Line 84" o:spid="_x0000_s1283" style="position:absolute;flip:y;visibility:visible;mso-wrap-style:square" from="12049,39735" to="20843,43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" strokecolor="#903" strokeweight="1.5pt"/>
                <v:line id="Line 85" o:spid="_x0000_s1284" style="position:absolute;flip:x;visibility:visible;mso-wrap-style:square" from="3270,46021" to="12588,48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" strokecolor="#903" strokeweight="1.5pt"/>
                <v:line id="Line 86" o:spid="_x0000_s1285" style="position:absolute;flip:y;visibility:visible;mso-wrap-style:square" from="12588,43799" to="21955,46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" strokecolor="#903" strokeweight="1.5pt"/>
                <v:line id="Line 87" o:spid="_x0000_s1286" style="position:absolute;visibility:visible;mso-wrap-style:square" from="13589,49450" to="23955,50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" strokecolor="#903" strokeweight="1.5pt"/>
                <v:line id="Line 88" o:spid="_x0000_s1287" style="position:absolute;flip:x y;visibility:visible;mso-wrap-style:square" from="3270,48752" to="13589,49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" strokecolor="#903" strokeweight="1.5pt"/>
                <v:line id="Line 89" o:spid="_x0000_s1288" style="position:absolute;visibility:visible;mso-wrap-style:square" from="14827,61483" to="23161,69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" strokecolor="#903" strokeweight="1.5pt"/>
                <v:line id="Line 90" o:spid="_x0000_s1289" style="position:absolute;flip:x y;visibility:visible;mso-wrap-style:square" from="6524,53292" to="14827,61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" strokecolor="#903" strokeweight="1.5pt"/>
                <v:line id="Line 91" o:spid="_x0000_s1290" style="position:absolute;visibility:visible;mso-wrap-style:square" from="15287,57023" to="24050,6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" strokecolor="#903" strokeweight="1.5pt"/>
                <v:line id="Line 92" o:spid="_x0000_s1291" style="position:absolute;flip:x y;visibility:visible;mso-wrap-style:square" from="6524,51546" to="15287,57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" strokecolor="#903" strokeweight="1.5pt"/>
                <v:line id="Line 93" o:spid="_x0000_s1292" style="position:absolute;flip:y;visibility:visible;mso-wrap-style:square" from="1793,22129" to="1793,46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" strokecolor="#903" strokeweight="1.5pt"/>
                <v:shape id="Freeform 94" o:spid="_x0000_s1293" style="position:absolute;left:1238;top:22129;width:1127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" path="m35,l71,97,,97,35,xe" strokecolor="#903" strokeweight="1.5pt">
                  <v:path arrowok="t" o:connecttype="custom" o:connectlocs="55563,0;112713,153988;0,153988;55563,0" o:connectangles="0,0,0,0"/>
                </v:shape>
                <v:line id="Line 95" o:spid="_x0000_s1294" style="position:absolute;visibility:visible;mso-wrap-style:square" from="13954,52387" to="24653,55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" strokecolor="#903" strokeweight="1.5pt"/>
                <v:line id="Line 96" o:spid="_x0000_s1295" style="position:absolute;flip:x y;visibility:visible;mso-wrap-style:square" from="3270,49053" to="13954,52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" strokecolor="#903" strokeweight="1.5pt"/>
                <v:oval id="Oval 9972" o:spid="_x0000_s1296" style="position:absolute;left:36433;top:51990;width:4397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" fillcolor="#ffc" strokecolor="#903" strokeweight="1.5pt"/>
                <v:rect id="Rectangle 9973" o:spid="_x0000_s1297" style="position:absolute;left:36384;top:55673;width:5595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Jji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UkyGcHjTXgCcv4HAAD//wMAUEsBAi0AFAAGAAgAAAAhANvh9svuAAAAhQEAABMAAAAAAAAA&#10;AAAAAAAAAAAAAFtDb250ZW50X1R5cGVzXS54bWxQSwECLQAUAAYACAAAACEAWvQsW78AAAAVAQAA&#10;CwAAAAAAAAAAAAAAAAAfAQAAX3JlbHMvLnJlbHNQSwECLQAUAAYACAAAACEAxkyY4sYAAADdAAAA&#10;DwAAAAAAAAAAAAAAAAAHAgAAZHJzL2Rvd25yZXYueG1sUEsFBgAAAAADAAMAtwAAAPoCAAAAAA==&#10;" filled="f" stroked="f">
                  <v:textbox inset="0,0,0,0">
                    <w:txbxContent>
                      <w:p w14:paraId="0CE7E313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activity</w:t>
                        </w:r>
                      </w:p>
                    </w:txbxContent>
                  </v:textbox>
                </v:rect>
                <v:line id="Line 99" o:spid="_x0000_s1298" style="position:absolute;flip:x y;visibility:visible;mso-wrap-style:square" from="29575,51038" to="36337,52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" strokecolor="#903" strokeweight="1.5pt">
                  <v:stroke dashstyle="3 1"/>
                </v:line>
                <v:line id="Line 100" o:spid="_x0000_s1299" style="position:absolute;flip:y;visibility:visible;mso-wrap-style:square" from="29575,50879" to="30591,5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3tD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56xT+3sQnIFe/AAAA//8DAFBLAQItABQABgAIAAAAIQDb4fbL7gAAAIUBAAATAAAAAAAA&#10;AAAAAAAAAAAAAABbQ29udGVudF9UeXBlc10ueG1sUEsBAi0AFAAGAAgAAAAhAFr0LFu/AAAAFQEA&#10;AAsAAAAAAAAAAAAAAAAAHwEAAF9yZWxzLy5yZWxzUEsBAi0AFAAGAAgAAAAhAN2/e0PHAAAA3QAA&#10;AA8AAAAAAAAAAAAAAAAABwIAAGRycy9kb3ducmV2LnhtbFBLBQYAAAAAAwADALcAAAD7AgAAAAA=&#10;" strokecolor="#903" strokeweight="1.5pt"/>
                <v:line id="Line 101" o:spid="_x0000_s1300" style="position:absolute;visibility:visible;mso-wrap-style:square" from="29575,51038" to="30384,51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" strokecolor="#903" strokeweight="1.5pt"/>
                <v:rect id="Rectangle 9977" o:spid="_x0000_s1301" style="position:absolute;left:32305;top:49958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" filled="f" stroked="f">
                  <v:textbox inset="0,0,0,0">
                    <w:txbxContent>
                      <w:p w14:paraId="36FF07F3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เป้าหมายหลักของการสร้างคลาสจะได้มาจากรายการของคลาสที่อาจเป็นส่วนประกอบของระบบที่เรียกว่า คลาสคู่แข่ง (</w:t>
      </w:r>
      <w:r w:rsidR="00A75029" w:rsidRPr="009F1F59">
        <w:rPr>
          <w:rFonts w:ascii="TH SarabunPSK" w:hAnsi="TH SarabunPSK" w:cs="TH SarabunPSK"/>
          <w:sz w:val="32"/>
          <w:szCs w:val="32"/>
        </w:rPr>
        <w:t xml:space="preserve">Candidate Classes) 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และจากนั้นเป็นการ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ว่าคลาสใดที่ระบบต้องการใช้ในการท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งานและคลาสใดบ้างที่อยู่ภายนอกระบบ คลาสคู่แข่งจะเป็นคลาสที่มีสามารถนามาใช้ในการก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นดเป็นคลาสได้ โดยปกติจะประกอบไปด้วยคานามทุก ๆ 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ที่ปรากฏในเอกสารประกอบการก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หนดความต้องการของระบบ ซึ่งได้แก่ 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อธิบายรายละเอียดของยูสเคสนั่นเอง</w:t>
      </w:r>
    </w:p>
    <w:p w14:paraId="63A87399" w14:textId="6CFD8E63" w:rsidR="005427C4" w:rsidRPr="009F1F59" w:rsidRDefault="00361436" w:rsidP="00361436">
      <w:pPr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B71ED" w:rsidRPr="009F1F5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EE105F" w14:textId="52CE40ED" w:rsidR="005427C4" w:rsidRPr="009F1F59" w:rsidRDefault="00450CC3" w:rsidP="00361436">
      <w:pPr>
        <w:rPr>
          <w:rFonts w:ascii="TH SarabunPSK" w:hAnsi="TH SarabunPSK" w:cs="TH SarabunPSK"/>
          <w:sz w:val="32"/>
          <w:szCs w:val="32"/>
        </w:rPr>
      </w:pPr>
      <w:r w:rsidRPr="00450CC3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4D9DABDF" wp14:editId="5344298F">
                <wp:simplePos x="0" y="0"/>
                <wp:positionH relativeFrom="margin">
                  <wp:align>center</wp:align>
                </wp:positionH>
                <wp:positionV relativeFrom="paragraph">
                  <wp:posOffset>-635</wp:posOffset>
                </wp:positionV>
                <wp:extent cx="5348634" cy="5591492"/>
                <wp:effectExtent l="0" t="0" r="4445" b="9525"/>
                <wp:wrapNone/>
                <wp:docPr id="9978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34" cy="5591492"/>
                          <a:chOff x="0" y="0"/>
                          <a:chExt cx="5348634" cy="5591492"/>
                        </a:xfrm>
                      </wpg:grpSpPr>
                      <wps:wsp>
                        <wps:cNvPr id="9979" name="Oval 9979"/>
                        <wps:cNvSpPr>
                          <a:spLocks noChangeArrowheads="1"/>
                        </wps:cNvSpPr>
                        <wps:spPr bwMode="auto">
                          <a:xfrm>
                            <a:off x="3295650" y="190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80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3255772" y="404812"/>
                            <a:ext cx="743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E41BA2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Register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81" name="Oval 9981"/>
                        <wps:cNvSpPr>
                          <a:spLocks noChangeArrowheads="1"/>
                        </wps:cNvSpPr>
                        <wps:spPr bwMode="auto">
                          <a:xfrm>
                            <a:off x="3603625" y="22367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82" name="Rectangle 9982"/>
                        <wps:cNvSpPr>
                          <a:spLocks noChangeArrowheads="1"/>
                        </wps:cNvSpPr>
                        <wps:spPr bwMode="auto">
                          <a:xfrm>
                            <a:off x="3268471" y="2622550"/>
                            <a:ext cx="13728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0504F8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children get on / off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83" name="Oval 9983"/>
                        <wps:cNvSpPr>
                          <a:spLocks noChangeArrowheads="1"/>
                        </wps:cNvSpPr>
                        <wps:spPr bwMode="auto">
                          <a:xfrm>
                            <a:off x="3930650" y="323850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84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3846287" y="3624262"/>
                            <a:ext cx="8388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C863E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request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985" name="Group 9985"/>
                        <wpg:cNvGrpSpPr>
                          <a:grpSpLocks/>
                        </wpg:cNvGrpSpPr>
                        <wpg:grpSpPr bwMode="auto">
                          <a:xfrm>
                            <a:off x="4385444" y="4062525"/>
                            <a:ext cx="249239" cy="334964"/>
                            <a:chOff x="4357688" y="4043362"/>
                            <a:chExt cx="157" cy="211"/>
                          </a:xfrm>
                        </wpg:grpSpPr>
                        <wps:wsp>
                          <wps:cNvPr id="9986" name="Oval 9986"/>
                          <wps:cNvSpPr>
                            <a:spLocks noChangeArrowheads="1"/>
                          </wps:cNvSpPr>
                          <wps:spPr bwMode="auto">
                            <a:xfrm>
                              <a:off x="4357733" y="4043362"/>
                              <a:ext cx="71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87" name="Line 12"/>
                          <wps:cNvCnPr/>
                          <wps:spPr bwMode="auto">
                            <a:xfrm>
                              <a:off x="4357767" y="40434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88" name="Line 13"/>
                          <wps:cNvCnPr/>
                          <wps:spPr bwMode="auto">
                            <a:xfrm>
                              <a:off x="4357710" y="4043449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89" name="Freeform 14"/>
                          <wps:cNvSpPr>
                            <a:spLocks/>
                          </wps:cNvSpPr>
                          <wps:spPr bwMode="auto">
                            <a:xfrm>
                              <a:off x="4357688" y="40434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90" name="Rectangle 9990"/>
                        <wps:cNvSpPr>
                          <a:spLocks noChangeArrowheads="1"/>
                        </wps:cNvSpPr>
                        <wps:spPr bwMode="auto">
                          <a:xfrm>
                            <a:off x="4417753" y="4545012"/>
                            <a:ext cx="2165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D6E4C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1" name="Oval 9991"/>
                        <wps:cNvSpPr>
                          <a:spLocks noChangeArrowheads="1"/>
                        </wps:cNvSpPr>
                        <wps:spPr bwMode="auto">
                          <a:xfrm>
                            <a:off x="2039938" y="4962525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92" name="Rectangle 9992"/>
                        <wps:cNvSpPr>
                          <a:spLocks noChangeArrowheads="1"/>
                        </wps:cNvSpPr>
                        <wps:spPr bwMode="auto">
                          <a:xfrm>
                            <a:off x="1828692" y="5348287"/>
                            <a:ext cx="10991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142BA4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3" name="Oval 9993"/>
                        <wps:cNvSpPr>
                          <a:spLocks noChangeArrowheads="1"/>
                        </wps:cNvSpPr>
                        <wps:spPr bwMode="auto">
                          <a:xfrm>
                            <a:off x="1852613" y="428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94" name="Rectangle 9994"/>
                        <wps:cNvSpPr>
                          <a:spLocks noChangeArrowheads="1"/>
                        </wps:cNvSpPr>
                        <wps:spPr bwMode="auto">
                          <a:xfrm>
                            <a:off x="1871553" y="428601"/>
                            <a:ext cx="616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DB21F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Login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5" name="Line 21"/>
                        <wps:cNvCnPr/>
                        <wps:spPr bwMode="auto">
                          <a:xfrm flipH="1">
                            <a:off x="2432050" y="166687"/>
                            <a:ext cx="854075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6" name="Line 22"/>
                        <wps:cNvCnPr/>
                        <wps:spPr bwMode="auto">
                          <a:xfrm>
                            <a:off x="2432050" y="182562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7" name="Line 23"/>
                        <wps:cNvCnPr/>
                        <wps:spPr bwMode="auto">
                          <a:xfrm flipV="1">
                            <a:off x="2432050" y="139700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8" name="Rectangle 9998"/>
                        <wps:cNvSpPr>
                          <a:spLocks noChangeArrowheads="1"/>
                        </wps:cNvSpPr>
                        <wps:spPr bwMode="auto">
                          <a:xfrm>
                            <a:off x="2622396" y="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B4115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9" name="Oval 9999"/>
                        <wps:cNvSpPr>
                          <a:spLocks noChangeArrowheads="1"/>
                        </wps:cNvSpPr>
                        <wps:spPr bwMode="auto">
                          <a:xfrm>
                            <a:off x="2024063" y="16176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00" name="Rectangle 10000"/>
                        <wps:cNvSpPr>
                          <a:spLocks noChangeArrowheads="1"/>
                        </wps:cNvSpPr>
                        <wps:spPr bwMode="auto">
                          <a:xfrm>
                            <a:off x="1965209" y="2003311"/>
                            <a:ext cx="7562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B4C45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1" name="Oval 10001"/>
                        <wps:cNvSpPr>
                          <a:spLocks noChangeArrowheads="1"/>
                        </wps:cNvSpPr>
                        <wps:spPr bwMode="auto">
                          <a:xfrm>
                            <a:off x="1993900" y="7794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02" name="Rectangle 10002"/>
                        <wps:cNvSpPr>
                          <a:spLocks noChangeArrowheads="1"/>
                        </wps:cNvSpPr>
                        <wps:spPr bwMode="auto">
                          <a:xfrm>
                            <a:off x="1903301" y="1165159"/>
                            <a:ext cx="8578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9B5F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Edit driver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3" name="Oval 10003"/>
                        <wps:cNvSpPr>
                          <a:spLocks noChangeArrowheads="1"/>
                        </wps:cNvSpPr>
                        <wps:spPr bwMode="auto">
                          <a:xfrm>
                            <a:off x="2066925" y="227171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04" name="Rectangle 10004"/>
                        <wps:cNvSpPr>
                          <a:spLocks noChangeArrowheads="1"/>
                        </wps:cNvSpPr>
                        <wps:spPr bwMode="auto">
                          <a:xfrm>
                            <a:off x="1884252" y="2657324"/>
                            <a:ext cx="10483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7198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children 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5" name="Line 31"/>
                        <wps:cNvCnPr/>
                        <wps:spPr bwMode="auto">
                          <a:xfrm flipH="1">
                            <a:off x="2646363" y="2386012"/>
                            <a:ext cx="952500" cy="22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6" name="Line 32"/>
                        <wps:cNvCnPr/>
                        <wps:spPr bwMode="auto">
                          <a:xfrm>
                            <a:off x="2646363" y="24082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7" name="Line 33"/>
                        <wps:cNvCnPr/>
                        <wps:spPr bwMode="auto">
                          <a:xfrm flipV="1">
                            <a:off x="2646363" y="2365375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8" name="Rectangle 10008"/>
                        <wps:cNvSpPr>
                          <a:spLocks noChangeArrowheads="1"/>
                        </wps:cNvSpPr>
                        <wps:spPr bwMode="auto">
                          <a:xfrm>
                            <a:off x="2793836" y="2220786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AB247D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9" name="Oval 10009"/>
                        <wps:cNvSpPr>
                          <a:spLocks noChangeArrowheads="1"/>
                        </wps:cNvSpPr>
                        <wps:spPr bwMode="auto">
                          <a:xfrm>
                            <a:off x="2479675" y="41036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10" name="Rectangle 10010"/>
                        <wps:cNvSpPr>
                          <a:spLocks noChangeArrowheads="1"/>
                        </wps:cNvSpPr>
                        <wps:spPr bwMode="auto">
                          <a:xfrm>
                            <a:off x="2209670" y="4489195"/>
                            <a:ext cx="12325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A39E29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Send message by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11" name="Line 37"/>
                        <wps:cNvCnPr/>
                        <wps:spPr bwMode="auto">
                          <a:xfrm>
                            <a:off x="3703638" y="4248150"/>
                            <a:ext cx="6461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12" name="Line 38"/>
                        <wps:cNvCnPr/>
                        <wps:spPr bwMode="auto">
                          <a:xfrm flipH="1">
                            <a:off x="3060700" y="4248150"/>
                            <a:ext cx="6429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013" name="Group 10013"/>
                        <wpg:cNvGrpSpPr>
                          <a:grpSpLocks/>
                        </wpg:cNvGrpSpPr>
                        <wpg:grpSpPr bwMode="auto">
                          <a:xfrm>
                            <a:off x="0" y="2470636"/>
                            <a:ext cx="249239" cy="336551"/>
                            <a:chOff x="0" y="2459037"/>
                            <a:chExt cx="157" cy="212"/>
                          </a:xfrm>
                        </wpg:grpSpPr>
                        <wps:wsp>
                          <wps:cNvPr id="10014" name="Oval 10014"/>
                          <wps:cNvSpPr>
                            <a:spLocks noChangeArrowheads="1"/>
                          </wps:cNvSpPr>
                          <wps:spPr bwMode="auto">
                            <a:xfrm>
                              <a:off x="43" y="2459037"/>
                              <a:ext cx="73" cy="7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015" name="Line 40"/>
                          <wps:cNvCnPr/>
                          <wps:spPr bwMode="auto">
                            <a:xfrm>
                              <a:off x="78" y="2459106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16" name="Line 41"/>
                          <wps:cNvCnPr/>
                          <wps:spPr bwMode="auto">
                            <a:xfrm>
                              <a:off x="21" y="2459125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17" name="Freeform 42"/>
                          <wps:cNvSpPr>
                            <a:spLocks/>
                          </wps:cNvSpPr>
                          <wps:spPr bwMode="auto">
                            <a:xfrm>
                              <a:off x="0" y="2459172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0018" name="Rectangle 10018"/>
                        <wps:cNvSpPr>
                          <a:spLocks noChangeArrowheads="1"/>
                        </wps:cNvSpPr>
                        <wps:spPr bwMode="auto">
                          <a:xfrm>
                            <a:off x="26986" y="2962107"/>
                            <a:ext cx="30480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F76110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19" name="Line 45"/>
                        <wps:cNvCnPr/>
                        <wps:spPr bwMode="auto">
                          <a:xfrm>
                            <a:off x="1393825" y="4060825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0" name="Line 46"/>
                        <wps:cNvCnPr/>
                        <wps:spPr bwMode="auto">
                          <a:xfrm flipH="1" flipV="1">
                            <a:off x="596900" y="3163887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1" name="Line 47"/>
                        <wps:cNvCnPr/>
                        <wps:spPr bwMode="auto">
                          <a:xfrm flipV="1">
                            <a:off x="1077913" y="538162"/>
                            <a:ext cx="773113" cy="9620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2" name="Line 48"/>
                        <wps:cNvCnPr/>
                        <wps:spPr bwMode="auto">
                          <a:xfrm flipH="1">
                            <a:off x="307975" y="1500187"/>
                            <a:ext cx="769938" cy="963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3" name="Line 49"/>
                        <wps:cNvCnPr/>
                        <wps:spPr bwMode="auto">
                          <a:xfrm flipV="1">
                            <a:off x="1125538" y="1914525"/>
                            <a:ext cx="820738" cy="3413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4" name="Line 50"/>
                        <wps:cNvCnPr/>
                        <wps:spPr bwMode="auto">
                          <a:xfrm flipH="1">
                            <a:off x="307975" y="2255837"/>
                            <a:ext cx="817563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5" name="Line 51"/>
                        <wps:cNvCnPr/>
                        <wps:spPr bwMode="auto">
                          <a:xfrm flipV="1">
                            <a:off x="1096963" y="1255712"/>
                            <a:ext cx="787400" cy="641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6" name="Line 52"/>
                        <wps:cNvCnPr/>
                        <wps:spPr bwMode="auto">
                          <a:xfrm flipH="1">
                            <a:off x="307975" y="1897062"/>
                            <a:ext cx="788988" cy="639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7" name="Line 53"/>
                        <wps:cNvCnPr/>
                        <wps:spPr bwMode="auto">
                          <a:xfrm flipV="1">
                            <a:off x="1182688" y="2447925"/>
                            <a:ext cx="874713" cy="96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8" name="Line 54"/>
                        <wps:cNvCnPr/>
                        <wps:spPr bwMode="auto">
                          <a:xfrm flipH="1">
                            <a:off x="307975" y="2544762"/>
                            <a:ext cx="874713" cy="984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9" name="Line 55"/>
                        <wps:cNvCnPr/>
                        <wps:spPr bwMode="auto">
                          <a:xfrm>
                            <a:off x="1571625" y="3519487"/>
                            <a:ext cx="944563" cy="5762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0" name="Line 56"/>
                        <wps:cNvCnPr/>
                        <wps:spPr bwMode="auto">
                          <a:xfrm flipH="1" flipV="1">
                            <a:off x="627063" y="2946400"/>
                            <a:ext cx="944563" cy="5730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1" name="Oval 10031"/>
                        <wps:cNvSpPr>
                          <a:spLocks noChangeArrowheads="1"/>
                        </wps:cNvSpPr>
                        <wps:spPr bwMode="auto">
                          <a:xfrm>
                            <a:off x="2281238" y="3197225"/>
                            <a:ext cx="460375" cy="23653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32" name="Rectangle 10032"/>
                        <wps:cNvSpPr>
                          <a:spLocks noChangeArrowheads="1"/>
                        </wps:cNvSpPr>
                        <wps:spPr bwMode="auto">
                          <a:xfrm>
                            <a:off x="2136649" y="3581197"/>
                            <a:ext cx="9340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53784E" w14:textId="51478F0B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List </w:t>
                              </w:r>
                              <w:r w:rsidR="001024A8"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service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 cancel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33" name="Line 59"/>
                        <wps:cNvCnPr/>
                        <wps:spPr bwMode="auto">
                          <a:xfrm flipH="1" flipV="1">
                            <a:off x="307975" y="2701925"/>
                            <a:ext cx="981075" cy="276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" name="Line 60"/>
                        <wps:cNvCnPr/>
                        <wps:spPr bwMode="auto">
                          <a:xfrm>
                            <a:off x="1289050" y="2978150"/>
                            <a:ext cx="985838" cy="279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5" name="Line 61"/>
                        <wps:cNvCnPr/>
                        <wps:spPr bwMode="auto">
                          <a:xfrm flipH="1" flipV="1">
                            <a:off x="2859088" y="3348037"/>
                            <a:ext cx="106203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6" name="Line 62"/>
                        <wps:cNvCnPr/>
                        <wps:spPr bwMode="auto">
                          <a:xfrm flipV="1">
                            <a:off x="2859088" y="33099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7" name="Line 63"/>
                        <wps:cNvCnPr/>
                        <wps:spPr bwMode="auto">
                          <a:xfrm>
                            <a:off x="2859088" y="3348037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8" name="Rectangle 10038"/>
                        <wps:cNvSpPr>
                          <a:spLocks noChangeArrowheads="1"/>
                        </wps:cNvSpPr>
                        <wps:spPr bwMode="auto">
                          <a:xfrm>
                            <a:off x="3147828" y="316847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B2BD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0039" name="Group 10039"/>
                        <wpg:cNvGrpSpPr>
                          <a:grpSpLocks/>
                        </wpg:cNvGrpSpPr>
                        <wpg:grpSpPr bwMode="auto">
                          <a:xfrm>
                            <a:off x="4956176" y="1344604"/>
                            <a:ext cx="249238" cy="334964"/>
                            <a:chOff x="4956175" y="1338262"/>
                            <a:chExt cx="157" cy="211"/>
                          </a:xfrm>
                        </wpg:grpSpPr>
                        <wps:wsp>
                          <wps:cNvPr id="10040" name="Oval 10040"/>
                          <wps:cNvSpPr>
                            <a:spLocks noChangeArrowheads="1"/>
                          </wps:cNvSpPr>
                          <wps:spPr bwMode="auto">
                            <a:xfrm>
                              <a:off x="4956220" y="1338262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041" name="Line 66"/>
                          <wps:cNvCnPr/>
                          <wps:spPr bwMode="auto">
                            <a:xfrm>
                              <a:off x="4956254" y="13383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2" name="Line 67"/>
                          <wps:cNvCnPr/>
                          <wps:spPr bwMode="auto">
                            <a:xfrm>
                              <a:off x="4956197" y="1338349"/>
                              <a:ext cx="11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3" name="Freeform 68"/>
                          <wps:cNvSpPr>
                            <a:spLocks/>
                          </wps:cNvSpPr>
                          <wps:spPr bwMode="auto">
                            <a:xfrm>
                              <a:off x="4956175" y="13383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0044" name="Rectangle 10044"/>
                        <wps:cNvSpPr>
                          <a:spLocks noChangeArrowheads="1"/>
                        </wps:cNvSpPr>
                        <wps:spPr bwMode="auto">
                          <a:xfrm>
                            <a:off x="4916199" y="1839808"/>
                            <a:ext cx="4324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DB95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 API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45" name="Oval 10045"/>
                        <wps:cNvSpPr>
                          <a:spLocks noChangeArrowheads="1"/>
                        </wps:cNvSpPr>
                        <wps:spPr bwMode="auto">
                          <a:xfrm>
                            <a:off x="3381375" y="14033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46" name="Rectangle 10046"/>
                        <wps:cNvSpPr>
                          <a:spLocks noChangeArrowheads="1"/>
                        </wps:cNvSpPr>
                        <wps:spPr bwMode="auto">
                          <a:xfrm>
                            <a:off x="3217846" y="1789011"/>
                            <a:ext cx="10045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8BF72E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47" name="Line 73"/>
                        <wps:cNvCnPr/>
                        <wps:spPr bwMode="auto">
                          <a:xfrm flipH="1">
                            <a:off x="2603500" y="1590675"/>
                            <a:ext cx="773113" cy="1270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8" name="Line 74"/>
                        <wps:cNvCnPr/>
                        <wps:spPr bwMode="auto">
                          <a:xfrm>
                            <a:off x="2603500" y="1717675"/>
                            <a:ext cx="10318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9" name="Line 75"/>
                        <wps:cNvCnPr/>
                        <wps:spPr bwMode="auto">
                          <a:xfrm flipV="1">
                            <a:off x="2603500" y="1660525"/>
                            <a:ext cx="92075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50" name="Rectangle 10050"/>
                        <wps:cNvSpPr>
                          <a:spLocks noChangeArrowheads="1"/>
                        </wps:cNvSpPr>
                        <wps:spPr bwMode="auto">
                          <a:xfrm>
                            <a:off x="2765410" y="1462004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65881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51" name="Line 77"/>
                        <wps:cNvCnPr/>
                        <wps:spPr bwMode="auto">
                          <a:xfrm>
                            <a:off x="4457700" y="1543050"/>
                            <a:ext cx="496888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9DABDF" id="_x0000_s1302" style="position:absolute;margin-left:0;margin-top:-.05pt;width:421.15pt;height:440.25pt;z-index:251700736;mso-position-horizontal:center;mso-position-horizontal-relative:margin" coordsize="53486,55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">
                <v:oval id="Oval 9979" o:spid="_x0000_s1303" style="position:absolute;left:32956;top:190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" fillcolor="#ffc" strokecolor="#903" strokeweight="1.5pt"/>
                <v:rect id="Rectangle 9980" o:spid="_x0000_s1304" style="position:absolute;left:32557;top:4048;width:743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" filled="f" stroked="f">
                  <v:textbox style="mso-fit-shape-to-text:t" inset="0,0,0,0">
                    <w:txbxContent>
                      <w:p w14:paraId="58E41BA2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Register driver</w:t>
                        </w:r>
                      </w:p>
                    </w:txbxContent>
                  </v:textbox>
                </v:rect>
                <v:oval id="Oval 9981" o:spid="_x0000_s1305" style="position:absolute;left:36036;top:22367;width:4635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" fillcolor="#ffc" strokecolor="#903" strokeweight="1.5pt"/>
                <v:rect id="Rectangle 9982" o:spid="_x0000_s1306" style="position:absolute;left:32684;top:26225;width:1372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" filled="f" stroked="f">
                  <v:textbox style="mso-fit-shape-to-text:t" inset="0,0,0,0">
                    <w:txbxContent>
                      <w:p w14:paraId="420504F8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children get on / off</w:t>
                        </w:r>
                      </w:p>
                    </w:txbxContent>
                  </v:textbox>
                </v:rect>
                <v:oval id="Oval 9983" o:spid="_x0000_s1307" style="position:absolute;left:39306;top:32385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" fillcolor="#ffc" strokecolor="#903" strokeweight="1.5pt"/>
                <v:rect id="Rectangle 9984" o:spid="_x0000_s1308" style="position:absolute;left:38462;top:36242;width:838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" filled="f" stroked="f">
                  <v:textbox style="mso-fit-shape-to-text:t" inset="0,0,0,0">
                    <w:txbxContent>
                      <w:p w14:paraId="559C863E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request</w:t>
                        </w:r>
                      </w:p>
                    </w:txbxContent>
                  </v:textbox>
                </v:rect>
                <v:group id="Group 9985" o:spid="_x0000_s1309" style="position:absolute;left:43854;top:40625;width:2492;height:3349" coordorigin="43576,404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">
                  <v:oval id="Oval 9986" o:spid="_x0000_s1310" style="position:absolute;left:43577;top:404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" filled="f" strokecolor="#903" strokeweight="1.5pt"/>
                  <v:line id="Line 12" o:spid="_x0000_s1311" style="position:absolute;visibility:visible;mso-wrap-style:square" from="43577,40434" to="43577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" strokecolor="#903" strokeweight="1.5pt"/>
                  <v:line id="Line 13" o:spid="_x0000_s1312" style="position:absolute;visibility:visible;mso-wrap-style:square" from="43577,40434" to="43578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" strokecolor="#903" strokeweight="1.5pt"/>
                  <v:shape id="Freeform 14" o:spid="_x0000_s1313" style="position:absolute;left:43576;top:404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990" o:spid="_x0000_s1314" style="position:absolute;left:44177;top:45450;width:216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" filled="f" stroked="f">
                  <v:textbox style="mso-fit-shape-to-text:t" inset="0,0,0,0">
                    <w:txbxContent>
                      <w:p w14:paraId="70D6E4C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</w:t>
                        </w:r>
                      </w:p>
                    </w:txbxContent>
                  </v:textbox>
                </v:rect>
                <v:oval id="Oval 9991" o:spid="_x0000_s1315" style="position:absolute;left:20399;top:49625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" fillcolor="#ffc" strokecolor="#903" strokeweight="1.5pt"/>
                <v:rect id="Rectangle 9992" o:spid="_x0000_s1316" style="position:absolute;left:18286;top:53482;width:1099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" filled="f" stroked="f">
                  <v:textbox style="mso-fit-shape-to-text:t" inset="0,0,0,0">
                    <w:txbxContent>
                      <w:p w14:paraId="7F142BA4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service status</w:t>
                        </w:r>
                      </w:p>
                    </w:txbxContent>
                  </v:textbox>
                </v:rect>
                <v:oval id="Oval 9993" o:spid="_x0000_s1317" style="position:absolute;left:18526;top:428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" fillcolor="#ffc" strokecolor="#903" strokeweight="1.5pt"/>
                <v:rect id="Rectangle 9994" o:spid="_x0000_s1318" style="position:absolute;left:18715;top:4286;width:616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" filled="f" stroked="f">
                  <v:textbox style="mso-fit-shape-to-text:t" inset="0,0,0,0">
                    <w:txbxContent>
                      <w:p w14:paraId="43DB21F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Login Driver</w:t>
                        </w:r>
                      </w:p>
                    </w:txbxContent>
                  </v:textbox>
                </v:rect>
                <v:line id="Line 21" o:spid="_x0000_s1319" style="position:absolute;flip:x;visibility:visible;mso-wrap-style:square" from="24320,1666" to="32861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" strokecolor="#903" strokeweight="1.5pt">
                  <v:stroke dashstyle="3 1"/>
                </v:line>
                <v:line id="Line 22" o:spid="_x0000_s1320" style="position:absolute;visibility:visible;mso-wrap-style:square" from="24320,1825" to="25288,2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" strokecolor="#903" strokeweight="1.5pt"/>
                <v:line id="Line 23" o:spid="_x0000_s1321" style="position:absolute;flip:y;visibility:visible;mso-wrap-style:square" from="24320,1397" to="25288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" strokecolor="#903" strokeweight="1.5pt"/>
                <v:rect id="Rectangle 9998" o:spid="_x0000_s1322" style="position:absolute;left:26223;width:6103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" filled="f" stroked="f">
                  <v:textbox style="mso-fit-shape-to-text:t" inset="0,0,0,0">
                    <w:txbxContent>
                      <w:p w14:paraId="48B4115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99" o:spid="_x0000_s1323" style="position:absolute;left:20240;top:16176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" fillcolor="#ffc" strokecolor="#903" strokeweight="1.5pt"/>
                <v:rect id="Rectangle 10000" o:spid="_x0000_s1324" style="position:absolute;left:19652;top:20033;width:756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" filled="f" stroked="f">
                  <v:textbox style="mso-fit-shape-to-text:t" inset="0,0,0,0">
                    <w:txbxContent>
                      <w:p w14:paraId="3F0B4C45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application</w:t>
                        </w:r>
                      </w:p>
                    </w:txbxContent>
                  </v:textbox>
                </v:rect>
                <v:oval id="Oval 10001" o:spid="_x0000_s1325" style="position:absolute;left:19939;top:7794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" fillcolor="#ffc" strokecolor="#903" strokeweight="1.5pt"/>
                <v:rect id="Rectangle 10002" o:spid="_x0000_s1326" style="position:absolute;left:19033;top:11651;width:857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" filled="f" stroked="f">
                  <v:textbox style="mso-fit-shape-to-text:t" inset="0,0,0,0">
                    <w:txbxContent>
                      <w:p w14:paraId="2F79B5F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Edit driver profile</w:t>
                        </w:r>
                      </w:p>
                    </w:txbxContent>
                  </v:textbox>
                </v:rect>
                <v:oval id="Oval 10003" o:spid="_x0000_s1327" style="position:absolute;left:20669;top:22717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" fillcolor="#ffc" strokecolor="#903" strokeweight="1.5pt"/>
                <v:rect id="Rectangle 10004" o:spid="_x0000_s1328" style="position:absolute;left:18842;top:26573;width:10484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" filled="f" stroked="f">
                  <v:textbox style="mso-fit-shape-to-text:t" inset="0,0,0,0">
                    <w:txbxContent>
                      <w:p w14:paraId="6B47198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children in driver</w:t>
                        </w:r>
                      </w:p>
                    </w:txbxContent>
                  </v:textbox>
                </v:rect>
                <v:line id="Line 31" o:spid="_x0000_s1329" style="position:absolute;flip:x;visibility:visible;mso-wrap-style:square" from="26463,23860" to="35988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" strokecolor="#903" strokeweight="1.5pt">
                  <v:stroke dashstyle="3 1"/>
                </v:line>
                <v:line id="Line 32" o:spid="_x0000_s1330" style="position:absolute;visibility:visible;mso-wrap-style:square" from="26463,24082" to="27432,24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" strokecolor="#903" strokeweight="1.5pt"/>
                <v:line id="Line 33" o:spid="_x0000_s1331" style="position:absolute;flip:y;visibility:visible;mso-wrap-style:square" from="26463,23653" to="27432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" strokecolor="#903" strokeweight="1.5pt"/>
                <v:rect id="Rectangle 10008" o:spid="_x0000_s1332" style="position:absolute;left:27938;top:22207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" filled="f" stroked="f">
                  <v:textbox style="mso-fit-shape-to-text:t" inset="0,0,0,0">
                    <w:txbxContent>
                      <w:p w14:paraId="21AB247D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10009" o:spid="_x0000_s1333" style="position:absolute;left:24796;top:41036;width:4636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" fillcolor="#ffc" strokecolor="#903" strokeweight="1.5pt"/>
                <v:rect id="Rectangle 10010" o:spid="_x0000_s1334" style="position:absolute;left:22096;top:44891;width:12326;height:24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" filled="f" stroked="f">
                  <v:textbox style="mso-fit-shape-to-text:t" inset="0,0,0,0">
                    <w:txbxContent>
                      <w:p w14:paraId="3DA39E29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Send message by driver</w:t>
                        </w:r>
                      </w:p>
                    </w:txbxContent>
                  </v:textbox>
                </v:rect>
                <v:line id="Line 37" o:spid="_x0000_s1335" style="position:absolute;visibility:visible;mso-wrap-style:square" from="37036,42481" to="43497,4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" strokecolor="#903" strokeweight="1.5pt"/>
                <v:line id="Line 38" o:spid="_x0000_s1336" style="position:absolute;flip:x;visibility:visible;mso-wrap-style:square" from="30607,42481" to="37036,42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" strokecolor="#903" strokeweight="1.5pt"/>
                <v:group id="Group 10013" o:spid="_x0000_s1337" style="position:absolute;top:24706;width:2492;height:3365" coordorigin=",24590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l31xAAAAN4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lUzg9U68QS6eAAAA//8DAFBLAQItABQABgAIAAAAIQDb4fbL7gAAAIUBAAATAAAAAAAAAAAA&#10;AAAAAAAAAABbQ29udGVudF9UeXBlc10ueG1sUEsBAi0AFAAGAAgAAAAhAFr0LFu/AAAAFQEAAAsA&#10;AAAAAAAAAAAAAAAAHwEAAF9yZWxzLy5yZWxzUEsBAi0AFAAGAAgAAAAhAJWGXfXEAAAA3gAAAA8A&#10;AAAAAAAAAAAAAAAABwIAAGRycy9kb3ducmV2LnhtbFBLBQYAAAAAAwADALcAAAD4AgAAAAA=&#10;">
                  <v:oval id="Oval 10014" o:spid="_x0000_s1338" style="position:absolute;top:2459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" filled="f" strokecolor="#903" strokeweight="1.5pt"/>
                  <v:line id="Line 40" o:spid="_x0000_s1339" style="position:absolute;visibility:visible;mso-wrap-style:square" from="0,24591" to="0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" strokecolor="#903" strokeweight="1.5pt"/>
                  <v:line id="Line 41" o:spid="_x0000_s1340" style="position:absolute;visibility:visible;mso-wrap-style:square" from="0,24591" to="1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" strokecolor="#903" strokeweight="1.5pt"/>
                  <v:shape id="Freeform 42" o:spid="_x0000_s1341" style="position:absolute;top:24591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10018" o:spid="_x0000_s1342" style="position:absolute;left:269;top:29621;width:304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" filled="f" stroked="f">
                  <v:textbox style="mso-fit-shape-to-text:t" inset="0,0,0,0">
                    <w:txbxContent>
                      <w:p w14:paraId="48F76110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Driver</w:t>
                        </w:r>
                      </w:p>
                    </w:txbxContent>
                  </v:textbox>
                </v:rect>
                <v:line id="Line 45" o:spid="_x0000_s1343" style="position:absolute;visibility:visible;mso-wrap-style:square" from="13938,40608" to="21907,49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" strokecolor="#903" strokeweight="1.5pt"/>
                <v:line id="Line 46" o:spid="_x0000_s1344" style="position:absolute;flip:x y;visibility:visible;mso-wrap-style:square" from="5969,31638" to="13938,40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" strokecolor="#903" strokeweight="1.5pt"/>
                <v:line id="Line 47" o:spid="_x0000_s1345" style="position:absolute;flip:y;visibility:visible;mso-wrap-style:square" from="10779,5381" to="18510,15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" strokecolor="#903" strokeweight="1.5pt"/>
                <v:line id="Line 48" o:spid="_x0000_s1346" style="position:absolute;flip:x;visibility:visible;mso-wrap-style:square" from="3079,15001" to="10779,24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" strokecolor="#903" strokeweight="1.5pt"/>
                <v:line id="Line 49" o:spid="_x0000_s1347" style="position:absolute;flip:y;visibility:visible;mso-wrap-style:square" from="11255,19145" to="19462,22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" strokecolor="#903" strokeweight="1.5pt"/>
                <v:line id="Line 50" o:spid="_x0000_s1348" style="position:absolute;flip:x;visibility:visible;mso-wrap-style:square" from="3079,22558" to="11255,25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" strokecolor="#903" strokeweight="1.5pt"/>
                <v:line id="Line 51" o:spid="_x0000_s1349" style="position:absolute;flip:y;visibility:visible;mso-wrap-style:square" from="10969,12557" to="18843,18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" strokecolor="#903" strokeweight="1.5pt"/>
                <v:line id="Line 52" o:spid="_x0000_s1350" style="position:absolute;flip:x;visibility:visible;mso-wrap-style:square" from="3079,18970" to="10969,2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" strokecolor="#903" strokeweight="1.5pt"/>
                <v:line id="Line 53" o:spid="_x0000_s1351" style="position:absolute;flip:y;visibility:visible;mso-wrap-style:square" from="11826,24479" to="20574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" strokecolor="#903" strokeweight="1.5pt"/>
                <v:line id="Line 54" o:spid="_x0000_s1352" style="position:absolute;flip:x;visibility:visible;mso-wrap-style:square" from="3079,25447" to="11826,2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" strokecolor="#903" strokeweight="1.5pt"/>
                <v:line id="Line 55" o:spid="_x0000_s1353" style="position:absolute;visibility:visible;mso-wrap-style:square" from="15716,35194" to="25161,40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" strokecolor="#903" strokeweight="1.5pt"/>
                <v:line id="Line 56" o:spid="_x0000_s1354" style="position:absolute;flip:x y;visibility:visible;mso-wrap-style:square" from="6270,29464" to="15716,35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" strokecolor="#903" strokeweight="1.5pt"/>
                <v:oval id="Oval 10031" o:spid="_x0000_s1355" style="position:absolute;left:22812;top:31972;width:46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" fillcolor="#ffc" strokecolor="#903" strokeweight="1.5pt"/>
                <v:rect id="Rectangle 10032" o:spid="_x0000_s1356" style="position:absolute;left:21366;top:35811;width:9341;height:24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" filled="f" stroked="f">
                  <v:textbox style="mso-fit-shape-to-text:t" inset="0,0,0,0">
                    <w:txbxContent>
                      <w:p w14:paraId="5553784E" w14:textId="51478F0B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List </w:t>
                        </w:r>
                        <w:r w:rsidR="001024A8"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service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 cancel</w:t>
                        </w:r>
                      </w:p>
                    </w:txbxContent>
                  </v:textbox>
                </v:rect>
                <v:line id="Line 59" o:spid="_x0000_s1357" style="position:absolute;flip:x y;visibility:visible;mso-wrap-style:square" from="3079,27019" to="12890,2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" strokecolor="#903" strokeweight="1.5pt"/>
                <v:line id="Line 60" o:spid="_x0000_s1358" style="position:absolute;visibility:visible;mso-wrap-style:square" from="12890,29781" to="22748,32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" strokecolor="#903" strokeweight="1.5pt"/>
                <v:line id="Line 61" o:spid="_x0000_s1359" style="position:absolute;flip:x y;visibility:visible;mso-wrap-style:square" from="28590,33480" to="39211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" strokecolor="#903" strokeweight="1.5pt">
                  <v:stroke dashstyle="3 1"/>
                </v:line>
                <v:line id="Line 62" o:spid="_x0000_s1360" style="position:absolute;flip:y;visibility:visible;mso-wrap-style:square" from="28590,33099" to="29559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" strokecolor="#903" strokeweight="1.5pt"/>
                <v:line id="Line 63" o:spid="_x0000_s1361" style="position:absolute;visibility:visible;mso-wrap-style:square" from="28590,33480" to="29559,33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" strokecolor="#903" strokeweight="1.5pt"/>
                <v:rect id="Rectangle 10038" o:spid="_x0000_s1362" style="position:absolute;left:31478;top:31684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" filled="f" stroked="f">
                  <v:textbox style="mso-fit-shape-to-text:t" inset="0,0,0,0">
                    <w:txbxContent>
                      <w:p w14:paraId="7E3B2BD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10039" o:spid="_x0000_s1363" style="position:absolute;left:49561;top:13446;width:2493;height:3349" coordorigin="49561,13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">
                  <v:oval id="Oval 10040" o:spid="_x0000_s1364" style="position:absolute;left:49562;top:13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" filled="f" strokecolor="#903" strokeweight="1.5pt"/>
                  <v:line id="Line 66" o:spid="_x0000_s1365" style="position:absolute;visibility:visible;mso-wrap-style:square" from="49562,13383" to="49562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" strokecolor="#903" strokeweight="1.5pt"/>
                  <v:line id="Line 67" o:spid="_x0000_s1366" style="position:absolute;visibility:visible;mso-wrap-style:square" from="49561,13383" to="49563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" strokecolor="#903" strokeweight="1.5pt"/>
                  <v:shape id="Freeform 68" o:spid="_x0000_s1367" style="position:absolute;left:49561;top:13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10044" o:spid="_x0000_s1368" style="position:absolute;left:49161;top:18398;width:432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" filled="f" stroked="f">
                  <v:textbox style="mso-fit-shape-to-text:t" inset="0,0,0,0">
                    <w:txbxContent>
                      <w:p w14:paraId="3F0DB95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 API</w:t>
                        </w:r>
                      </w:p>
                    </w:txbxContent>
                  </v:textbox>
                </v:rect>
                <v:oval id="Oval 10045" o:spid="_x0000_s1369" style="position:absolute;left:33813;top:14033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" fillcolor="#ffc" strokecolor="#903" strokeweight="1.5pt"/>
                <v:rect id="Rectangle 10046" o:spid="_x0000_s1370" style="position:absolute;left:32178;top:17890;width:1004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" filled="f" stroked="f">
                  <v:textbox style="mso-fit-shape-to-text:t" inset="0,0,0,0">
                    <w:txbxContent>
                      <w:p w14:paraId="0C8BF72E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application</w:t>
                        </w:r>
                      </w:p>
                    </w:txbxContent>
                  </v:textbox>
                </v:rect>
                <v:line id="Line 73" o:spid="_x0000_s1371" style="position:absolute;flip:x;visibility:visible;mso-wrap-style:square" from="26035,15906" to="33766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" strokecolor="#903" strokeweight="1.5pt">
                  <v:stroke dashstyle="3 1"/>
                </v:line>
                <v:line id="Line 74" o:spid="_x0000_s1372" style="position:absolute;visibility:visible;mso-wrap-style:square" from="26035,17176" to="27066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" strokecolor="#903" strokeweight="1.5pt"/>
                <v:line id="Line 75" o:spid="_x0000_s1373" style="position:absolute;flip:y;visibility:visible;mso-wrap-style:square" from="26035,16605" to="26955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" strokecolor="#903" strokeweight="1.5pt"/>
                <v:rect id="Rectangle 10050" o:spid="_x0000_s1374" style="position:absolute;left:27654;top:14620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" filled="f" stroked="f">
                  <v:textbox style="mso-fit-shape-to-text:t" inset="0,0,0,0">
                    <w:txbxContent>
                      <w:p w14:paraId="70965881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77" o:spid="_x0000_s1375" style="position:absolute;visibility:visible;mso-wrap-style:square" from="44577,15430" to="49545,15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" strokecolor="#903" strokeweight="1.5pt"/>
                <w10:wrap anchorx="margin"/>
              </v:group>
            </w:pict>
          </mc:Fallback>
        </mc:AlternateContent>
      </w:r>
    </w:p>
    <w:p w14:paraId="41801517" w14:textId="1A703905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EA55B57" w14:textId="51439E9B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97C14A3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86C971E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AB00CDE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502383A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46E2EF" w14:textId="5A010F01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614B47F" w14:textId="46A30AA0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B8C026A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72A2B5C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3C19D2F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BA22205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2E6573C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ED44039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571CE5E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3AC4CA4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D25239F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8AA7A11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4CA1043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5B67CC9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1E95A90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0DD067A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735C050" w14:textId="72638802" w:rsidR="00D5530A" w:rsidRDefault="00D5530A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</w:p>
    <w:p w14:paraId="74BE93AF" w14:textId="7601A418" w:rsidR="00361436" w:rsidRPr="009F1F59" w:rsidRDefault="00D5530A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92" behindDoc="1" locked="0" layoutInCell="1" allowOverlap="1" wp14:anchorId="6B8098DF" wp14:editId="1ACE9A74">
                <wp:simplePos x="0" y="0"/>
                <wp:positionH relativeFrom="margin">
                  <wp:align>center</wp:align>
                </wp:positionH>
                <wp:positionV relativeFrom="paragraph">
                  <wp:posOffset>451154</wp:posOffset>
                </wp:positionV>
                <wp:extent cx="571627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523" y="20937"/>
                    <wp:lineTo x="21523" y="0"/>
                    <wp:lineTo x="0" y="0"/>
                  </wp:wrapPolygon>
                </wp:wrapTight>
                <wp:docPr id="4606" name="Text Box 4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60596" w14:textId="6803C3DB" w:rsidR="009B33BC" w:rsidRPr="00084BB6" w:rsidRDefault="009B33BC" w:rsidP="009B33B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81" w:name="_Toc98702725"/>
                            <w:bookmarkStart w:id="82" w:name="_Toc115201660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รายละเอียดของยูสเคสของระบบ แอปพลิเคชันรถรับส่งนักเรียน</w:t>
                            </w:r>
                            <w:bookmarkEnd w:id="81"/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098DF" id="Text Box 4606" o:spid="_x0000_s1376" type="#_x0000_t202" style="position:absolute;margin-left:0;margin-top:35.5pt;width:450.1pt;height:.05pt;z-index:-2516653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PgUGwIAAEA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" stroked="f">
                <v:textbox style="mso-fit-shape-to-text:t" inset="0,0,0,0">
                  <w:txbxContent>
                    <w:p w14:paraId="4F960596" w14:textId="6803C3DB" w:rsidR="009B33BC" w:rsidRPr="00084BB6" w:rsidRDefault="009B33BC" w:rsidP="009B33B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83" w:name="_Toc98702725"/>
                      <w:bookmarkStart w:id="84" w:name="_Toc115201660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รายละเอียดของยูสเคสของระบบ แอปพลิเคชันรถรับส่งนักเรียน</w:t>
                      </w:r>
                      <w:bookmarkEnd w:id="83"/>
                      <w:bookmarkEnd w:id="8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02BF087" w14:textId="33202303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4AC1B1B" w14:textId="699DE0D2" w:rsidR="005B71ED" w:rsidRPr="009F1F59" w:rsidRDefault="005B71ED" w:rsidP="0056312F">
      <w:pPr>
        <w:pStyle w:val="Heading1"/>
        <w:rPr>
          <w:rFonts w:ascii="TH SarabunPSK" w:hAnsi="TH SarabunPSK"/>
        </w:rPr>
      </w:pPr>
      <w:bookmarkStart w:id="85" w:name="_Toc115201811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1</w:t>
      </w:r>
      <w:r w:rsidRPr="009F1F59">
        <w:rPr>
          <w:rFonts w:ascii="TH SarabunPSK" w:hAnsi="TH SarabunPSK"/>
          <w:cs/>
        </w:rPr>
        <w:t xml:space="preserve"> คลาสจากการวิเคราะห์ (</w:t>
      </w:r>
      <w:r w:rsidRPr="009F1F59">
        <w:rPr>
          <w:rFonts w:ascii="TH SarabunPSK" w:hAnsi="TH SarabunPSK"/>
        </w:rPr>
        <w:t>Analysis Class</w:t>
      </w:r>
      <w:r w:rsidRPr="009F1F59">
        <w:rPr>
          <w:rFonts w:ascii="TH SarabunPSK" w:hAnsi="TH SarabunPSK"/>
          <w:cs/>
        </w:rPr>
        <w:t>)</w:t>
      </w:r>
      <w:bookmarkEnd w:id="85"/>
      <w:r w:rsidRPr="009F1F59">
        <w:rPr>
          <w:rFonts w:ascii="TH SarabunPSK" w:hAnsi="TH SarabunPSK"/>
          <w:cs/>
        </w:rPr>
        <w:t xml:space="preserve"> </w:t>
      </w:r>
    </w:p>
    <w:p w14:paraId="5A615410" w14:textId="631A963C" w:rsidR="00A75029" w:rsidRPr="009F1F59" w:rsidRDefault="005B71ED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คลาสที่ได้จากการวิเคราะห์สามารถจาแนกได้เป็น 3 ประเภท ได้แก่ คลาสที่ท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หน้าที่เป็นขอบเขต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Boundary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) ใช้ติดต่อระหว่างแอคเตอร์และระบบและเป็นส่วนติดต่อกับผู้ใช้โดยตรง คลาสข้อมูล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Entity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) ใช้ส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หรับการจัดเก็บข้อมูลที่เกี่ยวข้องกับออปเจค และคลาสควบคุม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Controller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) ซึ่งใช้สาหรับในการควบคุมการท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งานที่ก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หนดไว้ในยูสเคสตามล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ดับ</w:t>
      </w:r>
    </w:p>
    <w:p w14:paraId="2D953B73" w14:textId="46E2162B" w:rsidR="008721D7" w:rsidRPr="009F1F59" w:rsidRDefault="003F5863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3F5863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1109" behindDoc="0" locked="0" layoutInCell="1" allowOverlap="1" wp14:anchorId="6A793800" wp14:editId="7124BAB8">
                <wp:simplePos x="0" y="0"/>
                <wp:positionH relativeFrom="column">
                  <wp:posOffset>1639019</wp:posOffset>
                </wp:positionH>
                <wp:positionV relativeFrom="paragraph">
                  <wp:posOffset>16618</wp:posOffset>
                </wp:positionV>
                <wp:extent cx="3103914" cy="901725"/>
                <wp:effectExtent l="0" t="0" r="1270" b="12700"/>
                <wp:wrapNone/>
                <wp:docPr id="4199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3914" cy="901725"/>
                          <a:chOff x="0" y="0"/>
                          <a:chExt cx="3103914" cy="901725"/>
                        </a:xfrm>
                      </wpg:grpSpPr>
                      <wpg:grpSp>
                        <wpg:cNvPr id="4200" name="Group 420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41363" cy="492125"/>
                            <a:chOff x="0" y="0"/>
                            <a:chExt cx="467" cy="310"/>
                          </a:xfrm>
                        </wpg:grpSpPr>
                        <wps:wsp>
                          <wps:cNvPr id="4201" name="Oval 4201"/>
                          <wps:cNvSpPr>
                            <a:spLocks noChangeArrowheads="1"/>
                          </wps:cNvSpPr>
                          <wps:spPr bwMode="auto">
                            <a:xfrm>
                              <a:off x="156" y="0"/>
                              <a:ext cx="311" cy="31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202" name="Line 6"/>
                          <wps:cNvCnPr/>
                          <wps:spPr bwMode="auto">
                            <a:xfrm>
                              <a:off x="0" y="73"/>
                              <a:ext cx="0" cy="16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3" name="Line 7"/>
                          <wps:cNvCnPr/>
                          <wps:spPr bwMode="auto">
                            <a:xfrm>
                              <a:off x="1" y="156"/>
                              <a:ext cx="15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204" name="Rectangle 4204"/>
                        <wps:cNvSpPr>
                          <a:spLocks noChangeArrowheads="1"/>
                        </wps:cNvSpPr>
                        <wps:spPr bwMode="auto">
                          <a:xfrm>
                            <a:off x="95244" y="593494"/>
                            <a:ext cx="598170" cy="27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F4251" w14:textId="31A28368" w:rsidR="003F5863" w:rsidRDefault="003F5863" w:rsidP="003F586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  <w:t>Boundary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4205" name="Group 4205"/>
                        <wpg:cNvGrpSpPr>
                          <a:grpSpLocks/>
                        </wpg:cNvGrpSpPr>
                        <wpg:grpSpPr bwMode="auto">
                          <a:xfrm>
                            <a:off x="1363662" y="1587"/>
                            <a:ext cx="504825" cy="522288"/>
                            <a:chOff x="1363662" y="1587"/>
                            <a:chExt cx="318" cy="329"/>
                          </a:xfrm>
                        </wpg:grpSpPr>
                        <wps:wsp>
                          <wps:cNvPr id="4206" name="Oval 4206"/>
                          <wps:cNvSpPr>
                            <a:spLocks noChangeArrowheads="1"/>
                          </wps:cNvSpPr>
                          <wps:spPr bwMode="auto">
                            <a:xfrm>
                              <a:off x="1363662" y="1612"/>
                              <a:ext cx="318" cy="3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207" name="Line 15"/>
                          <wps:cNvCnPr/>
                          <wps:spPr bwMode="auto">
                            <a:xfrm flipH="1">
                              <a:off x="1363788" y="1587"/>
                              <a:ext cx="69" cy="2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8" name="Line 16"/>
                          <wps:cNvCnPr/>
                          <wps:spPr bwMode="auto">
                            <a:xfrm flipH="1" flipV="1">
                              <a:off x="1363789" y="1615"/>
                              <a:ext cx="69" cy="2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209" name="Rectangle 4209"/>
                        <wps:cNvSpPr>
                          <a:spLocks noChangeArrowheads="1"/>
                        </wps:cNvSpPr>
                        <wps:spPr bwMode="auto">
                          <a:xfrm>
                            <a:off x="1341352" y="626770"/>
                            <a:ext cx="605790" cy="27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FEE6D" w14:textId="4297FADB" w:rsidR="003F5863" w:rsidRDefault="003F5863" w:rsidP="003F586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4210" name="Group 4210"/>
                        <wpg:cNvGrpSpPr>
                          <a:grpSpLocks/>
                        </wpg:cNvGrpSpPr>
                        <wpg:grpSpPr bwMode="auto">
                          <a:xfrm>
                            <a:off x="2493247" y="36200"/>
                            <a:ext cx="340581" cy="461780"/>
                            <a:chOff x="2493247" y="36200"/>
                            <a:chExt cx="222" cy="301"/>
                          </a:xfrm>
                        </wpg:grpSpPr>
                        <wps:wsp>
                          <wps:cNvPr id="4211" name="Oval 4211"/>
                          <wps:cNvSpPr>
                            <a:spLocks noChangeArrowheads="1"/>
                          </wps:cNvSpPr>
                          <wps:spPr bwMode="auto">
                            <a:xfrm>
                              <a:off x="2493309" y="36200"/>
                              <a:ext cx="102" cy="9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212" name="Line 11"/>
                          <wps:cNvCnPr/>
                          <wps:spPr bwMode="auto">
                            <a:xfrm>
                              <a:off x="2493358" y="36298"/>
                              <a:ext cx="0" cy="9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13" name="Line 12"/>
                          <wps:cNvCnPr/>
                          <wps:spPr bwMode="auto">
                            <a:xfrm>
                              <a:off x="2493277" y="36325"/>
                              <a:ext cx="16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14" name="Freeform 13"/>
                          <wps:cNvSpPr>
                            <a:spLocks/>
                          </wps:cNvSpPr>
                          <wps:spPr bwMode="auto">
                            <a:xfrm>
                              <a:off x="2493247" y="36391"/>
                              <a:ext cx="222" cy="11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4215" name="Rectangle 4215"/>
                        <wps:cNvSpPr>
                          <a:spLocks noChangeArrowheads="1"/>
                        </wps:cNvSpPr>
                        <wps:spPr bwMode="auto">
                          <a:xfrm>
                            <a:off x="2303814" y="611722"/>
                            <a:ext cx="800100" cy="27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AA8CA3" w14:textId="190A8E89" w:rsidR="003F5863" w:rsidRDefault="001024A8" w:rsidP="003F586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hAnsi="Calibri"/>
                                  <w:color w:val="000000"/>
                                  <w:kern w:val="24"/>
                                  <w:szCs w:val="22"/>
                                </w:rPr>
                              </w:pPr>
                              <w:r w:rsidRPr="00FB7E8D"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  <w:t>Webservices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93800" id="Group 21" o:spid="_x0000_s1377" style="position:absolute;left:0;text-align:left;margin-left:129.05pt;margin-top:1.3pt;width:244.4pt;height:71pt;z-index:251651109" coordsize="31039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">
                <v:group id="Group 4200" o:spid="_x0000_s1378" style="position:absolute;width:7413;height:4921" coordsize="467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">
                  <v:oval id="Oval 4201" o:spid="_x0000_s1379" style="position:absolute;left:156;width:311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" fillcolor="#ffc" strokecolor="#1f1a17" strokeweight="1.5pt"/>
                  <v:line id="Line 6" o:spid="_x0000_s1380" style="position:absolute;visibility:visible;mso-wrap-style:square" from="0,73" to="0,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" strokecolor="#1f1a17" strokeweight="1.5pt"/>
                  <v:line id="Line 7" o:spid="_x0000_s1381" style="position:absolute;visibility:visible;mso-wrap-style:square" from="1,156" to="155,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" strokecolor="#1f1a17" strokeweight="1.5pt"/>
                </v:group>
                <v:rect id="Rectangle 4204" o:spid="_x0000_s1382" style="position:absolute;left:952;top:5934;width:5982;height:275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" filled="f" stroked="f">
                  <v:textbox style="mso-fit-shape-to-text:t" inset="0,0,0,0">
                    <w:txbxContent>
                      <w:p w14:paraId="301F4251" w14:textId="31A28368" w:rsidR="003F5863" w:rsidRDefault="003F5863" w:rsidP="003F586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  <w:t>Boundary</w:t>
                        </w:r>
                      </w:p>
                    </w:txbxContent>
                  </v:textbox>
                </v:rect>
                <v:group id="Group 4205" o:spid="_x0000_s1383" style="position:absolute;left:13636;top:15;width:5048;height:5223" coordorigin="13636,15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yMp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xCn8vglPQK5/AAAA//8DAFBLAQItABQABgAIAAAAIQDb4fbL7gAAAIUBAAATAAAAAAAA&#10;AAAAAAAAAAAAAABbQ29udGVudF9UeXBlc10ueG1sUEsBAi0AFAAGAAgAAAAhAFr0LFu/AAAAFQEA&#10;AAsAAAAAAAAAAAAAAAAAHwEAAF9yZWxzLy5yZWxzUEsBAi0AFAAGAAgAAAAhAFmXIynHAAAA3QAA&#10;AA8AAAAAAAAAAAAAAAAABwIAAGRycy9kb3ducmV2LnhtbFBLBQYAAAAAAwADALcAAAD7AgAAAAA=&#10;">
                  <v:oval id="Oval 4206" o:spid="_x0000_s1384" style="position:absolute;left:13636;top:1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" fillcolor="#ffc" strokecolor="#1f1a17" strokeweight="1.5pt"/>
                  <v:line id="Line 15" o:spid="_x0000_s1385" style="position:absolute;flip:x;visibility:visible;mso-wrap-style:square" from="13637,15" to="13638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" strokecolor="#1f1a17" strokeweight="1.5pt"/>
                  <v:line id="Line 16" o:spid="_x0000_s1386" style="position:absolute;flip:x y;visibility:visible;mso-wrap-style:square" from="13637,16" to="13638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" strokecolor="#1f1a17" strokeweight="1.5pt"/>
                </v:group>
                <v:rect id="Rectangle 4209" o:spid="_x0000_s1387" style="position:absolute;left:13413;top:6267;width:6058;height:275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" filled="f" stroked="f">
                  <v:textbox style="mso-fit-shape-to-text:t" inset="0,0,0,0">
                    <w:txbxContent>
                      <w:p w14:paraId="3A3FEE6D" w14:textId="4297FADB" w:rsidR="003F5863" w:rsidRDefault="003F5863" w:rsidP="003F586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  <w:t>Controller</w:t>
                        </w:r>
                      </w:p>
                    </w:txbxContent>
                  </v:textbox>
                </v:rect>
                <v:group id="Group 4210" o:spid="_x0000_s1388" style="position:absolute;left:24932;top:362;width:3406;height:4617" coordorigin="24932,362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">
                  <v:oval id="Oval 4211" o:spid="_x0000_s1389" style="position:absolute;left:24933;top:362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" filled="f" strokecolor="#903" strokeweight="1.5pt"/>
                  <v:line id="Line 11" o:spid="_x0000_s1390" style="position:absolute;visibility:visible;mso-wrap-style:square" from="24933,362" to="24933,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" strokecolor="#903" strokeweight="1.5pt"/>
                  <v:line id="Line 12" o:spid="_x0000_s1391" style="position:absolute;visibility:visible;mso-wrap-style:square" from="24932,363" to="24934,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" strokecolor="#903" strokeweight="1.5pt"/>
                  <v:shape id="Freeform 13" o:spid="_x0000_s1392" style="position:absolute;left:24932;top:363;width:2;height: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" path="m,54l54,r54,54e" filled="f" strokecolor="#903" strokeweight="1.5pt">
                    <v:path arrowok="t" o:connecttype="custom" o:connectlocs="0,110;111,0;222,110" o:connectangles="0,0,0"/>
                  </v:shape>
                </v:group>
                <v:rect id="Rectangle 4215" o:spid="_x0000_s1393" style="position:absolute;left:23038;top:6117;width:8001;height:27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" filled="f" stroked="f">
                  <v:textbox style="mso-fit-shape-to-text:t" inset="0,0,0,0">
                    <w:txbxContent>
                      <w:p w14:paraId="41AA8CA3" w14:textId="190A8E89" w:rsidR="003F5863" w:rsidRDefault="001024A8" w:rsidP="003F5863">
                        <w:pPr>
                          <w:kinsoku w:val="0"/>
                          <w:overflowPunct w:val="0"/>
                          <w:textAlignment w:val="baseline"/>
                          <w:rPr>
                            <w:rFonts w:hAnsi="Calibri"/>
                            <w:color w:val="000000"/>
                            <w:kern w:val="24"/>
                            <w:szCs w:val="22"/>
                          </w:rPr>
                        </w:pPr>
                        <w:r w:rsidRPr="00FB7E8D"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  <w:t>Webservices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3332963" w14:textId="4EAFFD59" w:rsidR="008721D7" w:rsidRPr="009F1F59" w:rsidRDefault="008721D7" w:rsidP="005B71E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03FAD86" w14:textId="07CE57A8" w:rsidR="008721D7" w:rsidRPr="009F1F59" w:rsidRDefault="008721D7" w:rsidP="005B71E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83E04D8" w14:textId="6BAE09AE" w:rsidR="005A0BB0" w:rsidRPr="009F1F59" w:rsidRDefault="005A0BB0" w:rsidP="0056312F">
      <w:pPr>
        <w:pStyle w:val="Heading1"/>
        <w:rPr>
          <w:rFonts w:ascii="TH SarabunPSK" w:hAnsi="TH SarabunPSK"/>
        </w:rPr>
      </w:pPr>
      <w:bookmarkStart w:id="86" w:name="_Toc115201812"/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2</w:t>
      </w:r>
      <w:r w:rsidRPr="009F1F59">
        <w:rPr>
          <w:rFonts w:ascii="TH SarabunPSK" w:hAnsi="TH SarabunPSK"/>
          <w:cs/>
        </w:rPr>
        <w:t xml:space="preserve"> การสร้างคลาสจากการวิเคราะห์</w:t>
      </w:r>
      <w:bookmarkEnd w:id="86"/>
      <w:r w:rsidRPr="009F1F59">
        <w:rPr>
          <w:rFonts w:ascii="TH SarabunPSK" w:hAnsi="TH SarabunPSK"/>
          <w:cs/>
        </w:rPr>
        <w:t xml:space="preserve"> </w:t>
      </w:r>
    </w:p>
    <w:p w14:paraId="7236FE92" w14:textId="066A571E" w:rsidR="0049319F" w:rsidRPr="009F1F59" w:rsidRDefault="005A0BB0" w:rsidP="005A0BB0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โดยปกติแล้วการแปลงยูสเคสให้อยู่ในรูปของคลาสที่ได้จากการวิเคราะห์ จะอาศัยข้อมูลที่ได้จากขั้นตอนของการวิเคราะห์คำนามที่ได้ในรูปของนิยามศัพท์ โดยแต่ละยูสเคสจะประกอบไปด้วยคลาสขอบเขต คลาสควบคุม และคลาสข้อมูลเป็นหลัก ขั้นตอนต่อไปเป็นการกระจายพฤติกรรมระหว่างคลาสที่ได้มาจากแต่ละยูสเคสที่กำหนดไว้ จากนั้นนำเสนอในรูปของคอแลบอเรชันไดอาแกรมที่แสดงการโต้ตอบกันระหว่างคลาสในรูปของแมสเสจ โดยใช้ลำดับของการกระทำที่ปรากฏอยู่ภายในยูสเคสไดอาแกรมเป็น</w:t>
      </w:r>
    </w:p>
    <w:p w14:paraId="5018F2ED" w14:textId="77777777" w:rsidR="0049319F" w:rsidRPr="009F1F59" w:rsidRDefault="0049319F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br w:type="page"/>
      </w:r>
    </w:p>
    <w:p w14:paraId="66639EE5" w14:textId="4A128A66" w:rsidR="0049319F" w:rsidRPr="009F1F59" w:rsidRDefault="00667E58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667E58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580416" behindDoc="0" locked="0" layoutInCell="1" allowOverlap="1" wp14:anchorId="2111C110" wp14:editId="200CBCB5">
                <wp:simplePos x="0" y="0"/>
                <wp:positionH relativeFrom="column">
                  <wp:posOffset>0</wp:posOffset>
                </wp:positionH>
                <wp:positionV relativeFrom="paragraph">
                  <wp:posOffset>-1482</wp:posOffset>
                </wp:positionV>
                <wp:extent cx="5946897" cy="7987054"/>
                <wp:effectExtent l="0" t="0" r="15875" b="13970"/>
                <wp:wrapNone/>
                <wp:docPr id="8710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897" cy="7987054"/>
                          <a:chOff x="-1" y="0"/>
                          <a:chExt cx="5946898" cy="7987054"/>
                        </a:xfrm>
                      </wpg:grpSpPr>
                      <wpg:grpSp>
                        <wpg:cNvPr id="8711" name="Group 8711"/>
                        <wpg:cNvGrpSpPr>
                          <a:grpSpLocks/>
                        </wpg:cNvGrpSpPr>
                        <wpg:grpSpPr bwMode="auto">
                          <a:xfrm>
                            <a:off x="3586336" y="3450742"/>
                            <a:ext cx="190496" cy="259764"/>
                            <a:chOff x="3532808" y="3489514"/>
                            <a:chExt cx="66" cy="90"/>
                          </a:xfrm>
                        </wpg:grpSpPr>
                        <wps:wsp>
                          <wps:cNvPr id="8712" name="Oval 87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532827" y="3489514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13" name="Line 150"/>
                          <wps:cNvCnPr/>
                          <wps:spPr bwMode="auto">
                            <a:xfrm>
                              <a:off x="3532841" y="3489544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14" name="Line 151"/>
                          <wps:cNvCnPr/>
                          <wps:spPr bwMode="auto">
                            <a:xfrm>
                              <a:off x="3532818" y="3489552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15" name="Freeform 152"/>
                          <wps:cNvSpPr>
                            <a:spLocks/>
                          </wps:cNvSpPr>
                          <wps:spPr bwMode="auto">
                            <a:xfrm>
                              <a:off x="3532808" y="3489571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16" name="Rectangle 8716"/>
                        <wps:cNvSpPr>
                          <a:spLocks noChangeArrowheads="1"/>
                        </wps:cNvSpPr>
                        <wps:spPr bwMode="auto">
                          <a:xfrm>
                            <a:off x="3578795" y="3876022"/>
                            <a:ext cx="1492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0FD80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17" name="Group 8717"/>
                        <wpg:cNvGrpSpPr>
                          <a:grpSpLocks/>
                        </wpg:cNvGrpSpPr>
                        <wpg:grpSpPr bwMode="auto">
                          <a:xfrm>
                            <a:off x="2222436" y="3480854"/>
                            <a:ext cx="314606" cy="326151"/>
                            <a:chOff x="2222436" y="3480854"/>
                            <a:chExt cx="109" cy="113"/>
                          </a:xfrm>
                        </wpg:grpSpPr>
                        <wps:wsp>
                          <wps:cNvPr id="8718" name="Oval 87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222436" y="3480863"/>
                              <a:ext cx="109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19" name="Line 156"/>
                          <wps:cNvCnPr/>
                          <wps:spPr bwMode="auto">
                            <a:xfrm flipH="1">
                              <a:off x="2222479" y="3480854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20" name="Line 157"/>
                          <wps:cNvCnPr/>
                          <wps:spPr bwMode="auto">
                            <a:xfrm flipH="1" flipV="1">
                              <a:off x="2222479" y="3480864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21" name="Rectangle 8721"/>
                        <wps:cNvSpPr>
                          <a:spLocks noChangeArrowheads="1"/>
                        </wps:cNvSpPr>
                        <wps:spPr bwMode="auto">
                          <a:xfrm>
                            <a:off x="1951021" y="3873136"/>
                            <a:ext cx="86169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09EF3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22" name="Line 160"/>
                        <wps:cNvCnPr/>
                        <wps:spPr bwMode="auto">
                          <a:xfrm>
                            <a:off x="3030595" y="3642486"/>
                            <a:ext cx="49644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3" name="Line 161"/>
                        <wps:cNvCnPr/>
                        <wps:spPr bwMode="auto">
                          <a:xfrm flipH="1">
                            <a:off x="2537042" y="3642486"/>
                            <a:ext cx="493555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24" name="Group 8724"/>
                        <wpg:cNvGrpSpPr>
                          <a:grpSpLocks/>
                        </wpg:cNvGrpSpPr>
                        <wpg:grpSpPr bwMode="auto">
                          <a:xfrm>
                            <a:off x="3350973" y="2515928"/>
                            <a:ext cx="187609" cy="256881"/>
                            <a:chOff x="3350973" y="2487974"/>
                            <a:chExt cx="65" cy="89"/>
                          </a:xfrm>
                        </wpg:grpSpPr>
                        <wps:wsp>
                          <wps:cNvPr id="8725" name="Oval 872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991" y="2487974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26" name="Line 163"/>
                          <wps:cNvCnPr/>
                          <wps:spPr bwMode="auto">
                            <a:xfrm>
                              <a:off x="3351005" y="2488004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27" name="Line 164"/>
                          <wps:cNvCnPr/>
                          <wps:spPr bwMode="auto">
                            <a:xfrm>
                              <a:off x="3350982" y="2488011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28" name="Freeform 165"/>
                          <wps:cNvSpPr>
                            <a:spLocks/>
                          </wps:cNvSpPr>
                          <wps:spPr bwMode="auto">
                            <a:xfrm>
                              <a:off x="3350973" y="2488031"/>
                              <a:ext cx="65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29" name="Rectangle 8729"/>
                        <wps:cNvSpPr>
                          <a:spLocks noChangeArrowheads="1"/>
                        </wps:cNvSpPr>
                        <wps:spPr bwMode="auto">
                          <a:xfrm>
                            <a:off x="3255483" y="2874539"/>
                            <a:ext cx="4070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2BEBE5" w14:textId="4CCA9B62" w:rsidR="00667E58" w:rsidRDefault="001024A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30" name="Group 8730"/>
                        <wpg:cNvGrpSpPr>
                          <a:grpSpLocks/>
                        </wpg:cNvGrpSpPr>
                        <wpg:grpSpPr bwMode="auto">
                          <a:xfrm>
                            <a:off x="2297479" y="2412930"/>
                            <a:ext cx="314606" cy="326151"/>
                            <a:chOff x="2297479" y="2412930"/>
                            <a:chExt cx="109" cy="113"/>
                          </a:xfrm>
                        </wpg:grpSpPr>
                        <wps:wsp>
                          <wps:cNvPr id="8731" name="Oval 873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97479" y="2412938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32" name="Line 169"/>
                          <wps:cNvCnPr/>
                          <wps:spPr bwMode="auto">
                            <a:xfrm flipH="1">
                              <a:off x="2297522" y="2412930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33" name="Line 170"/>
                          <wps:cNvCnPr/>
                          <wps:spPr bwMode="auto">
                            <a:xfrm flipH="1" flipV="1">
                              <a:off x="2297522" y="2412939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34" name="Rectangle 8734"/>
                        <wps:cNvSpPr>
                          <a:spLocks noChangeArrowheads="1"/>
                        </wps:cNvSpPr>
                        <wps:spPr bwMode="auto">
                          <a:xfrm>
                            <a:off x="1968337" y="2802396"/>
                            <a:ext cx="85598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5B03E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ViewSchoolBusLocation</w:t>
                              </w:r>
                            </w:p>
                            <w:p w14:paraId="794724B2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35" name="Line 174"/>
                        <wps:cNvCnPr/>
                        <wps:spPr bwMode="auto">
                          <a:xfrm>
                            <a:off x="2975756" y="2609197"/>
                            <a:ext cx="366559" cy="2597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6" name="Line 175"/>
                        <wps:cNvCnPr/>
                        <wps:spPr bwMode="auto">
                          <a:xfrm flipH="1" flipV="1">
                            <a:off x="2609198" y="2580334"/>
                            <a:ext cx="366559" cy="28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37" name="Group 8737"/>
                        <wpg:cNvGrpSpPr>
                          <a:grpSpLocks/>
                        </wpg:cNvGrpSpPr>
                        <wpg:grpSpPr bwMode="auto">
                          <a:xfrm>
                            <a:off x="3050801" y="6496696"/>
                            <a:ext cx="461805" cy="305946"/>
                            <a:chOff x="3050801" y="6496696"/>
                            <a:chExt cx="160" cy="106"/>
                          </a:xfrm>
                        </wpg:grpSpPr>
                        <wps:wsp>
                          <wps:cNvPr id="8738" name="Oval 87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50854" y="6496696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39" name="Line 177"/>
                          <wps:cNvCnPr/>
                          <wps:spPr bwMode="auto">
                            <a:xfrm>
                              <a:off x="3050801" y="6496721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40" name="Line 178"/>
                          <wps:cNvCnPr/>
                          <wps:spPr bwMode="auto">
                            <a:xfrm>
                              <a:off x="3050801" y="6496749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41" name="Rectangle 8741"/>
                        <wps:cNvSpPr>
                          <a:spLocks noChangeArrowheads="1"/>
                        </wps:cNvSpPr>
                        <wps:spPr bwMode="auto">
                          <a:xfrm>
                            <a:off x="2868812" y="6917641"/>
                            <a:ext cx="66294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57A944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EditChilrentProfile</w:t>
                              </w:r>
                            </w:p>
                            <w:p w14:paraId="73055F0E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42" name="Group 8742"/>
                        <wpg:cNvGrpSpPr>
                          <a:grpSpLocks/>
                        </wpg:cNvGrpSpPr>
                        <wpg:grpSpPr bwMode="auto">
                          <a:xfrm>
                            <a:off x="5296327" y="6563855"/>
                            <a:ext cx="190495" cy="256881"/>
                            <a:chOff x="5296327" y="6490923"/>
                            <a:chExt cx="66" cy="89"/>
                          </a:xfrm>
                        </wpg:grpSpPr>
                        <wps:wsp>
                          <wps:cNvPr id="8743" name="Oval 8743"/>
                          <wps:cNvSpPr>
                            <a:spLocks noChangeArrowheads="1"/>
                          </wps:cNvSpPr>
                          <wps:spPr bwMode="auto">
                            <a:xfrm>
                              <a:off x="5296345" y="649092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44" name="Line 182"/>
                          <wps:cNvCnPr/>
                          <wps:spPr bwMode="auto">
                            <a:xfrm>
                              <a:off x="5296360" y="6490952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45" name="Line 183"/>
                          <wps:cNvCnPr/>
                          <wps:spPr bwMode="auto">
                            <a:xfrm>
                              <a:off x="5296336" y="649096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46" name="Freeform 184"/>
                          <wps:cNvSpPr>
                            <a:spLocks/>
                          </wps:cNvSpPr>
                          <wps:spPr bwMode="auto">
                            <a:xfrm>
                              <a:off x="5296327" y="6490979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47" name="Rectangle 8747"/>
                        <wps:cNvSpPr>
                          <a:spLocks noChangeArrowheads="1"/>
                        </wps:cNvSpPr>
                        <wps:spPr bwMode="auto">
                          <a:xfrm>
                            <a:off x="5200801" y="6874349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C959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48" name="Group 8748"/>
                        <wpg:cNvGrpSpPr>
                          <a:grpSpLocks/>
                        </wpg:cNvGrpSpPr>
                        <wpg:grpSpPr bwMode="auto">
                          <a:xfrm>
                            <a:off x="4182223" y="6422541"/>
                            <a:ext cx="314606" cy="329035"/>
                            <a:chOff x="4182223" y="6479378"/>
                            <a:chExt cx="109" cy="114"/>
                          </a:xfrm>
                        </wpg:grpSpPr>
                        <wps:wsp>
                          <wps:cNvPr id="8749" name="Oval 874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82223" y="6479387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50" name="Line 188"/>
                          <wps:cNvCnPr/>
                          <wps:spPr bwMode="auto">
                            <a:xfrm flipH="1">
                              <a:off x="4182266" y="6479378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51" name="Line 189"/>
                          <wps:cNvCnPr/>
                          <wps:spPr bwMode="auto">
                            <a:xfrm flipH="1" flipV="1">
                              <a:off x="4182266" y="6479388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52" name="Rectangle 8752"/>
                        <wps:cNvSpPr>
                          <a:spLocks noChangeArrowheads="1"/>
                        </wps:cNvSpPr>
                        <wps:spPr bwMode="auto">
                          <a:xfrm>
                            <a:off x="4017919" y="6881314"/>
                            <a:ext cx="66294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A4C037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EditChilrentProfile</w:t>
                              </w:r>
                            </w:p>
                            <w:p w14:paraId="726ED472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53" name="Line 192"/>
                        <wps:cNvCnPr/>
                        <wps:spPr bwMode="auto">
                          <a:xfrm>
                            <a:off x="3844529" y="6641010"/>
                            <a:ext cx="334809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4" name="Line 193"/>
                        <wps:cNvCnPr/>
                        <wps:spPr bwMode="auto">
                          <a:xfrm flipH="1">
                            <a:off x="3512606" y="6641010"/>
                            <a:ext cx="33192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5" name="Line 194"/>
                        <wps:cNvCnPr/>
                        <wps:spPr bwMode="auto">
                          <a:xfrm>
                            <a:off x="4895135" y="6641010"/>
                            <a:ext cx="39830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6" name="Line 195"/>
                        <wps:cNvCnPr/>
                        <wps:spPr bwMode="auto">
                          <a:xfrm flipH="1">
                            <a:off x="4493941" y="6641010"/>
                            <a:ext cx="401194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57" name="Group 8757"/>
                        <wpg:cNvGrpSpPr>
                          <a:grpSpLocks/>
                        </wpg:cNvGrpSpPr>
                        <wpg:grpSpPr bwMode="auto">
                          <a:xfrm>
                            <a:off x="2029058" y="6880570"/>
                            <a:ext cx="314606" cy="326151"/>
                            <a:chOff x="2029058" y="6880570"/>
                            <a:chExt cx="109" cy="113"/>
                          </a:xfrm>
                        </wpg:grpSpPr>
                        <wps:wsp>
                          <wps:cNvPr id="8758" name="Oval 87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29058" y="6880579"/>
                              <a:ext cx="109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59" name="Line 197"/>
                          <wps:cNvCnPr/>
                          <wps:spPr bwMode="auto">
                            <a:xfrm flipH="1">
                              <a:off x="2029102" y="6880570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60" name="Line 198"/>
                          <wps:cNvCnPr/>
                          <wps:spPr bwMode="auto">
                            <a:xfrm flipH="1" flipV="1">
                              <a:off x="2029102" y="6880580"/>
                              <a:ext cx="23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61" name="Rectangle 8761"/>
                        <wps:cNvSpPr>
                          <a:spLocks noChangeArrowheads="1"/>
                        </wps:cNvSpPr>
                        <wps:spPr bwMode="auto">
                          <a:xfrm>
                            <a:off x="1803831" y="7269745"/>
                            <a:ext cx="79057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90AC8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62" name="Line 201"/>
                        <wps:cNvCnPr/>
                        <wps:spPr bwMode="auto">
                          <a:xfrm flipH="1">
                            <a:off x="2343663" y="6727598"/>
                            <a:ext cx="704252" cy="25110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3" name="Line 202"/>
                        <wps:cNvCnPr/>
                        <wps:spPr bwMode="auto">
                          <a:xfrm>
                            <a:off x="2343663" y="6978703"/>
                            <a:ext cx="80816" cy="57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4" name="Line 203"/>
                        <wps:cNvCnPr/>
                        <wps:spPr bwMode="auto">
                          <a:xfrm flipV="1">
                            <a:off x="2343663" y="6926750"/>
                            <a:ext cx="57726" cy="5195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65" name="Group 8765"/>
                        <wpg:cNvGrpSpPr>
                          <a:grpSpLocks/>
                        </wpg:cNvGrpSpPr>
                        <wpg:grpSpPr bwMode="auto">
                          <a:xfrm>
                            <a:off x="1538388" y="7487184"/>
                            <a:ext cx="190495" cy="256878"/>
                            <a:chOff x="2086593" y="7812787"/>
                            <a:chExt cx="66" cy="89"/>
                          </a:xfrm>
                        </wpg:grpSpPr>
                        <wps:wsp>
                          <wps:cNvPr id="8766" name="Oval 8766"/>
                          <wps:cNvSpPr>
                            <a:spLocks noChangeArrowheads="1"/>
                          </wps:cNvSpPr>
                          <wps:spPr bwMode="auto">
                            <a:xfrm>
                              <a:off x="2086611" y="7812787"/>
                              <a:ext cx="31" cy="2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67" name="Line 205"/>
                          <wps:cNvCnPr/>
                          <wps:spPr bwMode="auto">
                            <a:xfrm>
                              <a:off x="2086626" y="7812816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68" name="Line 206"/>
                          <wps:cNvCnPr/>
                          <wps:spPr bwMode="auto">
                            <a:xfrm>
                              <a:off x="2086602" y="7812824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69" name="Freeform 207"/>
                          <wps:cNvSpPr>
                            <a:spLocks/>
                          </wps:cNvSpPr>
                          <wps:spPr bwMode="auto">
                            <a:xfrm>
                              <a:off x="2086593" y="7812843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70" name="Rectangle 8770"/>
                        <wps:cNvSpPr>
                          <a:spLocks noChangeArrowheads="1"/>
                        </wps:cNvSpPr>
                        <wps:spPr bwMode="auto">
                          <a:xfrm>
                            <a:off x="1405793" y="7768614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7F6DC1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73" name="Group 8773"/>
                        <wpg:cNvGrpSpPr>
                          <a:grpSpLocks/>
                        </wpg:cNvGrpSpPr>
                        <wpg:grpSpPr bwMode="auto">
                          <a:xfrm>
                            <a:off x="3099866" y="6062160"/>
                            <a:ext cx="190495" cy="256881"/>
                            <a:chOff x="3099866" y="5994803"/>
                            <a:chExt cx="66" cy="89"/>
                          </a:xfrm>
                        </wpg:grpSpPr>
                        <wps:wsp>
                          <wps:cNvPr id="8774" name="Oval 8774"/>
                          <wps:cNvSpPr>
                            <a:spLocks noChangeArrowheads="1"/>
                          </wps:cNvSpPr>
                          <wps:spPr bwMode="auto">
                            <a:xfrm>
                              <a:off x="3099884" y="599480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75" name="Line 213"/>
                          <wps:cNvCnPr/>
                          <wps:spPr bwMode="auto">
                            <a:xfrm>
                              <a:off x="3099899" y="5994833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76" name="Line 214"/>
                          <wps:cNvCnPr/>
                          <wps:spPr bwMode="auto">
                            <a:xfrm>
                              <a:off x="3099875" y="599484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77" name="Freeform 215"/>
                          <wps:cNvSpPr>
                            <a:spLocks/>
                          </wps:cNvSpPr>
                          <wps:spPr bwMode="auto">
                            <a:xfrm>
                              <a:off x="3099866" y="5994860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78" name="Rectangle 8778"/>
                        <wps:cNvSpPr>
                          <a:spLocks noChangeArrowheads="1"/>
                        </wps:cNvSpPr>
                        <wps:spPr bwMode="auto">
                          <a:xfrm>
                            <a:off x="2953702" y="6326761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24972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79" name="Group 8779"/>
                        <wpg:cNvGrpSpPr>
                          <a:grpSpLocks/>
                        </wpg:cNvGrpSpPr>
                        <wpg:grpSpPr bwMode="auto">
                          <a:xfrm>
                            <a:off x="2029055" y="5942850"/>
                            <a:ext cx="314606" cy="326151"/>
                            <a:chOff x="2029055" y="5942850"/>
                            <a:chExt cx="109" cy="113"/>
                          </a:xfrm>
                        </wpg:grpSpPr>
                        <wps:wsp>
                          <wps:cNvPr id="8780" name="Oval 878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29055" y="5942859"/>
                              <a:ext cx="109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81" name="Line 219"/>
                          <wps:cNvCnPr/>
                          <wps:spPr bwMode="auto">
                            <a:xfrm flipH="1">
                              <a:off x="2029098" y="5942850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82" name="Line 220"/>
                          <wps:cNvCnPr/>
                          <wps:spPr bwMode="auto">
                            <a:xfrm flipH="1" flipV="1">
                              <a:off x="2029098" y="5942860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83" name="Rectangle 8783"/>
                        <wps:cNvSpPr>
                          <a:spLocks noChangeArrowheads="1"/>
                        </wps:cNvSpPr>
                        <wps:spPr bwMode="auto">
                          <a:xfrm>
                            <a:off x="1796798" y="6345347"/>
                            <a:ext cx="8134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88D6D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84" name="Group 8784"/>
                        <wpg:cNvGrpSpPr>
                          <a:grpSpLocks/>
                        </wpg:cNvGrpSpPr>
                        <wpg:grpSpPr bwMode="auto">
                          <a:xfrm>
                            <a:off x="3120069" y="5340573"/>
                            <a:ext cx="190495" cy="259767"/>
                            <a:chOff x="3120069" y="5281885"/>
                            <a:chExt cx="66" cy="90"/>
                          </a:xfrm>
                        </wpg:grpSpPr>
                        <wps:wsp>
                          <wps:cNvPr id="8785" name="Oval 87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120087" y="5281885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86" name="Line 226"/>
                          <wps:cNvCnPr/>
                          <wps:spPr bwMode="auto">
                            <a:xfrm>
                              <a:off x="3120102" y="5281915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87" name="Line 227"/>
                          <wps:cNvCnPr/>
                          <wps:spPr bwMode="auto">
                            <a:xfrm>
                              <a:off x="3120078" y="5281922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88" name="Freeform 228"/>
                          <wps:cNvSpPr>
                            <a:spLocks/>
                          </wps:cNvSpPr>
                          <wps:spPr bwMode="auto">
                            <a:xfrm>
                              <a:off x="3120069" y="5281943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89" name="Rectangle 8789"/>
                        <wps:cNvSpPr>
                          <a:spLocks noChangeArrowheads="1"/>
                        </wps:cNvSpPr>
                        <wps:spPr bwMode="auto">
                          <a:xfrm>
                            <a:off x="2930612" y="5658774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8687D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90" name="Group 8790"/>
                        <wpg:cNvGrpSpPr>
                          <a:grpSpLocks/>
                        </wpg:cNvGrpSpPr>
                        <wpg:grpSpPr bwMode="auto">
                          <a:xfrm>
                            <a:off x="2066578" y="5261688"/>
                            <a:ext cx="314606" cy="326151"/>
                            <a:chOff x="2066578" y="5261688"/>
                            <a:chExt cx="109" cy="113"/>
                          </a:xfrm>
                        </wpg:grpSpPr>
                        <wps:wsp>
                          <wps:cNvPr id="8791" name="Oval 87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66578" y="5261696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92" name="Line 232"/>
                          <wps:cNvCnPr/>
                          <wps:spPr bwMode="auto">
                            <a:xfrm flipH="1">
                              <a:off x="2066622" y="5261688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93" name="Line 233"/>
                          <wps:cNvCnPr/>
                          <wps:spPr bwMode="auto">
                            <a:xfrm flipH="1" flipV="1">
                              <a:off x="2066622" y="5261697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94" name="Rectangle 8794"/>
                        <wps:cNvSpPr>
                          <a:spLocks noChangeArrowheads="1"/>
                        </wps:cNvSpPr>
                        <wps:spPr bwMode="auto">
                          <a:xfrm>
                            <a:off x="1898373" y="5649752"/>
                            <a:ext cx="617855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15CC52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EditprofileParent</w:t>
                              </w:r>
                            </w:p>
                            <w:p w14:paraId="134C4CBF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95" name="Group 8795"/>
                        <wpg:cNvGrpSpPr>
                          <a:grpSpLocks/>
                        </wpg:cNvGrpSpPr>
                        <wpg:grpSpPr bwMode="auto">
                          <a:xfrm>
                            <a:off x="3441488" y="490668"/>
                            <a:ext cx="464693" cy="308833"/>
                            <a:chOff x="3420244" y="490668"/>
                            <a:chExt cx="161" cy="107"/>
                          </a:xfrm>
                        </wpg:grpSpPr>
                        <wps:wsp>
                          <wps:cNvPr id="8796" name="Oval 8796"/>
                          <wps:cNvSpPr>
                            <a:spLocks noChangeArrowheads="1"/>
                          </wps:cNvSpPr>
                          <wps:spPr bwMode="auto">
                            <a:xfrm>
                              <a:off x="3420298" y="490668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97" name="Line 239"/>
                          <wps:cNvCnPr/>
                          <wps:spPr bwMode="auto">
                            <a:xfrm>
                              <a:off x="3420244" y="490693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98" name="Line 240"/>
                          <wps:cNvCnPr/>
                          <wps:spPr bwMode="auto">
                            <a:xfrm>
                              <a:off x="3420245" y="490722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99" name="Rectangle 8799"/>
                        <wps:cNvSpPr>
                          <a:spLocks noChangeArrowheads="1"/>
                        </wps:cNvSpPr>
                        <wps:spPr bwMode="auto">
                          <a:xfrm>
                            <a:off x="3125675" y="912040"/>
                            <a:ext cx="81534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8E9FD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 Details</w:t>
                              </w: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  <w:t xml:space="preserve"> </w:t>
                              </w:r>
                            </w:p>
                            <w:p w14:paraId="49A58E5D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00" name="Group 8800"/>
                        <wpg:cNvGrpSpPr>
                          <a:grpSpLocks/>
                        </wpg:cNvGrpSpPr>
                        <wpg:grpSpPr bwMode="auto">
                          <a:xfrm>
                            <a:off x="5695944" y="160530"/>
                            <a:ext cx="190496" cy="256881"/>
                            <a:chOff x="5610930" y="158746"/>
                            <a:chExt cx="66" cy="89"/>
                          </a:xfrm>
                        </wpg:grpSpPr>
                        <wps:wsp>
                          <wps:cNvPr id="8801" name="Oval 8801"/>
                          <wps:cNvSpPr>
                            <a:spLocks noChangeArrowheads="1"/>
                          </wps:cNvSpPr>
                          <wps:spPr bwMode="auto">
                            <a:xfrm>
                              <a:off x="5610949" y="158746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02" name="Line 244"/>
                          <wps:cNvCnPr/>
                          <wps:spPr bwMode="auto">
                            <a:xfrm>
                              <a:off x="5610963" y="158775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03" name="Line 245"/>
                          <wps:cNvCnPr/>
                          <wps:spPr bwMode="auto">
                            <a:xfrm>
                              <a:off x="5610940" y="158783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04" name="Freeform 246"/>
                          <wps:cNvSpPr>
                            <a:spLocks/>
                          </wps:cNvSpPr>
                          <wps:spPr bwMode="auto">
                            <a:xfrm>
                              <a:off x="5610930" y="158803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05" name="Rectangle 8805"/>
                        <wps:cNvSpPr>
                          <a:spLocks noChangeArrowheads="1"/>
                        </wps:cNvSpPr>
                        <wps:spPr bwMode="auto">
                          <a:xfrm>
                            <a:off x="5518272" y="545493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535E93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06" name="Group 8806"/>
                        <wpg:cNvGrpSpPr>
                          <a:grpSpLocks/>
                        </wpg:cNvGrpSpPr>
                        <wpg:grpSpPr bwMode="auto">
                          <a:xfrm>
                            <a:off x="4742160" y="482010"/>
                            <a:ext cx="317491" cy="326151"/>
                            <a:chOff x="4742160" y="482010"/>
                            <a:chExt cx="110" cy="113"/>
                          </a:xfrm>
                        </wpg:grpSpPr>
                        <wps:wsp>
                          <wps:cNvPr id="8807" name="Oval 8807"/>
                          <wps:cNvSpPr>
                            <a:spLocks noChangeArrowheads="1"/>
                          </wps:cNvSpPr>
                          <wps:spPr bwMode="auto">
                            <a:xfrm>
                              <a:off x="4742160" y="482019"/>
                              <a:ext cx="110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08" name="Line 250"/>
                          <wps:cNvCnPr/>
                          <wps:spPr bwMode="auto">
                            <a:xfrm flipH="1">
                              <a:off x="4742204" y="482010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09" name="Line 251"/>
                          <wps:cNvCnPr/>
                          <wps:spPr bwMode="auto">
                            <a:xfrm flipH="1" flipV="1">
                              <a:off x="4742204" y="482020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10" name="Rectangle 8810"/>
                        <wps:cNvSpPr>
                          <a:spLocks noChangeArrowheads="1"/>
                        </wps:cNvSpPr>
                        <wps:spPr bwMode="auto">
                          <a:xfrm>
                            <a:off x="4309130" y="923584"/>
                            <a:ext cx="79502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0109B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ViewSchoolBusDetails</w:t>
                              </w:r>
                            </w:p>
                            <w:p w14:paraId="3C69F708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11" name="Line 254"/>
                        <wps:cNvCnPr/>
                        <wps:spPr bwMode="auto">
                          <a:xfrm>
                            <a:off x="4309218" y="643641"/>
                            <a:ext cx="42717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2" name="Line 255"/>
                        <wps:cNvCnPr/>
                        <wps:spPr bwMode="auto">
                          <a:xfrm flipH="1">
                            <a:off x="3882048" y="643641"/>
                            <a:ext cx="42717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3" name="Line 256"/>
                        <wps:cNvCnPr/>
                        <wps:spPr bwMode="auto">
                          <a:xfrm flipV="1">
                            <a:off x="5333847" y="357899"/>
                            <a:ext cx="277083" cy="10967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4" name="Line 257"/>
                        <wps:cNvCnPr/>
                        <wps:spPr bwMode="auto">
                          <a:xfrm flipH="1">
                            <a:off x="5056764" y="467577"/>
                            <a:ext cx="277083" cy="10967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15" name="Group 8815"/>
                        <wpg:cNvGrpSpPr>
                          <a:grpSpLocks/>
                        </wpg:cNvGrpSpPr>
                        <wpg:grpSpPr bwMode="auto">
                          <a:xfrm>
                            <a:off x="3379836" y="4652684"/>
                            <a:ext cx="461805" cy="305946"/>
                            <a:chOff x="3379836" y="4652684"/>
                            <a:chExt cx="160" cy="106"/>
                          </a:xfrm>
                        </wpg:grpSpPr>
                        <wps:wsp>
                          <wps:cNvPr id="8816" name="Oval 8816"/>
                          <wps:cNvSpPr>
                            <a:spLocks noChangeArrowheads="1"/>
                          </wps:cNvSpPr>
                          <wps:spPr bwMode="auto">
                            <a:xfrm>
                              <a:off x="3379889" y="4652684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17" name="Line 259"/>
                          <wps:cNvCnPr/>
                          <wps:spPr bwMode="auto">
                            <a:xfrm>
                              <a:off x="3379836" y="4652709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18" name="Line 260"/>
                          <wps:cNvCnPr/>
                          <wps:spPr bwMode="auto">
                            <a:xfrm>
                              <a:off x="3379836" y="4652737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19" name="Rectangle 8819"/>
                        <wps:cNvSpPr>
                          <a:spLocks noChangeArrowheads="1"/>
                        </wps:cNvSpPr>
                        <wps:spPr bwMode="auto">
                          <a:xfrm>
                            <a:off x="3362449" y="5024875"/>
                            <a:ext cx="49022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6B6F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20" name="Group 8820"/>
                        <wpg:cNvGrpSpPr>
                          <a:grpSpLocks/>
                        </wpg:cNvGrpSpPr>
                        <wpg:grpSpPr bwMode="auto">
                          <a:xfrm>
                            <a:off x="5255919" y="4667019"/>
                            <a:ext cx="190495" cy="256881"/>
                            <a:chOff x="5255918" y="4615163"/>
                            <a:chExt cx="66" cy="89"/>
                          </a:xfrm>
                        </wpg:grpSpPr>
                        <wps:wsp>
                          <wps:cNvPr id="8821" name="Oval 8821"/>
                          <wps:cNvSpPr>
                            <a:spLocks noChangeArrowheads="1"/>
                          </wps:cNvSpPr>
                          <wps:spPr bwMode="auto">
                            <a:xfrm>
                              <a:off x="5255936" y="461516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22" name="Line 264"/>
                          <wps:cNvCnPr/>
                          <wps:spPr bwMode="auto">
                            <a:xfrm>
                              <a:off x="5255951" y="4615192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23" name="Line 265"/>
                          <wps:cNvCnPr/>
                          <wps:spPr bwMode="auto">
                            <a:xfrm>
                              <a:off x="5255927" y="461520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24" name="Freeform 266"/>
                          <wps:cNvSpPr>
                            <a:spLocks/>
                          </wps:cNvSpPr>
                          <wps:spPr bwMode="auto">
                            <a:xfrm>
                              <a:off x="5255918" y="4615220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25" name="Rectangle 8825"/>
                        <wps:cNvSpPr>
                          <a:spLocks noChangeArrowheads="1"/>
                        </wps:cNvSpPr>
                        <wps:spPr bwMode="auto">
                          <a:xfrm>
                            <a:off x="5160564" y="5001784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15D90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26" name="Group 8826"/>
                        <wpg:cNvGrpSpPr>
                          <a:grpSpLocks/>
                        </wpg:cNvGrpSpPr>
                        <wpg:grpSpPr bwMode="auto">
                          <a:xfrm>
                            <a:off x="4381374" y="4638253"/>
                            <a:ext cx="314606" cy="326151"/>
                            <a:chOff x="4381374" y="4638253"/>
                            <a:chExt cx="109" cy="113"/>
                          </a:xfrm>
                        </wpg:grpSpPr>
                        <wps:wsp>
                          <wps:cNvPr id="8827" name="Oval 8827"/>
                          <wps:cNvSpPr>
                            <a:spLocks noChangeArrowheads="1"/>
                          </wps:cNvSpPr>
                          <wps:spPr bwMode="auto">
                            <a:xfrm>
                              <a:off x="4381374" y="4638261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28" name="Line 270"/>
                          <wps:cNvCnPr/>
                          <wps:spPr bwMode="auto">
                            <a:xfrm flipH="1">
                              <a:off x="4381417" y="4638253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29" name="Line 271"/>
                          <wps:cNvCnPr/>
                          <wps:spPr bwMode="auto">
                            <a:xfrm flipH="1" flipV="1">
                              <a:off x="4381417" y="4638262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30" name="Rectangle 8830"/>
                        <wps:cNvSpPr>
                          <a:spLocks noChangeArrowheads="1"/>
                        </wps:cNvSpPr>
                        <wps:spPr bwMode="auto">
                          <a:xfrm>
                            <a:off x="4219655" y="5079711"/>
                            <a:ext cx="6597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3BD5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31" name="Line 274"/>
                        <wps:cNvCnPr/>
                        <wps:spPr bwMode="auto">
                          <a:xfrm>
                            <a:off x="4104291" y="4796998"/>
                            <a:ext cx="271310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2" name="Line 275"/>
                        <wps:cNvCnPr/>
                        <wps:spPr bwMode="auto">
                          <a:xfrm flipH="1">
                            <a:off x="3838753" y="4796998"/>
                            <a:ext cx="2655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3" name="Line 276"/>
                        <wps:cNvCnPr/>
                        <wps:spPr bwMode="auto">
                          <a:xfrm flipV="1">
                            <a:off x="4973063" y="4776795"/>
                            <a:ext cx="279970" cy="57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4" name="Line 277"/>
                        <wps:cNvCnPr/>
                        <wps:spPr bwMode="auto">
                          <a:xfrm flipH="1">
                            <a:off x="4693092" y="4782567"/>
                            <a:ext cx="279970" cy="866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35" name="Group 8835"/>
                        <wpg:cNvGrpSpPr>
                          <a:grpSpLocks/>
                        </wpg:cNvGrpSpPr>
                        <wpg:grpSpPr bwMode="auto">
                          <a:xfrm>
                            <a:off x="60613" y="484506"/>
                            <a:ext cx="190495" cy="256881"/>
                            <a:chOff x="60613" y="479123"/>
                            <a:chExt cx="66" cy="89"/>
                          </a:xfrm>
                        </wpg:grpSpPr>
                        <wps:wsp>
                          <wps:cNvPr id="8836" name="Oval 8836"/>
                          <wps:cNvSpPr>
                            <a:spLocks noChangeArrowheads="1"/>
                          </wps:cNvSpPr>
                          <wps:spPr bwMode="auto">
                            <a:xfrm>
                              <a:off x="60631" y="47912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37" name="Line 279"/>
                          <wps:cNvCnPr/>
                          <wps:spPr bwMode="auto">
                            <a:xfrm>
                              <a:off x="60646" y="479152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38" name="Line 280"/>
                          <wps:cNvCnPr/>
                          <wps:spPr bwMode="auto">
                            <a:xfrm>
                              <a:off x="60622" y="47916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39" name="Freeform 281"/>
                          <wps:cNvSpPr>
                            <a:spLocks/>
                          </wps:cNvSpPr>
                          <wps:spPr bwMode="auto">
                            <a:xfrm>
                              <a:off x="60613" y="479180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40" name="Rectangle 8840"/>
                        <wps:cNvSpPr>
                          <a:spLocks noChangeArrowheads="1"/>
                        </wps:cNvSpPr>
                        <wps:spPr bwMode="auto">
                          <a:xfrm>
                            <a:off x="98132" y="862975"/>
                            <a:ext cx="16764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32CFC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41" name="Group 8841"/>
                        <wpg:cNvGrpSpPr>
                          <a:grpSpLocks/>
                        </wpg:cNvGrpSpPr>
                        <wpg:grpSpPr bwMode="auto">
                          <a:xfrm>
                            <a:off x="1036176" y="484895"/>
                            <a:ext cx="461805" cy="308833"/>
                            <a:chOff x="1036176" y="484895"/>
                            <a:chExt cx="160" cy="107"/>
                          </a:xfrm>
                        </wpg:grpSpPr>
                        <wps:wsp>
                          <wps:cNvPr id="8842" name="Oval 884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36229" y="484895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43" name="Line 285"/>
                          <wps:cNvCnPr/>
                          <wps:spPr bwMode="auto">
                            <a:xfrm>
                              <a:off x="1036176" y="484920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44" name="Line 286"/>
                          <wps:cNvCnPr/>
                          <wps:spPr bwMode="auto">
                            <a:xfrm>
                              <a:off x="1036176" y="484949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45" name="Rectangle 8845"/>
                        <wps:cNvSpPr>
                          <a:spLocks noChangeArrowheads="1"/>
                        </wps:cNvSpPr>
                        <wps:spPr bwMode="auto">
                          <a:xfrm>
                            <a:off x="825459" y="857202"/>
                            <a:ext cx="83947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11A7DA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 school bus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46" name="Line 289"/>
                        <wps:cNvCnPr/>
                        <wps:spPr bwMode="auto">
                          <a:xfrm>
                            <a:off x="663845" y="637869"/>
                            <a:ext cx="36655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47" name="Line 290"/>
                        <wps:cNvCnPr/>
                        <wps:spPr bwMode="auto">
                          <a:xfrm flipH="1">
                            <a:off x="294401" y="637869"/>
                            <a:ext cx="369444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8" name="Group 8848"/>
                        <wpg:cNvGrpSpPr>
                          <a:grpSpLocks/>
                        </wpg:cNvGrpSpPr>
                        <wpg:grpSpPr bwMode="auto">
                          <a:xfrm>
                            <a:off x="3134500" y="0"/>
                            <a:ext cx="190495" cy="256881"/>
                            <a:chOff x="3134501" y="0"/>
                            <a:chExt cx="66" cy="89"/>
                          </a:xfrm>
                        </wpg:grpSpPr>
                        <wps:wsp>
                          <wps:cNvPr id="8849" name="Oval 8849"/>
                          <wps:cNvSpPr>
                            <a:spLocks noChangeArrowheads="1"/>
                          </wps:cNvSpPr>
                          <wps:spPr bwMode="auto">
                            <a:xfrm>
                              <a:off x="3134519" y="0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50" name="Line 292"/>
                          <wps:cNvCnPr/>
                          <wps:spPr bwMode="auto">
                            <a:xfrm>
                              <a:off x="3134534" y="29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51" name="Line 293"/>
                          <wps:cNvCnPr/>
                          <wps:spPr bwMode="auto">
                            <a:xfrm>
                              <a:off x="3134510" y="37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52" name="Freeform 294"/>
                          <wps:cNvSpPr>
                            <a:spLocks/>
                          </wps:cNvSpPr>
                          <wps:spPr bwMode="auto">
                            <a:xfrm>
                              <a:off x="3134501" y="57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53" name="Rectangle 8853"/>
                        <wps:cNvSpPr>
                          <a:spLocks noChangeArrowheads="1"/>
                        </wps:cNvSpPr>
                        <wps:spPr bwMode="auto">
                          <a:xfrm>
                            <a:off x="3039192" y="383865"/>
                            <a:ext cx="438149" cy="227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A6103AD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54" name="Group 8854"/>
                        <wpg:cNvGrpSpPr>
                          <a:grpSpLocks/>
                        </wpg:cNvGrpSpPr>
                        <wpg:grpSpPr bwMode="auto">
                          <a:xfrm>
                            <a:off x="2277276" y="464692"/>
                            <a:ext cx="314606" cy="326151"/>
                            <a:chOff x="2277276" y="464692"/>
                            <a:chExt cx="109" cy="113"/>
                          </a:xfrm>
                        </wpg:grpSpPr>
                        <wps:wsp>
                          <wps:cNvPr id="8855" name="Oval 885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7276" y="464700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56" name="Line 298"/>
                          <wps:cNvCnPr/>
                          <wps:spPr bwMode="auto">
                            <a:xfrm flipH="1">
                              <a:off x="2277320" y="464692"/>
                              <a:ext cx="23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57" name="Line 299"/>
                          <wps:cNvCnPr/>
                          <wps:spPr bwMode="auto">
                            <a:xfrm flipH="1" flipV="1">
                              <a:off x="2277320" y="464701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58" name="Rectangle 8858"/>
                        <wps:cNvSpPr>
                          <a:spLocks noChangeArrowheads="1"/>
                        </wps:cNvSpPr>
                        <wps:spPr bwMode="auto">
                          <a:xfrm>
                            <a:off x="1942428" y="906267"/>
                            <a:ext cx="9772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6E782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SearchSchoolBusController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59" name="Line 302"/>
                        <wps:cNvCnPr/>
                        <wps:spPr bwMode="auto">
                          <a:xfrm flipH="1" flipV="1">
                            <a:off x="2591880" y="626324"/>
                            <a:ext cx="825476" cy="1154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0" name="Line 303"/>
                        <wps:cNvCnPr/>
                        <wps:spPr bwMode="auto">
                          <a:xfrm flipV="1">
                            <a:off x="2591880" y="594574"/>
                            <a:ext cx="72158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1" name="Line 304"/>
                        <wps:cNvCnPr/>
                        <wps:spPr bwMode="auto">
                          <a:xfrm>
                            <a:off x="2591880" y="626324"/>
                            <a:ext cx="72158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2" name="Line 305"/>
                        <wps:cNvCnPr/>
                        <wps:spPr bwMode="auto">
                          <a:xfrm flipV="1">
                            <a:off x="1884742" y="626324"/>
                            <a:ext cx="389649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3" name="Line 306"/>
                        <wps:cNvCnPr/>
                        <wps:spPr bwMode="auto">
                          <a:xfrm flipH="1">
                            <a:off x="1497981" y="629209"/>
                            <a:ext cx="386762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4" name="Line 307"/>
                        <wps:cNvCnPr/>
                        <wps:spPr bwMode="auto">
                          <a:xfrm flipV="1">
                            <a:off x="2860305" y="222244"/>
                            <a:ext cx="271310" cy="15297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5" name="Line 308"/>
                        <wps:cNvCnPr/>
                        <wps:spPr bwMode="auto">
                          <a:xfrm flipH="1">
                            <a:off x="2591880" y="375216"/>
                            <a:ext cx="268425" cy="15297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66" name="Group 8866"/>
                        <wpg:cNvGrpSpPr>
                          <a:grpSpLocks/>
                        </wpg:cNvGrpSpPr>
                        <wpg:grpSpPr bwMode="auto">
                          <a:xfrm>
                            <a:off x="972679" y="6871912"/>
                            <a:ext cx="461805" cy="305946"/>
                            <a:chOff x="972679" y="6871912"/>
                            <a:chExt cx="160" cy="106"/>
                          </a:xfrm>
                        </wpg:grpSpPr>
                        <wps:wsp>
                          <wps:cNvPr id="8867" name="Oval 8867"/>
                          <wps:cNvSpPr>
                            <a:spLocks noChangeArrowheads="1"/>
                          </wps:cNvSpPr>
                          <wps:spPr bwMode="auto">
                            <a:xfrm>
                              <a:off x="972732" y="6871912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68" name="Line 310"/>
                          <wps:cNvCnPr/>
                          <wps:spPr bwMode="auto">
                            <a:xfrm>
                              <a:off x="972679" y="6871937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69" name="Line 311"/>
                          <wps:cNvCnPr/>
                          <wps:spPr bwMode="auto">
                            <a:xfrm>
                              <a:off x="972679" y="6871965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70" name="Rectangle 8870"/>
                        <wps:cNvSpPr>
                          <a:spLocks noChangeArrowheads="1"/>
                        </wps:cNvSpPr>
                        <wps:spPr bwMode="auto">
                          <a:xfrm>
                            <a:off x="897618" y="7241154"/>
                            <a:ext cx="60071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C09AA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71" name="Line 314"/>
                        <wps:cNvCnPr/>
                        <wps:spPr bwMode="auto">
                          <a:xfrm>
                            <a:off x="1728885" y="7027771"/>
                            <a:ext cx="294401" cy="866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2" name="Line 315"/>
                        <wps:cNvCnPr/>
                        <wps:spPr bwMode="auto">
                          <a:xfrm flipH="1" flipV="1">
                            <a:off x="1434484" y="7024884"/>
                            <a:ext cx="294401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73" name="Group 8873"/>
                        <wpg:cNvGrpSpPr>
                          <a:grpSpLocks/>
                        </wpg:cNvGrpSpPr>
                        <wpg:grpSpPr bwMode="auto">
                          <a:xfrm>
                            <a:off x="1099674" y="5960169"/>
                            <a:ext cx="461805" cy="305946"/>
                            <a:chOff x="1099674" y="5960169"/>
                            <a:chExt cx="160" cy="106"/>
                          </a:xfrm>
                        </wpg:grpSpPr>
                        <wps:wsp>
                          <wps:cNvPr id="8874" name="Oval 887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9727" y="5960169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75" name="Line 317"/>
                          <wps:cNvCnPr/>
                          <wps:spPr bwMode="auto">
                            <a:xfrm>
                              <a:off x="1099674" y="5960194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76" name="Line 318"/>
                          <wps:cNvCnPr/>
                          <wps:spPr bwMode="auto">
                            <a:xfrm>
                              <a:off x="1099674" y="5960222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77" name="Rectangle 8877"/>
                        <wps:cNvSpPr>
                          <a:spLocks noChangeArrowheads="1"/>
                        </wps:cNvSpPr>
                        <wps:spPr bwMode="auto">
                          <a:xfrm>
                            <a:off x="994090" y="6325572"/>
                            <a:ext cx="62357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8BBBBE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78" name="Group 8878"/>
                        <wpg:cNvGrpSpPr>
                          <a:grpSpLocks/>
                        </wpg:cNvGrpSpPr>
                        <wpg:grpSpPr bwMode="auto">
                          <a:xfrm>
                            <a:off x="990335" y="5281892"/>
                            <a:ext cx="464693" cy="308833"/>
                            <a:chOff x="984222" y="5281892"/>
                            <a:chExt cx="161" cy="107"/>
                          </a:xfrm>
                        </wpg:grpSpPr>
                        <wps:wsp>
                          <wps:cNvPr id="8879" name="Oval 88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84276" y="5281892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80" name="Line 324"/>
                          <wps:cNvCnPr/>
                          <wps:spPr bwMode="auto">
                            <a:xfrm>
                              <a:off x="984222" y="5281917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81" name="Line 325"/>
                          <wps:cNvCnPr/>
                          <wps:spPr bwMode="auto">
                            <a:xfrm>
                              <a:off x="984223" y="5281946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82" name="Rectangle 8882"/>
                        <wps:cNvSpPr>
                          <a:spLocks noChangeArrowheads="1"/>
                        </wps:cNvSpPr>
                        <wps:spPr bwMode="auto">
                          <a:xfrm>
                            <a:off x="861289" y="5657930"/>
                            <a:ext cx="79248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E1A99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EditprofileParentPage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83" name="Group 8883"/>
                        <wpg:cNvGrpSpPr>
                          <a:grpSpLocks/>
                        </wpg:cNvGrpSpPr>
                        <wpg:grpSpPr bwMode="auto">
                          <a:xfrm>
                            <a:off x="-1" y="6152642"/>
                            <a:ext cx="187609" cy="256881"/>
                            <a:chOff x="0" y="6084279"/>
                            <a:chExt cx="65" cy="89"/>
                          </a:xfrm>
                        </wpg:grpSpPr>
                        <wps:wsp>
                          <wps:cNvPr id="8884" name="Oval 88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8" y="6084279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85" name="Line 331"/>
                          <wps:cNvCnPr/>
                          <wps:spPr bwMode="auto">
                            <a:xfrm>
                              <a:off x="32" y="6084308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86" name="Line 332"/>
                          <wps:cNvCnPr/>
                          <wps:spPr bwMode="auto">
                            <a:xfrm>
                              <a:off x="9" y="6084316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87" name="Freeform 333"/>
                          <wps:cNvSpPr>
                            <a:spLocks/>
                          </wps:cNvSpPr>
                          <wps:spPr bwMode="auto">
                            <a:xfrm>
                              <a:off x="0" y="6084336"/>
                              <a:ext cx="65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88" name="Rectangle 8888"/>
                        <wps:cNvSpPr>
                          <a:spLocks noChangeArrowheads="1"/>
                        </wps:cNvSpPr>
                        <wps:spPr bwMode="auto">
                          <a:xfrm>
                            <a:off x="0" y="6470859"/>
                            <a:ext cx="250189" cy="227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B3F50BA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89" name="Group 8889"/>
                        <wpg:cNvGrpSpPr>
                          <a:grpSpLocks/>
                        </wpg:cNvGrpSpPr>
                        <wpg:grpSpPr bwMode="auto">
                          <a:xfrm>
                            <a:off x="972910" y="4658456"/>
                            <a:ext cx="464693" cy="308833"/>
                            <a:chOff x="966905" y="4658456"/>
                            <a:chExt cx="161" cy="107"/>
                          </a:xfrm>
                        </wpg:grpSpPr>
                        <wps:wsp>
                          <wps:cNvPr id="8890" name="Oval 8890"/>
                          <wps:cNvSpPr>
                            <a:spLocks noChangeArrowheads="1"/>
                          </wps:cNvSpPr>
                          <wps:spPr bwMode="auto">
                            <a:xfrm>
                              <a:off x="966959" y="4658456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91" name="Line 343"/>
                          <wps:cNvCnPr/>
                          <wps:spPr bwMode="auto">
                            <a:xfrm flipH="1">
                              <a:off x="966905" y="4658481"/>
                              <a:ext cx="1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92" name="Line 344"/>
                          <wps:cNvCnPr/>
                          <wps:spPr bwMode="auto">
                            <a:xfrm>
                              <a:off x="966906" y="4658510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93" name="Rectangle 8893"/>
                        <wps:cNvSpPr>
                          <a:spLocks noChangeArrowheads="1"/>
                        </wps:cNvSpPr>
                        <wps:spPr bwMode="auto">
                          <a:xfrm>
                            <a:off x="1010177" y="5030647"/>
                            <a:ext cx="36830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8ADD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94" name="Line 347"/>
                        <wps:cNvCnPr/>
                        <wps:spPr bwMode="auto">
                          <a:xfrm flipV="1">
                            <a:off x="614779" y="5074081"/>
                            <a:ext cx="378104" cy="505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95" name="Line 348"/>
                        <wps:cNvCnPr/>
                        <wps:spPr bwMode="auto">
                          <a:xfrm flipH="1">
                            <a:off x="233790" y="5579181"/>
                            <a:ext cx="380989" cy="505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96" name="Group 8896"/>
                        <wpg:cNvGrpSpPr>
                          <a:grpSpLocks/>
                        </wpg:cNvGrpSpPr>
                        <wpg:grpSpPr bwMode="auto">
                          <a:xfrm>
                            <a:off x="2063692" y="4588982"/>
                            <a:ext cx="314606" cy="329035"/>
                            <a:chOff x="2063692" y="4629593"/>
                            <a:chExt cx="109" cy="114"/>
                          </a:xfrm>
                        </wpg:grpSpPr>
                        <wps:wsp>
                          <wps:cNvPr id="8897" name="Oval 889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63692" y="4629602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98" name="Line 350"/>
                          <wps:cNvCnPr/>
                          <wps:spPr bwMode="auto">
                            <a:xfrm flipH="1">
                              <a:off x="2063735" y="4629593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99" name="Line 351"/>
                          <wps:cNvCnPr/>
                          <wps:spPr bwMode="auto">
                            <a:xfrm flipH="1" flipV="1">
                              <a:off x="2063735" y="4629603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00" name="Rectangle 8900"/>
                        <wps:cNvSpPr>
                          <a:spLocks noChangeArrowheads="1"/>
                        </wps:cNvSpPr>
                        <wps:spPr bwMode="auto">
                          <a:xfrm>
                            <a:off x="1953973" y="5021988"/>
                            <a:ext cx="5581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01C268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01" name="Line 354"/>
                        <wps:cNvCnPr/>
                        <wps:spPr bwMode="auto">
                          <a:xfrm flipH="1" flipV="1">
                            <a:off x="2375410" y="4794112"/>
                            <a:ext cx="998653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2" name="Line 355"/>
                        <wps:cNvCnPr/>
                        <wps:spPr bwMode="auto">
                          <a:xfrm flipV="1">
                            <a:off x="2375410" y="4762362"/>
                            <a:ext cx="75043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3" name="Line 356"/>
                        <wps:cNvCnPr/>
                        <wps:spPr bwMode="auto">
                          <a:xfrm>
                            <a:off x="2375410" y="4794112"/>
                            <a:ext cx="75043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4" name="Line 357"/>
                        <wps:cNvCnPr/>
                        <wps:spPr bwMode="auto">
                          <a:xfrm flipV="1">
                            <a:off x="1743314" y="4794112"/>
                            <a:ext cx="311718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5" name="Line 358"/>
                        <wps:cNvCnPr/>
                        <wps:spPr bwMode="auto">
                          <a:xfrm flipH="1">
                            <a:off x="1428710" y="4796998"/>
                            <a:ext cx="314606" cy="866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06" name="Group 8906"/>
                        <wpg:cNvGrpSpPr>
                          <a:grpSpLocks/>
                        </wpg:cNvGrpSpPr>
                        <wpg:grpSpPr bwMode="auto">
                          <a:xfrm>
                            <a:off x="3348086" y="4118723"/>
                            <a:ext cx="461805" cy="305946"/>
                            <a:chOff x="3348086" y="4118723"/>
                            <a:chExt cx="160" cy="106"/>
                          </a:xfrm>
                        </wpg:grpSpPr>
                        <wps:wsp>
                          <wps:cNvPr id="8907" name="Oval 8907"/>
                          <wps:cNvSpPr>
                            <a:spLocks noChangeArrowheads="1"/>
                          </wps:cNvSpPr>
                          <wps:spPr bwMode="auto">
                            <a:xfrm>
                              <a:off x="3348139" y="4118723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08" name="Line 360"/>
                          <wps:cNvCnPr/>
                          <wps:spPr bwMode="auto">
                            <a:xfrm>
                              <a:off x="3348086" y="4118748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09" name="Line 361"/>
                          <wps:cNvCnPr/>
                          <wps:spPr bwMode="auto">
                            <a:xfrm>
                              <a:off x="3348086" y="4118776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10" name="Rectangle 8910"/>
                        <wps:cNvSpPr>
                          <a:spLocks noChangeArrowheads="1"/>
                        </wps:cNvSpPr>
                        <wps:spPr bwMode="auto">
                          <a:xfrm>
                            <a:off x="3391311" y="4488042"/>
                            <a:ext cx="3816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8BFD8E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Main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11" name="Group 8911"/>
                        <wpg:cNvGrpSpPr>
                          <a:grpSpLocks/>
                        </wpg:cNvGrpSpPr>
                        <wpg:grpSpPr bwMode="auto">
                          <a:xfrm>
                            <a:off x="2678468" y="4020524"/>
                            <a:ext cx="190495" cy="256878"/>
                            <a:chOff x="2678468" y="4112950"/>
                            <a:chExt cx="66" cy="89"/>
                          </a:xfrm>
                        </wpg:grpSpPr>
                        <wps:wsp>
                          <wps:cNvPr id="8912" name="Oval 89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78487" y="4112950"/>
                              <a:ext cx="30" cy="2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13" name="Line 365"/>
                          <wps:cNvCnPr/>
                          <wps:spPr bwMode="auto">
                            <a:xfrm>
                              <a:off x="2678501" y="4112979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14" name="Line 366"/>
                          <wps:cNvCnPr/>
                          <wps:spPr bwMode="auto">
                            <a:xfrm>
                              <a:off x="2678477" y="4112987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15" name="Freeform 367"/>
                          <wps:cNvSpPr>
                            <a:spLocks/>
                          </wps:cNvSpPr>
                          <wps:spPr bwMode="auto">
                            <a:xfrm>
                              <a:off x="2678468" y="4113006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16" name="Rectangle 8916"/>
                        <wps:cNvSpPr>
                          <a:spLocks noChangeArrowheads="1"/>
                        </wps:cNvSpPr>
                        <wps:spPr bwMode="auto">
                          <a:xfrm>
                            <a:off x="2586055" y="4496699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8AE808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17" name="Line 370"/>
                        <wps:cNvCnPr/>
                        <wps:spPr bwMode="auto">
                          <a:xfrm flipV="1">
                            <a:off x="2473543" y="4473734"/>
                            <a:ext cx="98134" cy="8370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8" name="Line 371"/>
                        <wps:cNvCnPr/>
                        <wps:spPr bwMode="auto">
                          <a:xfrm flipH="1">
                            <a:off x="2375410" y="4557437"/>
                            <a:ext cx="98134" cy="8370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9" name="Line 372"/>
                        <wps:cNvCnPr/>
                        <wps:spPr bwMode="auto">
                          <a:xfrm>
                            <a:off x="3128728" y="4271695"/>
                            <a:ext cx="21358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0" name="Line 373"/>
                        <wps:cNvCnPr/>
                        <wps:spPr bwMode="auto">
                          <a:xfrm flipH="1">
                            <a:off x="2915143" y="4271695"/>
                            <a:ext cx="21358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21" name="Group 8921"/>
                        <wpg:cNvGrpSpPr>
                          <a:grpSpLocks/>
                        </wpg:cNvGrpSpPr>
                        <wpg:grpSpPr bwMode="auto">
                          <a:xfrm>
                            <a:off x="2629403" y="1304664"/>
                            <a:ext cx="190495" cy="256881"/>
                            <a:chOff x="2629403" y="1290168"/>
                            <a:chExt cx="66" cy="89"/>
                          </a:xfrm>
                        </wpg:grpSpPr>
                        <wps:wsp>
                          <wps:cNvPr id="8922" name="Oval 892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29422" y="1290168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23" name="Line 375"/>
                          <wps:cNvCnPr/>
                          <wps:spPr bwMode="auto">
                            <a:xfrm>
                              <a:off x="2629436" y="1290197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24" name="Line 376"/>
                          <wps:cNvCnPr/>
                          <wps:spPr bwMode="auto">
                            <a:xfrm>
                              <a:off x="2629412" y="1290205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25" name="Freeform 377"/>
                          <wps:cNvSpPr>
                            <a:spLocks/>
                          </wps:cNvSpPr>
                          <wps:spPr bwMode="auto">
                            <a:xfrm>
                              <a:off x="2629403" y="1290225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26" name="Rectangle 8926"/>
                        <wps:cNvSpPr>
                          <a:spLocks noChangeArrowheads="1"/>
                        </wps:cNvSpPr>
                        <wps:spPr bwMode="auto">
                          <a:xfrm>
                            <a:off x="2536990" y="1676883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464A0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27" name="Group 8927"/>
                        <wpg:cNvGrpSpPr>
                          <a:grpSpLocks/>
                        </wpg:cNvGrpSpPr>
                        <wpg:grpSpPr bwMode="auto">
                          <a:xfrm>
                            <a:off x="2872263" y="1763518"/>
                            <a:ext cx="464693" cy="308833"/>
                            <a:chOff x="2854533" y="1763518"/>
                            <a:chExt cx="161" cy="107"/>
                          </a:xfrm>
                        </wpg:grpSpPr>
                        <wps:wsp>
                          <wps:cNvPr id="8928" name="Oval 8928"/>
                          <wps:cNvSpPr>
                            <a:spLocks noChangeArrowheads="1"/>
                          </wps:cNvSpPr>
                          <wps:spPr bwMode="auto">
                            <a:xfrm>
                              <a:off x="2854587" y="1763518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29" name="Line 381"/>
                          <wps:cNvCnPr/>
                          <wps:spPr bwMode="auto">
                            <a:xfrm>
                              <a:off x="2854533" y="1763543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30" name="Line 382"/>
                          <wps:cNvCnPr/>
                          <wps:spPr bwMode="auto">
                            <a:xfrm>
                              <a:off x="2854534" y="1763571"/>
                              <a:ext cx="53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31" name="Rectangle 8931"/>
                        <wps:cNvSpPr>
                          <a:spLocks noChangeArrowheads="1"/>
                        </wps:cNvSpPr>
                        <wps:spPr bwMode="auto">
                          <a:xfrm>
                            <a:off x="2900653" y="2135787"/>
                            <a:ext cx="3816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C559A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Main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32" name="Group 8932"/>
                        <wpg:cNvGrpSpPr>
                          <a:grpSpLocks/>
                        </wpg:cNvGrpSpPr>
                        <wpg:grpSpPr bwMode="auto">
                          <a:xfrm>
                            <a:off x="1988648" y="1725161"/>
                            <a:ext cx="314606" cy="329035"/>
                            <a:chOff x="1988648" y="1740428"/>
                            <a:chExt cx="109" cy="114"/>
                          </a:xfrm>
                        </wpg:grpSpPr>
                        <wps:wsp>
                          <wps:cNvPr id="8933" name="Oval 8933"/>
                          <wps:cNvSpPr>
                            <a:spLocks noChangeArrowheads="1"/>
                          </wps:cNvSpPr>
                          <wps:spPr bwMode="auto">
                            <a:xfrm>
                              <a:off x="1988648" y="1740437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34" name="Line 386"/>
                          <wps:cNvCnPr/>
                          <wps:spPr bwMode="auto">
                            <a:xfrm flipH="1">
                              <a:off x="1988691" y="1740428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35" name="Line 387"/>
                          <wps:cNvCnPr/>
                          <wps:spPr bwMode="auto">
                            <a:xfrm flipH="1" flipV="1">
                              <a:off x="1988692" y="1740438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36" name="Rectangle 8936"/>
                        <wps:cNvSpPr>
                          <a:spLocks noChangeArrowheads="1"/>
                        </wps:cNvSpPr>
                        <wps:spPr bwMode="auto">
                          <a:xfrm>
                            <a:off x="1878931" y="2132902"/>
                            <a:ext cx="5581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CCAC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37" name="Line 390"/>
                        <wps:cNvCnPr/>
                        <wps:spPr bwMode="auto">
                          <a:xfrm flipV="1">
                            <a:off x="2464884" y="1535501"/>
                            <a:ext cx="164519" cy="12122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8" name="Line 391"/>
                        <wps:cNvCnPr/>
                        <wps:spPr bwMode="auto">
                          <a:xfrm flipH="1">
                            <a:off x="2303252" y="1656725"/>
                            <a:ext cx="161632" cy="12411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9" name="Line 392"/>
                        <wps:cNvCnPr/>
                        <wps:spPr bwMode="auto">
                          <a:xfrm>
                            <a:off x="2577450" y="1907832"/>
                            <a:ext cx="277083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0" name="Line 393"/>
                        <wps:cNvCnPr/>
                        <wps:spPr bwMode="auto">
                          <a:xfrm flipH="1" flipV="1">
                            <a:off x="2303252" y="1904945"/>
                            <a:ext cx="274198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41" name="Group 8941"/>
                        <wpg:cNvGrpSpPr>
                          <a:grpSpLocks/>
                        </wpg:cNvGrpSpPr>
                        <wpg:grpSpPr bwMode="auto">
                          <a:xfrm>
                            <a:off x="1016473" y="1751973"/>
                            <a:ext cx="464693" cy="305946"/>
                            <a:chOff x="1010198" y="1751973"/>
                            <a:chExt cx="161" cy="106"/>
                          </a:xfrm>
                        </wpg:grpSpPr>
                        <wps:wsp>
                          <wps:cNvPr id="8942" name="Oval 894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10252" y="1751973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43" name="Line 395"/>
                          <wps:cNvCnPr/>
                          <wps:spPr bwMode="auto">
                            <a:xfrm>
                              <a:off x="1010198" y="1751998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44" name="Line 396"/>
                          <wps:cNvCnPr/>
                          <wps:spPr bwMode="auto">
                            <a:xfrm>
                              <a:off x="1010199" y="1752026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45" name="Rectangle 8945"/>
                        <wps:cNvSpPr>
                          <a:spLocks noChangeArrowheads="1"/>
                        </wps:cNvSpPr>
                        <wps:spPr bwMode="auto">
                          <a:xfrm>
                            <a:off x="1050584" y="2121358"/>
                            <a:ext cx="36830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D460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46" name="Line 399"/>
                        <wps:cNvCnPr/>
                        <wps:spPr bwMode="auto">
                          <a:xfrm>
                            <a:off x="1728883" y="1904945"/>
                            <a:ext cx="25688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7" name="Line 400"/>
                        <wps:cNvCnPr/>
                        <wps:spPr bwMode="auto">
                          <a:xfrm flipH="1">
                            <a:off x="1472003" y="1904945"/>
                            <a:ext cx="25688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48" name="Group 8948"/>
                        <wpg:cNvGrpSpPr>
                          <a:grpSpLocks/>
                        </wpg:cNvGrpSpPr>
                        <wpg:grpSpPr bwMode="auto">
                          <a:xfrm>
                            <a:off x="987108" y="2421590"/>
                            <a:ext cx="461805" cy="305946"/>
                            <a:chOff x="987108" y="2421590"/>
                            <a:chExt cx="160" cy="106"/>
                          </a:xfrm>
                        </wpg:grpSpPr>
                        <wps:wsp>
                          <wps:cNvPr id="8949" name="Oval 8949"/>
                          <wps:cNvSpPr>
                            <a:spLocks noChangeArrowheads="1"/>
                          </wps:cNvSpPr>
                          <wps:spPr bwMode="auto">
                            <a:xfrm>
                              <a:off x="987161" y="2421590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50" name="Line 402"/>
                          <wps:cNvCnPr/>
                          <wps:spPr bwMode="auto">
                            <a:xfrm>
                              <a:off x="987108" y="2421615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51" name="Line 403"/>
                          <wps:cNvCnPr/>
                          <wps:spPr bwMode="auto">
                            <a:xfrm>
                              <a:off x="987108" y="2421643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52" name="Rectangle 8952"/>
                        <wps:cNvSpPr>
                          <a:spLocks noChangeArrowheads="1"/>
                        </wps:cNvSpPr>
                        <wps:spPr bwMode="auto">
                          <a:xfrm>
                            <a:off x="686921" y="2790956"/>
                            <a:ext cx="103060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585A4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ViewSchoolBusLocationPage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53" name="Line 406"/>
                        <wps:cNvCnPr/>
                        <wps:spPr bwMode="auto">
                          <a:xfrm>
                            <a:off x="1870310" y="2574562"/>
                            <a:ext cx="42139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54" name="Line 407"/>
                        <wps:cNvCnPr/>
                        <wps:spPr bwMode="auto">
                          <a:xfrm flipH="1">
                            <a:off x="1448913" y="2574562"/>
                            <a:ext cx="42139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55" name="Group 8955"/>
                        <wpg:cNvGrpSpPr>
                          <a:grpSpLocks/>
                        </wpg:cNvGrpSpPr>
                        <wpg:grpSpPr bwMode="auto">
                          <a:xfrm>
                            <a:off x="839909" y="3509717"/>
                            <a:ext cx="461805" cy="305946"/>
                            <a:chOff x="839909" y="3509717"/>
                            <a:chExt cx="160" cy="106"/>
                          </a:xfrm>
                        </wpg:grpSpPr>
                        <wps:wsp>
                          <wps:cNvPr id="8956" name="Oval 8956"/>
                          <wps:cNvSpPr>
                            <a:spLocks noChangeArrowheads="1"/>
                          </wps:cNvSpPr>
                          <wps:spPr bwMode="auto">
                            <a:xfrm>
                              <a:off x="839962" y="3509717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57" name="Line 409"/>
                          <wps:cNvCnPr/>
                          <wps:spPr bwMode="auto">
                            <a:xfrm>
                              <a:off x="839909" y="3509742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58" name="Line 410"/>
                          <wps:cNvCnPr/>
                          <wps:spPr bwMode="auto">
                            <a:xfrm>
                              <a:off x="839909" y="3509770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59" name="Rectangle 8959"/>
                        <wps:cNvSpPr>
                          <a:spLocks noChangeArrowheads="1"/>
                        </wps:cNvSpPr>
                        <wps:spPr bwMode="auto">
                          <a:xfrm>
                            <a:off x="718670" y="3879053"/>
                            <a:ext cx="67183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E4B66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60" name="Line 413"/>
                        <wps:cNvCnPr/>
                        <wps:spPr bwMode="auto">
                          <a:xfrm flipV="1">
                            <a:off x="1757746" y="3645373"/>
                            <a:ext cx="458920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1" name="Line 414"/>
                        <wps:cNvCnPr/>
                        <wps:spPr bwMode="auto">
                          <a:xfrm flipH="1">
                            <a:off x="1298826" y="3648258"/>
                            <a:ext cx="458920" cy="57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62" name="Group 8962"/>
                        <wpg:cNvGrpSpPr>
                          <a:grpSpLocks/>
                        </wpg:cNvGrpSpPr>
                        <wpg:grpSpPr bwMode="auto">
                          <a:xfrm>
                            <a:off x="77930" y="2294106"/>
                            <a:ext cx="190495" cy="256881"/>
                            <a:chOff x="77930" y="2268616"/>
                            <a:chExt cx="66" cy="89"/>
                          </a:xfrm>
                        </wpg:grpSpPr>
                        <wps:wsp>
                          <wps:cNvPr id="8963" name="Oval 8963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9" y="2268616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64" name="Line 416"/>
                          <wps:cNvCnPr/>
                          <wps:spPr bwMode="auto">
                            <a:xfrm>
                              <a:off x="77963" y="2268645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65" name="Line 417"/>
                          <wps:cNvCnPr/>
                          <wps:spPr bwMode="auto">
                            <a:xfrm>
                              <a:off x="77939" y="2268653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66" name="Freeform 418"/>
                          <wps:cNvSpPr>
                            <a:spLocks/>
                          </wps:cNvSpPr>
                          <wps:spPr bwMode="auto">
                            <a:xfrm>
                              <a:off x="77930" y="2268672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67" name="Rectangle 8967"/>
                        <wps:cNvSpPr>
                          <a:spLocks noChangeArrowheads="1"/>
                        </wps:cNvSpPr>
                        <wps:spPr bwMode="auto">
                          <a:xfrm>
                            <a:off x="54839" y="2652418"/>
                            <a:ext cx="313689" cy="227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F364E61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68" name="Line 421"/>
                        <wps:cNvCnPr/>
                        <wps:spPr bwMode="auto">
                          <a:xfrm flipV="1">
                            <a:off x="118338" y="2805464"/>
                            <a:ext cx="66385" cy="3270156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9" name="Freeform 422"/>
                        <wps:cNvSpPr>
                          <a:spLocks/>
                        </wps:cNvSpPr>
                        <wps:spPr bwMode="auto">
                          <a:xfrm>
                            <a:off x="138541" y="2805464"/>
                            <a:ext cx="89476" cy="124111"/>
                          </a:xfrm>
                          <a:custGeom>
                            <a:avLst/>
                            <a:gdLst>
                              <a:gd name="T0" fmla="*/ 16 w 31"/>
                              <a:gd name="T1" fmla="*/ 0 h 43"/>
                              <a:gd name="T2" fmla="*/ 31 w 31"/>
                              <a:gd name="T3" fmla="*/ 43 h 43"/>
                              <a:gd name="T4" fmla="*/ 0 w 31"/>
                              <a:gd name="T5" fmla="*/ 43 h 43"/>
                              <a:gd name="T6" fmla="*/ 16 w 31"/>
                              <a:gd name="T7" fmla="*/ 0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1" h="43">
                                <a:moveTo>
                                  <a:pt x="16" y="0"/>
                                </a:moveTo>
                                <a:lnTo>
                                  <a:pt x="31" y="43"/>
                                </a:lnTo>
                                <a:lnTo>
                                  <a:pt x="0" y="43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132080" tIns="66040" rIns="132080" bIns="6604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970" name="Line 423"/>
                        <wps:cNvCnPr/>
                        <wps:spPr bwMode="auto">
                          <a:xfrm flipH="1" flipV="1">
                            <a:off x="178949" y="1018858"/>
                            <a:ext cx="11545" cy="1243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1" name="Freeform 424"/>
                        <wps:cNvSpPr>
                          <a:spLocks/>
                        </wps:cNvSpPr>
                        <wps:spPr bwMode="auto">
                          <a:xfrm>
                            <a:off x="132769" y="1018858"/>
                            <a:ext cx="92361" cy="121224"/>
                          </a:xfrm>
                          <a:custGeom>
                            <a:avLst/>
                            <a:gdLst>
                              <a:gd name="T0" fmla="*/ 16 w 32"/>
                              <a:gd name="T1" fmla="*/ 0 h 42"/>
                              <a:gd name="T2" fmla="*/ 32 w 32"/>
                              <a:gd name="T3" fmla="*/ 42 h 42"/>
                              <a:gd name="T4" fmla="*/ 0 w 32"/>
                              <a:gd name="T5" fmla="*/ 42 h 42"/>
                              <a:gd name="T6" fmla="*/ 16 w 32"/>
                              <a:gd name="T7" fmla="*/ 0 h 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2" h="42">
                                <a:moveTo>
                                  <a:pt x="16" y="0"/>
                                </a:moveTo>
                                <a:lnTo>
                                  <a:pt x="32" y="42"/>
                                </a:lnTo>
                                <a:lnTo>
                                  <a:pt x="0" y="42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132080" tIns="66040" rIns="132080" bIns="6604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972" name="Line 425"/>
                        <wps:cNvCnPr/>
                        <wps:spPr bwMode="auto">
                          <a:xfrm flipH="1">
                            <a:off x="314606" y="2187800"/>
                            <a:ext cx="343468" cy="17317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3" name="Line 426"/>
                        <wps:cNvCnPr/>
                        <wps:spPr bwMode="auto">
                          <a:xfrm flipV="1">
                            <a:off x="658072" y="2014624"/>
                            <a:ext cx="346354" cy="17317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4" name="Line 427"/>
                        <wps:cNvCnPr/>
                        <wps:spPr bwMode="auto">
                          <a:xfrm flipH="1" flipV="1">
                            <a:off x="314606" y="2438908"/>
                            <a:ext cx="334809" cy="4906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5" name="Line 428"/>
                        <wps:cNvCnPr/>
                        <wps:spPr bwMode="auto">
                          <a:xfrm>
                            <a:off x="649414" y="2487974"/>
                            <a:ext cx="334809" cy="4618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6" name="Line 429"/>
                        <wps:cNvCnPr/>
                        <wps:spPr bwMode="auto">
                          <a:xfrm flipH="1" flipV="1">
                            <a:off x="352126" y="2649605"/>
                            <a:ext cx="303060" cy="42716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7" name="Line 430"/>
                        <wps:cNvCnPr/>
                        <wps:spPr bwMode="auto">
                          <a:xfrm>
                            <a:off x="655187" y="3076775"/>
                            <a:ext cx="305946" cy="43005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78" name="Group 8978"/>
                        <wpg:cNvGrpSpPr>
                          <a:grpSpLocks/>
                        </wpg:cNvGrpSpPr>
                        <wpg:grpSpPr bwMode="auto">
                          <a:xfrm>
                            <a:off x="3148935" y="7307739"/>
                            <a:ext cx="461805" cy="305946"/>
                            <a:chOff x="3148935" y="7307739"/>
                            <a:chExt cx="160" cy="106"/>
                          </a:xfrm>
                        </wpg:grpSpPr>
                        <wps:wsp>
                          <wps:cNvPr id="8979" name="Oval 89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148988" y="7307739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80" name="Line 432"/>
                          <wps:cNvCnPr/>
                          <wps:spPr bwMode="auto">
                            <a:xfrm>
                              <a:off x="3148935" y="7307764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81" name="Line 433"/>
                          <wps:cNvCnPr/>
                          <wps:spPr bwMode="auto">
                            <a:xfrm>
                              <a:off x="3148935" y="7307792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82" name="Rectangle 8982"/>
                        <wps:cNvSpPr>
                          <a:spLocks noChangeArrowheads="1"/>
                        </wps:cNvSpPr>
                        <wps:spPr bwMode="auto">
                          <a:xfrm>
                            <a:off x="3073828" y="7676969"/>
                            <a:ext cx="62420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9CB9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ViewActivitypage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83" name="Line 436"/>
                        <wps:cNvCnPr/>
                        <wps:spPr bwMode="auto">
                          <a:xfrm flipH="1" flipV="1">
                            <a:off x="2343663" y="7094155"/>
                            <a:ext cx="799501" cy="27997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4" name="Line 437"/>
                        <wps:cNvCnPr/>
                        <wps:spPr bwMode="auto">
                          <a:xfrm flipV="1">
                            <a:off x="2343663" y="7091269"/>
                            <a:ext cx="80816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5" name="Line 438"/>
                        <wps:cNvCnPr/>
                        <wps:spPr bwMode="auto">
                          <a:xfrm>
                            <a:off x="2343663" y="7094155"/>
                            <a:ext cx="57726" cy="5484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86" name="Group 8986"/>
                        <wpg:cNvGrpSpPr>
                          <a:grpSpLocks/>
                        </wpg:cNvGrpSpPr>
                        <wpg:grpSpPr bwMode="auto">
                          <a:xfrm>
                            <a:off x="5358995" y="7378174"/>
                            <a:ext cx="190496" cy="256881"/>
                            <a:chOff x="5279010" y="7296194"/>
                            <a:chExt cx="66" cy="89"/>
                          </a:xfrm>
                        </wpg:grpSpPr>
                        <wps:wsp>
                          <wps:cNvPr id="8987" name="Oval 8987"/>
                          <wps:cNvSpPr>
                            <a:spLocks noChangeArrowheads="1"/>
                          </wps:cNvSpPr>
                          <wps:spPr bwMode="auto">
                            <a:xfrm>
                              <a:off x="5279028" y="7296194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88" name="Line 440"/>
                          <wps:cNvCnPr/>
                          <wps:spPr bwMode="auto">
                            <a:xfrm>
                              <a:off x="5279043" y="7296223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89" name="Line 441"/>
                          <wps:cNvCnPr/>
                          <wps:spPr bwMode="auto">
                            <a:xfrm>
                              <a:off x="5279019" y="7296231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90" name="Freeform 442"/>
                          <wps:cNvSpPr>
                            <a:spLocks/>
                          </wps:cNvSpPr>
                          <wps:spPr bwMode="auto">
                            <a:xfrm>
                              <a:off x="5279010" y="7296250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91" name="Rectangle 8991"/>
                        <wps:cNvSpPr>
                          <a:spLocks noChangeArrowheads="1"/>
                        </wps:cNvSpPr>
                        <wps:spPr bwMode="auto">
                          <a:xfrm>
                            <a:off x="5183657" y="7679856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B40600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92" name="Group 8992"/>
                        <wpg:cNvGrpSpPr>
                          <a:grpSpLocks/>
                        </wpg:cNvGrpSpPr>
                        <wpg:grpSpPr bwMode="auto">
                          <a:xfrm>
                            <a:off x="4164905" y="7299081"/>
                            <a:ext cx="314606" cy="326151"/>
                            <a:chOff x="4164905" y="7299081"/>
                            <a:chExt cx="109" cy="113"/>
                          </a:xfrm>
                        </wpg:grpSpPr>
                        <wps:wsp>
                          <wps:cNvPr id="8993" name="Oval 8993"/>
                          <wps:cNvSpPr>
                            <a:spLocks noChangeArrowheads="1"/>
                          </wps:cNvSpPr>
                          <wps:spPr bwMode="auto">
                            <a:xfrm>
                              <a:off x="4164905" y="7299089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94" name="Line 446"/>
                          <wps:cNvCnPr/>
                          <wps:spPr bwMode="auto">
                            <a:xfrm flipH="1">
                              <a:off x="4164948" y="7299081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95" name="Line 447"/>
                          <wps:cNvCnPr/>
                          <wps:spPr bwMode="auto">
                            <a:xfrm flipH="1" flipV="1">
                              <a:off x="4164948" y="7299090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96" name="Rectangle 8996"/>
                        <wps:cNvSpPr>
                          <a:spLocks noChangeArrowheads="1"/>
                        </wps:cNvSpPr>
                        <wps:spPr bwMode="auto">
                          <a:xfrm>
                            <a:off x="3931037" y="7688513"/>
                            <a:ext cx="8134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6CCA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ViewActivityController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97" name="Line 450"/>
                        <wps:cNvCnPr/>
                        <wps:spPr bwMode="auto">
                          <a:xfrm flipH="1">
                            <a:off x="3610740" y="7460713"/>
                            <a:ext cx="27419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8" name="Line 451"/>
                        <wps:cNvCnPr/>
                        <wps:spPr bwMode="auto">
                          <a:xfrm>
                            <a:off x="3884937" y="7460713"/>
                            <a:ext cx="27708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9" name="Line 452"/>
                        <wps:cNvCnPr/>
                        <wps:spPr bwMode="auto">
                          <a:xfrm flipH="1">
                            <a:off x="4476531" y="7452031"/>
                            <a:ext cx="819686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0" name="Straight Connector 9000"/>
                        <wps:cNvCnPr/>
                        <wps:spPr>
                          <a:xfrm flipV="1">
                            <a:off x="251108" y="5521454"/>
                            <a:ext cx="669618" cy="66961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1" name="Straight Connector 9001"/>
                        <wps:cNvCnPr/>
                        <wps:spPr>
                          <a:xfrm>
                            <a:off x="1448914" y="5436309"/>
                            <a:ext cx="617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2" name="Straight Connector 9002"/>
                        <wps:cNvCnPr/>
                        <wps:spPr>
                          <a:xfrm>
                            <a:off x="2381184" y="5436309"/>
                            <a:ext cx="756204" cy="144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3" name="Straight Connector 9003"/>
                        <wps:cNvCnPr/>
                        <wps:spPr>
                          <a:xfrm>
                            <a:off x="287289" y="6325749"/>
                            <a:ext cx="610347" cy="69913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4" name="Straight Connector 9004"/>
                        <wps:cNvCnPr/>
                        <wps:spPr>
                          <a:xfrm flipV="1">
                            <a:off x="347129" y="6167981"/>
                            <a:ext cx="663845" cy="8081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5" name="Straight Connector 9005"/>
                        <wps:cNvCnPr/>
                        <wps:spPr>
                          <a:xfrm>
                            <a:off x="1561479" y="6113142"/>
                            <a:ext cx="467576" cy="577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6" name="Straight Connector 9006"/>
                        <wps:cNvCnPr/>
                        <wps:spPr>
                          <a:xfrm>
                            <a:off x="2343661" y="6118914"/>
                            <a:ext cx="704254" cy="349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11C110" id="Group 474" o:spid="_x0000_s1394" style="position:absolute;left:0;text-align:left;margin-left:0;margin-top:-.1pt;width:468.25pt;height:628.9pt;z-index:251580416;mso-height-relative:margin" coordorigin="" coordsize="59468,79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">
                <v:group id="Group 8711" o:spid="_x0000_s1395" style="position:absolute;left:35863;top:34507;width:1905;height:2598" coordorigin="35328,34895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">
                  <v:oval id="Oval 8712" o:spid="_x0000_s1396" style="position:absolute;left:35328;top:3489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" filled="f" strokecolor="#903" strokeweight="1.5pt">
                    <v:textbox inset="10.4pt,5.2pt,10.4pt,5.2pt"/>
                  </v:oval>
                  <v:line id="Line 150" o:spid="_x0000_s1397" style="position:absolute;visibility:visible;mso-wrap-style:square" from="35328,34895" to="35328,34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" strokecolor="#903" strokeweight="1.5pt"/>
                  <v:line id="Line 151" o:spid="_x0000_s1398" style="position:absolute;visibility:visible;mso-wrap-style:square" from="35328,34895" to="35328,34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" strokecolor="#903" strokeweight="1.5pt"/>
                  <v:shape id="Freeform 152" o:spid="_x0000_s1399" style="position:absolute;left:35328;top:34895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716" o:spid="_x0000_s1400" style="position:absolute;left:35787;top:38760;width:1493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" filled="f" stroked="f">
                  <v:textbox style="mso-fit-shape-to-text:t" inset="0,0,0,0">
                    <w:txbxContent>
                      <w:p w14:paraId="4700FD80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Line</w:t>
                        </w:r>
                      </w:p>
                    </w:txbxContent>
                  </v:textbox>
                </v:rect>
                <v:group id="Group 8717" o:spid="_x0000_s1401" style="position:absolute;left:22224;top:34808;width:3146;height:3262" coordorigin="22224,3480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">
                  <v:oval id="Oval 8718" o:spid="_x0000_s1402" style="position:absolute;left:22224;top:3480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56" o:spid="_x0000_s1403" style="position:absolute;flip:x;visibility:visible;mso-wrap-style:square" from="22224,34808" to="22225,34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" strokecolor="#1f1a17" strokeweight="1.5pt"/>
                  <v:line id="Line 157" o:spid="_x0000_s1404" style="position:absolute;flip:x y;visibility:visible;mso-wrap-style:square" from="22224,34808" to="22225,34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" strokecolor="#1f1a17" strokeweight="1.5pt"/>
                </v:group>
                <v:rect id="Rectangle 8721" o:spid="_x0000_s1405" style="position:absolute;left:19510;top:38731;width:8617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" filled="f" stroked="f">
                  <v:textbox style="mso-fit-shape-to-text:t" inset="0,0,0,0">
                    <w:txbxContent>
                      <w:p w14:paraId="0C09EF3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SendMessageController</w:t>
                        </w:r>
                      </w:p>
                    </w:txbxContent>
                  </v:textbox>
                </v:rect>
                <v:line id="Line 160" o:spid="_x0000_s1406" style="position:absolute;visibility:visible;mso-wrap-style:square" from="30305,36424" to="35270,36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" strokecolor="#903" strokeweight="1.5pt"/>
                <v:line id="Line 161" o:spid="_x0000_s1407" style="position:absolute;flip:x;visibility:visible;mso-wrap-style:square" from="25370,36424" to="30305,36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" strokecolor="#903" strokeweight="1.5pt"/>
                <v:group id="Group 8724" o:spid="_x0000_s1408" style="position:absolute;left:33509;top:25159;width:1876;height:2569" coordorigin="33509,24879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YwT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MBkPv+D5JjwBOX8AAAD//wMAUEsBAi0AFAAGAAgAAAAhANvh9svuAAAAhQEAABMAAAAAAAAA&#10;AAAAAAAAAAAAAFtDb250ZW50X1R5cGVzXS54bWxQSwECLQAUAAYACAAAACEAWvQsW78AAAAVAQAA&#10;CwAAAAAAAAAAAAAAAAAfAQAAX3JlbHMvLnJlbHNQSwECLQAUAAYACAAAACEA9KmME8YAAADdAAAA&#10;DwAAAAAAAAAAAAAAAAAHAgAAZHJzL2Rvd25yZXYueG1sUEsFBgAAAAADAAMAtwAAAPoCAAAAAA==&#10;">
                  <v:oval id="Oval 8725" o:spid="_x0000_s1409" style="position:absolute;left:33509;top:2487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" filled="f" strokecolor="#903" strokeweight="1.5pt">
                    <v:textbox inset="10.4pt,5.2pt,10.4pt,5.2pt"/>
                  </v:oval>
                  <v:line id="Line 163" o:spid="_x0000_s1410" style="position:absolute;visibility:visible;mso-wrap-style:square" from="33510,24880" to="33510,24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" strokecolor="#903" strokeweight="1.5pt"/>
                  <v:line id="Line 164" o:spid="_x0000_s1411" style="position:absolute;visibility:visible;mso-wrap-style:square" from="33509,24880" to="33510,24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" strokecolor="#903" strokeweight="1.5pt"/>
                  <v:shape id="Freeform 165" o:spid="_x0000_s1412" style="position:absolute;left:33509;top:24880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" path="m,54l54,r54,54e" filled="f" strokecolor="#903" strokeweight="1.5pt">
                    <v:path arrowok="t" o:connecttype="custom" o:connectlocs="0,32;33,0;65,32" o:connectangles="0,0,0"/>
                  </v:shape>
                </v:group>
                <v:rect id="Rectangle 8729" o:spid="_x0000_s1413" style="position:absolute;left:32554;top:28745;width:4071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PYv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RRv+Tvc36QnILc3AAAA//8DAFBLAQItABQABgAIAAAAIQDb4fbL7gAAAIUBAAATAAAAAAAAAAAA&#10;AAAAAAAAAABbQ29udGVudF9UeXBlc10ueG1sUEsBAi0AFAAGAAgAAAAhAFr0LFu/AAAAFQEAAAsA&#10;AAAAAAAAAAAAAAAAHwEAAF9yZWxzLy5yZWxzUEsBAi0AFAAGAAgAAAAhALf89i/EAAAA3QAAAA8A&#10;AAAAAAAAAAAAAAAABwIAAGRycy9kb3ducmV2LnhtbFBLBQYAAAAAAwADALcAAAD4AgAAAAA=&#10;" filled="f" stroked="f">
                  <v:textbox style="mso-fit-shape-to-text:t" inset="0,0,0,0">
                    <w:txbxContent>
                      <w:p w14:paraId="742BEBE5" w14:textId="4CCA9B62" w:rsidR="00667E58" w:rsidRDefault="001024A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730" o:spid="_x0000_s1414" style="position:absolute;left:22974;top:24129;width:3146;height:3261" coordorigin="22974,2412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">
                  <v:oval id="Oval 8731" o:spid="_x0000_s1415" style="position:absolute;left:22974;top:2412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69" o:spid="_x0000_s1416" style="position:absolute;flip:x;visibility:visible;mso-wrap-style:square" from="22975,24129" to="22975,24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" strokecolor="#1f1a17" strokeweight="1.5pt"/>
                  <v:line id="Line 170" o:spid="_x0000_s1417" style="position:absolute;flip:x y;visibility:visible;mso-wrap-style:square" from="22975,24129" to="22975,24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" strokecolor="#1f1a17" strokeweight="1.5pt"/>
                </v:group>
                <v:rect id="Rectangle 8734" o:spid="_x0000_s1418" style="position:absolute;left:19683;top:28023;width:8560;height:43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" filled="f" stroked="f">
                  <v:textbox style="mso-fit-shape-to-text:t" inset="0,0,0,0">
                    <w:txbxContent>
                      <w:p w14:paraId="5405B03E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ViewSchoolBusLocation</w:t>
                        </w:r>
                      </w:p>
                      <w:p w14:paraId="794724B2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174" o:spid="_x0000_s1419" style="position:absolute;visibility:visible;mso-wrap-style:square" from="29757,26091" to="33423,26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" strokecolor="#903" strokeweight="1.5pt"/>
                <v:line id="Line 175" o:spid="_x0000_s1420" style="position:absolute;flip:x y;visibility:visible;mso-wrap-style:square" from="26091,25803" to="29757,26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" strokecolor="#903" strokeweight="1.5pt"/>
                <v:group id="Group 8737" o:spid="_x0000_s1421" style="position:absolute;left:30508;top:64966;width:4618;height:3060" coordorigin="30508,6496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">
                  <v:oval id="Oval 8738" o:spid="_x0000_s1422" style="position:absolute;left:30508;top:64966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77" o:spid="_x0000_s1423" style="position:absolute;visibility:visible;mso-wrap-style:square" from="30508,64967" to="30508,6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" strokecolor="#1f1a17" strokeweight="1.5pt"/>
                  <v:line id="Line 178" o:spid="_x0000_s1424" style="position:absolute;visibility:visible;mso-wrap-style:square" from="30508,64967" to="30508,6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" strokecolor="#1f1a17" strokeweight="1.5pt"/>
                </v:group>
                <v:rect id="Rectangle 8741" o:spid="_x0000_s1425" style="position:absolute;left:28688;top:69176;width:6629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" filled="f" stroked="f">
                  <v:textbox style="mso-fit-shape-to-text:t" inset="0,0,0,0">
                    <w:txbxContent>
                      <w:p w14:paraId="3957A944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EditChilrentProfile</w:t>
                        </w:r>
                      </w:p>
                      <w:p w14:paraId="73055F0E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Page</w:t>
                        </w:r>
                      </w:p>
                    </w:txbxContent>
                  </v:textbox>
                </v:rect>
                <v:group id="Group 8742" o:spid="_x0000_s1426" style="position:absolute;left:52963;top:65638;width:1905;height:2569" coordorigin="52963,64909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1Rc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MBl/DeH5JjwBOX8AAAD//wMAUEsBAi0AFAAGAAgAAAAhANvh9svuAAAAhQEAABMAAAAAAAAA&#10;AAAAAAAAAAAAAFtDb250ZW50X1R5cGVzXS54bWxQSwECLQAUAAYACAAAACEAWvQsW78AAAAVAQAA&#10;CwAAAAAAAAAAAAAAAAAfAQAAX3JlbHMvLnJlbHNQSwECLQAUAAYACAAAACEAydNUXMYAAADdAAAA&#10;DwAAAAAAAAAAAAAAAAAHAgAAZHJzL2Rvd25yZXYueG1sUEsFBgAAAAADAAMAtwAAAPoCAAAAAA==&#10;">
                  <v:oval id="Oval 8743" o:spid="_x0000_s1427" style="position:absolute;left:52963;top:64909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" filled="f" strokecolor="#903" strokeweight="1.5pt">
                    <v:textbox inset="10.4pt,5.2pt,10.4pt,5.2pt"/>
                  </v:oval>
                  <v:line id="Line 182" o:spid="_x0000_s1428" style="position:absolute;visibility:visible;mso-wrap-style:square" from="52963,64909" to="52963,6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" strokecolor="#903" strokeweight="1.5pt"/>
                  <v:line id="Line 183" o:spid="_x0000_s1429" style="position:absolute;visibility:visible;mso-wrap-style:square" from="52963,64909" to="52963,6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" strokecolor="#903" strokeweight="1.5pt"/>
                  <v:shape id="Freeform 184" o:spid="_x0000_s1430" style="position:absolute;left:52963;top:64909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747" o:spid="_x0000_s1431" style="position:absolute;left:52008;top:68743;width:428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" filled="f" stroked="f">
                  <v:textbox style="mso-fit-shape-to-text:t" inset="0,0,0,0">
                    <w:txbxContent>
                      <w:p w14:paraId="301C959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748" o:spid="_x0000_s1432" style="position:absolute;left:41822;top:64225;width:3146;height:3290" coordorigin="41822,64793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">
                  <v:oval id="Oval 8749" o:spid="_x0000_s1433" style="position:absolute;left:41822;top:6479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88" o:spid="_x0000_s1434" style="position:absolute;flip:x;visibility:visible;mso-wrap-style:square" from="41822,64793" to="41822,64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" strokecolor="#1f1a17" strokeweight="1.5pt"/>
                  <v:line id="Line 189" o:spid="_x0000_s1435" style="position:absolute;flip:x y;visibility:visible;mso-wrap-style:square" from="41822,64793" to="41822,64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" strokecolor="#1f1a17" strokeweight="1.5pt"/>
                </v:group>
                <v:rect id="Rectangle 8752" o:spid="_x0000_s1436" style="position:absolute;left:40179;top:68813;width:6629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" filled="f" stroked="f">
                  <v:textbox style="mso-fit-shape-to-text:t" inset="0,0,0,0">
                    <w:txbxContent>
                      <w:p w14:paraId="53A4C037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EditChilrentProfile</w:t>
                        </w:r>
                      </w:p>
                      <w:p w14:paraId="726ED472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192" o:spid="_x0000_s1437" style="position:absolute;visibility:visible;mso-wrap-style:square" from="38445,66410" to="41793,66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" strokecolor="#903" strokeweight="1.5pt"/>
                <v:line id="Line 193" o:spid="_x0000_s1438" style="position:absolute;flip:x;visibility:visible;mso-wrap-style:square" from="35126,66410" to="38445,66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" strokecolor="#903" strokeweight="1.5pt"/>
                <v:line id="Line 194" o:spid="_x0000_s1439" style="position:absolute;visibility:visible;mso-wrap-style:square" from="48951,66410" to="52934,66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" strokecolor="#903" strokeweight="1.5pt"/>
                <v:line id="Line 195" o:spid="_x0000_s1440" style="position:absolute;flip:x;visibility:visible;mso-wrap-style:square" from="44939,66410" to="48951,66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" strokecolor="#903" strokeweight="1.5pt"/>
                <v:group id="Group 8757" o:spid="_x0000_s1441" style="position:absolute;left:20290;top:68805;width:3146;height:3262" coordorigin="20290,6880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">
                  <v:oval id="Oval 8758" o:spid="_x0000_s1442" style="position:absolute;left:20290;top:6880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97" o:spid="_x0000_s1443" style="position:absolute;flip:x;visibility:visible;mso-wrap-style:square" from="20291,68805" to="20291,68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" strokecolor="#1f1a17" strokeweight="1.5pt"/>
                  <v:line id="Line 198" o:spid="_x0000_s1444" style="position:absolute;flip:x y;visibility:visible;mso-wrap-style:square" from="20291,68805" to="20291,68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" strokecolor="#1f1a17" strokeweight="1.5pt"/>
                </v:group>
                <v:rect id="Rectangle 8761" o:spid="_x0000_s1445" style="position:absolute;left:18038;top:72697;width:790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" filled="f" stroked="f">
                  <v:textbox style="mso-fit-shape-to-text:t" inset="0,0,0,0">
                    <w:txbxContent>
                      <w:p w14:paraId="20D90AC8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ListChildrenController</w:t>
                        </w:r>
                      </w:p>
                    </w:txbxContent>
                  </v:textbox>
                </v:rect>
                <v:line id="Line 201" o:spid="_x0000_s1446" style="position:absolute;flip:x;visibility:visible;mso-wrap-style:square" from="23436,67275" to="30479,69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" strokecolor="#903" strokeweight="1.5pt">
                  <v:stroke dashstyle="3 1"/>
                </v:line>
                <v:line id="Line 202" o:spid="_x0000_s1447" style="position:absolute;visibility:visible;mso-wrap-style:square" from="23436,69787" to="24244,69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" strokecolor="#903" strokeweight="1.5pt"/>
                <v:line id="Line 203" o:spid="_x0000_s1448" style="position:absolute;flip:y;visibility:visible;mso-wrap-style:square" from="23436,69267" to="24013,69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" strokecolor="#903" strokeweight="1.5pt"/>
                <v:group id="Group 8765" o:spid="_x0000_s1449" style="position:absolute;left:15383;top:74871;width:1905;height:2569" coordorigin="20865,78127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">
                  <v:oval id="Oval 8766" o:spid="_x0000_s1450" style="position:absolute;left:20866;top:78127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05" o:spid="_x0000_s1451" style="position:absolute;visibility:visible;mso-wrap-style:square" from="20866,78128" to="20866,78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" strokecolor="#903" strokeweight="1.5pt"/>
                  <v:line id="Line 206" o:spid="_x0000_s1452" style="position:absolute;visibility:visible;mso-wrap-style:square" from="20866,78128" to="20866,78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" strokecolor="#903" strokeweight="1.5pt"/>
                  <v:shape id="Freeform 207" o:spid="_x0000_s1453" style="position:absolute;left:20865;top:7812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770" o:spid="_x0000_s1454" style="position:absolute;left:14057;top:77686;width:4287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" filled="f" stroked="f">
                  <v:textbox style="mso-fit-shape-to-text:t" inset="0,0,0,0">
                    <w:txbxContent>
                      <w:p w14:paraId="417F6DC1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773" o:spid="_x0000_s1455" style="position:absolute;left:30998;top:60621;width:1905;height:2569" coordorigin="30998,59948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">
                  <v:oval id="Oval 8774" o:spid="_x0000_s1456" style="position:absolute;left:30998;top:5994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13" o:spid="_x0000_s1457" style="position:absolute;visibility:visible;mso-wrap-style:square" from="30998,59948" to="30998,59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" strokecolor="#903" strokeweight="1.5pt"/>
                  <v:line id="Line 214" o:spid="_x0000_s1458" style="position:absolute;visibility:visible;mso-wrap-style:square" from="30998,59948" to="30999,59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" strokecolor="#903" strokeweight="1.5pt"/>
                  <v:shape id="Freeform 215" o:spid="_x0000_s1459" style="position:absolute;left:30998;top:5994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778" o:spid="_x0000_s1460" style="position:absolute;left:29537;top:63267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" filled="f" stroked="f">
                  <v:textbox style="mso-fit-shape-to-text:t" inset="0,0,0,0">
                    <w:txbxContent>
                      <w:p w14:paraId="50A24972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779" o:spid="_x0000_s1461" style="position:absolute;left:20290;top:59428;width:3146;height:3262" coordorigin="20290,5942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">
                  <v:oval id="Oval 8780" o:spid="_x0000_s1462" style="position:absolute;left:20290;top:5942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" fillcolor="#ffc" strokecolor="#1f1a17" strokeweight="1.5pt">
                    <v:textbox inset="10.4pt,5.2pt,10.4pt,5.2pt"/>
                  </v:oval>
                  <v:line id="Line 219" o:spid="_x0000_s1463" style="position:absolute;flip:x;visibility:visible;mso-wrap-style:square" from="20290,59428" to="20291,5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" strokecolor="#1f1a17" strokeweight="1.5pt"/>
                  <v:line id="Line 220" o:spid="_x0000_s1464" style="position:absolute;flip:x y;visibility:visible;mso-wrap-style:square" from="20290,59428" to="20291,5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" strokecolor="#1f1a17" strokeweight="1.5pt"/>
                </v:group>
                <v:rect id="Rectangle 8783" o:spid="_x0000_s1465" style="position:absolute;left:17967;top:63453;width:813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" filled="f" stroked="f">
                  <v:textbox style="mso-fit-shape-to-text:t" inset="0,0,0,0">
                    <w:txbxContent>
                      <w:p w14:paraId="7CE88D6D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AddChildrenController</w:t>
                        </w:r>
                      </w:p>
                    </w:txbxContent>
                  </v:textbox>
                </v:rect>
                <v:group id="Group 8784" o:spid="_x0000_s1466" style="position:absolute;left:31200;top:53405;width:1905;height:2598" coordorigin="31200,52818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">
                  <v:oval id="Oval 8785" o:spid="_x0000_s1467" style="position:absolute;left:31200;top:5281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26" o:spid="_x0000_s1468" style="position:absolute;visibility:visible;mso-wrap-style:square" from="31201,52819" to="31201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" strokecolor="#903" strokeweight="1.5pt"/>
                  <v:line id="Line 227" o:spid="_x0000_s1469" style="position:absolute;visibility:visible;mso-wrap-style:square" from="31200,52819" to="31201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" strokecolor="#903" strokeweight="1.5pt"/>
                  <v:shape id="Freeform 228" o:spid="_x0000_s1470" style="position:absolute;left:31200;top:52819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789" o:spid="_x0000_s1471" style="position:absolute;left:29306;top:56587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" filled="f" stroked="f">
                  <v:textbox style="mso-fit-shape-to-text:t" inset="0,0,0,0">
                    <w:txbxContent>
                      <w:p w14:paraId="008687D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790" o:spid="_x0000_s1472" style="position:absolute;left:20665;top:52616;width:3146;height:3262" coordorigin="20665,5261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">
                  <v:oval id="Oval 8791" o:spid="_x0000_s1473" style="position:absolute;left:20665;top:52616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32" o:spid="_x0000_s1474" style="position:absolute;flip:x;visibility:visible;mso-wrap-style:square" from="20666,52616" to="20666,52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" strokecolor="#1f1a17" strokeweight="1.5pt"/>
                  <v:line id="Line 233" o:spid="_x0000_s1475" style="position:absolute;flip:x y;visibility:visible;mso-wrap-style:square" from="20666,52616" to="20666,52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" strokecolor="#1f1a17" strokeweight="1.5pt"/>
                </v:group>
                <v:rect id="Rectangle 8794" o:spid="_x0000_s1476" style="position:absolute;left:18983;top:56497;width:6179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" filled="f" stroked="f">
                  <v:textbox style="mso-fit-shape-to-text:t" inset="0,0,0,0">
                    <w:txbxContent>
                      <w:p w14:paraId="4415CC52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EditprofileParent</w:t>
                        </w:r>
                      </w:p>
                      <w:p w14:paraId="134C4CBF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group id="Group 8795" o:spid="_x0000_s1477" style="position:absolute;left:34414;top:4906;width:4647;height:3089" coordorigin="34202,490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">
                  <v:oval id="Oval 8796" o:spid="_x0000_s1478" style="position:absolute;left:34202;top:490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39" o:spid="_x0000_s1479" style="position:absolute;visibility:visible;mso-wrap-style:square" from="34202,4906" to="34202,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" strokecolor="#1f1a17" strokeweight="1.5pt"/>
                  <v:line id="Line 240" o:spid="_x0000_s1480" style="position:absolute;visibility:visible;mso-wrap-style:square" from="34202,4907" to="34202,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" strokecolor="#1f1a17" strokeweight="1.5pt"/>
                </v:group>
                <v:rect id="Rectangle 8799" o:spid="_x0000_s1481" style="position:absolute;left:31256;top:9120;width:8154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" filled="f" stroked="f">
                  <v:textbox style="mso-fit-shape-to-text:t" inset="0,0,0,0">
                    <w:txbxContent>
                      <w:p w14:paraId="7128E9FD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 Details</w:t>
                        </w: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  <w:t xml:space="preserve"> </w:t>
                        </w:r>
                      </w:p>
                      <w:p w14:paraId="49A58E5D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Page</w:t>
                        </w:r>
                      </w:p>
                    </w:txbxContent>
                  </v:textbox>
                </v:rect>
                <v:group id="Group 8800" o:spid="_x0000_s1482" style="position:absolute;left:56959;top:1605;width:1905;height:2569" coordorigin="56109,1587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">
                  <v:oval id="Oval 8801" o:spid="_x0000_s1483" style="position:absolute;left:56109;top:1587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44" o:spid="_x0000_s1484" style="position:absolute;visibility:visible;mso-wrap-style:square" from="56109,1587" to="56109,1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" strokecolor="#903" strokeweight="1.5pt"/>
                  <v:line id="Line 245" o:spid="_x0000_s1485" style="position:absolute;visibility:visible;mso-wrap-style:square" from="56109,1587" to="56109,1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" strokecolor="#903" strokeweight="1.5pt"/>
                  <v:shape id="Freeform 246" o:spid="_x0000_s1486" style="position:absolute;left:56109;top:1588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05" o:spid="_x0000_s1487" style="position:absolute;left:55182;top:5454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" filled="f" stroked="f">
                  <v:textbox style="mso-fit-shape-to-text:t" inset="0,0,0,0">
                    <w:txbxContent>
                      <w:p w14:paraId="6F535E93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806" o:spid="_x0000_s1488" style="position:absolute;left:47421;top:4820;width:3175;height:3261" coordorigin="47421,482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n/JxQAAAN0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">
                  <v:oval id="Oval 8807" o:spid="_x0000_s1489" style="position:absolute;left:47421;top:482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50" o:spid="_x0000_s1490" style="position:absolute;flip:x;visibility:visible;mso-wrap-style:square" from="47422,4820" to="47422,4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" strokecolor="#1f1a17" strokeweight="1.5pt"/>
                  <v:line id="Line 251" o:spid="_x0000_s1491" style="position:absolute;flip:x y;visibility:visible;mso-wrap-style:square" from="47422,4820" to="47422,4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" strokecolor="#1f1a17" strokeweight="1.5pt"/>
                </v:group>
                <v:rect id="Rectangle 8810" o:spid="_x0000_s1492" style="position:absolute;left:43091;top:9235;width:7950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" filled="f" stroked="f">
                  <v:textbox style="mso-fit-shape-to-text:t" inset="0,0,0,0">
                    <w:txbxContent>
                      <w:p w14:paraId="6C60109B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ViewSchoolBusDetails</w:t>
                        </w:r>
                      </w:p>
                      <w:p w14:paraId="3C69F708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  <w:t xml:space="preserve"> </w:t>
                        </w: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254" o:spid="_x0000_s1493" style="position:absolute;visibility:visible;mso-wrap-style:square" from="43092,6436" to="47363,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" strokecolor="#903" strokeweight="1.5pt"/>
                <v:line id="Line 255" o:spid="_x0000_s1494" style="position:absolute;flip:x;visibility:visible;mso-wrap-style:square" from="38820,6436" to="43092,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" strokecolor="#903" strokeweight="1.5pt"/>
                <v:line id="Line 256" o:spid="_x0000_s1495" style="position:absolute;flip:y;visibility:visible;mso-wrap-style:square" from="53338,3578" to="56109,4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" strokecolor="#903" strokeweight="1.5pt"/>
                <v:line id="Line 257" o:spid="_x0000_s1496" style="position:absolute;flip:x;visibility:visible;mso-wrap-style:square" from="50567,4675" to="53338,5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" strokecolor="#903" strokeweight="1.5pt"/>
                <v:group id="Group 8815" o:spid="_x0000_s1497" style="position:absolute;left:33798;top:46526;width:4618;height:3060" coordorigin="33798,4652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XdjxQAAAN0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">
                  <v:oval id="Oval 8816" o:spid="_x0000_s1498" style="position:absolute;left:33798;top:46526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" fillcolor="#ffc" strokecolor="#1f1a17" strokeweight="1.5pt">
                    <v:textbox inset="10.4pt,5.2pt,10.4pt,5.2pt"/>
                  </v:oval>
                  <v:line id="Line 259" o:spid="_x0000_s1499" style="position:absolute;visibility:visible;mso-wrap-style:square" from="33798,46527" to="33798,46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" strokecolor="#1f1a17" strokeweight="1.5pt"/>
                  <v:line id="Line 260" o:spid="_x0000_s1500" style="position:absolute;visibility:visible;mso-wrap-style:square" from="33798,46527" to="33798,46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" strokecolor="#1f1a17" strokeweight="1.5pt"/>
                </v:group>
                <v:rect id="Rectangle 8819" o:spid="_x0000_s1501" style="position:absolute;left:33624;top:50248;width:490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" filled="f" stroked="f">
                  <v:textbox style="mso-fit-shape-to-text:t" inset="0,0,0,0">
                    <w:txbxContent>
                      <w:p w14:paraId="4836B6F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Register page</w:t>
                        </w:r>
                      </w:p>
                    </w:txbxContent>
                  </v:textbox>
                </v:rect>
                <v:group id="Group 8820" o:spid="_x0000_s1502" style="position:absolute;left:52559;top:46670;width:1905;height:2569" coordorigin="52559,46151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">
                  <v:oval id="Oval 8821" o:spid="_x0000_s1503" style="position:absolute;left:52559;top:46151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64" o:spid="_x0000_s1504" style="position:absolute;visibility:visible;mso-wrap-style:square" from="52559,46151" to="52559,46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" strokecolor="#903" strokeweight="1.5pt"/>
                  <v:line id="Line 265" o:spid="_x0000_s1505" style="position:absolute;visibility:visible;mso-wrap-style:square" from="52559,46152" to="52559,46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" strokecolor="#903" strokeweight="1.5pt"/>
                  <v:shape id="Freeform 266" o:spid="_x0000_s1506" style="position:absolute;left:52559;top:46152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25" o:spid="_x0000_s1507" style="position:absolute;left:51605;top:50017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" filled="f" stroked="f">
                  <v:textbox style="mso-fit-shape-to-text:t" inset="0,0,0,0">
                    <w:txbxContent>
                      <w:p w14:paraId="7615D90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826" o:spid="_x0000_s1508" style="position:absolute;left:43813;top:46382;width:3146;height:3262" coordorigin="43813,4638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">
                  <v:oval id="Oval 8827" o:spid="_x0000_s1509" style="position:absolute;left:43813;top:4638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70" o:spid="_x0000_s1510" style="position:absolute;flip:x;visibility:visible;mso-wrap-style:square" from="43814,46382" to="43814,46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" strokecolor="#1f1a17" strokeweight="1.5pt"/>
                  <v:line id="Line 271" o:spid="_x0000_s1511" style="position:absolute;flip:x y;visibility:visible;mso-wrap-style:square" from="43814,46382" to="43814,46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" strokecolor="#1f1a17" strokeweight="1.5pt"/>
                </v:group>
                <v:rect id="Rectangle 8830" o:spid="_x0000_s1512" style="position:absolute;left:42196;top:50797;width:6598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" filled="f" stroked="f">
                  <v:textbox style="mso-fit-shape-to-text:t" inset="0,0,0,0">
                    <w:txbxContent>
                      <w:p w14:paraId="3F33BD5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RegisterController</w:t>
                        </w:r>
                      </w:p>
                    </w:txbxContent>
                  </v:textbox>
                </v:rect>
                <v:line id="Line 274" o:spid="_x0000_s1513" style="position:absolute;visibility:visible;mso-wrap-style:square" from="41042,47969" to="43756,47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" strokecolor="#903" strokeweight="1.5pt"/>
                <v:line id="Line 275" o:spid="_x0000_s1514" style="position:absolute;flip:x;visibility:visible;mso-wrap-style:square" from="38387,47969" to="41042,47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" strokecolor="#903" strokeweight="1.5pt"/>
                <v:line id="Line 276" o:spid="_x0000_s1515" style="position:absolute;flip:y;visibility:visible;mso-wrap-style:square" from="49730,47767" to="52530,47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" strokecolor="#903" strokeweight="1.5pt"/>
                <v:line id="Line 277" o:spid="_x0000_s1516" style="position:absolute;flip:x;visibility:visible;mso-wrap-style:square" from="46930,47825" to="49730,47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" strokecolor="#903" strokeweight="1.5pt"/>
                <v:group id="Group 8835" o:spid="_x0000_s1517" style="position:absolute;left:606;top:4845;width:1905;height:2568" coordorigin="60613,479123" coordsize="66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CsDxQAAAN0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">
                  <v:oval id="Oval 8836" o:spid="_x0000_s1518" style="position:absolute;left:60631;top:479123;width:31;height: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79" o:spid="_x0000_s1519" style="position:absolute;visibility:visible;mso-wrap-style:square" from="60646,479152" to="60646,479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" strokecolor="#903" strokeweight="1.5pt"/>
                  <v:line id="Line 280" o:spid="_x0000_s1520" style="position:absolute;visibility:visible;mso-wrap-style:square" from="60622,479160" to="60670,479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" strokecolor="#903" strokeweight="1.5pt"/>
                  <v:shape id="Freeform 281" o:spid="_x0000_s1521" style="position:absolute;left:60613;top:479180;width:66;height: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40" o:spid="_x0000_s1522" style="position:absolute;left:981;top:8629;width:167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" filled="f" stroked="f">
                  <v:textbox style="mso-fit-shape-to-text:t" inset="0,0,0,0">
                    <w:txbxContent>
                      <w:p w14:paraId="3EF32CFC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User</w:t>
                        </w:r>
                      </w:p>
                    </w:txbxContent>
                  </v:textbox>
                </v:rect>
                <v:group id="Group 8841" o:spid="_x0000_s1523" style="position:absolute;left:10361;top:4848;width:4618;height:3089" coordorigin="10361,484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">
                  <v:oval id="Oval 8842" o:spid="_x0000_s1524" style="position:absolute;left:10362;top:4848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85" o:spid="_x0000_s1525" style="position:absolute;visibility:visible;mso-wrap-style:square" from="10361,4849" to="10361,4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" strokecolor="#1f1a17" strokeweight="1.5pt"/>
                  <v:line id="Line 286" o:spid="_x0000_s1526" style="position:absolute;visibility:visible;mso-wrap-style:square" from="10361,4849" to="10362,4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" strokecolor="#1f1a17" strokeweight="1.5pt"/>
                </v:group>
                <v:rect id="Rectangle 8845" o:spid="_x0000_s1527" style="position:absolute;left:8254;top:8572;width:839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" filled="f" stroked="f">
                  <v:textbox style="mso-fit-shape-to-text:t" inset="0,0,0,0">
                    <w:txbxContent>
                      <w:p w14:paraId="1211A7DA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Search school bus Page</w:t>
                        </w:r>
                      </w:p>
                    </w:txbxContent>
                  </v:textbox>
                </v:rect>
                <v:line id="Line 289" o:spid="_x0000_s1528" style="position:absolute;visibility:visible;mso-wrap-style:square" from="6638,6378" to="10304,6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" strokecolor="#903" strokeweight="1.5pt"/>
                <v:line id="Line 290" o:spid="_x0000_s1529" style="position:absolute;flip:x;visibility:visible;mso-wrap-style:square" from="2944,6378" to="6638,6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" strokecolor="#903" strokeweight="1.5pt"/>
                <v:group id="Group 8848" o:spid="_x0000_s1530" style="position:absolute;left:31345;width:1904;height:2568" coordorigin="31345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">
                  <v:oval id="Oval 8849" o:spid="_x0000_s1531" style="position:absolute;left:3134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92" o:spid="_x0000_s1532" style="position:absolute;visibility:visible;mso-wrap-style:square" from="31345,0" to="3134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" strokecolor="#903" strokeweight="1.5pt"/>
                  <v:line id="Line 293" o:spid="_x0000_s1533" style="position:absolute;visibility:visible;mso-wrap-style:square" from="31345,0" to="3134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" strokecolor="#903" strokeweight="1.5pt"/>
                  <v:shape id="Freeform 294" o:spid="_x0000_s1534" style="position:absolute;left:31345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53" o:spid="_x0000_s1535" style="position:absolute;left:30391;top:3838;width:4382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" filled="f" stroked="f">
                  <v:textbox style="mso-fit-shape-to-text:t" inset="0,0,0,0">
                    <w:txbxContent>
                      <w:p w14:paraId="4A6103AD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854" o:spid="_x0000_s1536" style="position:absolute;left:22772;top:4646;width:3146;height:3262" coordorigin="22772,46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">
                  <v:oval id="Oval 8855" o:spid="_x0000_s1537" style="position:absolute;left:22772;top:464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98" o:spid="_x0000_s1538" style="position:absolute;flip:x;visibility:visible;mso-wrap-style:square" from="22773,4646" to="22773,4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" strokecolor="#1f1a17" strokeweight="1.5pt"/>
                  <v:line id="Line 299" o:spid="_x0000_s1539" style="position:absolute;flip:x y;visibility:visible;mso-wrap-style:square" from="22773,4647" to="22773,4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" strokecolor="#1f1a17" strokeweight="1.5pt"/>
                </v:group>
                <v:rect id="Rectangle 8858" o:spid="_x0000_s1540" style="position:absolute;left:19424;top:9062;width:977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" filled="f" stroked="f">
                  <v:textbox style="mso-fit-shape-to-text:t" inset="0,0,0,0">
                    <w:txbxContent>
                      <w:p w14:paraId="06D6E782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SearchSchoolBusController</w:t>
                        </w:r>
                      </w:p>
                    </w:txbxContent>
                  </v:textbox>
                </v:rect>
                <v:line id="Line 302" o:spid="_x0000_s1541" style="position:absolute;flip:x y;visibility:visible;mso-wrap-style:square" from="25918,6263" to="34173,6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" strokecolor="#903" strokeweight="1.5pt">
                  <v:stroke dashstyle="3 1"/>
                </v:line>
                <v:line id="Line 303" o:spid="_x0000_s1542" style="position:absolute;flip:y;visibility:visible;mso-wrap-style:square" from="25918,5945" to="26640,6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" strokecolor="#903" strokeweight="1.5pt"/>
                <v:line id="Line 304" o:spid="_x0000_s1543" style="position:absolute;visibility:visible;mso-wrap-style:square" from="25918,6263" to="26640,6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" strokecolor="#903" strokeweight="1.5pt"/>
                <v:line id="Line 305" o:spid="_x0000_s1544" style="position:absolute;flip:y;visibility:visible;mso-wrap-style:square" from="18847,6263" to="22743,6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" strokecolor="#903" strokeweight="1.5pt"/>
                <v:line id="Line 306" o:spid="_x0000_s1545" style="position:absolute;flip:x;visibility:visible;mso-wrap-style:square" from="14979,6292" to="18847,6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" strokecolor="#903" strokeweight="1.5pt"/>
                <v:line id="Line 307" o:spid="_x0000_s1546" style="position:absolute;flip:y;visibility:visible;mso-wrap-style:square" from="28603,2222" to="31316,3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" strokecolor="#903" strokeweight="1.5pt"/>
                <v:line id="Line 308" o:spid="_x0000_s1547" style="position:absolute;flip:x;visibility:visible;mso-wrap-style:square" from="25918,3752" to="28603,52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" strokecolor="#903" strokeweight="1.5pt"/>
                <v:group id="Group 8866" o:spid="_x0000_s1548" style="position:absolute;left:9726;top:68719;width:4618;height:3059" coordorigin="9726,6871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">
                  <v:oval id="Oval 8867" o:spid="_x0000_s1549" style="position:absolute;left:9727;top:6871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10" o:spid="_x0000_s1550" style="position:absolute;visibility:visible;mso-wrap-style:square" from="9726,68719" to="9726,6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" strokecolor="#1f1a17" strokeweight="1.5pt"/>
                  <v:line id="Line 311" o:spid="_x0000_s1551" style="position:absolute;visibility:visible;mso-wrap-style:square" from="9726,68719" to="9727,6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" strokecolor="#1f1a17" strokeweight="1.5pt"/>
                </v:group>
                <v:rect id="Rectangle 8870" o:spid="_x0000_s1552" style="position:absolute;left:8976;top:72411;width:6007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" filled="f" stroked="f">
                  <v:textbox style="mso-fit-shape-to-text:t" inset="0,0,0,0">
                    <w:txbxContent>
                      <w:p w14:paraId="7D7C09AA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ListChildrenPage</w:t>
                        </w:r>
                      </w:p>
                    </w:txbxContent>
                  </v:textbox>
                </v:rect>
                <v:line id="Line 314" o:spid="_x0000_s1553" style="position:absolute;visibility:visible;mso-wrap-style:square" from="17288,70277" to="20232,70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" strokecolor="#903" strokeweight="1.5pt"/>
                <v:line id="Line 315" o:spid="_x0000_s1554" style="position:absolute;flip:x y;visibility:visible;mso-wrap-style:square" from="14344,70248" to="17288,70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" strokecolor="#903" strokeweight="1.5pt"/>
                <v:group id="Group 8873" o:spid="_x0000_s1555" style="position:absolute;left:10996;top:59601;width:4618;height:3060" coordorigin="10996,5960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">
                  <v:oval id="Oval 8874" o:spid="_x0000_s1556" style="position:absolute;left:10997;top:5960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17" o:spid="_x0000_s1557" style="position:absolute;visibility:visible;mso-wrap-style:square" from="10996,59601" to="10996,59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" strokecolor="#1f1a17" strokeweight="1.5pt"/>
                  <v:line id="Line 318" o:spid="_x0000_s1558" style="position:absolute;visibility:visible;mso-wrap-style:square" from="10996,59602" to="10997,59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" strokecolor="#1f1a17" strokeweight="1.5pt"/>
                </v:group>
                <v:rect id="Rectangle 8877" o:spid="_x0000_s1559" style="position:absolute;left:9940;top:63255;width:623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" filled="f" stroked="f">
                  <v:textbox style="mso-fit-shape-to-text:t" inset="0,0,0,0">
                    <w:txbxContent>
                      <w:p w14:paraId="1A8BBBBE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AddChildrenPage</w:t>
                        </w:r>
                      </w:p>
                    </w:txbxContent>
                  </v:textbox>
                </v:rect>
                <v:group id="Group 8878" o:spid="_x0000_s1560" style="position:absolute;left:9903;top:52818;width:4647;height:3089" coordorigin="9842,5281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">
                  <v:oval id="Oval 8879" o:spid="_x0000_s1561" style="position:absolute;left:9842;top:5281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24" o:spid="_x0000_s1562" style="position:absolute;visibility:visible;mso-wrap-style:square" from="9842,52819" to="9842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" strokecolor="#1f1a17" strokeweight="1.5pt"/>
                  <v:line id="Line 325" o:spid="_x0000_s1563" style="position:absolute;visibility:visible;mso-wrap-style:square" from="9842,52819" to="9842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" strokecolor="#1f1a17" strokeweight="1.5pt"/>
                </v:group>
                <v:rect id="Rectangle 8882" o:spid="_x0000_s1564" style="position:absolute;left:8612;top:56579;width:792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" filled="f" stroked="f">
                  <v:textbox style="mso-fit-shape-to-text:t" inset="0,0,0,0">
                    <w:txbxContent>
                      <w:p w14:paraId="7DAE1A99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EditprofileParentPage</w:t>
                        </w:r>
                      </w:p>
                    </w:txbxContent>
                  </v:textbox>
                </v:rect>
                <v:group id="Group 8883" o:spid="_x0000_s1565" style="position:absolute;top:61526;width:1876;height:2569" coordorigin=",60842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t8LxQAAAN0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">
                  <v:oval id="Oval 8884" o:spid="_x0000_s1566" style="position:absolute;top:6084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" filled="f" strokecolor="#903" strokeweight="1.5pt">
                    <v:textbox inset="10.4pt,5.2pt,10.4pt,5.2pt"/>
                  </v:oval>
                  <v:line id="Line 331" o:spid="_x0000_s1567" style="position:absolute;visibility:visible;mso-wrap-style:square" from="0,60843" to="0,6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" strokecolor="#903" strokeweight="1.5pt"/>
                  <v:line id="Line 332" o:spid="_x0000_s1568" style="position:absolute;visibility:visible;mso-wrap-style:square" from="0,60843" to="0,6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" strokecolor="#903" strokeweight="1.5pt"/>
                  <v:shape id="Freeform 333" o:spid="_x0000_s1569" style="position:absolute;top:60843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" path="m,54l54,r54,54e" filled="f" strokecolor="#903" strokeweight="1.5pt">
                    <v:path arrowok="t" o:connecttype="custom" o:connectlocs="0,32;33,0;65,32" o:connectangles="0,0,0"/>
                  </v:shape>
                </v:group>
                <v:rect id="Rectangle 8888" o:spid="_x0000_s1570" style="position:absolute;top:64708;width:2501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" filled="f" stroked="f">
                  <v:textbox style="mso-fit-shape-to-text:t" inset="0,0,0,0">
                    <w:txbxContent>
                      <w:p w14:paraId="1B3F50BA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Parent</w:t>
                        </w:r>
                      </w:p>
                    </w:txbxContent>
                  </v:textbox>
                </v:rect>
                <v:group id="Group 8889" o:spid="_x0000_s1571" style="position:absolute;left:9729;top:46584;width:4647;height:3088" coordorigin="9669,4658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ujhxgAAAN0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RJJvD3JjwBOf8FAAD//wMAUEsBAi0AFAAGAAgAAAAhANvh9svuAAAAhQEAABMAAAAAAAAA&#10;AAAAAAAAAAAAAFtDb250ZW50X1R5cGVzXS54bWxQSwECLQAUAAYACAAAACEAWvQsW78AAAAVAQAA&#10;CwAAAAAAAAAAAAAAAAAfAQAAX3JlbHMvLnJlbHNQSwECLQAUAAYACAAAACEAynro4cYAAADdAAAA&#10;DwAAAAAAAAAAAAAAAAAHAgAAZHJzL2Rvd25yZXYueG1sUEsFBgAAAAADAAMAtwAAAPoCAAAAAA==&#10;">
                  <v:oval id="Oval 8890" o:spid="_x0000_s1572" style="position:absolute;left:9669;top:4658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" fillcolor="#ffc" strokecolor="#1f1a17" strokeweight="1.5pt">
                    <v:textbox inset="10.4pt,5.2pt,10.4pt,5.2pt"/>
                  </v:oval>
                  <v:line id="Line 343" o:spid="_x0000_s1573" style="position:absolute;flip:x;visibility:visible;mso-wrap-style:square" from="9669,46584" to="9669,46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" strokecolor="#1f1a17" strokeweight="1.5pt"/>
                  <v:line id="Line 344" o:spid="_x0000_s1574" style="position:absolute;visibility:visible;mso-wrap-style:square" from="9669,46585" to="9669,46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" strokecolor="#1f1a17" strokeweight="1.5pt"/>
                </v:group>
                <v:rect id="Rectangle 8893" o:spid="_x0000_s1575" style="position:absolute;left:10101;top:50306;width:3683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" filled="f" stroked="f">
                  <v:textbox style="mso-fit-shape-to-text:t" inset="0,0,0,0">
                    <w:txbxContent>
                      <w:p w14:paraId="6708ADD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LoginPage</w:t>
                        </w:r>
                      </w:p>
                    </w:txbxContent>
                  </v:textbox>
                </v:rect>
                <v:line id="Line 347" o:spid="_x0000_s1576" style="position:absolute;flip:y;visibility:visible;mso-wrap-style:square" from="6147,50740" to="9928,557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" strokecolor="#903" strokeweight="1.5pt"/>
                <v:line id="Line 348" o:spid="_x0000_s1577" style="position:absolute;flip:x;visibility:visible;mso-wrap-style:square" from="2337,55791" to="6147,60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" strokecolor="#903" strokeweight="1.5pt"/>
                <v:group id="Group 8896" o:spid="_x0000_s1578" style="position:absolute;left:20636;top:45889;width:3146;height:3291" coordorigin="20636,4629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">
                  <v:oval id="Oval 8897" o:spid="_x0000_s1579" style="position:absolute;left:20636;top:4629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50" o:spid="_x0000_s1580" style="position:absolute;flip:x;visibility:visible;mso-wrap-style:square" from="20637,46295" to="20637,46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" strokecolor="#1f1a17" strokeweight="1.5pt"/>
                  <v:line id="Line 351" o:spid="_x0000_s1581" style="position:absolute;flip:x y;visibility:visible;mso-wrap-style:square" from="20637,46296" to="20637,46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" strokecolor="#1f1a17" strokeweight="1.5pt"/>
                </v:group>
                <v:rect id="Rectangle 8900" o:spid="_x0000_s1582" style="position:absolute;left:19539;top:50219;width:558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" filled="f" stroked="f">
                  <v:textbox style="mso-fit-shape-to-text:t" inset="0,0,0,0">
                    <w:txbxContent>
                      <w:p w14:paraId="5301C268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LoginController</w:t>
                        </w:r>
                      </w:p>
                    </w:txbxContent>
                  </v:textbox>
                </v:rect>
                <v:line id="Line 354" o:spid="_x0000_s1583" style="position:absolute;flip:x y;visibility:visible;mso-wrap-style:square" from="23754,47941" to="33740,47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" strokecolor="#903" strokeweight="1.5pt">
                  <v:stroke dashstyle="3 1"/>
                </v:line>
                <v:line id="Line 355" o:spid="_x0000_s1584" style="position:absolute;flip:y;visibility:visible;mso-wrap-style:square" from="23754,47623" to="24504,47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" strokecolor="#903" strokeweight="1.5pt"/>
                <v:line id="Line 356" o:spid="_x0000_s1585" style="position:absolute;visibility:visible;mso-wrap-style:square" from="23754,47941" to="24504,48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" strokecolor="#903" strokeweight="1.5pt"/>
                <v:line id="Line 357" o:spid="_x0000_s1586" style="position:absolute;flip:y;visibility:visible;mso-wrap-style:square" from="17433,47941" to="20550,47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" strokecolor="#903" strokeweight="1.5pt"/>
                <v:line id="Line 358" o:spid="_x0000_s1587" style="position:absolute;flip:x;visibility:visible;mso-wrap-style:square" from="14287,47969" to="17433,48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" strokecolor="#903" strokeweight="1.5pt"/>
                <v:group id="Group 8906" o:spid="_x0000_s1588" style="position:absolute;left:33480;top:41187;width:4618;height:3059" coordorigin="33480,4118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">
                  <v:oval id="Oval 8907" o:spid="_x0000_s1589" style="position:absolute;left:33481;top:4118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60" o:spid="_x0000_s1590" style="position:absolute;visibility:visible;mso-wrap-style:square" from="33480,41187" to="33480,41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" strokecolor="#1f1a17" strokeweight="1.5pt"/>
                  <v:line id="Line 361" o:spid="_x0000_s1591" style="position:absolute;visibility:visible;mso-wrap-style:square" from="33480,41187" to="33481,4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" strokecolor="#1f1a17" strokeweight="1.5pt"/>
                </v:group>
                <v:rect id="Rectangle 8910" o:spid="_x0000_s1592" style="position:absolute;left:33913;top:44880;width:381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" filled="f" stroked="f">
                  <v:textbox style="mso-fit-shape-to-text:t" inset="0,0,0,0">
                    <w:txbxContent>
                      <w:p w14:paraId="058BFD8E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Main page</w:t>
                        </w:r>
                      </w:p>
                    </w:txbxContent>
                  </v:textbox>
                </v:rect>
                <v:group id="Group 8911" o:spid="_x0000_s1593" style="position:absolute;left:26784;top:40205;width:1905;height:2569" coordorigin="26784,41129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">
                  <v:oval id="Oval 8912" o:spid="_x0000_s1594" style="position:absolute;left:26784;top:41129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" filled="f" strokecolor="#903" strokeweight="1.5pt">
                    <v:textbox inset="10.4pt,5.2pt,10.4pt,5.2pt"/>
                  </v:oval>
                  <v:line id="Line 365" o:spid="_x0000_s1595" style="position:absolute;visibility:visible;mso-wrap-style:square" from="26785,41129" to="26785,4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" strokecolor="#903" strokeweight="1.5pt"/>
                  <v:line id="Line 366" o:spid="_x0000_s1596" style="position:absolute;visibility:visible;mso-wrap-style:square" from="26784,41129" to="26785,41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" strokecolor="#903" strokeweight="1.5pt"/>
                  <v:shape id="Freeform 367" o:spid="_x0000_s1597" style="position:absolute;left:26784;top:41130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916" o:spid="_x0000_s1598" style="position:absolute;left:25860;top:44966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" filled="f" stroked="f">
                  <v:textbox style="mso-fit-shape-to-text:t" inset="0,0,0,0">
                    <w:txbxContent>
                      <w:p w14:paraId="668AE808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line id="Line 370" o:spid="_x0000_s1599" style="position:absolute;flip:y;visibility:visible;mso-wrap-style:square" from="24735,44737" to="25716,4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" strokecolor="#903" strokeweight="1.5pt"/>
                <v:line id="Line 371" o:spid="_x0000_s1600" style="position:absolute;flip:x;visibility:visible;mso-wrap-style:square" from="23754,45574" to="24735,46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" strokecolor="#903" strokeweight="1.5pt"/>
                <v:line id="Line 372" o:spid="_x0000_s1601" style="position:absolute;visibility:visible;mso-wrap-style:square" from="31287,42716" to="33423,42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" strokecolor="#903" strokeweight="1.5pt"/>
                <v:line id="Line 373" o:spid="_x0000_s1602" style="position:absolute;flip:x;visibility:visible;mso-wrap-style:square" from="29151,42716" to="31287,42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" strokecolor="#903" strokeweight="1.5pt"/>
                <v:group id="Group 8921" o:spid="_x0000_s1603" style="position:absolute;left:26294;top:13046;width:1904;height:2569" coordorigin="26294,12901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RA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">
                  <v:oval id="Oval 8922" o:spid="_x0000_s1604" style="position:absolute;left:26294;top:12901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" filled="f" strokecolor="#903" strokeweight="1.5pt">
                    <v:textbox inset="10.4pt,5.2pt,10.4pt,5.2pt"/>
                  </v:oval>
                  <v:line id="Line 375" o:spid="_x0000_s1605" style="position:absolute;visibility:visible;mso-wrap-style:square" from="26294,12901" to="26294,12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" strokecolor="#903" strokeweight="1.5pt"/>
                  <v:line id="Line 376" o:spid="_x0000_s1606" style="position:absolute;visibility:visible;mso-wrap-style:square" from="26294,12902" to="26294,12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" strokecolor="#903" strokeweight="1.5pt"/>
                  <v:shape id="Freeform 377" o:spid="_x0000_s1607" style="position:absolute;left:26294;top:12902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926" o:spid="_x0000_s1608" style="position:absolute;left:25369;top:16768;width:4287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" filled="f" stroked="f">
                  <v:textbox style="mso-fit-shape-to-text:t" inset="0,0,0,0">
                    <w:txbxContent>
                      <w:p w14:paraId="79F464A0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927" o:spid="_x0000_s1609" style="position:absolute;left:28722;top:17635;width:4647;height:3088" coordorigin="28545,1763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">
                  <v:oval id="Oval 8928" o:spid="_x0000_s1610" style="position:absolute;left:28545;top:1763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81" o:spid="_x0000_s1611" style="position:absolute;visibility:visible;mso-wrap-style:square" from="28545,17635" to="28545,17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" strokecolor="#1f1a17" strokeweight="1.5pt"/>
                  <v:line id="Line 382" o:spid="_x0000_s1612" style="position:absolute;visibility:visible;mso-wrap-style:square" from="28545,17635" to="28545,17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" strokecolor="#1f1a17" strokeweight="1.5pt"/>
                </v:group>
                <v:rect id="Rectangle 8931" o:spid="_x0000_s1613" style="position:absolute;left:29006;top:21357;width:381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" filled="f" stroked="f">
                  <v:textbox style="mso-fit-shape-to-text:t" inset="0,0,0,0">
                    <w:txbxContent>
                      <w:p w14:paraId="2FC559A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Main page</w:t>
                        </w:r>
                      </w:p>
                    </w:txbxContent>
                  </v:textbox>
                </v:rect>
                <v:group id="Group 8932" o:spid="_x0000_s1614" style="position:absolute;left:19886;top:17251;width:3146;height:3290" coordorigin="19886,1740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Lz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mH6PhvB8E56AXDwAAAD//wMAUEsBAi0AFAAGAAgAAAAhANvh9svuAAAAhQEAABMAAAAAAAAA&#10;AAAAAAAAAAAAAFtDb250ZW50X1R5cGVzXS54bWxQSwECLQAUAAYACAAAACEAWvQsW78AAAAVAQAA&#10;CwAAAAAAAAAAAAAAAAAfAQAAX3JlbHMvLnJlbHNQSwECLQAUAAYACAAAACEAEYC86sYAAADdAAAA&#10;DwAAAAAAAAAAAAAAAAAHAgAAZHJzL2Rvd25yZXYueG1sUEsFBgAAAAADAAMAtwAAAPoCAAAAAA==&#10;">
                  <v:oval id="Oval 8933" o:spid="_x0000_s1615" style="position:absolute;left:19886;top:1740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86" o:spid="_x0000_s1616" style="position:absolute;flip:x;visibility:visible;mso-wrap-style:square" from="19886,17404" to="19887,17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" strokecolor="#1f1a17" strokeweight="1.5pt"/>
                  <v:line id="Line 387" o:spid="_x0000_s1617" style="position:absolute;flip:x y;visibility:visible;mso-wrap-style:square" from="19886,17404" to="19887,17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" strokecolor="#1f1a17" strokeweight="1.5pt"/>
                </v:group>
                <v:rect id="Rectangle 8936" o:spid="_x0000_s1618" style="position:absolute;left:18789;top:21329;width:5581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" filled="f" stroked="f">
                  <v:textbox style="mso-fit-shape-to-text:t" inset="0,0,0,0">
                    <w:txbxContent>
                      <w:p w14:paraId="410CCAC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LoginController</w:t>
                        </w:r>
                      </w:p>
                    </w:txbxContent>
                  </v:textbox>
                </v:rect>
                <v:line id="Line 390" o:spid="_x0000_s1619" style="position:absolute;flip:y;visibility:visible;mso-wrap-style:square" from="24648,15355" to="26294,1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" strokecolor="#903" strokeweight="1.5pt"/>
                <v:line id="Line 391" o:spid="_x0000_s1620" style="position:absolute;flip:x;visibility:visible;mso-wrap-style:square" from="23032,16567" to="24648,17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" strokecolor="#903" strokeweight="1.5pt"/>
                <v:line id="Line 392" o:spid="_x0000_s1621" style="position:absolute;visibility:visible;mso-wrap-style:square" from="25774,19078" to="28545,19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" strokecolor="#903" strokeweight="1.5pt"/>
                <v:line id="Line 393" o:spid="_x0000_s1622" style="position:absolute;flip:x y;visibility:visible;mso-wrap-style:square" from="23032,19049" to="25774,19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" strokecolor="#903" strokeweight="1.5pt"/>
                <v:group id="Group 8941" o:spid="_x0000_s1623" style="position:absolute;left:10164;top:17519;width:4647;height:3060" coordorigin="10101,1751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FHgxwAAAN0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Yv3eQx/b8ITkKtfAAAA//8DAFBLAQItABQABgAIAAAAIQDb4fbL7gAAAIUBAAATAAAAAAAA&#10;AAAAAAAAAAAAAABbQ29udGVudF9UeXBlc10ueG1sUEsBAi0AFAAGAAgAAAAhAFr0LFu/AAAAFQEA&#10;AAsAAAAAAAAAAAAAAAAAHwEAAF9yZWxzLy5yZWxzUEsBAi0AFAAGAAgAAAAhALlUUeDHAAAA3QAA&#10;AA8AAAAAAAAAAAAAAAAABwIAAGRycy9kb3ducmV2LnhtbFBLBQYAAAAAAwADALcAAAD7AgAAAAA=&#10;">
                  <v:oval id="Oval 8942" o:spid="_x0000_s1624" style="position:absolute;left:10102;top:1751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95" o:spid="_x0000_s1625" style="position:absolute;visibility:visible;mso-wrap-style:square" from="10101,17519" to="10101,17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" strokecolor="#1f1a17" strokeweight="1.5pt"/>
                  <v:line id="Line 396" o:spid="_x0000_s1626" style="position:absolute;visibility:visible;mso-wrap-style:square" from="10101,17520" to="10102,17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" strokecolor="#1f1a17" strokeweight="1.5pt"/>
                </v:group>
                <v:rect id="Rectangle 8945" o:spid="_x0000_s1627" style="position:absolute;left:10505;top:21213;width:3683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" filled="f" stroked="f">
                  <v:textbox style="mso-fit-shape-to-text:t" inset="0,0,0,0">
                    <w:txbxContent>
                      <w:p w14:paraId="22CD460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LoginPage</w:t>
                        </w:r>
                      </w:p>
                    </w:txbxContent>
                  </v:textbox>
                </v:rect>
                <v:line id="Line 399" o:spid="_x0000_s1628" style="position:absolute;visibility:visible;mso-wrap-style:square" from="17288,19049" to="19857,19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p0w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J58jeDvTXwCcv4AAAD//wMAUEsBAi0AFAAGAAgAAAAhANvh9svuAAAAhQEAABMAAAAAAAAA&#10;AAAAAAAAAAAAAFtDb250ZW50X1R5cGVzXS54bWxQSwECLQAUAAYACAAAACEAWvQsW78AAAAVAQAA&#10;CwAAAAAAAAAAAAAAAAAfAQAAX3JlbHMvLnJlbHNQSwECLQAUAAYACAAAACEARAadMMYAAADdAAAA&#10;DwAAAAAAAAAAAAAAAAAHAgAAZHJzL2Rvd25yZXYueG1sUEsFBgAAAAADAAMAtwAAAPoCAAAAAA==&#10;" strokecolor="#903" strokeweight="1.5pt"/>
                <v:line id="Line 400" o:spid="_x0000_s1629" style="position:absolute;flip:x;visibility:visible;mso-wrap-style:square" from="14720,19049" to="17288,19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" strokecolor="#903" strokeweight="1.5pt"/>
                <v:group id="Group 8948" o:spid="_x0000_s1630" style="position:absolute;left:9871;top:24215;width:4618;height:3060" coordorigin="9871,2421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">
                  <v:oval id="Oval 8949" o:spid="_x0000_s1631" style="position:absolute;left:9871;top:2421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02" o:spid="_x0000_s1632" style="position:absolute;visibility:visible;mso-wrap-style:square" from="9871,24216" to="9871,242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" strokecolor="#1f1a17" strokeweight="1.5pt"/>
                  <v:line id="Line 403" o:spid="_x0000_s1633" style="position:absolute;visibility:visible;mso-wrap-style:square" from="9871,24216" to="9871,242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" strokecolor="#1f1a17" strokeweight="1.5pt"/>
                </v:group>
                <v:rect id="Rectangle 8952" o:spid="_x0000_s1634" style="position:absolute;left:6869;top:27909;width:1030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" filled="f" stroked="f">
                  <v:textbox style="mso-fit-shape-to-text:t" inset="0,0,0,0">
                    <w:txbxContent>
                      <w:p w14:paraId="380585A4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ViewSchoolBusLocationPage</w:t>
                        </w:r>
                      </w:p>
                    </w:txbxContent>
                  </v:textbox>
                </v:rect>
                <v:line id="Line 406" o:spid="_x0000_s1635" style="position:absolute;visibility:visible;mso-wrap-style:square" from="18703,25745" to="22917,25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" strokecolor="#903" strokeweight="1.5pt"/>
                <v:line id="Line 407" o:spid="_x0000_s1636" style="position:absolute;flip:x;visibility:visible;mso-wrap-style:square" from="14489,25745" to="18703,25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" strokecolor="#903" strokeweight="1.5pt"/>
                <v:group id="Group 8955" o:spid="_x0000_s1637" style="position:absolute;left:8399;top:35097;width:4618;height:3059" coordorigin="8399,3509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">
                  <v:oval id="Oval 8956" o:spid="_x0000_s1638" style="position:absolute;left:8399;top:3509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09" o:spid="_x0000_s1639" style="position:absolute;visibility:visible;mso-wrap-style:square" from="8399,35097" to="8399,35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" strokecolor="#1f1a17" strokeweight="1.5pt"/>
                  <v:line id="Line 410" o:spid="_x0000_s1640" style="position:absolute;visibility:visible;mso-wrap-style:square" from="8399,35097" to="8399,35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" strokecolor="#1f1a17" strokeweight="1.5pt"/>
                </v:group>
                <v:rect id="Rectangle 8959" o:spid="_x0000_s1641" style="position:absolute;left:7186;top:38790;width:6719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" filled="f" stroked="f">
                  <v:textbox style="mso-fit-shape-to-text:t" inset="0,0,0,0">
                    <w:txbxContent>
                      <w:p w14:paraId="46E4B66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SendMessagePage</w:t>
                        </w:r>
                      </w:p>
                    </w:txbxContent>
                  </v:textbox>
                </v:rect>
                <v:line id="Line 413" o:spid="_x0000_s1642" style="position:absolute;flip:y;visibility:visible;mso-wrap-style:square" from="17577,36453" to="22166,3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" strokecolor="#903" strokeweight="1.5pt"/>
                <v:line id="Line 414" o:spid="_x0000_s1643" style="position:absolute;flip:x;visibility:visible;mso-wrap-style:square" from="12988,36482" to="17577,36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" strokecolor="#903" strokeweight="1.5pt"/>
                <v:group id="Group 8962" o:spid="_x0000_s1644" style="position:absolute;left:779;top:22941;width:1905;height:2568" coordorigin="779,22686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">
                  <v:oval id="Oval 8963" o:spid="_x0000_s1645" style="position:absolute;left:779;top:22686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" filled="f" strokecolor="#903" strokeweight="1.5pt">
                    <v:textbox inset="10.4pt,5.2pt,10.4pt,5.2pt"/>
                  </v:oval>
                  <v:line id="Line 416" o:spid="_x0000_s1646" style="position:absolute;visibility:visible;mso-wrap-style:square" from="779,22686" to="779,22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fq8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J6MvuDvTXwCcv4AAAD//wMAUEsBAi0AFAAGAAgAAAAhANvh9svuAAAAhQEAABMAAAAAAAAA&#10;AAAAAAAAAAAAAFtDb250ZW50X1R5cGVzXS54bWxQSwECLQAUAAYACAAAACEAWvQsW78AAAAVAQAA&#10;CwAAAAAAAAAAAAAAAAAfAQAAX3JlbHMvLnJlbHNQSwECLQAUAAYACAAAACEAkC36vMYAAADdAAAA&#10;DwAAAAAAAAAAAAAAAAAHAgAAZHJzL2Rvd25yZXYueG1sUEsFBgAAAAADAAMAtwAAAPoCAAAAAA==&#10;" strokecolor="#903" strokeweight="1.5pt"/>
                  <v:line id="Line 417" o:spid="_x0000_s1647" style="position:absolute;visibility:visible;mso-wrap-style:square" from="779,22686" to="779,22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" strokecolor="#903" strokeweight="1.5pt"/>
                  <v:shape id="Freeform 418" o:spid="_x0000_s1648" style="position:absolute;left:779;top:22686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967" o:spid="_x0000_s1649" style="position:absolute;left:548;top:26524;width:3137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" filled="f" stroked="f">
                  <v:textbox style="mso-fit-shape-to-text:t" inset="0,0,0,0">
                    <w:txbxContent>
                      <w:p w14:paraId="4F364E61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Children</w:t>
                        </w:r>
                      </w:p>
                    </w:txbxContent>
                  </v:textbox>
                </v:rect>
                <v:line id="Line 421" o:spid="_x0000_s1650" style="position:absolute;flip:y;visibility:visible;mso-wrap-style:square" from="1183,28054" to="1847,60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" strokecolor="#903" strokeweight="1.5pt"/>
                <v:shape id="Freeform 422" o:spid="_x0000_s1651" style="position:absolute;left:1385;top:28054;width:895;height:1241;visibility:visible;mso-wrap-style:square;v-text-anchor:top" coordsize="31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" path="m16,l31,43,,43,16,xe" strokecolor="#903" strokeweight="1.5pt">
                  <v:path arrowok="t" o:connecttype="custom" o:connectlocs="46181,0;89476,124111;0,124111;46181,0" o:connectangles="0,0,0,0"/>
                </v:shape>
                <v:line id="Line 423" o:spid="_x0000_s1652" style="position:absolute;flip:x y;visibility:visible;mso-wrap-style:square" from="1789,10188" to="1904,2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" strokecolor="#903" strokeweight="1.5pt"/>
                <v:shape id="Freeform 424" o:spid="_x0000_s1653" style="position:absolute;left:1327;top:10188;width:924;height:1212;visibility:visible;mso-wrap-style:square;v-text-anchor:top" coordsize="32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" path="m16,l32,42,,42,16,xe" strokecolor="#903" strokeweight="1.5pt">
                  <v:path arrowok="t" o:connecttype="custom" o:connectlocs="46181,0;92361,121224;0,121224;46181,0" o:connectangles="0,0,0,0"/>
                </v:shape>
                <v:line id="Line 425" o:spid="_x0000_s1654" style="position:absolute;flip:x;visibility:visible;mso-wrap-style:square" from="3146,21878" to="6580,2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" strokecolor="#903" strokeweight="1.5pt"/>
                <v:line id="Line 426" o:spid="_x0000_s1655" style="position:absolute;flip:y;visibility:visible;mso-wrap-style:square" from="6580,20146" to="10044,2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" strokecolor="#903" strokeweight="1.5pt"/>
                <v:line id="Line 427" o:spid="_x0000_s1656" style="position:absolute;flip:x y;visibility:visible;mso-wrap-style:square" from="3146,24389" to="6494,24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" strokecolor="#903" strokeweight="1.5pt"/>
                <v:line id="Line 428" o:spid="_x0000_s1657" style="position:absolute;visibility:visible;mso-wrap-style:square" from="6494,24879" to="9842,25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Mn6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jCZjj/g7018AnL+AAAA//8DAFBLAQItABQABgAIAAAAIQDb4fbL7gAAAIUBAAATAAAAAAAA&#10;AAAAAAAAAAAAAABbQ29udGVudF9UeXBlc10ueG1sUEsBAi0AFAAGAAgAAAAhAFr0LFu/AAAAFQEA&#10;AAsAAAAAAAAAAAAAAAAAHwEAAF9yZWxzLy5yZWxzUEsBAi0AFAAGAAgAAAAhAHq4yfrHAAAA3QAA&#10;AA8AAAAAAAAAAAAAAAAABwIAAGRycy9kb3ducmV2LnhtbFBLBQYAAAAAAwADALcAAAD7AgAAAAA=&#10;" strokecolor="#903" strokeweight="1.5pt"/>
                <v:line id="Line 429" o:spid="_x0000_s1658" style="position:absolute;flip:x y;visibility:visible;mso-wrap-style:square" from="3521,26496" to="6551,30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" strokecolor="#903" strokeweight="1.5pt"/>
                <v:line id="Line 430" o:spid="_x0000_s1659" style="position:absolute;visibility:visible;mso-wrap-style:square" from="6551,30767" to="9611,35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" strokecolor="#903" strokeweight="1.5pt"/>
                <v:group id="Group 8978" o:spid="_x0000_s1660" style="position:absolute;left:31489;top:73077;width:4618;height:3059" coordorigin="31489,7307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">
                  <v:oval id="Oval 8979" o:spid="_x0000_s1661" style="position:absolute;left:31489;top:7307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32" o:spid="_x0000_s1662" style="position:absolute;visibility:visible;mso-wrap-style:square" from="31489,73077" to="31489,73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" strokecolor="#1f1a17" strokeweight="1.5pt"/>
                  <v:line id="Line 433" o:spid="_x0000_s1663" style="position:absolute;visibility:visible;mso-wrap-style:square" from="31489,73077" to="31489,73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" strokecolor="#1f1a17" strokeweight="1.5pt"/>
                </v:group>
                <v:rect id="Rectangle 8982" o:spid="_x0000_s1664" style="position:absolute;left:30738;top:76769;width:624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" filled="f" stroked="f">
                  <v:textbox style="mso-fit-shape-to-text:t" inset="0,0,0,0">
                    <w:txbxContent>
                      <w:p w14:paraId="7169CB9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ViewActivitypage</w:t>
                        </w:r>
                      </w:p>
                    </w:txbxContent>
                  </v:textbox>
                </v:rect>
                <v:line id="Line 436" o:spid="_x0000_s1665" style="position:absolute;flip:x y;visibility:visible;mso-wrap-style:square" from="23436,70941" to="31431,73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" strokecolor="#903" strokeweight="1.5pt">
                  <v:stroke dashstyle="3 1"/>
                </v:line>
                <v:line id="Line 437" o:spid="_x0000_s1666" style="position:absolute;flip:y;visibility:visible;mso-wrap-style:square" from="23436,70912" to="24244,70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" strokecolor="#903" strokeweight="1.5pt"/>
                <v:line id="Line 438" o:spid="_x0000_s1667" style="position:absolute;visibility:visible;mso-wrap-style:square" from="23436,70941" to="24013,71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" strokecolor="#903" strokeweight="1.5pt"/>
                <v:group id="Group 8986" o:spid="_x0000_s1668" style="position:absolute;left:53589;top:73781;width:1905;height:2569" coordorigin="52790,72961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">
                  <v:oval id="Oval 8987" o:spid="_x0000_s1669" style="position:absolute;left:52790;top:72961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" filled="f" strokecolor="#903" strokeweight="1.5pt">
                    <v:textbox inset="10.4pt,5.2pt,10.4pt,5.2pt"/>
                  </v:oval>
                  <v:line id="Line 440" o:spid="_x0000_s1670" style="position:absolute;visibility:visible;mso-wrap-style:square" from="52790,72962" to="52790,72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" strokecolor="#903" strokeweight="1.5pt"/>
                  <v:line id="Line 441" o:spid="_x0000_s1671" style="position:absolute;visibility:visible;mso-wrap-style:square" from="52790,72962" to="52790,72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" strokecolor="#903" strokeweight="1.5pt"/>
                  <v:shape id="Freeform 442" o:spid="_x0000_s1672" style="position:absolute;left:52790;top:72962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991" o:spid="_x0000_s1673" style="position:absolute;left:51836;top:76798;width:428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" filled="f" stroked="f">
                  <v:textbox style="mso-fit-shape-to-text:t" inset="0,0,0,0">
                    <w:txbxContent>
                      <w:p w14:paraId="02B40600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992" o:spid="_x0000_s1674" style="position:absolute;left:41649;top:72990;width:3146;height:3262" coordorigin="41649,7299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">
                  <v:oval id="Oval 8993" o:spid="_x0000_s1675" style="position:absolute;left:41649;top:7299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46" o:spid="_x0000_s1676" style="position:absolute;flip:x;visibility:visible;mso-wrap-style:square" from="41649,72990" to="41649,72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" strokecolor="#1f1a17" strokeweight="1.5pt"/>
                  <v:line id="Line 447" o:spid="_x0000_s1677" style="position:absolute;flip:x y;visibility:visible;mso-wrap-style:square" from="41649,72990" to="41649,72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" strokecolor="#1f1a17" strokeweight="1.5pt"/>
                </v:group>
                <v:rect id="Rectangle 8996" o:spid="_x0000_s1678" style="position:absolute;left:39310;top:76885;width:8134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" filled="f" stroked="f">
                  <v:textbox style="mso-fit-shape-to-text:t" inset="0,0,0,0">
                    <w:txbxContent>
                      <w:p w14:paraId="4F56CCA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ViewActivityController</w:t>
                        </w:r>
                      </w:p>
                    </w:txbxContent>
                  </v:textbox>
                </v:rect>
                <v:line id="Line 450" o:spid="_x0000_s1679" style="position:absolute;flip:x;visibility:visible;mso-wrap-style:square" from="36107,74607" to="38849,74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" strokecolor="#903" strokeweight="1.5pt"/>
                <v:line id="Line 451" o:spid="_x0000_s1680" style="position:absolute;visibility:visible;mso-wrap-style:square" from="38849,74607" to="41620,74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" strokecolor="#903" strokeweight="1.5pt"/>
                <v:line id="Line 452" o:spid="_x0000_s1681" style="position:absolute;flip:x;visibility:visible;mso-wrap-style:square" from="44765,74520" to="52962,74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" strokecolor="#903" strokeweight="1.5pt"/>
                <v:line id="Straight Connector 9000" o:spid="_x0000_s1682" style="position:absolute;flip:y;visibility:visible;mso-wrap-style:square" from="2511,55214" to="9207,6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" strokecolor="#903" strokeweight="1.5pt">
                  <v:stroke joinstyle="miter"/>
                </v:line>
                <v:line id="Straight Connector 9001" o:spid="_x0000_s1683" style="position:absolute;visibility:visible;mso-wrap-style:square" from="14489,54363" to="20665,54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" strokecolor="#903" strokeweight="1.5pt">
                  <v:stroke joinstyle="miter"/>
                </v:line>
                <v:line id="Straight Connector 9002" o:spid="_x0000_s1684" style="position:absolute;visibility:visible;mso-wrap-style:square" from="23811,54363" to="31373,54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" strokecolor="#903" strokeweight="1.5pt">
                  <v:stroke joinstyle="miter"/>
                </v:line>
                <v:line id="Straight Connector 9003" o:spid="_x0000_s1685" style="position:absolute;visibility:visible;mso-wrap-style:square" from="2872,63257" to="8976,70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" strokecolor="#903" strokeweight="1.5pt">
                  <v:stroke joinstyle="miter"/>
                </v:line>
                <v:line id="Straight Connector 9004" o:spid="_x0000_s1686" style="position:absolute;flip:y;visibility:visible;mso-wrap-style:square" from="3471,61679" to="10109,62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" strokecolor="#903" strokeweight="1.5pt">
                  <v:stroke joinstyle="miter"/>
                </v:line>
                <v:line id="Straight Connector 9005" o:spid="_x0000_s1687" style="position:absolute;visibility:visible;mso-wrap-style:square" from="15614,61131" to="20290,61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" strokecolor="#903" strokeweight="1.5pt">
                  <v:stroke joinstyle="miter"/>
                </v:line>
                <v:line id="Straight Connector 9006" o:spid="_x0000_s1688" style="position:absolute;visibility:visible;mso-wrap-style:square" from="23436,61189" to="30479,61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" strokecolor="#903" strokeweight="1.5pt">
                  <v:stroke joinstyle="miter"/>
                </v:line>
              </v:group>
            </w:pict>
          </mc:Fallback>
        </mc:AlternateContent>
      </w:r>
    </w:p>
    <w:p w14:paraId="24A8F27F" w14:textId="475002A1" w:rsidR="005A0BB0" w:rsidRPr="009F1F59" w:rsidRDefault="005A0BB0">
      <w:pPr>
        <w:rPr>
          <w:rFonts w:ascii="TH SarabunPSK" w:hAnsi="TH SarabunPSK" w:cs="TH SarabunPSK"/>
          <w:sz w:val="32"/>
          <w:szCs w:val="32"/>
        </w:rPr>
      </w:pPr>
    </w:p>
    <w:p w14:paraId="2A831726" w14:textId="49F8EA7F" w:rsidR="005A0BB0" w:rsidRPr="009F1F59" w:rsidRDefault="005A0BB0" w:rsidP="00E40B5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3D5D78" w14:textId="1F01FC43" w:rsidR="005A0BB0" w:rsidRPr="009F1F59" w:rsidRDefault="005A0BB0" w:rsidP="00E40B5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BD87A0" w14:textId="2122C627" w:rsidR="005A0BB0" w:rsidRPr="009F1F59" w:rsidRDefault="005A0BB0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D371E21" w14:textId="20576B79" w:rsidR="005A0BB0" w:rsidRDefault="005A0BB0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0E78E0" w14:textId="34789B25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C25BB7C" w14:textId="4E96903D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28484F" w14:textId="016AB181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285B2F" w14:textId="65461BA6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9731EA" w14:textId="486A191D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345409" w14:textId="00244F9F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FFB4B4" w14:textId="48C41656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99BCE2" w14:textId="62D77D5B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EBDEBD" w14:textId="7AB86482" w:rsidR="00DD606E" w:rsidRPr="009F1F59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995F08" w14:textId="70257D94" w:rsidR="005A0BB0" w:rsidRDefault="005A0BB0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562146A" w14:textId="0A698DE8" w:rsidR="009B306C" w:rsidRDefault="009B306C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47A589F" w14:textId="236576D0" w:rsidR="009B306C" w:rsidRPr="001149E6" w:rsidRDefault="009B306C" w:rsidP="005B71E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591DFFF" w14:textId="4DF1FD27" w:rsidR="005A0BB0" w:rsidRPr="009F1F59" w:rsidRDefault="005A0BB0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B2F9179" w14:textId="24AC2117" w:rsidR="00331D74" w:rsidRDefault="00042B43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43DBF58B" wp14:editId="23B02D65">
                <wp:simplePos x="0" y="0"/>
                <wp:positionH relativeFrom="column">
                  <wp:posOffset>1795145</wp:posOffset>
                </wp:positionH>
                <wp:positionV relativeFrom="paragraph">
                  <wp:posOffset>27940</wp:posOffset>
                </wp:positionV>
                <wp:extent cx="317572" cy="208280"/>
                <wp:effectExtent l="0" t="0" r="25400" b="20320"/>
                <wp:wrapNone/>
                <wp:docPr id="9007" name="Lin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317572" cy="20828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99003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722545" id="Line 452" o:spid="_x0000_s1026" style="position:absolute;flip:x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35pt,2.2pt" to="166.3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" strokecolor="#903" strokeweight="1.5pt"/>
            </w:pict>
          </mc:Fallback>
        </mc:AlternateContent>
      </w:r>
    </w:p>
    <w:p w14:paraId="7A7E3629" w14:textId="06277A59" w:rsidR="006217BE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A917E5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597824" behindDoc="0" locked="0" layoutInCell="1" allowOverlap="1" wp14:anchorId="338D6F24" wp14:editId="38CA33AA">
                <wp:simplePos x="0" y="0"/>
                <wp:positionH relativeFrom="margin">
                  <wp:align>center</wp:align>
                </wp:positionH>
                <wp:positionV relativeFrom="paragraph">
                  <wp:posOffset>1905</wp:posOffset>
                </wp:positionV>
                <wp:extent cx="4526004" cy="3039407"/>
                <wp:effectExtent l="0" t="0" r="8255" b="8890"/>
                <wp:wrapNone/>
                <wp:docPr id="9008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6004" cy="3039407"/>
                          <a:chOff x="0" y="0"/>
                          <a:chExt cx="4526004" cy="3039407"/>
                        </a:xfrm>
                      </wpg:grpSpPr>
                      <wpg:grpSp>
                        <wpg:cNvPr id="9009" name="Group 9009"/>
                        <wpg:cNvGrpSpPr>
                          <a:grpSpLocks/>
                        </wpg:cNvGrpSpPr>
                        <wpg:grpSpPr bwMode="auto">
                          <a:xfrm>
                            <a:off x="4121396" y="2286000"/>
                            <a:ext cx="225426" cy="303213"/>
                            <a:chOff x="4092575" y="2286000"/>
                            <a:chExt cx="142" cy="191"/>
                          </a:xfrm>
                        </wpg:grpSpPr>
                        <wps:wsp>
                          <wps:cNvPr id="9010" name="Oval 9010"/>
                          <wps:cNvSpPr>
                            <a:spLocks noChangeArrowheads="1"/>
                          </wps:cNvSpPr>
                          <wps:spPr bwMode="auto">
                            <a:xfrm>
                              <a:off x="4092616" y="2286000"/>
                              <a:ext cx="63" cy="6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11" name="Line 6"/>
                          <wps:cNvCnPr/>
                          <wps:spPr bwMode="auto">
                            <a:xfrm>
                              <a:off x="4092646" y="2286062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12" name="Line 7"/>
                          <wps:cNvCnPr/>
                          <wps:spPr bwMode="auto">
                            <a:xfrm>
                              <a:off x="4092595" y="2286079"/>
                              <a:ext cx="10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13" name="Freeform 8"/>
                          <wps:cNvSpPr>
                            <a:spLocks/>
                          </wps:cNvSpPr>
                          <wps:spPr bwMode="auto">
                            <a:xfrm>
                              <a:off x="4092575" y="2286121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14" name="Rectangle 9014"/>
                        <wps:cNvSpPr>
                          <a:spLocks noChangeArrowheads="1"/>
                        </wps:cNvSpPr>
                        <wps:spPr bwMode="auto">
                          <a:xfrm>
                            <a:off x="3977999" y="2741317"/>
                            <a:ext cx="5480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10F96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15" name="Group 9015"/>
                        <wpg:cNvGrpSpPr>
                          <a:grpSpLocks/>
                        </wpg:cNvGrpSpPr>
                        <wpg:grpSpPr bwMode="auto">
                          <a:xfrm>
                            <a:off x="2605087" y="2296963"/>
                            <a:ext cx="373063" cy="387351"/>
                            <a:chOff x="2605087" y="2287588"/>
                            <a:chExt cx="235" cy="244"/>
                          </a:xfrm>
                        </wpg:grpSpPr>
                        <wps:wsp>
                          <wps:cNvPr id="9016" name="Oval 9016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5087" y="2287607"/>
                              <a:ext cx="235" cy="2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17" name="Line 12"/>
                          <wps:cNvCnPr/>
                          <wps:spPr bwMode="auto">
                            <a:xfrm flipH="1">
                              <a:off x="2605180" y="2287588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18" name="Line 13"/>
                          <wps:cNvCnPr/>
                          <wps:spPr bwMode="auto">
                            <a:xfrm flipH="1" flipV="1">
                              <a:off x="2605181" y="2287609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19" name="Rectangle 9019"/>
                        <wps:cNvSpPr>
                          <a:spLocks noChangeArrowheads="1"/>
                        </wps:cNvSpPr>
                        <wps:spPr bwMode="auto">
                          <a:xfrm>
                            <a:off x="2068348" y="2811442"/>
                            <a:ext cx="15474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4FE66D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CancelSeviceSchoolBusController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20" name="Line 16"/>
                        <wps:cNvCnPr/>
                        <wps:spPr bwMode="auto">
                          <a:xfrm>
                            <a:off x="3532187" y="2471738"/>
                            <a:ext cx="558800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1" name="Line 17"/>
                        <wps:cNvCnPr/>
                        <wps:spPr bwMode="auto">
                          <a:xfrm flipH="1">
                            <a:off x="2976562" y="2471738"/>
                            <a:ext cx="5556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22" name="Group 9022"/>
                        <wpg:cNvGrpSpPr>
                          <a:grpSpLocks/>
                        </wpg:cNvGrpSpPr>
                        <wpg:grpSpPr bwMode="auto">
                          <a:xfrm>
                            <a:off x="3779838" y="739775"/>
                            <a:ext cx="225425" cy="304800"/>
                            <a:chOff x="3779837" y="739775"/>
                            <a:chExt cx="142" cy="192"/>
                          </a:xfrm>
                        </wpg:grpSpPr>
                        <wps:wsp>
                          <wps:cNvPr id="9023" name="Oval 9023"/>
                          <wps:cNvSpPr>
                            <a:spLocks noChangeArrowheads="1"/>
                          </wps:cNvSpPr>
                          <wps:spPr bwMode="auto">
                            <a:xfrm>
                              <a:off x="3779876" y="739775"/>
                              <a:ext cx="66" cy="6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24" name="Line 19"/>
                          <wps:cNvCnPr/>
                          <wps:spPr bwMode="auto">
                            <a:xfrm>
                              <a:off x="3779908" y="739838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25" name="Line 20"/>
                          <wps:cNvCnPr/>
                          <wps:spPr bwMode="auto">
                            <a:xfrm>
                              <a:off x="3779857" y="739855"/>
                              <a:ext cx="10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26" name="Freeform 21"/>
                          <wps:cNvSpPr>
                            <a:spLocks/>
                          </wps:cNvSpPr>
                          <wps:spPr bwMode="auto">
                            <a:xfrm>
                              <a:off x="3779837" y="739897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27" name="Rectangle 9027"/>
                        <wps:cNvSpPr>
                          <a:spLocks noChangeArrowheads="1"/>
                        </wps:cNvSpPr>
                        <wps:spPr bwMode="auto">
                          <a:xfrm>
                            <a:off x="3665246" y="1195271"/>
                            <a:ext cx="5480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7C3E1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28" name="Group 9028"/>
                        <wpg:cNvGrpSpPr>
                          <a:grpSpLocks/>
                        </wpg:cNvGrpSpPr>
                        <wpg:grpSpPr bwMode="auto">
                          <a:xfrm>
                            <a:off x="2773362" y="1382004"/>
                            <a:ext cx="373063" cy="387351"/>
                            <a:chOff x="2773362" y="1376363"/>
                            <a:chExt cx="235" cy="244"/>
                          </a:xfrm>
                        </wpg:grpSpPr>
                        <wps:wsp>
                          <wps:cNvPr id="9029" name="Oval 9029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3362" y="1376382"/>
                              <a:ext cx="235" cy="2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30" name="Line 25"/>
                          <wps:cNvCnPr/>
                          <wps:spPr bwMode="auto">
                            <a:xfrm flipH="1">
                              <a:off x="2773455" y="1376363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31" name="Line 26"/>
                          <wps:cNvCnPr/>
                          <wps:spPr bwMode="auto">
                            <a:xfrm flipH="1" flipV="1">
                              <a:off x="2773455" y="1376384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32" name="Rectangle 9032"/>
                        <wps:cNvSpPr>
                          <a:spLocks noChangeArrowheads="1"/>
                        </wps:cNvSpPr>
                        <wps:spPr bwMode="auto">
                          <a:xfrm>
                            <a:off x="2269945" y="1839733"/>
                            <a:ext cx="146875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32783E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ViewApplicationDetailsController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33" name="Line 29"/>
                        <wps:cNvCnPr/>
                        <wps:spPr bwMode="auto">
                          <a:xfrm flipV="1">
                            <a:off x="3459162" y="1016000"/>
                            <a:ext cx="317500" cy="209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4" name="Line 30"/>
                        <wps:cNvCnPr/>
                        <wps:spPr bwMode="auto">
                          <a:xfrm flipH="1">
                            <a:off x="3143250" y="1225550"/>
                            <a:ext cx="315913" cy="2111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35" name="Group 9035"/>
                        <wpg:cNvGrpSpPr>
                          <a:grpSpLocks/>
                        </wpg:cNvGrpSpPr>
                        <wpg:grpSpPr bwMode="auto">
                          <a:xfrm>
                            <a:off x="3477128" y="3175"/>
                            <a:ext cx="225426" cy="304800"/>
                            <a:chOff x="3452812" y="3175"/>
                            <a:chExt cx="142" cy="192"/>
                          </a:xfrm>
                        </wpg:grpSpPr>
                        <wps:wsp>
                          <wps:cNvPr id="9036" name="Oval 9036"/>
                          <wps:cNvSpPr>
                            <a:spLocks noChangeArrowheads="1"/>
                          </wps:cNvSpPr>
                          <wps:spPr bwMode="auto">
                            <a:xfrm>
                              <a:off x="3452851" y="3175"/>
                              <a:ext cx="66" cy="6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37" name="Line 32"/>
                          <wps:cNvCnPr/>
                          <wps:spPr bwMode="auto">
                            <a:xfrm>
                              <a:off x="3452883" y="3238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38" name="Line 33"/>
                          <wps:cNvCnPr/>
                          <wps:spPr bwMode="auto">
                            <a:xfrm>
                              <a:off x="3452831" y="3255"/>
                              <a:ext cx="10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39" name="Freeform 34"/>
                          <wps:cNvSpPr>
                            <a:spLocks/>
                          </wps:cNvSpPr>
                          <wps:spPr bwMode="auto">
                            <a:xfrm>
                              <a:off x="3452812" y="3297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40" name="Rectangle 9040"/>
                        <wps:cNvSpPr>
                          <a:spLocks noChangeArrowheads="1"/>
                        </wps:cNvSpPr>
                        <wps:spPr bwMode="auto">
                          <a:xfrm>
                            <a:off x="3338247" y="460330"/>
                            <a:ext cx="5480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B8C69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41" name="Group 9041"/>
                        <wpg:cNvGrpSpPr>
                          <a:grpSpLocks/>
                        </wpg:cNvGrpSpPr>
                        <wpg:grpSpPr bwMode="auto">
                          <a:xfrm>
                            <a:off x="2320925" y="0"/>
                            <a:ext cx="373063" cy="387350"/>
                            <a:chOff x="2320925" y="0"/>
                            <a:chExt cx="235" cy="244"/>
                          </a:xfrm>
                        </wpg:grpSpPr>
                        <wps:wsp>
                          <wps:cNvPr id="9042" name="Oval 9042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0925" y="18"/>
                              <a:ext cx="235" cy="22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43" name="Line 38"/>
                          <wps:cNvCnPr/>
                          <wps:spPr bwMode="auto">
                            <a:xfrm flipH="1">
                              <a:off x="2321018" y="0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44" name="Line 39"/>
                          <wps:cNvCnPr/>
                          <wps:spPr bwMode="auto">
                            <a:xfrm flipH="1" flipV="1">
                              <a:off x="2321019" y="21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45" name="Rectangle 9045"/>
                        <wps:cNvSpPr>
                          <a:spLocks noChangeArrowheads="1"/>
                        </wps:cNvSpPr>
                        <wps:spPr bwMode="auto">
                          <a:xfrm>
                            <a:off x="1950882" y="523824"/>
                            <a:ext cx="118046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6603A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ApplySchoolBusController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46" name="Line 42"/>
                        <wps:cNvCnPr/>
                        <wps:spPr bwMode="auto">
                          <a:xfrm>
                            <a:off x="3068637" y="193675"/>
                            <a:ext cx="3778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7" name="Line 43"/>
                        <wps:cNvCnPr/>
                        <wps:spPr bwMode="auto">
                          <a:xfrm flipH="1">
                            <a:off x="2692400" y="193675"/>
                            <a:ext cx="3762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48" name="Group 9048"/>
                        <wpg:cNvGrpSpPr>
                          <a:grpSpLocks/>
                        </wpg:cNvGrpSpPr>
                        <wpg:grpSpPr bwMode="auto">
                          <a:xfrm>
                            <a:off x="1206500" y="1401763"/>
                            <a:ext cx="547688" cy="365125"/>
                            <a:chOff x="1206500" y="1401763"/>
                            <a:chExt cx="345" cy="230"/>
                          </a:xfrm>
                        </wpg:grpSpPr>
                        <wps:wsp>
                          <wps:cNvPr id="9049" name="Oval 9049"/>
                          <wps:cNvSpPr>
                            <a:spLocks noChangeArrowheads="1"/>
                          </wps:cNvSpPr>
                          <wps:spPr bwMode="auto">
                            <a:xfrm>
                              <a:off x="1206615" y="1401763"/>
                              <a:ext cx="230" cy="23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50" name="Line 45"/>
                          <wps:cNvCnPr/>
                          <wps:spPr bwMode="auto">
                            <a:xfrm>
                              <a:off x="1206500" y="1401817"/>
                              <a:ext cx="0" cy="12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51" name="Line 46"/>
                          <wps:cNvCnPr/>
                          <wps:spPr bwMode="auto">
                            <a:xfrm>
                              <a:off x="1206501" y="1401878"/>
                              <a:ext cx="114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52" name="Rectangle 9052"/>
                        <wps:cNvSpPr>
                          <a:spLocks noChangeArrowheads="1"/>
                        </wps:cNvSpPr>
                        <wps:spPr bwMode="auto">
                          <a:xfrm>
                            <a:off x="882580" y="1841320"/>
                            <a:ext cx="126555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660DF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ViewApplicationDetailsPage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53" name="Line 49"/>
                        <wps:cNvCnPr/>
                        <wps:spPr bwMode="auto">
                          <a:xfrm flipV="1">
                            <a:off x="2257425" y="1570038"/>
                            <a:ext cx="50800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4" name="Line 50"/>
                        <wps:cNvCnPr/>
                        <wps:spPr bwMode="auto">
                          <a:xfrm flipH="1">
                            <a:off x="1752600" y="1573213"/>
                            <a:ext cx="504825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55" name="Group 9055"/>
                        <wpg:cNvGrpSpPr>
                          <a:grpSpLocks/>
                        </wpg:cNvGrpSpPr>
                        <wpg:grpSpPr bwMode="auto">
                          <a:xfrm>
                            <a:off x="784225" y="33338"/>
                            <a:ext cx="547688" cy="363538"/>
                            <a:chOff x="784225" y="33338"/>
                            <a:chExt cx="345" cy="229"/>
                          </a:xfrm>
                        </wpg:grpSpPr>
                        <wps:wsp>
                          <wps:cNvPr id="9056" name="Oval 9056"/>
                          <wps:cNvSpPr>
                            <a:spLocks noChangeArrowheads="1"/>
                          </wps:cNvSpPr>
                          <wps:spPr bwMode="auto">
                            <a:xfrm>
                              <a:off x="784340" y="33338"/>
                              <a:ext cx="230" cy="22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57" name="Line 52"/>
                          <wps:cNvCnPr/>
                          <wps:spPr bwMode="auto">
                            <a:xfrm>
                              <a:off x="784225" y="33392"/>
                              <a:ext cx="0" cy="1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58" name="Line 53"/>
                          <wps:cNvCnPr/>
                          <wps:spPr bwMode="auto">
                            <a:xfrm>
                              <a:off x="784226" y="33453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59" name="Rectangle 9059"/>
                        <wps:cNvSpPr>
                          <a:spLocks noChangeArrowheads="1"/>
                        </wps:cNvSpPr>
                        <wps:spPr bwMode="auto">
                          <a:xfrm>
                            <a:off x="592090" y="533348"/>
                            <a:ext cx="97726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F0FA5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ApplySchoolBusPage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60" name="Line 56"/>
                        <wps:cNvCnPr/>
                        <wps:spPr bwMode="auto">
                          <a:xfrm flipV="1">
                            <a:off x="1822450" y="193675"/>
                            <a:ext cx="493713" cy="4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1" name="Line 57"/>
                        <wps:cNvCnPr/>
                        <wps:spPr bwMode="auto">
                          <a:xfrm flipH="1">
                            <a:off x="1330325" y="198438"/>
                            <a:ext cx="492125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62" name="Group 9062"/>
                        <wpg:cNvGrpSpPr>
                          <a:grpSpLocks/>
                        </wpg:cNvGrpSpPr>
                        <wpg:grpSpPr bwMode="auto">
                          <a:xfrm>
                            <a:off x="888385" y="2306638"/>
                            <a:ext cx="549276" cy="363538"/>
                            <a:chOff x="885825" y="2306638"/>
                            <a:chExt cx="346" cy="229"/>
                          </a:xfrm>
                        </wpg:grpSpPr>
                        <wps:wsp>
                          <wps:cNvPr id="9063" name="Oval 9063"/>
                          <wps:cNvSpPr>
                            <a:spLocks noChangeArrowheads="1"/>
                          </wps:cNvSpPr>
                          <wps:spPr bwMode="auto">
                            <a:xfrm>
                              <a:off x="885940" y="2306638"/>
                              <a:ext cx="231" cy="22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64" name="Line 59"/>
                          <wps:cNvCnPr/>
                          <wps:spPr bwMode="auto">
                            <a:xfrm>
                              <a:off x="885825" y="2306692"/>
                              <a:ext cx="0" cy="1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65" name="Line 60"/>
                          <wps:cNvCnPr/>
                          <wps:spPr bwMode="auto">
                            <a:xfrm>
                              <a:off x="885826" y="2306753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66" name="Rectangle 9066"/>
                        <wps:cNvSpPr>
                          <a:spLocks noChangeArrowheads="1"/>
                        </wps:cNvSpPr>
                        <wps:spPr bwMode="auto">
                          <a:xfrm>
                            <a:off x="528595" y="2806426"/>
                            <a:ext cx="13442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81578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CancelSeviceSchoolBusPage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67" name="Line 63"/>
                        <wps:cNvCnPr/>
                        <wps:spPr bwMode="auto">
                          <a:xfrm>
                            <a:off x="2014537" y="2478088"/>
                            <a:ext cx="5826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8" name="Line 64"/>
                        <wps:cNvCnPr/>
                        <wps:spPr bwMode="auto">
                          <a:xfrm flipH="1">
                            <a:off x="1431925" y="2478088"/>
                            <a:ext cx="5826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69" name="Group 9069"/>
                        <wpg:cNvGrpSpPr>
                          <a:grpSpLocks/>
                        </wpg:cNvGrpSpPr>
                        <wpg:grpSpPr bwMode="auto">
                          <a:xfrm>
                            <a:off x="0" y="1373188"/>
                            <a:ext cx="225426" cy="304800"/>
                            <a:chOff x="0" y="1373188"/>
                            <a:chExt cx="142" cy="192"/>
                          </a:xfrm>
                        </wpg:grpSpPr>
                        <wps:wsp>
                          <wps:cNvPr id="9070" name="Oval 907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373188"/>
                              <a:ext cx="66" cy="6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71" name="Line 66"/>
                          <wps:cNvCnPr/>
                          <wps:spPr bwMode="auto">
                            <a:xfrm>
                              <a:off x="71" y="1373251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72" name="Line 67"/>
                          <wps:cNvCnPr/>
                          <wps:spPr bwMode="auto">
                            <a:xfrm>
                              <a:off x="19" y="1373268"/>
                              <a:ext cx="10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73" name="Freeform 68"/>
                          <wps:cNvSpPr>
                            <a:spLocks/>
                          </wps:cNvSpPr>
                          <wps:spPr bwMode="auto">
                            <a:xfrm>
                              <a:off x="0" y="1373310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74" name="Rectangle 9074"/>
                        <wps:cNvSpPr>
                          <a:spLocks noChangeArrowheads="1"/>
                        </wps:cNvSpPr>
                        <wps:spPr bwMode="auto">
                          <a:xfrm>
                            <a:off x="0" y="1830209"/>
                            <a:ext cx="2997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C5F0E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75" name="Line 71"/>
                        <wps:cNvCnPr/>
                        <wps:spPr bwMode="auto">
                          <a:xfrm>
                            <a:off x="739775" y="1568450"/>
                            <a:ext cx="461963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6" name="Line 72"/>
                        <wps:cNvCnPr/>
                        <wps:spPr bwMode="auto">
                          <a:xfrm flipH="1" flipV="1">
                            <a:off x="279400" y="1562100"/>
                            <a:ext cx="460375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7" name="Line 73"/>
                        <wps:cNvCnPr/>
                        <wps:spPr bwMode="auto">
                          <a:xfrm flipH="1">
                            <a:off x="266700" y="1011238"/>
                            <a:ext cx="244475" cy="3571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8" name="Line 74"/>
                        <wps:cNvCnPr/>
                        <wps:spPr bwMode="auto">
                          <a:xfrm flipV="1">
                            <a:off x="511175" y="654050"/>
                            <a:ext cx="247650" cy="3571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9" name="Line 75"/>
                        <wps:cNvCnPr/>
                        <wps:spPr bwMode="auto">
                          <a:xfrm flipH="1" flipV="1">
                            <a:off x="279378" y="1688934"/>
                            <a:ext cx="603132" cy="6744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8D6F24" id="Group 81" o:spid="_x0000_s1689" style="position:absolute;left:0;text-align:left;margin-left:0;margin-top:.15pt;width:356.4pt;height:239.3pt;z-index:251597824;mso-position-horizontal:center;mso-position-horizontal-relative:margin" coordsize="45260,3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">
                <v:group id="Group 9009" o:spid="_x0000_s1690" style="position:absolute;left:41213;top:22860;width:2255;height:3032" coordorigin="40925,2286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">
                  <v:oval id="Oval 9010" o:spid="_x0000_s1691" style="position:absolute;left:40926;top:22860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" filled="f" strokecolor="#903" strokeweight="1.5pt"/>
                  <v:line id="Line 6" o:spid="_x0000_s1692" style="position:absolute;visibility:visible;mso-wrap-style:square" from="40926,22860" to="40926,22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" strokecolor="#903" strokeweight="1.5pt"/>
                  <v:line id="Line 7" o:spid="_x0000_s1693" style="position:absolute;visibility:visible;mso-wrap-style:square" from="40925,22860" to="40926,22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" strokecolor="#903" strokeweight="1.5pt"/>
                  <v:shape id="Freeform 8" o:spid="_x0000_s1694" style="position:absolute;left:40925;top:22861;width:2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14" o:spid="_x0000_s1695" style="position:absolute;left:39779;top:27413;width:5481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" filled="f" stroked="f">
                  <v:textbox style="mso-fit-shape-to-text:t" inset="0,0,0,0">
                    <w:txbxContent>
                      <w:p w14:paraId="59D10F96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WebService</w:t>
                        </w:r>
                      </w:p>
                    </w:txbxContent>
                  </v:textbox>
                </v:rect>
                <v:group id="Group 9015" o:spid="_x0000_s1696" style="position:absolute;left:26050;top:22969;width:3731;height:3874" coordorigin="26050,2287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NXpxgAAAN0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N4Cn9vwhOQy18AAAD//wMAUEsBAi0AFAAGAAgAAAAhANvh9svuAAAAhQEAABMAAAAAAAAA&#10;AAAAAAAAAAAAAFtDb250ZW50X1R5cGVzXS54bWxQSwECLQAUAAYACAAAACEAWvQsW78AAAAVAQAA&#10;CwAAAAAAAAAAAAAAAAAfAQAAX3JlbHMvLnJlbHNQSwECLQAUAAYACAAAACEAffjV6cYAAADdAAAA&#10;DwAAAAAAAAAAAAAAAAAHAgAAZHJzL2Rvd25yZXYueG1sUEsFBgAAAAADAAMAtwAAAPoCAAAAAA==&#10;">
                  <v:oval id="Oval 9016" o:spid="_x0000_s1697" style="position:absolute;left:26050;top:2287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" fillcolor="#ffc" strokecolor="#1f1a17" strokeweight="1.5pt"/>
                  <v:line id="Line 12" o:spid="_x0000_s1698" style="position:absolute;flip:x;visibility:visible;mso-wrap-style:square" from="26051,22875" to="26052,2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" strokecolor="#1f1a17" strokeweight="1.5pt"/>
                  <v:line id="Line 13" o:spid="_x0000_s1699" style="position:absolute;flip:x y;visibility:visible;mso-wrap-style:square" from="26051,22876" to="26052,2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" strokecolor="#1f1a17" strokeweight="1.5pt"/>
                </v:group>
                <v:rect id="Rectangle 9019" o:spid="_x0000_s1700" style="position:absolute;left:20683;top:28114;width:15475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" filled="f" stroked="f">
                  <v:textbox style="mso-fit-shape-to-text:t" inset="0,0,0,0">
                    <w:txbxContent>
                      <w:p w14:paraId="444FE66D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CancelSeviceSchoolBusController</w:t>
                        </w:r>
                      </w:p>
                    </w:txbxContent>
                  </v:textbox>
                </v:rect>
                <v:line id="Line 16" o:spid="_x0000_s1701" style="position:absolute;visibility:visible;mso-wrap-style:square" from="35321,24717" to="40909,24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" strokecolor="#903" strokeweight="1.5pt"/>
                <v:line id="Line 17" o:spid="_x0000_s1702" style="position:absolute;flip:x;visibility:visible;mso-wrap-style:square" from="29765,24717" to="35321,24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" strokecolor="#903" strokeweight="1.5pt"/>
                <v:group id="Group 9022" o:spid="_x0000_s1703" style="position:absolute;left:37798;top:7397;width:2254;height:3048" coordorigin="37798,739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YcgxgAAAN0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lmUJPD7JjwBufwBAAD//wMAUEsBAi0AFAAGAAgAAAAhANvh9svuAAAAhQEAABMAAAAAAAAA&#10;AAAAAAAAAAAAAFtDb250ZW50X1R5cGVzXS54bWxQSwECLQAUAAYACAAAACEAWvQsW78AAAAVAQAA&#10;CwAAAAAAAAAAAAAAAAAfAQAAX3JlbHMvLnJlbHNQSwECLQAUAAYACAAAACEAPH2HIMYAAADdAAAA&#10;DwAAAAAAAAAAAAAAAAAHAgAAZHJzL2Rvd25yZXYueG1sUEsFBgAAAAADAAMAtwAAAPoCAAAAAA==&#10;">
                  <v:oval id="Oval 9023" o:spid="_x0000_s1704" style="position:absolute;left:37798;top:739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" filled="f" strokecolor="#903" strokeweight="1.5pt"/>
                  <v:line id="Line 19" o:spid="_x0000_s1705" style="position:absolute;visibility:visible;mso-wrap-style:square" from="37799,7398" to="37799,7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" strokecolor="#903" strokeweight="1.5pt"/>
                  <v:line id="Line 20" o:spid="_x0000_s1706" style="position:absolute;visibility:visible;mso-wrap-style:square" from="37798,7398" to="37799,7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" strokecolor="#903" strokeweight="1.5pt"/>
                  <v:shape id="Freeform 21" o:spid="_x0000_s1707" style="position:absolute;left:37798;top:7398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27" o:spid="_x0000_s1708" style="position:absolute;left:36652;top:11952;width:5480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" filled="f" stroked="f">
                  <v:textbox style="mso-fit-shape-to-text:t" inset="0,0,0,0">
                    <w:txbxContent>
                      <w:p w14:paraId="4847C3E1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WebService</w:t>
                        </w:r>
                      </w:p>
                    </w:txbxContent>
                  </v:textbox>
                </v:rect>
                <v:group id="Group 9028" o:spid="_x0000_s1709" style="position:absolute;left:27733;top:13820;width:3731;height:3873" coordorigin="27733,1376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bDK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1hGSZgb3oQnIDe/AAAA//8DAFBLAQItABQABgAIAAAAIQDb4fbL7gAAAIUBAAATAAAAAAAAAAAA&#10;AAAAAAAAAABbQ29udGVudF9UeXBlc10ueG1sUEsBAi0AFAAGAAgAAAAhAFr0LFu/AAAAFQEAAAsA&#10;AAAAAAAAAAAAAAAAHwEAAF9yZWxzLy5yZWxzUEsBAi0AFAAGAAgAAAAhAF2VsMrEAAAA3QAAAA8A&#10;AAAAAAAAAAAAAAAABwIAAGRycy9kb3ducmV2LnhtbFBLBQYAAAAAAwADALcAAAD4AgAAAAA=&#10;">
                  <v:oval id="Oval 9029" o:spid="_x0000_s1710" style="position:absolute;left:27733;top:13763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" fillcolor="#ffc" strokecolor="#1f1a17" strokeweight="1.5pt"/>
                  <v:line id="Line 25" o:spid="_x0000_s1711" style="position:absolute;flip:x;visibility:visible;mso-wrap-style:square" from="27734,13763" to="27735,137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" strokecolor="#1f1a17" strokeweight="1.5pt"/>
                  <v:line id="Line 26" o:spid="_x0000_s1712" style="position:absolute;flip:x y;visibility:visible;mso-wrap-style:square" from="27734,13763" to="27735,1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" strokecolor="#1f1a17" strokeweight="1.5pt"/>
                </v:group>
                <v:rect id="Rectangle 9032" o:spid="_x0000_s1713" style="position:absolute;left:22699;top:18397;width:14688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" filled="f" stroked="f">
                  <v:textbox style="mso-fit-shape-to-text:t" inset="0,0,0,0">
                    <w:txbxContent>
                      <w:p w14:paraId="0432783E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ViewApplicationDetailsController</w:t>
                        </w:r>
                      </w:p>
                    </w:txbxContent>
                  </v:textbox>
                </v:rect>
                <v:line id="Line 29" o:spid="_x0000_s1714" style="position:absolute;flip:y;visibility:visible;mso-wrap-style:square" from="34591,10160" to="37766,12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" strokecolor="#903" strokeweight="1.5pt"/>
                <v:line id="Line 30" o:spid="_x0000_s1715" style="position:absolute;flip:x;visibility:visible;mso-wrap-style:square" from="31432,12255" to="34591,14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" strokecolor="#903" strokeweight="1.5pt"/>
                <v:group id="Group 9035" o:spid="_x0000_s1716" style="position:absolute;left:34771;top:31;width:2254;height:3048" coordorigin="34528,3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YmJ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Klyn8vglPQK5/AAAA//8DAFBLAQItABQABgAIAAAAIQDb4fbL7gAAAIUBAAATAAAAAAAA&#10;AAAAAAAAAAAAAABbQ29udGVudF9UeXBlc10ueG1sUEsBAi0AFAAGAAgAAAAhAFr0LFu/AAAAFQEA&#10;AAsAAAAAAAAAAAAAAAAAHwEAAF9yZWxzLy5yZWxzUEsBAi0AFAAGAAgAAAAhADZNiYnHAAAA3QAA&#10;AA8AAAAAAAAAAAAAAAAABwIAAGRycy9kb3ducmV2LnhtbFBLBQYAAAAAAwADALcAAAD7AgAAAAA=&#10;">
                  <v:oval id="Oval 9036" o:spid="_x0000_s1717" style="position:absolute;left:34528;top:3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" filled="f" strokecolor="#903" strokeweight="1.5pt"/>
                  <v:line id="Line 32" o:spid="_x0000_s1718" style="position:absolute;visibility:visible;mso-wrap-style:square" from="34528,32" to="34528,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" strokecolor="#903" strokeweight="1.5pt"/>
                  <v:line id="Line 33" o:spid="_x0000_s1719" style="position:absolute;visibility:visible;mso-wrap-style:square" from="34528,32" to="34529,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" strokecolor="#903" strokeweight="1.5pt"/>
                  <v:shape id="Freeform 34" o:spid="_x0000_s1720" style="position:absolute;left:34528;top:32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40" o:spid="_x0000_s1721" style="position:absolute;left:33382;top:4603;width:5480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" filled="f" stroked="f">
                  <v:textbox style="mso-fit-shape-to-text:t" inset="0,0,0,0">
                    <w:txbxContent>
                      <w:p w14:paraId="1F3B8C69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WebService</w:t>
                        </w:r>
                      </w:p>
                    </w:txbxContent>
                  </v:textbox>
                </v:rect>
                <v:group id="Group 9041" o:spid="_x0000_s1722" style="position:absolute;left:23209;width:3730;height:3873" coordorigin="2320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">
                  <v:oval id="Oval 9042" o:spid="_x0000_s1723" style="position:absolute;left:2320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" fillcolor="#ffc" strokecolor="#1f1a17" strokeweight="1.5pt"/>
                  <v:line id="Line 38" o:spid="_x0000_s1724" style="position:absolute;flip:x;visibility:visible;mso-wrap-style:square" from="23210,0" to="232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" strokecolor="#1f1a17" strokeweight="1.5pt"/>
                  <v:line id="Line 39" o:spid="_x0000_s1725" style="position:absolute;flip:x y;visibility:visible;mso-wrap-style:square" from="23210,0" to="232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" strokecolor="#1f1a17" strokeweight="1.5pt"/>
                </v:group>
                <v:rect id="Rectangle 9045" o:spid="_x0000_s1726" style="position:absolute;left:19508;top:5238;width:11805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" filled="f" stroked="f">
                  <v:textbox style="mso-fit-shape-to-text:t" inset="0,0,0,0">
                    <w:txbxContent>
                      <w:p w14:paraId="4A86603A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ApplySchoolBusController</w:t>
                        </w:r>
                      </w:p>
                    </w:txbxContent>
                  </v:textbox>
                </v:rect>
                <v:line id="Line 42" o:spid="_x0000_s1727" style="position:absolute;visibility:visible;mso-wrap-style:square" from="30686,1936" to="34464,1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" strokecolor="#903" strokeweight="1.5pt"/>
                <v:line id="Line 43" o:spid="_x0000_s1728" style="position:absolute;flip:x;visibility:visible;mso-wrap-style:square" from="26924,1936" to="30686,1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" strokecolor="#903" strokeweight="1.5pt"/>
                <v:group id="Group 9048" o:spid="_x0000_s1729" style="position:absolute;left:12065;top:14017;width:5476;height:3651" coordorigin="12065,140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lVq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COnsPc8CY8AZn+AQAA//8DAFBLAQItABQABgAIAAAAIQDb4fbL7gAAAIUBAAATAAAAAAAAAAAA&#10;AAAAAAAAAABbQ29udGVudF9UeXBlc10ueG1sUEsBAi0AFAAGAAgAAAAhAFr0LFu/AAAAFQEAAAsA&#10;AAAAAAAAAAAAAAAAHwEAAF9yZWxzLy5yZWxzUEsBAi0AFAAGAAgAAAAhAIBKVWrEAAAA3QAAAA8A&#10;AAAAAAAAAAAAAAAABwIAAGRycy9kb3ducmV2LnhtbFBLBQYAAAAAAwADALcAAAD4AgAAAAA=&#10;">
                  <v:oval id="Oval 9049" o:spid="_x0000_s1730" style="position:absolute;left:12066;top:1401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" fillcolor="#ffc" strokecolor="#1f1a17" strokeweight="1.5pt"/>
                  <v:line id="Line 45" o:spid="_x0000_s1731" style="position:absolute;visibility:visible;mso-wrap-style:square" from="12065,14018" to="12065,14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" strokecolor="#1f1a17" strokeweight="1.5pt"/>
                  <v:line id="Line 46" o:spid="_x0000_s1732" style="position:absolute;visibility:visible;mso-wrap-style:square" from="12065,14018" to="12066,14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" strokecolor="#1f1a17" strokeweight="1.5pt"/>
                </v:group>
                <v:rect id="Rectangle 9052" o:spid="_x0000_s1733" style="position:absolute;left:8825;top:18413;width:12656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" filled="f" stroked="f">
                  <v:textbox style="mso-fit-shape-to-text:t" inset="0,0,0,0">
                    <w:txbxContent>
                      <w:p w14:paraId="202660DF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ViewApplicationDetailsPage</w:t>
                        </w:r>
                      </w:p>
                    </w:txbxContent>
                  </v:textbox>
                </v:rect>
                <v:line id="Line 49" o:spid="_x0000_s1734" style="position:absolute;flip:y;visibility:visible;mso-wrap-style:square" from="22574,15700" to="27654,15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" strokecolor="#903" strokeweight="1.5pt"/>
                <v:line id="Line 50" o:spid="_x0000_s1735" style="position:absolute;flip:x;visibility:visible;mso-wrap-style:square" from="17526,15732" to="22574,15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" strokecolor="#903" strokeweight="1.5pt"/>
                <v:group id="Group 9055" o:spid="_x0000_s1736" style="position:absolute;left:7842;top:333;width:5477;height:3635" coordorigin="7842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wp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mUJPD7JjwBufgBAAD//wMAUEsBAi0AFAAGAAgAAAAhANvh9svuAAAAhQEAABMAAAAAAAAA&#10;AAAAAAAAAAAAAFtDb250ZW50X1R5cGVzXS54bWxQSwECLQAUAAYACAAAACEAWvQsW78AAAAVAQAA&#10;CwAAAAAAAAAAAAAAAAAfAQAAX3JlbHMvLnJlbHNQSwECLQAUAAYACAAAACEA65JsKcYAAADdAAAA&#10;DwAAAAAAAAAAAAAAAAAHAgAAZHJzL2Rvd25yZXYueG1sUEsFBgAAAAADAAMAtwAAAPoCAAAAAA==&#10;">
                  <v:oval id="Oval 9056" o:spid="_x0000_s1737" style="position:absolute;left:7843;top:33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" fillcolor="#ffc" strokecolor="#1f1a17" strokeweight="1.5pt"/>
                  <v:line id="Line 52" o:spid="_x0000_s1738" style="position:absolute;visibility:visible;mso-wrap-style:square" from="7842,333" to="7842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" strokecolor="#1f1a17" strokeweight="1.5pt"/>
                  <v:line id="Line 53" o:spid="_x0000_s1739" style="position:absolute;visibility:visible;mso-wrap-style:square" from="7842,334" to="7843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" strokecolor="#1f1a17" strokeweight="1.5pt"/>
                </v:group>
                <v:rect id="Rectangle 9059" o:spid="_x0000_s1740" style="position:absolute;left:5920;top:5333;width:9773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" filled="f" stroked="f">
                  <v:textbox style="mso-fit-shape-to-text:t" inset="0,0,0,0">
                    <w:txbxContent>
                      <w:p w14:paraId="7B5F0FA5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ApplySchoolBusPage</w:t>
                        </w:r>
                      </w:p>
                    </w:txbxContent>
                  </v:textbox>
                </v:rect>
                <v:line id="Line 56" o:spid="_x0000_s1741" style="position:absolute;flip:y;visibility:visible;mso-wrap-style:square" from="18224,1936" to="23161,1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" strokecolor="#903" strokeweight="1.5pt"/>
                <v:line id="Line 57" o:spid="_x0000_s1742" style="position:absolute;flip:x;visibility:visible;mso-wrap-style:square" from="13303,1984" to="18224,2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" strokecolor="#903" strokeweight="1.5pt"/>
                <v:group id="Group 9062" o:spid="_x0000_s1743" style="position:absolute;left:8883;top:23066;width:5493;height:3635" coordorigin="8858,23066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z7g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CM0wX8vglPQK5/AAAA//8DAFBLAQItABQABgAIAAAAIQDb4fbL7gAAAIUBAAATAAAAAAAA&#10;AAAAAAAAAAAAAABbQ29udGVudF9UeXBlc10ueG1sUEsBAi0AFAAGAAgAAAAhAFr0LFu/AAAAFQEA&#10;AAsAAAAAAAAAAAAAAAAAHwEAAF9yZWxzLy5yZWxzUEsBAi0AFAAGAAgAAAAhAKoXPuDHAAAA3QAA&#10;AA8AAAAAAAAAAAAAAAAABwIAAGRycy9kb3ducmV2LnhtbFBLBQYAAAAAAwADALcAAAD7AgAAAAA=&#10;">
                  <v:oval id="Oval 9063" o:spid="_x0000_s1744" style="position:absolute;left:8859;top:23066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" fillcolor="#ffc" strokecolor="#1f1a17" strokeweight="1.5pt"/>
                  <v:line id="Line 59" o:spid="_x0000_s1745" style="position:absolute;visibility:visible;mso-wrap-style:square" from="8858,23066" to="8858,23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" strokecolor="#1f1a17" strokeweight="1.5pt"/>
                  <v:line id="Line 60" o:spid="_x0000_s1746" style="position:absolute;visibility:visible;mso-wrap-style:square" from="8858,23067" to="8859,23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" strokecolor="#1f1a17" strokeweight="1.5pt"/>
                </v:group>
                <v:rect id="Rectangle 9066" o:spid="_x0000_s1747" style="position:absolute;left:5285;top:28064;width:13443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" filled="f" stroked="f">
                  <v:textbox style="mso-fit-shape-to-text:t" inset="0,0,0,0">
                    <w:txbxContent>
                      <w:p w14:paraId="08E81578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CancelSeviceSchoolBusPage</w:t>
                        </w:r>
                      </w:p>
                    </w:txbxContent>
                  </v:textbox>
                </v:rect>
                <v:line id="Line 63" o:spid="_x0000_s1748" style="position:absolute;visibility:visible;mso-wrap-style:square" from="20145,24780" to="25971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" strokecolor="#903" strokeweight="1.5pt"/>
                <v:line id="Line 64" o:spid="_x0000_s1749" style="position:absolute;flip:x;visibility:visible;mso-wrap-style:square" from="14319,24780" to="20145,24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" strokecolor="#903" strokeweight="1.5pt"/>
                <v:group id="Group 9069" o:spid="_x0000_s1750" style="position:absolute;top:13731;width:2254;height:3048" coordorigin=",1373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">
                  <v:oval id="Oval 9070" o:spid="_x0000_s1751" style="position:absolute;top:1373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" filled="f" strokecolor="#903" strokeweight="1.5pt"/>
                  <v:line id="Line 66" o:spid="_x0000_s1752" style="position:absolute;visibility:visible;mso-wrap-style:square" from="0,13732" to="0,13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" strokecolor="#903" strokeweight="1.5pt"/>
                  <v:line id="Line 67" o:spid="_x0000_s1753" style="position:absolute;visibility:visible;mso-wrap-style:square" from="0,13732" to="1,13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" strokecolor="#903" strokeweight="1.5pt"/>
                  <v:shape id="Freeform 68" o:spid="_x0000_s1754" style="position:absolute;top:13733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74" o:spid="_x0000_s1755" style="position:absolute;top:18302;width:2997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" filled="f" stroked="f">
                  <v:textbox style="mso-fit-shape-to-text:t" inset="0,0,0,0">
                    <w:txbxContent>
                      <w:p w14:paraId="4A8C5F0E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Parent</w:t>
                        </w:r>
                      </w:p>
                    </w:txbxContent>
                  </v:textbox>
                </v:rect>
                <v:line id="Line 71" o:spid="_x0000_s1756" style="position:absolute;visibility:visible;mso-wrap-style:square" from="7397,15684" to="12017,15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" strokecolor="#903" strokeweight="1.5pt"/>
                <v:line id="Line 72" o:spid="_x0000_s1757" style="position:absolute;flip:x y;visibility:visible;mso-wrap-style:square" from="2794,15621" to="7397,15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" strokecolor="#903" strokeweight="1.5pt"/>
                <v:line id="Line 73" o:spid="_x0000_s1758" style="position:absolute;flip:x;visibility:visible;mso-wrap-style:square" from="2667,10112" to="5111,13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" strokecolor="#903" strokeweight="1.5pt"/>
                <v:line id="Line 74" o:spid="_x0000_s1759" style="position:absolute;flip:y;visibility:visible;mso-wrap-style:square" from="5111,6540" to="7588,10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" strokecolor="#903" strokeweight="1.5pt"/>
                <v:line id="Line 75" o:spid="_x0000_s1760" style="position:absolute;flip:x y;visibility:visible;mso-wrap-style:square" from="2793,16889" to="8825,23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" strokecolor="#903" strokeweight="1.5pt"/>
                <w10:wrap anchorx="margin"/>
              </v:group>
            </w:pict>
          </mc:Fallback>
        </mc:AlternateContent>
      </w:r>
    </w:p>
    <w:p w14:paraId="6B76DEE7" w14:textId="3E14690D" w:rsidR="006217BE" w:rsidRDefault="006217BE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00EE3C7" w14:textId="46450AC8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1BB6B0D" w14:textId="6E06CE1A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61DA95E" w14:textId="0AF7409C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A7662C2" w14:textId="3AB78E42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ED95564" w14:textId="41F20A86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B0E58AD" w14:textId="7D8A9769" w:rsidR="00A917E5" w:rsidRDefault="00D7655F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D7655F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03968" behindDoc="0" locked="0" layoutInCell="1" allowOverlap="1" wp14:anchorId="7D2CE5BF" wp14:editId="402CCE89">
                <wp:simplePos x="0" y="0"/>
                <wp:positionH relativeFrom="column">
                  <wp:posOffset>-60960</wp:posOffset>
                </wp:positionH>
                <wp:positionV relativeFrom="paragraph">
                  <wp:posOffset>403225</wp:posOffset>
                </wp:positionV>
                <wp:extent cx="5848985" cy="4200525"/>
                <wp:effectExtent l="0" t="0" r="18415" b="9525"/>
                <wp:wrapNone/>
                <wp:docPr id="9080" name="Group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985" cy="4200525"/>
                          <a:chOff x="0" y="0"/>
                          <a:chExt cx="4618429" cy="3316894"/>
                        </a:xfrm>
                      </wpg:grpSpPr>
                      <wpg:grpSp>
                        <wpg:cNvPr id="9081" name="Group 9081"/>
                        <wpg:cNvGrpSpPr>
                          <a:grpSpLocks/>
                        </wpg:cNvGrpSpPr>
                        <wpg:grpSpPr bwMode="auto">
                          <a:xfrm>
                            <a:off x="1476375" y="2835275"/>
                            <a:ext cx="381000" cy="254000"/>
                            <a:chOff x="1476375" y="2835275"/>
                            <a:chExt cx="240" cy="160"/>
                          </a:xfrm>
                        </wpg:grpSpPr>
                        <wps:wsp>
                          <wps:cNvPr id="9082" name="Oval 9082"/>
                          <wps:cNvSpPr>
                            <a:spLocks noChangeArrowheads="1"/>
                          </wps:cNvSpPr>
                          <wps:spPr bwMode="auto">
                            <a:xfrm>
                              <a:off x="1476455" y="2835275"/>
                              <a:ext cx="160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83" name="Line 81"/>
                          <wps:cNvCnPr/>
                          <wps:spPr bwMode="auto">
                            <a:xfrm>
                              <a:off x="1476375" y="2835313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84" name="Line 82"/>
                          <wps:cNvCnPr/>
                          <wps:spPr bwMode="auto">
                            <a:xfrm>
                              <a:off x="1476376" y="2835355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85" name="Rectangle 9085"/>
                        <wps:cNvSpPr>
                          <a:spLocks noChangeArrowheads="1"/>
                        </wps:cNvSpPr>
                        <wps:spPr bwMode="auto">
                          <a:xfrm>
                            <a:off x="1252445" y="3141229"/>
                            <a:ext cx="874382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5F564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ViewApplicationDetailsPage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86" name="Group 9086"/>
                        <wpg:cNvGrpSpPr>
                          <a:grpSpLocks/>
                        </wpg:cNvGrpSpPr>
                        <wpg:grpSpPr bwMode="auto">
                          <a:xfrm>
                            <a:off x="3548063" y="2842197"/>
                            <a:ext cx="157163" cy="211138"/>
                            <a:chOff x="3548063" y="2820987"/>
                            <a:chExt cx="99" cy="133"/>
                          </a:xfrm>
                        </wpg:grpSpPr>
                        <wps:wsp>
                          <wps:cNvPr id="9087" name="Oval 9087"/>
                          <wps:cNvSpPr>
                            <a:spLocks noChangeArrowheads="1"/>
                          </wps:cNvSpPr>
                          <wps:spPr bwMode="auto">
                            <a:xfrm>
                              <a:off x="3548091" y="2820987"/>
                              <a:ext cx="45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88" name="Line 86"/>
                          <wps:cNvCnPr/>
                          <wps:spPr bwMode="auto">
                            <a:xfrm>
                              <a:off x="3548112" y="2821031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89" name="Line 87"/>
                          <wps:cNvCnPr/>
                          <wps:spPr bwMode="auto">
                            <a:xfrm>
                              <a:off x="3548077" y="2821042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90" name="Freeform 88"/>
                          <wps:cNvSpPr>
                            <a:spLocks/>
                          </wps:cNvSpPr>
                          <wps:spPr bwMode="auto">
                            <a:xfrm>
                              <a:off x="3548063" y="2821072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91" name="Rectangle 9091"/>
                        <wps:cNvSpPr>
                          <a:spLocks noChangeArrowheads="1"/>
                        </wps:cNvSpPr>
                        <wps:spPr bwMode="auto">
                          <a:xfrm>
                            <a:off x="3470017" y="3138325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43DD02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92" name="Group 9092"/>
                        <wpg:cNvGrpSpPr>
                          <a:grpSpLocks/>
                        </wpg:cNvGrpSpPr>
                        <wpg:grpSpPr bwMode="auto">
                          <a:xfrm>
                            <a:off x="2549525" y="2843969"/>
                            <a:ext cx="258763" cy="269876"/>
                            <a:chOff x="2549525" y="2827337"/>
                            <a:chExt cx="163" cy="170"/>
                          </a:xfrm>
                        </wpg:grpSpPr>
                        <wps:wsp>
                          <wps:cNvPr id="9093" name="Oval 9093"/>
                          <wps:cNvSpPr>
                            <a:spLocks noChangeArrowheads="1"/>
                          </wps:cNvSpPr>
                          <wps:spPr bwMode="auto">
                            <a:xfrm>
                              <a:off x="2549525" y="2827350"/>
                              <a:ext cx="163" cy="15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94" name="Line 92"/>
                          <wps:cNvCnPr/>
                          <wps:spPr bwMode="auto">
                            <a:xfrm flipH="1">
                              <a:off x="2549590" y="2827337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95" name="Line 93"/>
                          <wps:cNvCnPr/>
                          <wps:spPr bwMode="auto">
                            <a:xfrm flipH="1" flipV="1">
                              <a:off x="2549590" y="2827352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96" name="Rectangle 9096"/>
                        <wps:cNvSpPr>
                          <a:spLocks noChangeArrowheads="1"/>
                        </wps:cNvSpPr>
                        <wps:spPr bwMode="auto">
                          <a:xfrm>
                            <a:off x="2200112" y="3149438"/>
                            <a:ext cx="1014765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29435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ViewApplicationDetailsController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97" name="Line 96"/>
                        <wps:cNvCnPr/>
                        <wps:spPr bwMode="auto">
                          <a:xfrm>
                            <a:off x="2200275" y="2962275"/>
                            <a:ext cx="3460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98" name="Line 97"/>
                        <wps:cNvCnPr/>
                        <wps:spPr bwMode="auto">
                          <a:xfrm flipH="1">
                            <a:off x="1855788" y="2962275"/>
                            <a:ext cx="34448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99" name="Line 98"/>
                        <wps:cNvCnPr/>
                        <wps:spPr bwMode="auto">
                          <a:xfrm flipV="1">
                            <a:off x="3175000" y="2952750"/>
                            <a:ext cx="369888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0" name="Line 99"/>
                        <wps:cNvCnPr/>
                        <wps:spPr bwMode="auto">
                          <a:xfrm flipH="1">
                            <a:off x="2808288" y="2954337"/>
                            <a:ext cx="366713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01" name="Group 9101"/>
                        <wpg:cNvGrpSpPr>
                          <a:grpSpLocks/>
                        </wpg:cNvGrpSpPr>
                        <wpg:grpSpPr bwMode="auto">
                          <a:xfrm>
                            <a:off x="2438400" y="2085975"/>
                            <a:ext cx="381000" cy="254000"/>
                            <a:chOff x="2438400" y="2085975"/>
                            <a:chExt cx="240" cy="160"/>
                          </a:xfrm>
                        </wpg:grpSpPr>
                        <wps:wsp>
                          <wps:cNvPr id="9102" name="Oval 9102"/>
                          <wps:cNvSpPr>
                            <a:spLocks noChangeArrowheads="1"/>
                          </wps:cNvSpPr>
                          <wps:spPr bwMode="auto">
                            <a:xfrm>
                              <a:off x="2438480" y="2085975"/>
                              <a:ext cx="160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03" name="Line 101"/>
                          <wps:cNvCnPr/>
                          <wps:spPr bwMode="auto">
                            <a:xfrm>
                              <a:off x="2438400" y="2086013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04" name="Line 102"/>
                          <wps:cNvCnPr/>
                          <wps:spPr bwMode="auto">
                            <a:xfrm>
                              <a:off x="2438400" y="2086055"/>
                              <a:ext cx="8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05" name="Rectangle 9105"/>
                        <wps:cNvSpPr>
                          <a:spLocks noChangeArrowheads="1"/>
                        </wps:cNvSpPr>
                        <wps:spPr bwMode="auto">
                          <a:xfrm>
                            <a:off x="2271544" y="2433375"/>
                            <a:ext cx="769095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C801B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ApproveApplicationPage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06" name="Group 9106"/>
                        <wpg:cNvGrpSpPr>
                          <a:grpSpLocks/>
                        </wpg:cNvGrpSpPr>
                        <wpg:grpSpPr bwMode="auto">
                          <a:xfrm>
                            <a:off x="4368801" y="2117654"/>
                            <a:ext cx="155575" cy="211138"/>
                            <a:chOff x="4368800" y="2101850"/>
                            <a:chExt cx="98" cy="133"/>
                          </a:xfrm>
                        </wpg:grpSpPr>
                        <wps:wsp>
                          <wps:cNvPr id="9107" name="Oval 9107"/>
                          <wps:cNvSpPr>
                            <a:spLocks noChangeArrowheads="1"/>
                          </wps:cNvSpPr>
                          <wps:spPr bwMode="auto">
                            <a:xfrm>
                              <a:off x="4368827" y="2101850"/>
                              <a:ext cx="46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08" name="Line 106"/>
                          <wps:cNvCnPr/>
                          <wps:spPr bwMode="auto">
                            <a:xfrm>
                              <a:off x="4368849" y="2101894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09" name="Line 107"/>
                          <wps:cNvCnPr/>
                          <wps:spPr bwMode="auto">
                            <a:xfrm>
                              <a:off x="4368813" y="2101905"/>
                              <a:ext cx="7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10" name="Freeform 108"/>
                          <wps:cNvSpPr>
                            <a:spLocks/>
                          </wps:cNvSpPr>
                          <wps:spPr bwMode="auto">
                            <a:xfrm>
                              <a:off x="4368800" y="2101935"/>
                              <a:ext cx="98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11" name="Rectangle 9111"/>
                        <wps:cNvSpPr>
                          <a:spLocks noChangeArrowheads="1"/>
                        </wps:cNvSpPr>
                        <wps:spPr bwMode="auto">
                          <a:xfrm>
                            <a:off x="4343078" y="2419090"/>
                            <a:ext cx="265724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4B7741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Line API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12" name="Group 9112"/>
                        <wpg:cNvGrpSpPr>
                          <a:grpSpLocks/>
                        </wpg:cNvGrpSpPr>
                        <wpg:grpSpPr bwMode="auto">
                          <a:xfrm>
                            <a:off x="3400425" y="2101511"/>
                            <a:ext cx="258763" cy="268288"/>
                            <a:chOff x="3400425" y="2089150"/>
                            <a:chExt cx="163" cy="169"/>
                          </a:xfrm>
                        </wpg:grpSpPr>
                        <wps:wsp>
                          <wps:cNvPr id="9113" name="Oval 9113"/>
                          <wps:cNvSpPr>
                            <a:spLocks noChangeArrowheads="1"/>
                          </wps:cNvSpPr>
                          <wps:spPr bwMode="auto">
                            <a:xfrm>
                              <a:off x="3400425" y="2089163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14" name="Line 112"/>
                          <wps:cNvCnPr/>
                          <wps:spPr bwMode="auto">
                            <a:xfrm flipH="1">
                              <a:off x="3400490" y="2089150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15" name="Line 113"/>
                          <wps:cNvCnPr/>
                          <wps:spPr bwMode="auto">
                            <a:xfrm flipH="1" flipV="1">
                              <a:off x="3400490" y="2089164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16" name="Rectangle 9116"/>
                        <wps:cNvSpPr>
                          <a:spLocks noChangeArrowheads="1"/>
                        </wps:cNvSpPr>
                        <wps:spPr bwMode="auto">
                          <a:xfrm>
                            <a:off x="3109683" y="2452423"/>
                            <a:ext cx="909478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2AE4BC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ApproveApplicationController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17" name="Line 116"/>
                        <wps:cNvCnPr/>
                        <wps:spPr bwMode="auto">
                          <a:xfrm>
                            <a:off x="3108325" y="2212975"/>
                            <a:ext cx="2905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8" name="Line 117"/>
                        <wps:cNvCnPr/>
                        <wps:spPr bwMode="auto">
                          <a:xfrm flipH="1" flipV="1">
                            <a:off x="2817813" y="2211387"/>
                            <a:ext cx="290513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9" name="Line 118"/>
                        <wps:cNvCnPr/>
                        <wps:spPr bwMode="auto">
                          <a:xfrm>
                            <a:off x="4011613" y="2224087"/>
                            <a:ext cx="355600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0" name="Line 119"/>
                        <wps:cNvCnPr/>
                        <wps:spPr bwMode="auto">
                          <a:xfrm flipH="1" flipV="1">
                            <a:off x="3657600" y="2222500"/>
                            <a:ext cx="354013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21" name="Group 9121"/>
                        <wpg:cNvGrpSpPr>
                          <a:grpSpLocks/>
                        </wpg:cNvGrpSpPr>
                        <wpg:grpSpPr bwMode="auto">
                          <a:xfrm>
                            <a:off x="3994151" y="1694976"/>
                            <a:ext cx="155575" cy="212727"/>
                            <a:chOff x="3994150" y="1670050"/>
                            <a:chExt cx="98" cy="134"/>
                          </a:xfrm>
                        </wpg:grpSpPr>
                        <wps:wsp>
                          <wps:cNvPr id="9122" name="Oval 91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4177" y="1670050"/>
                              <a:ext cx="46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23" name="Line 121"/>
                          <wps:cNvCnPr/>
                          <wps:spPr bwMode="auto">
                            <a:xfrm>
                              <a:off x="3994199" y="1670094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24" name="Line 122"/>
                          <wps:cNvCnPr/>
                          <wps:spPr bwMode="auto">
                            <a:xfrm>
                              <a:off x="3994163" y="1670106"/>
                              <a:ext cx="7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25" name="Freeform 123"/>
                          <wps:cNvSpPr>
                            <a:spLocks/>
                          </wps:cNvSpPr>
                          <wps:spPr bwMode="auto">
                            <a:xfrm>
                              <a:off x="3994150" y="1670136"/>
                              <a:ext cx="98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26" name="Rectangle 9126"/>
                        <wps:cNvSpPr>
                          <a:spLocks noChangeArrowheads="1"/>
                        </wps:cNvSpPr>
                        <wps:spPr bwMode="auto">
                          <a:xfrm>
                            <a:off x="3916073" y="1988922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95DE54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27" name="Line 126"/>
                        <wps:cNvCnPr/>
                        <wps:spPr bwMode="auto">
                          <a:xfrm flipH="1">
                            <a:off x="3657600" y="2030412"/>
                            <a:ext cx="123825" cy="920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8" name="Line 127"/>
                        <wps:cNvCnPr/>
                        <wps:spPr bwMode="auto">
                          <a:xfrm flipV="1">
                            <a:off x="3781425" y="1939925"/>
                            <a:ext cx="123825" cy="904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29" name="Group 9129"/>
                        <wpg:cNvGrpSpPr>
                          <a:grpSpLocks/>
                        </wpg:cNvGrpSpPr>
                        <wpg:grpSpPr bwMode="auto">
                          <a:xfrm>
                            <a:off x="1538288" y="2101511"/>
                            <a:ext cx="258763" cy="268288"/>
                            <a:chOff x="1538288" y="2089150"/>
                            <a:chExt cx="163" cy="169"/>
                          </a:xfrm>
                        </wpg:grpSpPr>
                        <wps:wsp>
                          <wps:cNvPr id="9130" name="Oval 9130"/>
                          <wps:cNvSpPr>
                            <a:spLocks noChangeArrowheads="1"/>
                          </wps:cNvSpPr>
                          <wps:spPr bwMode="auto">
                            <a:xfrm>
                              <a:off x="1538288" y="2089163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31" name="Line 129"/>
                          <wps:cNvCnPr/>
                          <wps:spPr bwMode="auto">
                            <a:xfrm flipH="1">
                              <a:off x="1538352" y="2089150"/>
                              <a:ext cx="36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32" name="Line 130"/>
                          <wps:cNvCnPr/>
                          <wps:spPr bwMode="auto">
                            <a:xfrm flipH="1" flipV="1">
                              <a:off x="1538352" y="2089164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33" name="Rectangle 9133"/>
                        <wps:cNvSpPr>
                          <a:spLocks noChangeArrowheads="1"/>
                        </wps:cNvSpPr>
                        <wps:spPr bwMode="auto">
                          <a:xfrm>
                            <a:off x="1309591" y="2452423"/>
                            <a:ext cx="757063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7F3B25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ListApplicationController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34" name="Line 133"/>
                        <wps:cNvCnPr/>
                        <wps:spPr bwMode="auto">
                          <a:xfrm flipV="1">
                            <a:off x="1666875" y="2536825"/>
                            <a:ext cx="0" cy="29686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5" name="Line 134"/>
                        <wps:cNvCnPr/>
                        <wps:spPr bwMode="auto">
                          <a:xfrm>
                            <a:off x="1666875" y="2536825"/>
                            <a:ext cx="25400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6" name="Line 135"/>
                        <wps:cNvCnPr/>
                        <wps:spPr bwMode="auto">
                          <a:xfrm flipH="1">
                            <a:off x="1641475" y="2536825"/>
                            <a:ext cx="25400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7" name="Line 136"/>
                        <wps:cNvCnPr/>
                        <wps:spPr bwMode="auto">
                          <a:xfrm flipH="1">
                            <a:off x="1795463" y="2211387"/>
                            <a:ext cx="638175" cy="476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8" name="Line 137"/>
                        <wps:cNvCnPr/>
                        <wps:spPr bwMode="auto">
                          <a:xfrm>
                            <a:off x="1795463" y="2216150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9" name="Line 138"/>
                        <wps:cNvCnPr/>
                        <wps:spPr bwMode="auto">
                          <a:xfrm flipV="1">
                            <a:off x="1795463" y="2190750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0" name="Group 9140"/>
                        <wpg:cNvGrpSpPr>
                          <a:grpSpLocks/>
                        </wpg:cNvGrpSpPr>
                        <wpg:grpSpPr bwMode="auto">
                          <a:xfrm>
                            <a:off x="2206625" y="1677715"/>
                            <a:ext cx="157163" cy="212726"/>
                            <a:chOff x="2206625" y="1665287"/>
                            <a:chExt cx="99" cy="134"/>
                          </a:xfrm>
                        </wpg:grpSpPr>
                        <wps:wsp>
                          <wps:cNvPr id="9141" name="Oval 914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06653" y="1665287"/>
                              <a:ext cx="45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42" name="Line 140"/>
                          <wps:cNvCnPr/>
                          <wps:spPr bwMode="auto">
                            <a:xfrm>
                              <a:off x="2206675" y="1665331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43" name="Line 141"/>
                          <wps:cNvCnPr/>
                          <wps:spPr bwMode="auto">
                            <a:xfrm>
                              <a:off x="2206639" y="1665343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44" name="Freeform 142"/>
                          <wps:cNvSpPr>
                            <a:spLocks/>
                          </wps:cNvSpPr>
                          <wps:spPr bwMode="auto">
                            <a:xfrm>
                              <a:off x="2206625" y="1665372"/>
                              <a:ext cx="99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45" name="Rectangle 9145"/>
                        <wps:cNvSpPr>
                          <a:spLocks noChangeArrowheads="1"/>
                        </wps:cNvSpPr>
                        <wps:spPr bwMode="auto">
                          <a:xfrm>
                            <a:off x="2128680" y="1982573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0CD362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46" name="Line 145"/>
                        <wps:cNvCnPr/>
                        <wps:spPr bwMode="auto">
                          <a:xfrm flipH="1">
                            <a:off x="1795463" y="1993900"/>
                            <a:ext cx="204788" cy="136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47" name="Line 146"/>
                        <wps:cNvCnPr/>
                        <wps:spPr bwMode="auto">
                          <a:xfrm flipV="1">
                            <a:off x="2000251" y="1871433"/>
                            <a:ext cx="176118" cy="12246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8" name="Group 9148"/>
                        <wpg:cNvGrpSpPr>
                          <a:grpSpLocks/>
                        </wpg:cNvGrpSpPr>
                        <wpg:grpSpPr bwMode="auto">
                          <a:xfrm>
                            <a:off x="2686050" y="587375"/>
                            <a:ext cx="381000" cy="252412"/>
                            <a:chOff x="2686050" y="587375"/>
                            <a:chExt cx="240" cy="159"/>
                          </a:xfrm>
                        </wpg:grpSpPr>
                        <wps:wsp>
                          <wps:cNvPr id="9149" name="Oval 9149"/>
                          <wps:cNvSpPr>
                            <a:spLocks noChangeArrowheads="1"/>
                          </wps:cNvSpPr>
                          <wps:spPr bwMode="auto">
                            <a:xfrm>
                              <a:off x="2686130" y="587375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50" name="Line 148"/>
                          <wps:cNvCnPr/>
                          <wps:spPr bwMode="auto">
                            <a:xfrm>
                              <a:off x="2686050" y="587412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51" name="Line 149"/>
                          <wps:cNvCnPr/>
                          <wps:spPr bwMode="auto">
                            <a:xfrm>
                              <a:off x="2686051" y="587455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52" name="Rectangle 9152"/>
                        <wps:cNvSpPr>
                          <a:spLocks noChangeArrowheads="1"/>
                        </wps:cNvSpPr>
                        <wps:spPr bwMode="auto">
                          <a:xfrm>
                            <a:off x="2593783" y="934936"/>
                            <a:ext cx="612669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162161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RegisterDriverPage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53" name="Group 9153"/>
                        <wpg:cNvGrpSpPr>
                          <a:grpSpLocks/>
                        </wpg:cNvGrpSpPr>
                        <wpg:grpSpPr bwMode="auto">
                          <a:xfrm>
                            <a:off x="4318001" y="561975"/>
                            <a:ext cx="155575" cy="211137"/>
                            <a:chOff x="4318000" y="561975"/>
                            <a:chExt cx="98" cy="133"/>
                          </a:xfrm>
                        </wpg:grpSpPr>
                        <wps:wsp>
                          <wps:cNvPr id="9154" name="Oval 9154"/>
                          <wps:cNvSpPr>
                            <a:spLocks noChangeArrowheads="1"/>
                          </wps:cNvSpPr>
                          <wps:spPr bwMode="auto">
                            <a:xfrm>
                              <a:off x="4318027" y="561975"/>
                              <a:ext cx="46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55" name="Line 153"/>
                          <wps:cNvCnPr/>
                          <wps:spPr bwMode="auto">
                            <a:xfrm>
                              <a:off x="4318049" y="562019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56" name="Line 154"/>
                          <wps:cNvCnPr/>
                          <wps:spPr bwMode="auto">
                            <a:xfrm>
                              <a:off x="4318013" y="562030"/>
                              <a:ext cx="7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57" name="Freeform 155"/>
                          <wps:cNvSpPr>
                            <a:spLocks/>
                          </wps:cNvSpPr>
                          <wps:spPr bwMode="auto">
                            <a:xfrm>
                              <a:off x="4318000" y="562060"/>
                              <a:ext cx="98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58" name="Rectangle 9158"/>
                        <wps:cNvSpPr>
                          <a:spLocks noChangeArrowheads="1"/>
                        </wps:cNvSpPr>
                        <wps:spPr bwMode="auto">
                          <a:xfrm>
                            <a:off x="4239898" y="879380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B6AB7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59" name="Group 9159"/>
                        <wpg:cNvGrpSpPr>
                          <a:grpSpLocks/>
                        </wpg:cNvGrpSpPr>
                        <wpg:grpSpPr bwMode="auto">
                          <a:xfrm>
                            <a:off x="3532188" y="578076"/>
                            <a:ext cx="258763" cy="268288"/>
                            <a:chOff x="3532188" y="574675"/>
                            <a:chExt cx="163" cy="169"/>
                          </a:xfrm>
                        </wpg:grpSpPr>
                        <wps:wsp>
                          <wps:cNvPr id="9160" name="Oval 9160"/>
                          <wps:cNvSpPr>
                            <a:spLocks noChangeArrowheads="1"/>
                          </wps:cNvSpPr>
                          <wps:spPr bwMode="auto">
                            <a:xfrm>
                              <a:off x="3532188" y="574688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61" name="Line 159"/>
                          <wps:cNvCnPr/>
                          <wps:spPr bwMode="auto">
                            <a:xfrm flipH="1">
                              <a:off x="3532253" y="574675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62" name="Line 160"/>
                          <wps:cNvCnPr/>
                          <wps:spPr bwMode="auto">
                            <a:xfrm flipH="1" flipV="1">
                              <a:off x="3532253" y="574689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63" name="Rectangle 9163"/>
                        <wps:cNvSpPr>
                          <a:spLocks noChangeArrowheads="1"/>
                        </wps:cNvSpPr>
                        <wps:spPr bwMode="auto">
                          <a:xfrm>
                            <a:off x="3312864" y="938111"/>
                            <a:ext cx="753052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9DEA7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RegisterDriverController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64" name="Line 163"/>
                        <wps:cNvCnPr/>
                        <wps:spPr bwMode="auto">
                          <a:xfrm>
                            <a:off x="3297238" y="706437"/>
                            <a:ext cx="230188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5" name="Line 164"/>
                        <wps:cNvCnPr/>
                        <wps:spPr bwMode="auto">
                          <a:xfrm flipH="1">
                            <a:off x="3065463" y="706437"/>
                            <a:ext cx="2317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6" name="Line 165"/>
                        <wps:cNvCnPr/>
                        <wps:spPr bwMode="auto">
                          <a:xfrm flipV="1">
                            <a:off x="4051300" y="693737"/>
                            <a:ext cx="263525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7" name="Line 166"/>
                        <wps:cNvCnPr/>
                        <wps:spPr bwMode="auto">
                          <a:xfrm flipH="1">
                            <a:off x="3789363" y="696912"/>
                            <a:ext cx="261938" cy="476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68" name="Group 9168"/>
                        <wpg:cNvGrpSpPr>
                          <a:grpSpLocks/>
                        </wpg:cNvGrpSpPr>
                        <wpg:grpSpPr bwMode="auto">
                          <a:xfrm>
                            <a:off x="671513" y="2122487"/>
                            <a:ext cx="381000" cy="252412"/>
                            <a:chOff x="671513" y="2122487"/>
                            <a:chExt cx="240" cy="159"/>
                          </a:xfrm>
                        </wpg:grpSpPr>
                        <wps:wsp>
                          <wps:cNvPr id="9169" name="Oval 9169"/>
                          <wps:cNvSpPr>
                            <a:spLocks noChangeArrowheads="1"/>
                          </wps:cNvSpPr>
                          <wps:spPr bwMode="auto">
                            <a:xfrm>
                              <a:off x="671593" y="2122487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70" name="Line 168"/>
                          <wps:cNvCnPr/>
                          <wps:spPr bwMode="auto">
                            <a:xfrm>
                              <a:off x="671513" y="2122524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71" name="Line 169"/>
                          <wps:cNvCnPr/>
                          <wps:spPr bwMode="auto">
                            <a:xfrm>
                              <a:off x="671514" y="2122566"/>
                              <a:ext cx="79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72" name="Rectangle 9172"/>
                        <wps:cNvSpPr>
                          <a:spLocks noChangeArrowheads="1"/>
                        </wps:cNvSpPr>
                        <wps:spPr bwMode="auto">
                          <a:xfrm>
                            <a:off x="568282" y="2469884"/>
                            <a:ext cx="616680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AF5CEB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ListApplicationPage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73" name="Line 172"/>
                        <wps:cNvCnPr/>
                        <wps:spPr bwMode="auto">
                          <a:xfrm flipV="1">
                            <a:off x="1292225" y="2222500"/>
                            <a:ext cx="241300" cy="793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74" name="Line 173"/>
                        <wps:cNvCnPr/>
                        <wps:spPr bwMode="auto">
                          <a:xfrm flipH="1">
                            <a:off x="1050925" y="2230437"/>
                            <a:ext cx="241300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75" name="Group 9175"/>
                        <wpg:cNvGrpSpPr>
                          <a:grpSpLocks/>
                        </wpg:cNvGrpSpPr>
                        <wpg:grpSpPr bwMode="auto">
                          <a:xfrm>
                            <a:off x="0" y="1234764"/>
                            <a:ext cx="157163" cy="211138"/>
                            <a:chOff x="0" y="1225550"/>
                            <a:chExt cx="99" cy="133"/>
                          </a:xfrm>
                        </wpg:grpSpPr>
                        <wps:wsp>
                          <wps:cNvPr id="9176" name="Oval 9176"/>
                          <wps:cNvSpPr>
                            <a:spLocks noChangeArrowheads="1"/>
                          </wps:cNvSpPr>
                          <wps:spPr bwMode="auto">
                            <a:xfrm>
                              <a:off x="28" y="1225550"/>
                              <a:ext cx="45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77" name="Line 175"/>
                          <wps:cNvCnPr/>
                          <wps:spPr bwMode="auto">
                            <a:xfrm>
                              <a:off x="49" y="1225594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78" name="Line 176"/>
                          <wps:cNvCnPr/>
                          <wps:spPr bwMode="auto">
                            <a:xfrm>
                              <a:off x="14" y="1225605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79" name="Freeform 177"/>
                          <wps:cNvSpPr>
                            <a:spLocks/>
                          </wps:cNvSpPr>
                          <wps:spPr bwMode="auto">
                            <a:xfrm>
                              <a:off x="0" y="1225635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80" name="Rectangle 9180"/>
                        <wps:cNvSpPr>
                          <a:spLocks noChangeArrowheads="1"/>
                        </wps:cNvSpPr>
                        <wps:spPr bwMode="auto">
                          <a:xfrm>
                            <a:off x="17462" y="1542883"/>
                            <a:ext cx="18751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8CA2AD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81" name="Line 180"/>
                        <wps:cNvCnPr/>
                        <wps:spPr bwMode="auto">
                          <a:xfrm>
                            <a:off x="471488" y="1793875"/>
                            <a:ext cx="276225" cy="32543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2" name="Line 181"/>
                        <wps:cNvCnPr/>
                        <wps:spPr bwMode="auto">
                          <a:xfrm flipH="1" flipV="1">
                            <a:off x="193675" y="1470025"/>
                            <a:ext cx="277813" cy="323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83" name="Group 9183"/>
                        <wpg:cNvGrpSpPr>
                          <a:grpSpLocks/>
                        </wpg:cNvGrpSpPr>
                        <wpg:grpSpPr bwMode="auto">
                          <a:xfrm>
                            <a:off x="793750" y="1184275"/>
                            <a:ext cx="381000" cy="254000"/>
                            <a:chOff x="793750" y="1184275"/>
                            <a:chExt cx="240" cy="160"/>
                          </a:xfrm>
                        </wpg:grpSpPr>
                        <wps:wsp>
                          <wps:cNvPr id="9184" name="Oval 9184"/>
                          <wps:cNvSpPr>
                            <a:spLocks noChangeArrowheads="1"/>
                          </wps:cNvSpPr>
                          <wps:spPr bwMode="auto">
                            <a:xfrm>
                              <a:off x="793830" y="1184275"/>
                              <a:ext cx="160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85" name="Line 183"/>
                          <wps:cNvCnPr/>
                          <wps:spPr bwMode="auto">
                            <a:xfrm>
                              <a:off x="793750" y="1184313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86" name="Line 184"/>
                          <wps:cNvCnPr/>
                          <wps:spPr bwMode="auto">
                            <a:xfrm>
                              <a:off x="793750" y="1184355"/>
                              <a:ext cx="8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87" name="Rectangle 9187"/>
                        <wps:cNvSpPr>
                          <a:spLocks noChangeArrowheads="1"/>
                        </wps:cNvSpPr>
                        <wps:spPr bwMode="auto">
                          <a:xfrm>
                            <a:off x="673050" y="1531772"/>
                            <a:ext cx="671329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4991A1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88" name="Line 187"/>
                        <wps:cNvCnPr/>
                        <wps:spPr bwMode="auto">
                          <a:xfrm flipV="1">
                            <a:off x="490538" y="1314450"/>
                            <a:ext cx="300038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9" name="Line 188"/>
                        <wps:cNvCnPr/>
                        <wps:spPr bwMode="auto">
                          <a:xfrm flipH="1">
                            <a:off x="193675" y="1330325"/>
                            <a:ext cx="296863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90" name="Group 9190"/>
                        <wpg:cNvGrpSpPr>
                          <a:grpSpLocks/>
                        </wpg:cNvGrpSpPr>
                        <wpg:grpSpPr bwMode="auto">
                          <a:xfrm>
                            <a:off x="2500313" y="1237397"/>
                            <a:ext cx="157163" cy="212727"/>
                            <a:chOff x="2500313" y="1219200"/>
                            <a:chExt cx="99" cy="134"/>
                          </a:xfrm>
                        </wpg:grpSpPr>
                        <wps:wsp>
                          <wps:cNvPr id="9191" name="Oval 91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500341" y="1219200"/>
                              <a:ext cx="45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92" name="Line 190"/>
                          <wps:cNvCnPr/>
                          <wps:spPr bwMode="auto">
                            <a:xfrm>
                              <a:off x="2500363" y="1219244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93" name="Line 191"/>
                          <wps:cNvCnPr/>
                          <wps:spPr bwMode="auto">
                            <a:xfrm>
                              <a:off x="2500327" y="1219256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94" name="Freeform 192"/>
                          <wps:cNvSpPr>
                            <a:spLocks/>
                          </wps:cNvSpPr>
                          <wps:spPr bwMode="auto">
                            <a:xfrm>
                              <a:off x="2500313" y="1219286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95" name="Rectangle 9195"/>
                        <wps:cNvSpPr>
                          <a:spLocks noChangeArrowheads="1"/>
                        </wps:cNvSpPr>
                        <wps:spPr bwMode="auto">
                          <a:xfrm>
                            <a:off x="2422343" y="1538122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48B9B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96" name="Group 9196"/>
                        <wpg:cNvGrpSpPr>
                          <a:grpSpLocks/>
                        </wpg:cNvGrpSpPr>
                        <wpg:grpSpPr bwMode="auto">
                          <a:xfrm>
                            <a:off x="1700213" y="1178467"/>
                            <a:ext cx="258763" cy="269876"/>
                            <a:chOff x="1700213" y="1171575"/>
                            <a:chExt cx="163" cy="170"/>
                          </a:xfrm>
                        </wpg:grpSpPr>
                        <wps:wsp>
                          <wps:cNvPr id="9197" name="Oval 919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00213" y="1171588"/>
                              <a:ext cx="163" cy="15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98" name="Line 196"/>
                          <wps:cNvCnPr/>
                          <wps:spPr bwMode="auto">
                            <a:xfrm flipH="1">
                              <a:off x="1700277" y="1171575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99" name="Line 197"/>
                          <wps:cNvCnPr/>
                          <wps:spPr bwMode="auto">
                            <a:xfrm flipH="1" flipV="1">
                              <a:off x="1700278" y="1171590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00" name="Rectangle 9200"/>
                        <wps:cNvSpPr>
                          <a:spLocks noChangeArrowheads="1"/>
                        </wps:cNvSpPr>
                        <wps:spPr bwMode="auto">
                          <a:xfrm>
                            <a:off x="1455629" y="1536535"/>
                            <a:ext cx="811712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C830A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01" name="Line 200"/>
                        <wps:cNvCnPr/>
                        <wps:spPr bwMode="auto">
                          <a:xfrm>
                            <a:off x="1431925" y="1304925"/>
                            <a:ext cx="261938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2" name="Line 201"/>
                        <wps:cNvCnPr/>
                        <wps:spPr bwMode="auto">
                          <a:xfrm flipH="1">
                            <a:off x="1173163" y="1304925"/>
                            <a:ext cx="2587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3" name="Line 202"/>
                        <wps:cNvCnPr/>
                        <wps:spPr bwMode="auto">
                          <a:xfrm>
                            <a:off x="2225675" y="1325562"/>
                            <a:ext cx="269875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4" name="Line 203"/>
                        <wps:cNvCnPr/>
                        <wps:spPr bwMode="auto">
                          <a:xfrm flipH="1" flipV="1">
                            <a:off x="1957388" y="1309687"/>
                            <a:ext cx="268288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05" name="Group 9205"/>
                        <wpg:cNvGrpSpPr>
                          <a:grpSpLocks/>
                        </wpg:cNvGrpSpPr>
                        <wpg:grpSpPr bwMode="auto">
                          <a:xfrm>
                            <a:off x="828675" y="612775"/>
                            <a:ext cx="381000" cy="252412"/>
                            <a:chOff x="828675" y="612775"/>
                            <a:chExt cx="240" cy="159"/>
                          </a:xfrm>
                        </wpg:grpSpPr>
                        <wps:wsp>
                          <wps:cNvPr id="9206" name="Oval 9206"/>
                          <wps:cNvSpPr>
                            <a:spLocks noChangeArrowheads="1"/>
                          </wps:cNvSpPr>
                          <wps:spPr bwMode="auto">
                            <a:xfrm>
                              <a:off x="828755" y="612775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07" name="Line 205"/>
                          <wps:cNvCnPr/>
                          <wps:spPr bwMode="auto">
                            <a:xfrm>
                              <a:off x="828675" y="612812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08" name="Line 206"/>
                          <wps:cNvCnPr/>
                          <wps:spPr bwMode="auto">
                            <a:xfrm>
                              <a:off x="828676" y="612855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09" name="Rectangle 9209"/>
                        <wps:cNvSpPr>
                          <a:spLocks noChangeArrowheads="1"/>
                        </wps:cNvSpPr>
                        <wps:spPr bwMode="auto">
                          <a:xfrm>
                            <a:off x="780992" y="960334"/>
                            <a:ext cx="522925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4BE648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LoginDriverPage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10" name="Line 209"/>
                        <wps:cNvCnPr/>
                        <wps:spPr bwMode="auto">
                          <a:xfrm flipV="1">
                            <a:off x="482600" y="901700"/>
                            <a:ext cx="288925" cy="1920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11" name="Line 210"/>
                        <wps:cNvCnPr/>
                        <wps:spPr bwMode="auto">
                          <a:xfrm flipH="1">
                            <a:off x="193675" y="1093787"/>
                            <a:ext cx="288925" cy="1920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12" name="Group 9212"/>
                        <wpg:cNvGrpSpPr>
                          <a:grpSpLocks/>
                        </wpg:cNvGrpSpPr>
                        <wpg:grpSpPr bwMode="auto">
                          <a:xfrm>
                            <a:off x="1771650" y="0"/>
                            <a:ext cx="157163" cy="211138"/>
                            <a:chOff x="1771650" y="0"/>
                            <a:chExt cx="99" cy="133"/>
                          </a:xfrm>
                        </wpg:grpSpPr>
                        <wps:wsp>
                          <wps:cNvPr id="9213" name="Oval 9213"/>
                          <wps:cNvSpPr>
                            <a:spLocks noChangeArrowheads="1"/>
                          </wps:cNvSpPr>
                          <wps:spPr bwMode="auto">
                            <a:xfrm>
                              <a:off x="1771677" y="0"/>
                              <a:ext cx="46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14" name="Line 212"/>
                          <wps:cNvCnPr/>
                          <wps:spPr bwMode="auto">
                            <a:xfrm>
                              <a:off x="1771699" y="44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15" name="Line 213"/>
                          <wps:cNvCnPr/>
                          <wps:spPr bwMode="auto">
                            <a:xfrm>
                              <a:off x="1771664" y="55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16" name="Freeform 214"/>
                          <wps:cNvSpPr>
                            <a:spLocks/>
                          </wps:cNvSpPr>
                          <wps:spPr bwMode="auto">
                            <a:xfrm>
                              <a:off x="1771650" y="85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17" name="Rectangle 9217"/>
                        <wps:cNvSpPr>
                          <a:spLocks noChangeArrowheads="1"/>
                        </wps:cNvSpPr>
                        <wps:spPr bwMode="auto">
                          <a:xfrm>
                            <a:off x="1693736" y="317466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E3537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218" name="Group 9218"/>
                        <wpg:cNvGrpSpPr>
                          <a:grpSpLocks/>
                        </wpg:cNvGrpSpPr>
                        <wpg:grpSpPr bwMode="auto">
                          <a:xfrm>
                            <a:off x="2366963" y="0"/>
                            <a:ext cx="381000" cy="252412"/>
                            <a:chOff x="2366963" y="0"/>
                            <a:chExt cx="240" cy="159"/>
                          </a:xfrm>
                        </wpg:grpSpPr>
                        <wps:wsp>
                          <wps:cNvPr id="9219" name="Oval 9219"/>
                          <wps:cNvSpPr>
                            <a:spLocks noChangeArrowheads="1"/>
                          </wps:cNvSpPr>
                          <wps:spPr bwMode="auto">
                            <a:xfrm>
                              <a:off x="2367043" y="0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20" name="Line 218"/>
                          <wps:cNvCnPr/>
                          <wps:spPr bwMode="auto">
                            <a:xfrm>
                              <a:off x="2366963" y="37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21" name="Line 219"/>
                          <wps:cNvCnPr/>
                          <wps:spPr bwMode="auto">
                            <a:xfrm>
                              <a:off x="2366964" y="80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22" name="Rectangle 9222"/>
                        <wps:cNvSpPr>
                          <a:spLocks noChangeArrowheads="1"/>
                        </wps:cNvSpPr>
                        <wps:spPr bwMode="auto">
                          <a:xfrm>
                            <a:off x="2404882" y="304767"/>
                            <a:ext cx="327893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C6FC0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Main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223" name="Group 9223"/>
                        <wpg:cNvGrpSpPr>
                          <a:grpSpLocks/>
                        </wpg:cNvGrpSpPr>
                        <wpg:grpSpPr bwMode="auto">
                          <a:xfrm>
                            <a:off x="1735138" y="603626"/>
                            <a:ext cx="258763" cy="268288"/>
                            <a:chOff x="1735138" y="600075"/>
                            <a:chExt cx="163" cy="169"/>
                          </a:xfrm>
                        </wpg:grpSpPr>
                        <wps:wsp>
                          <wps:cNvPr id="9224" name="Oval 9224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5138" y="600088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25" name="Line 223"/>
                          <wps:cNvCnPr/>
                          <wps:spPr bwMode="auto">
                            <a:xfrm flipH="1">
                              <a:off x="1735203" y="600075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26" name="Line 224"/>
                          <wps:cNvCnPr/>
                          <wps:spPr bwMode="auto">
                            <a:xfrm flipH="1" flipV="1">
                              <a:off x="1735203" y="600089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27" name="Rectangle 9227"/>
                        <wps:cNvSpPr>
                          <a:spLocks noChangeArrowheads="1"/>
                        </wps:cNvSpPr>
                        <wps:spPr bwMode="auto">
                          <a:xfrm>
                            <a:off x="1561983" y="963508"/>
                            <a:ext cx="663307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B7DA64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LoginDriverController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28" name="Line 227"/>
                        <wps:cNvCnPr/>
                        <wps:spPr bwMode="auto">
                          <a:xfrm>
                            <a:off x="1468438" y="731837"/>
                            <a:ext cx="260350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9" name="Line 228"/>
                        <wps:cNvCnPr/>
                        <wps:spPr bwMode="auto">
                          <a:xfrm flipH="1">
                            <a:off x="1208088" y="731837"/>
                            <a:ext cx="2603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0" name="Line 229"/>
                        <wps:cNvCnPr/>
                        <wps:spPr bwMode="auto">
                          <a:xfrm>
                            <a:off x="1862138" y="517525"/>
                            <a:ext cx="0" cy="762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1" name="Line 230"/>
                        <wps:cNvCnPr/>
                        <wps:spPr bwMode="auto">
                          <a:xfrm flipV="1">
                            <a:off x="1862138" y="442912"/>
                            <a:ext cx="0" cy="7461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2" name="Line 231"/>
                        <wps:cNvCnPr/>
                        <wps:spPr bwMode="auto">
                          <a:xfrm flipH="1">
                            <a:off x="1992313" y="714375"/>
                            <a:ext cx="690563" cy="127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3" name="Line 232"/>
                        <wps:cNvCnPr/>
                        <wps:spPr bwMode="auto">
                          <a:xfrm>
                            <a:off x="1992313" y="727075"/>
                            <a:ext cx="61913" cy="2381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4" name="Line 233"/>
                        <wps:cNvCnPr/>
                        <wps:spPr bwMode="auto">
                          <a:xfrm flipV="1">
                            <a:off x="1992313" y="700087"/>
                            <a:ext cx="61913" cy="269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5" name="Line 234"/>
                        <wps:cNvCnPr/>
                        <wps:spPr bwMode="auto">
                          <a:xfrm flipV="1">
                            <a:off x="1965326" y="268286"/>
                            <a:ext cx="422273" cy="3444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2CE5BF" id="Group 242" o:spid="_x0000_s1761" style="position:absolute;left:0;text-align:left;margin-left:-4.8pt;margin-top:31.75pt;width:460.55pt;height:330.75pt;z-index:251603968" coordsize="46184,3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">
                <v:group id="Group 9081" o:spid="_x0000_s1762" style="position:absolute;left:14763;top:28352;width:3810;height:2540" coordorigin="14763,2835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UZtxgAAAN0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fEWzGJ5vwhOQi38AAAD//wMAUEsBAi0AFAAGAAgAAAAhANvh9svuAAAAhQEAABMAAAAAAAAA&#10;AAAAAAAAAAAAAFtDb250ZW50X1R5cGVzXS54bWxQSwECLQAUAAYACAAAACEAWvQsW78AAAAVAQAA&#10;CwAAAAAAAAAAAAAAAAAfAQAAX3JlbHMvLnJlbHNQSwECLQAUAAYACAAAACEA6slGbcYAAADdAAAA&#10;DwAAAAAAAAAAAAAAAAAHAgAAZHJzL2Rvd25yZXYueG1sUEsFBgAAAAADAAMAtwAAAPoCAAAAAA==&#10;">
                  <v:oval id="Oval 9082" o:spid="_x0000_s1763" style="position:absolute;left:14764;top:2835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" fillcolor="#ffc" strokecolor="#1f1a17" strokeweight="1.5pt"/>
                  <v:line id="Line 81" o:spid="_x0000_s1764" style="position:absolute;visibility:visible;mso-wrap-style:square" from="14763,28353" to="14763,28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" strokecolor="#1f1a17" strokeweight="1.5pt"/>
                  <v:line id="Line 82" o:spid="_x0000_s1765" style="position:absolute;visibility:visible;mso-wrap-style:square" from="14763,28353" to="14764,28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" strokecolor="#1f1a17" strokeweight="1.5pt"/>
                </v:group>
                <v:rect id="Rectangle 9085" o:spid="_x0000_s1766" style="position:absolute;left:12524;top:31412;width:8744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" filled="f" stroked="f">
                  <v:textbox style="mso-fit-shape-to-text:t" inset="0,0,0,0">
                    <w:txbxContent>
                      <w:p w14:paraId="3225F564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ViewApplicationDetailsPage</w:t>
                        </w:r>
                      </w:p>
                    </w:txbxContent>
                  </v:textbox>
                </v:rect>
                <v:group id="Group 9086" o:spid="_x0000_s1767" style="position:absolute;left:35480;top:28421;width:1572;height:2112" coordorigin="35480,28209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">
                  <v:oval id="Oval 9087" o:spid="_x0000_s1768" style="position:absolute;left:35480;top:2820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" filled="f" strokecolor="#903" strokeweight="1.5pt"/>
                  <v:line id="Line 86" o:spid="_x0000_s1769" style="position:absolute;visibility:visible;mso-wrap-style:square" from="35481,28210" to="35481,28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" strokecolor="#903" strokeweight="1.5pt"/>
                  <v:line id="Line 87" o:spid="_x0000_s1770" style="position:absolute;visibility:visible;mso-wrap-style:square" from="35480,28210" to="35481,28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" strokecolor="#903" strokeweight="1.5pt"/>
                  <v:shape id="Freeform 88" o:spid="_x0000_s1771" style="position:absolute;left:35480;top:28210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091" o:spid="_x0000_s1772" style="position:absolute;left:34700;top:31383;width:3785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" filled="f" stroked="f">
                  <v:textbox style="mso-fit-shape-to-text:t" inset="0,0,0,0">
                    <w:txbxContent>
                      <w:p w14:paraId="7543DD02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092" o:spid="_x0000_s1773" style="position:absolute;left:25495;top:28439;width:2587;height:2699" coordorigin="25495,28273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k7HxgAAAN0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I2mQ3i+CU9ALh4AAAD//wMAUEsBAi0AFAAGAAgAAAAhANvh9svuAAAAhQEAABMAAAAAAAAA&#10;AAAAAAAAAAAAAFtDb250ZW50X1R5cGVzXS54bWxQSwECLQAUAAYACAAAACEAWvQsW78AAAAVAQAA&#10;CwAAAAAAAAAAAAAAAAAfAQAAX3JlbHMvLnJlbHNQSwECLQAUAAYACAAAACEAn8JOx8YAAADdAAAA&#10;DwAAAAAAAAAAAAAAAAAHAgAAZHJzL2Rvd25yZXYueG1sUEsFBgAAAAADAAMAtwAAAPoCAAAAAA==&#10;">
                  <v:oval id="Oval 9093" o:spid="_x0000_s1774" style="position:absolute;left:25495;top:28273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" fillcolor="#ffc" strokecolor="#1f1a17" strokeweight="1.5pt"/>
                  <v:line id="Line 92" o:spid="_x0000_s1775" style="position:absolute;flip:x;visibility:visible;mso-wrap-style:square" from="25495,28273" to="25496,28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" strokecolor="#1f1a17" strokeweight="1.5pt"/>
                  <v:line id="Line 93" o:spid="_x0000_s1776" style="position:absolute;flip:x y;visibility:visible;mso-wrap-style:square" from="25495,28273" to="25496,28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" strokecolor="#1f1a17" strokeweight="1.5pt"/>
                </v:group>
                <v:rect id="Rectangle 9096" o:spid="_x0000_s1777" style="position:absolute;left:22001;top:31494;width:10147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" filled="f" stroked="f">
                  <v:textbox style="mso-fit-shape-to-text:t" inset="0,0,0,0">
                    <w:txbxContent>
                      <w:p w14:paraId="47829435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ViewApplicationDetailsController</w:t>
                        </w:r>
                      </w:p>
                    </w:txbxContent>
                  </v:textbox>
                </v:rect>
                <v:line id="Line 96" o:spid="_x0000_s1778" style="position:absolute;visibility:visible;mso-wrap-style:square" from="22002,29622" to="25463,29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" strokecolor="#903" strokeweight="1.5pt"/>
                <v:line id="Line 97" o:spid="_x0000_s1779" style="position:absolute;flip:x;visibility:visible;mso-wrap-style:square" from="18557,29622" to="22002,29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" strokecolor="#903" strokeweight="1.5pt"/>
                <v:line id="Line 98" o:spid="_x0000_s1780" style="position:absolute;flip:y;visibility:visible;mso-wrap-style:square" from="31750,29527" to="35448,29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" strokecolor="#903" strokeweight="1.5pt"/>
                <v:line id="Line 99" o:spid="_x0000_s1781" style="position:absolute;flip:x;visibility:visible;mso-wrap-style:square" from="28082,29543" to="31750,29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" strokecolor="#903" strokeweight="1.5pt"/>
                <v:group id="Group 9101" o:spid="_x0000_s1782" style="position:absolute;left:24384;top:20859;width:3810;height:2540" coordorigin="24384,2085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0qqxgAAAN0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KFDzexCcgF3cAAAD//wMAUEsBAi0AFAAGAAgAAAAhANvh9svuAAAAhQEAABMAAAAAAAAA&#10;AAAAAAAAAAAAAFtDb250ZW50X1R5cGVzXS54bWxQSwECLQAUAAYACAAAACEAWvQsW78AAAAVAQAA&#10;CwAAAAAAAAAAAAAAAAAfAQAAX3JlbHMvLnJlbHNQSwECLQAUAAYACAAAACEA8ftKqsYAAADdAAAA&#10;DwAAAAAAAAAAAAAAAAAHAgAAZHJzL2Rvd25yZXYueG1sUEsFBgAAAAADAAMAtwAAAPoCAAAAAA==&#10;">
                  <v:oval id="Oval 9102" o:spid="_x0000_s1783" style="position:absolute;left:24384;top:20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" fillcolor="#ffc" strokecolor="#1f1a17" strokeweight="1.5pt"/>
                  <v:line id="Line 101" o:spid="_x0000_s1784" style="position:absolute;visibility:visible;mso-wrap-style:square" from="24384,20860" to="24384,20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" strokecolor="#1f1a17" strokeweight="1.5pt"/>
                  <v:line id="Line 102" o:spid="_x0000_s1785" style="position:absolute;visibility:visible;mso-wrap-style:square" from="24384,20860" to="24384,20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" strokecolor="#1f1a17" strokeweight="1.5pt"/>
                </v:group>
                <v:rect id="Rectangle 9105" o:spid="_x0000_s1786" style="position:absolute;left:22715;top:24333;width:7691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" filled="f" stroked="f">
                  <v:textbox style="mso-fit-shape-to-text:t" inset="0,0,0,0">
                    <w:txbxContent>
                      <w:p w14:paraId="777C801B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ApproveApplicationPage</w:t>
                        </w:r>
                      </w:p>
                    </w:txbxContent>
                  </v:textbox>
                </v:rect>
                <v:group id="Group 9106" o:spid="_x0000_s1787" style="position:absolute;left:43688;top:21176;width:1555;height:2111" coordorigin="43688,21018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">
                  <v:oval id="Oval 9107" o:spid="_x0000_s1788" style="position:absolute;left:43688;top:21018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" filled="f" strokecolor="#903" strokeweight="1.5pt"/>
                  <v:line id="Line 106" o:spid="_x0000_s1789" style="position:absolute;visibility:visible;mso-wrap-style:square" from="43688,21018" to="43688,2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" strokecolor="#903" strokeweight="1.5pt"/>
                  <v:line id="Line 107" o:spid="_x0000_s1790" style="position:absolute;visibility:visible;mso-wrap-style:square" from="43688,21019" to="43688,2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" strokecolor="#903" strokeweight="1.5pt"/>
                  <v:shape id="Freeform 108" o:spid="_x0000_s1791" style="position:absolute;left:43688;top:21019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" path="m,54l54,r54,54e" filled="f" strokecolor="#903" strokeweight="1.5pt">
                    <v:path arrowok="t" o:connecttype="custom" o:connectlocs="0,48;49,0;98,48" o:connectangles="0,0,0"/>
                  </v:shape>
                </v:group>
                <v:rect id="Rectangle 9111" o:spid="_x0000_s1792" style="position:absolute;left:43430;top:24190;width:2658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" filled="f" stroked="f">
                  <v:textbox style="mso-fit-shape-to-text:t" inset="0,0,0,0">
                    <w:txbxContent>
                      <w:p w14:paraId="7E4B7741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Line API</w:t>
                        </w:r>
                      </w:p>
                    </w:txbxContent>
                  </v:textbox>
                </v:rect>
                <v:group id="Group 9112" o:spid="_x0000_s1793" style="position:absolute;left:34004;top:21015;width:2587;height:2682" coordorigin="34004,2089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">
                  <v:oval id="Oval 9113" o:spid="_x0000_s1794" style="position:absolute;left:34004;top:20891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" fillcolor="#ffc" strokecolor="#1f1a17" strokeweight="1.5pt"/>
                  <v:line id="Line 112" o:spid="_x0000_s1795" style="position:absolute;flip:x;visibility:visible;mso-wrap-style:square" from="34004,20891" to="34005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" strokecolor="#1f1a17" strokeweight="1.5pt"/>
                  <v:line id="Line 113" o:spid="_x0000_s1796" style="position:absolute;flip:x y;visibility:visible;mso-wrap-style:square" from="34004,20891" to="34005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" strokecolor="#1f1a17" strokeweight="1.5pt"/>
                </v:group>
                <v:rect id="Rectangle 9116" o:spid="_x0000_s1797" style="position:absolute;left:31096;top:24524;width:9095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" filled="f" stroked="f">
                  <v:textbox style="mso-fit-shape-to-text:t" inset="0,0,0,0">
                    <w:txbxContent>
                      <w:p w14:paraId="302AE4BC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ApproveApplicationController</w:t>
                        </w:r>
                      </w:p>
                    </w:txbxContent>
                  </v:textbox>
                </v:rect>
                <v:line id="Line 116" o:spid="_x0000_s1798" style="position:absolute;visibility:visible;mso-wrap-style:square" from="31083,22129" to="33988,2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" strokecolor="#903" strokeweight="1.5pt"/>
                <v:line id="Line 117" o:spid="_x0000_s1799" style="position:absolute;flip:x y;visibility:visible;mso-wrap-style:square" from="28178,22113" to="31083,22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" strokecolor="#903" strokeweight="1.5pt"/>
                <v:line id="Line 118" o:spid="_x0000_s1800" style="position:absolute;visibility:visible;mso-wrap-style:square" from="40116,22240" to="43672,2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" strokecolor="#903" strokeweight="1.5pt"/>
                <v:line id="Line 119" o:spid="_x0000_s1801" style="position:absolute;flip:x y;visibility:visible;mso-wrap-style:square" from="36576,22225" to="40116,22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" strokecolor="#903" strokeweight="1.5pt"/>
                <v:group id="Group 9121" o:spid="_x0000_s1802" style="position:absolute;left:39941;top:16949;width:1556;height:2128" coordorigin="39941,16700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">
                  <v:oval id="Oval 9122" o:spid="_x0000_s1803" style="position:absolute;left:39941;top:16700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" filled="f" strokecolor="#903" strokeweight="1.5pt"/>
                  <v:line id="Line 121" o:spid="_x0000_s1804" style="position:absolute;visibility:visible;mso-wrap-style:square" from="39941,16700" to="39941,16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" strokecolor="#903" strokeweight="1.5pt"/>
                  <v:line id="Line 122" o:spid="_x0000_s1805" style="position:absolute;visibility:visible;mso-wrap-style:square" from="39941,16701" to="39942,16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uH2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j9B2eb+ITkPMHAAAA//8DAFBLAQItABQABgAIAAAAIQDb4fbL7gAAAIUBAAATAAAAAAAA&#10;AAAAAAAAAAAAAABbQ29udGVudF9UeXBlc10ueG1sUEsBAi0AFAAGAAgAAAAhAFr0LFu/AAAAFQEA&#10;AAsAAAAAAAAAAAAAAAAAHwEAAF9yZWxzLy5yZWxzUEsBAi0AFAAGAAgAAAAhANiC4fbHAAAA3QAA&#10;AA8AAAAAAAAAAAAAAAAABwIAAGRycy9kb3ducmV2LnhtbFBLBQYAAAAAAwADALcAAAD7AgAAAAA=&#10;" strokecolor="#903" strokeweight="1.5pt"/>
                  <v:shape id="Freeform 123" o:spid="_x0000_s1806" style="position:absolute;left:39941;top:16701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" path="m,54l54,r54,54e" filled="f" strokecolor="#903" strokeweight="1.5pt">
                    <v:path arrowok="t" o:connecttype="custom" o:connectlocs="0,48;49,0;98,48" o:connectangles="0,0,0"/>
                  </v:shape>
                </v:group>
                <v:rect id="Rectangle 9126" o:spid="_x0000_s1807" style="position:absolute;left:39160;top:19889;width:3786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" filled="f" stroked="f">
                  <v:textbox style="mso-fit-shape-to-text:t" inset="0,0,0,0">
                    <w:txbxContent>
                      <w:p w14:paraId="7895DE54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line id="Line 126" o:spid="_x0000_s1808" style="position:absolute;flip:x;visibility:visible;mso-wrap-style:square" from="36576,20304" to="37814,21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" strokecolor="#903" strokeweight="1.5pt"/>
                <v:line id="Line 127" o:spid="_x0000_s1809" style="position:absolute;flip:y;visibility:visible;mso-wrap-style:square" from="37814,19399" to="39052,20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" strokecolor="#903" strokeweight="1.5pt"/>
                <v:group id="Group 9129" o:spid="_x0000_s1810" style="position:absolute;left:15382;top:21015;width:2588;height:2682" coordorigin="15382,2089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BrMxgAAAN0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I2HU3i+CU9ALh4AAAD//wMAUEsBAi0AFAAGAAgAAAAhANvh9svuAAAAhQEAABMAAAAAAAAA&#10;AAAAAAAAAAAAAFtDb250ZW50X1R5cGVzXS54bWxQSwECLQAUAAYACAAAACEAWvQsW78AAAAVAQAA&#10;CwAAAAAAAAAAAAAAAAAfAQAAX3JlbHMvLnJlbHNQSwECLQAUAAYACAAAACEARDgazMYAAADdAAAA&#10;DwAAAAAAAAAAAAAAAAAHAgAAZHJzL2Rvd25yZXYueG1sUEsFBgAAAAADAAMAtwAAAPoCAAAAAA==&#10;">
                  <v:oval id="Oval 9130" o:spid="_x0000_s1811" style="position:absolute;left:15382;top:20891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" fillcolor="#ffc" strokecolor="#1f1a17" strokeweight="1.5pt"/>
                  <v:line id="Line 129" o:spid="_x0000_s1812" style="position:absolute;flip:x;visibility:visible;mso-wrap-style:square" from="15383,20891" to="15383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" strokecolor="#1f1a17" strokeweight="1.5pt"/>
                  <v:line id="Line 130" o:spid="_x0000_s1813" style="position:absolute;flip:x y;visibility:visible;mso-wrap-style:square" from="15383,20891" to="15383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" strokecolor="#1f1a17" strokeweight="1.5pt"/>
                </v:group>
                <v:rect id="Rectangle 9133" o:spid="_x0000_s1814" style="position:absolute;left:13095;top:24524;width:7571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" filled="f" stroked="f">
                  <v:textbox style="mso-fit-shape-to-text:t" inset="0,0,0,0">
                    <w:txbxContent>
                      <w:p w14:paraId="287F3B25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ListApplicationController</w:t>
                        </w:r>
                      </w:p>
                    </w:txbxContent>
                  </v:textbox>
                </v:rect>
                <v:line id="Line 133" o:spid="_x0000_s1815" style="position:absolute;flip:y;visibility:visible;mso-wrap-style:square" from="16668,25368" to="16668,28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" strokecolor="#903" strokeweight="1.5pt">
                  <v:stroke dashstyle="3 1"/>
                </v:line>
                <v:line id="Line 134" o:spid="_x0000_s1816" style="position:absolute;visibility:visible;mso-wrap-style:square" from="16668,25368" to="16922,2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" strokecolor="#903" strokeweight="1.5pt"/>
                <v:line id="Line 135" o:spid="_x0000_s1817" style="position:absolute;flip:x;visibility:visible;mso-wrap-style:square" from="16414,25368" to="16668,2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" strokecolor="#903" strokeweight="1.5pt"/>
                <v:line id="Line 136" o:spid="_x0000_s1818" style="position:absolute;flip:x;visibility:visible;mso-wrap-style:square" from="17954,22113" to="24336,2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" strokecolor="#903" strokeweight="1.5pt">
                  <v:stroke dashstyle="3 1"/>
                </v:line>
                <v:line id="Line 137" o:spid="_x0000_s1819" style="position:absolute;visibility:visible;mso-wrap-style:square" from="17954,22161" to="18557,22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" strokecolor="#903" strokeweight="1.5pt"/>
                <v:line id="Line 138" o:spid="_x0000_s1820" style="position:absolute;flip:y;visibility:visible;mso-wrap-style:square" from="17954,21907" to="18557,2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" strokecolor="#903" strokeweight="1.5pt"/>
                <v:group id="Group 9140" o:spid="_x0000_s1821" style="position:absolute;left:22066;top:16777;width:1571;height:2127" coordorigin="22066,16652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Vbx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COn8P+8CY8AZn+AQAA//8DAFBLAQItABQABgAIAAAAIQDb4fbL7gAAAIUBAAATAAAAAAAAAAAA&#10;AAAAAAAAAABbQ29udGVudF9UeXBlc10ueG1sUEsBAi0AFAAGAAgAAAAhAFr0LFu/AAAAFQEAAAsA&#10;AAAAAAAAAAAAAAAAHwEAAF9yZWxzLy5yZWxzUEsBAi0AFAAGAAgAAAAhAAjdVvHEAAAA3QAAAA8A&#10;AAAAAAAAAAAAAAAABwIAAGRycy9kb3ducmV2LnhtbFBLBQYAAAAAAwADALcAAAD4AgAAAAA=&#10;">
                  <v:oval id="Oval 9141" o:spid="_x0000_s1822" style="position:absolute;left:22066;top:1665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" filled="f" strokecolor="#903" strokeweight="1.5pt"/>
                  <v:line id="Line 140" o:spid="_x0000_s1823" style="position:absolute;visibility:visible;mso-wrap-style:square" from="22066,16653" to="22066,16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Dm5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j9xSeb+ITkPMHAAAA//8DAFBLAQItABQABgAIAAAAIQDb4fbL7gAAAIUBAAATAAAAAAAA&#10;AAAAAAAAAAAAAABbQ29udGVudF9UeXBlc10ueG1sUEsBAi0AFAAGAAgAAAAhAFr0LFu/AAAAFQEA&#10;AAsAAAAAAAAAAAAAAAAAHwEAAF9yZWxzLy5yZWxzUEsBAi0AFAAGAAgAAAAhAOX4ObnHAAAA3QAA&#10;AA8AAAAAAAAAAAAAAAAABwIAAGRycy9kb3ducmV2LnhtbFBLBQYAAAAAAwADALcAAAD7AgAAAAA=&#10;" strokecolor="#903" strokeweight="1.5pt"/>
                  <v:line id="Line 141" o:spid="_x0000_s1824" style="position:absolute;visibility:visible;mso-wrap-style:square" from="22066,16653" to="22067,16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" strokecolor="#903" strokeweight="1.5pt"/>
                  <v:shape id="Freeform 142" o:spid="_x0000_s1825" style="position:absolute;left:22066;top:16653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" path="m,54l54,r54,54e" filled="f" strokecolor="#903" strokeweight="1.5pt">
                    <v:path arrowok="t" o:connecttype="custom" o:connectlocs="0,49;50,0;99,49" o:connectangles="0,0,0"/>
                  </v:shape>
                </v:group>
                <v:rect id="Rectangle 9145" o:spid="_x0000_s1826" style="position:absolute;left:21286;top:19825;width:3786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" filled="f" stroked="f">
                  <v:textbox style="mso-fit-shape-to-text:t" inset="0,0,0,0">
                    <w:txbxContent>
                      <w:p w14:paraId="340CD362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line id="Line 145" o:spid="_x0000_s1827" style="position:absolute;flip:x;visibility:visible;mso-wrap-style:square" from="17954,19939" to="20002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" strokecolor="#903" strokeweight="1.5pt"/>
                <v:line id="Line 146" o:spid="_x0000_s1828" style="position:absolute;flip:y;visibility:visible;mso-wrap-style:square" from="20002,18714" to="21763,19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" strokecolor="#903" strokeweight="1.5pt"/>
                <v:group id="Group 9148" o:spid="_x0000_s1829" style="position:absolute;left:26860;top:5873;width:3810;height:2524" coordorigin="26860,5873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1r3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COn8Pc8CY8AZn+AQAA//8DAFBLAQItABQABgAIAAAAIQDb4fbL7gAAAIUBAAATAAAAAAAAAAAA&#10;AAAAAAAAAABbQ29udGVudF9UeXBlc10ueG1sUEsBAi0AFAAGAAgAAAAhAFr0LFu/AAAAFQEAAAsA&#10;AAAAAAAAAAAAAAAAHwEAAF9yZWxzLy5yZWxzUEsBAi0AFAAGAAgAAAAhAParWvfEAAAA3QAAAA8A&#10;AAAAAAAAAAAAAAAABwIAAGRycy9kb3ducmV2LnhtbFBLBQYAAAAAAwADALcAAAD4AgAAAAA=&#10;">
                  <v:oval id="Oval 9149" o:spid="_x0000_s1830" style="position:absolute;left:26861;top:5873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" fillcolor="#ffc" strokecolor="#1f1a17" strokeweight="1.5pt"/>
                  <v:line id="Line 148" o:spid="_x0000_s1831" style="position:absolute;visibility:visible;mso-wrap-style:square" from="26860,5874" to="26860,5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" strokecolor="#1f1a17" strokeweight="1.5pt"/>
                  <v:line id="Line 149" o:spid="_x0000_s1832" style="position:absolute;visibility:visible;mso-wrap-style:square" from="26860,5874" to="26861,5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" strokecolor="#1f1a17" strokeweight="1.5pt"/>
                </v:group>
                <v:rect id="Rectangle 9152" o:spid="_x0000_s1833" style="position:absolute;left:25937;top:9349;width:6127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" filled="f" stroked="f">
                  <v:textbox style="mso-fit-shape-to-text:t" inset="0,0,0,0">
                    <w:txbxContent>
                      <w:p w14:paraId="6B162161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RegisterDriverPage</w:t>
                        </w:r>
                      </w:p>
                    </w:txbxContent>
                  </v:textbox>
                </v:rect>
                <v:group id="Group 9153" o:spid="_x0000_s1834" style="position:absolute;left:43180;top:5619;width:1555;height:2112" coordorigin="43180,5619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l5b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K0iX8vglPQK5/AAAA//8DAFBLAQItABQABgAIAAAAIQDb4fbL7gAAAIUBAAATAAAAAAAA&#10;AAAAAAAAAAAAAABbQ29udGVudF9UeXBlc10ueG1sUEsBAi0AFAAGAAgAAAAhAFr0LFu/AAAAFQEA&#10;AAsAAAAAAAAAAAAAAAAAHwEAAF9yZWxzLy5yZWxzUEsBAi0AFAAGAAgAAAAhAH3WXlvHAAAA3QAA&#10;AA8AAAAAAAAAAAAAAAAABwIAAGRycy9kb3ducmV2LnhtbFBLBQYAAAAAAwADALcAAAD7AgAAAAA=&#10;">
                  <v:oval id="Oval 9154" o:spid="_x0000_s1835" style="position:absolute;left:43180;top:5619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" filled="f" strokecolor="#903" strokeweight="1.5pt"/>
                  <v:line id="Line 153" o:spid="_x0000_s1836" style="position:absolute;visibility:visible;mso-wrap-style:square" from="43180,5620" to="43180,5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" strokecolor="#903" strokeweight="1.5pt"/>
                  <v:line id="Line 154" o:spid="_x0000_s1837" style="position:absolute;visibility:visible;mso-wrap-style:square" from="43180,5620" to="43180,5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" strokecolor="#903" strokeweight="1.5pt"/>
                  <v:shape id="Freeform 155" o:spid="_x0000_s1838" style="position:absolute;left:43180;top:5620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" path="m,54l54,r54,54e" filled="f" strokecolor="#903" strokeweight="1.5pt">
                    <v:path arrowok="t" o:connecttype="custom" o:connectlocs="0,48;49,0;98,48" o:connectangles="0,0,0"/>
                  </v:shape>
                </v:group>
                <v:rect id="Rectangle 9158" o:spid="_x0000_s1839" style="position:absolute;left:42398;top:8793;width:3786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" filled="f" stroked="f">
                  <v:textbox style="mso-fit-shape-to-text:t" inset="0,0,0,0">
                    <w:txbxContent>
                      <w:p w14:paraId="4B0B6AB7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159" o:spid="_x0000_s1840" style="position:absolute;left:35321;top:5780;width:2588;height:2683" coordorigin="35321,57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">
                  <v:oval id="Oval 9160" o:spid="_x0000_s1841" style="position:absolute;left:35321;top:5746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" fillcolor="#ffc" strokecolor="#1f1a17" strokeweight="1.5pt"/>
                  <v:line id="Line 159" o:spid="_x0000_s1842" style="position:absolute;flip:x;visibility:visible;mso-wrap-style:square" from="35322,5746" to="35322,5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" strokecolor="#1f1a17" strokeweight="1.5pt"/>
                  <v:line id="Line 160" o:spid="_x0000_s1843" style="position:absolute;flip:x y;visibility:visible;mso-wrap-style:square" from="35322,5746" to="35322,5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" strokecolor="#1f1a17" strokeweight="1.5pt"/>
                </v:group>
                <v:rect id="Rectangle 9163" o:spid="_x0000_s1844" style="position:absolute;left:33128;top:9381;width:7531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" filled="f" stroked="f">
                  <v:textbox style="mso-fit-shape-to-text:t" inset="0,0,0,0">
                    <w:txbxContent>
                      <w:p w14:paraId="1009DEA7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RegisterDriverController</w:t>
                        </w:r>
                      </w:p>
                    </w:txbxContent>
                  </v:textbox>
                </v:rect>
                <v:line id="Line 163" o:spid="_x0000_s1845" style="position:absolute;visibility:visible;mso-wrap-style:square" from="32972,7064" to="35274,7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" strokecolor="#903" strokeweight="1.5pt"/>
                <v:line id="Line 164" o:spid="_x0000_s1846" style="position:absolute;flip:x;visibility:visible;mso-wrap-style:square" from="30654,7064" to="32972,7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" strokecolor="#903" strokeweight="1.5pt"/>
                <v:line id="Line 165" o:spid="_x0000_s1847" style="position:absolute;flip:y;visibility:visible;mso-wrap-style:square" from="40513,6937" to="43148,6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" strokecolor="#903" strokeweight="1.5pt"/>
                <v:line id="Line 166" o:spid="_x0000_s1848" style="position:absolute;flip:x;visibility:visible;mso-wrap-style:square" from="37893,6969" to="40513,7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" strokecolor="#903" strokeweight="1.5pt"/>
                <v:group id="Group 9168" o:spid="_x0000_s1849" style="position:absolute;left:6715;top:21224;width:3810;height:2524" coordorigin="6715,2122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">
                  <v:oval id="Oval 9169" o:spid="_x0000_s1850" style="position:absolute;left:6715;top:2122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" fillcolor="#ffc" strokecolor="#1f1a17" strokeweight="1.5pt"/>
                  <v:line id="Line 168" o:spid="_x0000_s1851" style="position:absolute;visibility:visible;mso-wrap-style:square" from="6715,21225" to="6715,21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" strokecolor="#1f1a17" strokeweight="1.5pt"/>
                  <v:line id="Line 169" o:spid="_x0000_s1852" style="position:absolute;visibility:visible;mso-wrap-style:square" from="6715,21225" to="6715,21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" strokecolor="#1f1a17" strokeweight="1.5pt"/>
                </v:group>
                <v:rect id="Rectangle 9172" o:spid="_x0000_s1853" style="position:absolute;left:5682;top:24698;width:6167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3IC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8L5c5/D3Jj0Buf8FAAD//wMAUEsBAi0AFAAGAAgAAAAhANvh9svuAAAAhQEAABMAAAAAAAAAAAAA&#10;AAAAAAAAAFtDb250ZW50X1R5cGVzXS54bWxQSwECLQAUAAYACAAAACEAWvQsW78AAAAVAQAACwAA&#10;AAAAAAAAAAAAAAAfAQAAX3JlbHMvLnJlbHNQSwECLQAUAAYACAAAACEA9HtyAsMAAADdAAAADwAA&#10;AAAAAAAAAAAAAAAHAgAAZHJzL2Rvd25yZXYueG1sUEsFBgAAAAADAAMAtwAAAPcCAAAAAA==&#10;" filled="f" stroked="f">
                  <v:textbox style="mso-fit-shape-to-text:t" inset="0,0,0,0">
                    <w:txbxContent>
                      <w:p w14:paraId="65AF5CEB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ListApplicationPage</w:t>
                        </w:r>
                      </w:p>
                    </w:txbxContent>
                  </v:textbox>
                </v:rect>
                <v:line id="Line 172" o:spid="_x0000_s1854" style="position:absolute;flip:y;visibility:visible;mso-wrap-style:square" from="12922,22225" to="15335,22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" strokecolor="#903" strokeweight="1.5pt"/>
                <v:line id="Line 173" o:spid="_x0000_s1855" style="position:absolute;flip:x;visibility:visible;mso-wrap-style:square" from="10509,22304" to="12922,22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" strokecolor="#903" strokeweight="1.5pt"/>
                <v:group id="Group 9175" o:spid="_x0000_s1856" style="position:absolute;top:12347;width:1571;height:2112" coordorigin=",12255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j/U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mn8OYbHm/AE5PwOAAD//wMAUEsBAi0AFAAGAAgAAAAhANvh9svuAAAAhQEAABMAAAAAAAAA&#10;AAAAAAAAAAAAAFtDb250ZW50X1R5cGVzXS54bWxQSwECLQAUAAYACAAAACEAWvQsW78AAAAVAQAA&#10;CwAAAAAAAAAAAAAAAAAfAQAAX3JlbHMvLnJlbHNQSwECLQAUAAYACAAAACEA1sY/1MYAAADdAAAA&#10;DwAAAAAAAAAAAAAAAAAHAgAAZHJzL2Rvd25yZXYueG1sUEsFBgAAAAADAAMAtwAAAPoCAAAAAA==&#10;">
                  <v:oval id="Oval 9176" o:spid="_x0000_s1857" style="position:absolute;top:1225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" filled="f" strokecolor="#903" strokeweight="1.5pt"/>
                  <v:line id="Line 175" o:spid="_x0000_s1858" style="position:absolute;visibility:visible;mso-wrap-style:square" from="0,12255" to="0,1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" strokecolor="#903" strokeweight="1.5pt"/>
                  <v:line id="Line 176" o:spid="_x0000_s1859" style="position:absolute;visibility:visible;mso-wrap-style:square" from="0,12256" to="0,1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" strokecolor="#903" strokeweight="1.5pt"/>
                  <v:shape id="Freeform 177" o:spid="_x0000_s1860" style="position:absolute;top:12256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180" o:spid="_x0000_s1861" style="position:absolute;left:174;top:15428;width:1875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" filled="f" stroked="f">
                  <v:textbox style="mso-fit-shape-to-text:t" inset="0,0,0,0">
                    <w:txbxContent>
                      <w:p w14:paraId="138CA2AD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Driver</w:t>
                        </w:r>
                      </w:p>
                    </w:txbxContent>
                  </v:textbox>
                </v:rect>
                <v:line id="Line 180" o:spid="_x0000_s1862" style="position:absolute;visibility:visible;mso-wrap-style:square" from="4714,17938" to="7477,21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" strokecolor="#903" strokeweight="1.5pt"/>
                <v:line id="Line 181" o:spid="_x0000_s1863" style="position:absolute;flip:x y;visibility:visible;mso-wrap-style:square" from="1936,14700" to="4714,17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" strokecolor="#903" strokeweight="1.5pt"/>
                <v:group id="Group 9183" o:spid="_x0000_s1864" style="position:absolute;left:7937;top:11842;width:3810;height:2540" coordorigin="7937,1184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IcxwAAAN0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K0iX8vglPQK5/AAAA//8DAFBLAQItABQABgAIAAAAIQDb4fbL7gAAAIUBAAATAAAAAAAA&#10;AAAAAAAAAAAAAABbQ29udGVudF9UeXBlc10ueG1sUEsBAi0AFAAGAAgAAAAhAFr0LFu/AAAAFQEA&#10;AAsAAAAAAAAAAAAAAAAAHwEAAF9yZWxzLy5yZWxzUEsBAi0AFAAGAAgAAAAhAAO2chzHAAAA3QAA&#10;AA8AAAAAAAAAAAAAAAAABwIAAGRycy9kb3ducmV2LnhtbFBLBQYAAAAAAwADALcAAAD7AgAAAAA=&#10;">
                  <v:oval id="Oval 9184" o:spid="_x0000_s1865" style="position:absolute;left:7938;top:11842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" fillcolor="#ffc" strokecolor="#1f1a17" strokeweight="1.5pt"/>
                  <v:line id="Line 183" o:spid="_x0000_s1866" style="position:absolute;visibility:visible;mso-wrap-style:square" from="7937,11843" to="7937,11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" strokecolor="#1f1a17" strokeweight="1.5pt"/>
                  <v:line id="Line 184" o:spid="_x0000_s1867" style="position:absolute;visibility:visible;mso-wrap-style:square" from="7937,11843" to="7938,11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" strokecolor="#1f1a17" strokeweight="1.5pt"/>
                </v:group>
                <v:rect id="Rectangle 9187" o:spid="_x0000_s1868" style="position:absolute;left:6730;top:15317;width:6713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aG9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tU8X8LzTXoCcvsAAAD//wMAUEsBAi0AFAAGAAgAAAAhANvh9svuAAAAhQEAABMAAAAAAAAAAAAA&#10;AAAAAAAAAFtDb250ZW50X1R5cGVzXS54bWxQSwECLQAUAAYACAAAACEAWvQsW78AAAAVAQAACwAA&#10;AAAAAAAAAAAAAAAfAQAAX3JlbHMvLnJlbHNQSwECLQAUAAYACAAAACEA0dmhvcMAAADdAAAADwAA&#10;AAAAAAAAAAAAAAAHAgAAZHJzL2Rvd25yZXYueG1sUEsFBgAAAAADAAMAtwAAAPcCAAAAAA==&#10;" filled="f" stroked="f">
                  <v:textbox style="mso-fit-shape-to-text:t" inset="0,0,0,0">
                    <w:txbxContent>
                      <w:p w14:paraId="154991A1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EditDriverProfilePage</w:t>
                        </w:r>
                      </w:p>
                    </w:txbxContent>
                  </v:textbox>
                </v:rect>
                <v:line id="Line 187" o:spid="_x0000_s1869" style="position:absolute;flip:y;visibility:visible;mso-wrap-style:square" from="4905,13144" to="7905,13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" strokecolor="#903" strokeweight="1.5pt"/>
                <v:line id="Line 188" o:spid="_x0000_s1870" style="position:absolute;flip:x;visibility:visible;mso-wrap-style:square" from="1936,13303" to="4905,13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" strokecolor="#903" strokeweight="1.5pt"/>
                <v:group id="Group 9190" o:spid="_x0000_s1871" style="position:absolute;left:25003;top:12373;width:1571;height:2128" coordorigin="25003,12192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">
                  <v:oval id="Oval 9191" o:spid="_x0000_s1872" style="position:absolute;left:25003;top:12192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" filled="f" strokecolor="#903" strokeweight="1.5pt"/>
                  <v:line id="Line 190" o:spid="_x0000_s1873" style="position:absolute;visibility:visible;mso-wrap-style:square" from="25003,12192" to="25003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" strokecolor="#903" strokeweight="1.5pt"/>
                  <v:line id="Line 191" o:spid="_x0000_s1874" style="position:absolute;visibility:visible;mso-wrap-style:square" from="25003,12192" to="25003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" strokecolor="#903" strokeweight="1.5pt"/>
                  <v:shape id="Freeform 192" o:spid="_x0000_s1875" style="position:absolute;left:25003;top:12192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195" o:spid="_x0000_s1876" style="position:absolute;left:24223;top:15381;width:3785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" filled="f" stroked="f">
                  <v:textbox style="mso-fit-shape-to-text:t" inset="0,0,0,0">
                    <w:txbxContent>
                      <w:p w14:paraId="42648B9B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196" o:spid="_x0000_s1877" style="position:absolute;left:17002;top:11784;width:2587;height:2699" coordorigin="17002,1171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">
                  <v:oval id="Oval 9197" o:spid="_x0000_s1878" style="position:absolute;left:17002;top:11715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" fillcolor="#ffc" strokecolor="#1f1a17" strokeweight="1.5pt"/>
                  <v:line id="Line 196" o:spid="_x0000_s1879" style="position:absolute;flip:x;visibility:visible;mso-wrap-style:square" from="17002,11715" to="17003,1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" strokecolor="#1f1a17" strokeweight="1.5pt"/>
                  <v:line id="Line 197" o:spid="_x0000_s1880" style="position:absolute;flip:x y;visibility:visible;mso-wrap-style:square" from="17002,11715" to="17003,11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" strokecolor="#1f1a17" strokeweight="1.5pt"/>
                </v:group>
                <v:rect id="Rectangle 9200" o:spid="_x0000_s1881" style="position:absolute;left:14556;top:15365;width:8117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" filled="f" stroked="f">
                  <v:textbox style="mso-fit-shape-to-text:t" inset="0,0,0,0">
                    <w:txbxContent>
                      <w:p w14:paraId="264C830A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EditDriverProfileController</w:t>
                        </w:r>
                      </w:p>
                    </w:txbxContent>
                  </v:textbox>
                </v:rect>
                <v:line id="Line 200" o:spid="_x0000_s1882" style="position:absolute;visibility:visible;mso-wrap-style:square" from="14319,13049" to="16938,13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" strokecolor="#903" strokeweight="1.5pt"/>
                <v:line id="Line 201" o:spid="_x0000_s1883" style="position:absolute;flip:x;visibility:visible;mso-wrap-style:square" from="11731,13049" to="14319,13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" strokecolor="#903" strokeweight="1.5pt"/>
                <v:line id="Line 202" o:spid="_x0000_s1884" style="position:absolute;visibility:visible;mso-wrap-style:square" from="22256,13255" to="24955,13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" strokecolor="#903" strokeweight="1.5pt"/>
                <v:line id="Line 203" o:spid="_x0000_s1885" style="position:absolute;flip:x y;visibility:visible;mso-wrap-style:square" from="19573,13096" to="22256,13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" strokecolor="#903" strokeweight="1.5pt"/>
                <v:group id="Group 9205" o:spid="_x0000_s1886" style="position:absolute;left:8286;top:6127;width:3810;height:2524" coordorigin="8286,612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">
                  <v:oval id="Oval 9206" o:spid="_x0000_s1887" style="position:absolute;left:8287;top:612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" fillcolor="#ffc" strokecolor="#1f1a17" strokeweight="1.5pt"/>
                  <v:line id="Line 205" o:spid="_x0000_s1888" style="position:absolute;visibility:visible;mso-wrap-style:square" from="8286,6128" to="8286,6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" strokecolor="#1f1a17" strokeweight="1.5pt"/>
                  <v:line id="Line 206" o:spid="_x0000_s1889" style="position:absolute;visibility:visible;mso-wrap-style:square" from="8286,6128" to="8287,6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" strokecolor="#1f1a17" strokeweight="1.5pt"/>
                </v:group>
                <v:rect id="Rectangle 9209" o:spid="_x0000_s1890" style="position:absolute;left:7809;top:9603;width:5230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" filled="f" stroked="f">
                  <v:textbox style="mso-fit-shape-to-text:t" inset="0,0,0,0">
                    <w:txbxContent>
                      <w:p w14:paraId="604BE648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LoginDriverPage</w:t>
                        </w:r>
                      </w:p>
                    </w:txbxContent>
                  </v:textbox>
                </v:rect>
                <v:line id="Line 209" o:spid="_x0000_s1891" style="position:absolute;flip:y;visibility:visible;mso-wrap-style:square" from="4826,9017" to="7715,10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" strokecolor="#903" strokeweight="1.5pt"/>
                <v:line id="Line 210" o:spid="_x0000_s1892" style="position:absolute;flip:x;visibility:visible;mso-wrap-style:square" from="1936,10937" to="4826,12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" strokecolor="#903" strokeweight="1.5pt"/>
                <v:group id="Group 9212" o:spid="_x0000_s1893" style="position:absolute;left:17716;width:1572;height:2111" coordorigin="17716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SN8xgAAAN0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lkSJ/D7JjwBufwBAAD//wMAUEsBAi0AFAAGAAgAAAAhANvh9svuAAAAhQEAABMAAAAAAAAA&#10;AAAAAAAAAAAAAFtDb250ZW50X1R5cGVzXS54bWxQSwECLQAUAAYACAAAACEAWvQsW78AAAAVAQAA&#10;CwAAAAAAAAAAAAAAAAAfAQAAX3JlbHMvLnJlbHNQSwECLQAUAAYACAAAACEAX9UjfMYAAADdAAAA&#10;DwAAAAAAAAAAAAAAAAAHAgAAZHJzL2Rvd25yZXYueG1sUEsFBgAAAAADAAMAtwAAAPoCAAAAAA==&#10;">
                  <v:oval id="Oval 9213" o:spid="_x0000_s1894" style="position:absolute;left:17716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" filled="f" strokecolor="#903" strokeweight="1.5pt"/>
                  <v:line id="Line 212" o:spid="_x0000_s1895" style="position:absolute;visibility:visible;mso-wrap-style:square" from="17716,0" to="1771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0o3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p+B2eb+ITkPMHAAAA//8DAFBLAQItABQABgAIAAAAIQDb4fbL7gAAAIUBAAATAAAAAAAA&#10;AAAAAAAAAAAAAABbQ29udGVudF9UeXBlc10ueG1sUEsBAi0AFAAGAAgAAAAhAFr0LFu/AAAAFQEA&#10;AAsAAAAAAAAAAAAAAAAAHwEAAF9yZWxzLy5yZWxzUEsBAi0AFAAGAAgAAAAhAM3LSjfHAAAA3QAA&#10;AA8AAAAAAAAAAAAAAAAABwIAAGRycy9kb3ducmV2LnhtbFBLBQYAAAAAAwADALcAAAD7AgAAAAA=&#10;" strokecolor="#903" strokeweight="1.5pt"/>
                  <v:line id="Line 213" o:spid="_x0000_s1896" style="position:absolute;visibility:visible;mso-wrap-style:square" from="17716,0" to="1771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++s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R/p+B2eb+ITkPMHAAAA//8DAFBLAQItABQABgAIAAAAIQDb4fbL7gAAAIUBAAATAAAAAAAA&#10;AAAAAAAAAAAAAABbQ29udGVudF9UeXBlc10ueG1sUEsBAi0AFAAGAAgAAAAhAFr0LFu/AAAAFQEA&#10;AAsAAAAAAAAAAAAAAAAAHwEAAF9yZWxzLy5yZWxzUEsBAi0AFAAGAAgAAAAhAKKH76zHAAAA3QAA&#10;AA8AAAAAAAAAAAAAAAAABwIAAGRycy9kb3ducmV2LnhtbFBLBQYAAAAAAwADALcAAAD7AgAAAAA=&#10;" strokecolor="#903" strokeweight="1.5pt"/>
                  <v:shape id="Freeform 214" o:spid="_x0000_s1897" style="position:absolute;left:1771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217" o:spid="_x0000_s1898" style="position:absolute;left:16937;top:3174;width:3785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lVG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8J4v1/D3Jj0Buf8FAAD//wMAUEsBAi0AFAAGAAgAAAAhANvh9svuAAAAhQEAABMAAAAAAAAAAAAA&#10;AAAAAAAAAFtDb250ZW50X1R5cGVzXS54bWxQSwECLQAUAAYACAAAACEAWvQsW78AAAAVAQAACwAA&#10;AAAAAAAAAAAAAAAfAQAAX3JlbHMvLnJlbHNQSwECLQAUAAYACAAAACEA4vZVRsMAAADdAAAADwAA&#10;AAAAAAAAAAAAAAAHAgAAZHJzL2Rvd25yZXYueG1sUEsFBgAAAAADAAMAtwAAAPcCAAAAAA==&#10;" filled="f" stroked="f">
                  <v:textbox style="mso-fit-shape-to-text:t" inset="0,0,0,0">
                    <w:txbxContent>
                      <w:p w14:paraId="5ACE3537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218" o:spid="_x0000_s1899" style="position:absolute;left:23669;width:3810;height:2524" coordorigin="2366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RSW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1gmcZgb3oQnIDe/AAAA//8DAFBLAQItABQABgAIAAAAIQDb4fbL7gAAAIUBAAATAAAAAAAAAAAA&#10;AAAAAAAAAABbQ29udGVudF9UeXBlc10ueG1sUEsBAi0AFAAGAAgAAAAhAFr0LFu/AAAAFQEAAAsA&#10;AAAAAAAAAAAAAAAAHwEAAF9yZWxzLy5yZWxzUEsBAi0AFAAGAAgAAAAhAD49FJbEAAAA3QAAAA8A&#10;AAAAAAAAAAAAAAAABwIAAGRycy9kb3ducmV2LnhtbFBLBQYAAAAAAwADALcAAAD4AgAAAAA=&#10;">
                  <v:oval id="Oval 9219" o:spid="_x0000_s1900" style="position:absolute;left:23670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" fillcolor="#ffc" strokecolor="#1f1a17" strokeweight="1.5pt"/>
                  <v:line id="Line 218" o:spid="_x0000_s1901" style="position:absolute;visibility:visible;mso-wrap-style:square" from="23669,0" to="23669,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" strokecolor="#1f1a17" strokeweight="1.5pt"/>
                  <v:line id="Line 219" o:spid="_x0000_s1902" style="position:absolute;visibility:visible;mso-wrap-style:square" from="23669,0" to="2367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" strokecolor="#1f1a17" strokeweight="1.5pt"/>
                </v:group>
                <v:rect id="Rectangle 9222" o:spid="_x0000_s1903" style="position:absolute;left:24048;top:3047;width:3279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" filled="f" stroked="f">
                  <v:textbox style="mso-fit-shape-to-text:t" inset="0,0,0,0">
                    <w:txbxContent>
                      <w:p w14:paraId="33DC6FC0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Main page</w:t>
                        </w:r>
                      </w:p>
                    </w:txbxContent>
                  </v:textbox>
                </v:rect>
                <v:group id="Group 9223" o:spid="_x0000_s1904" style="position:absolute;left:17351;top:6036;width:2588;height:2683" coordorigin="17351,600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">
                  <v:oval id="Oval 9224" o:spid="_x0000_s1905" style="position:absolute;left:17351;top:600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" fillcolor="#ffc" strokecolor="#1f1a17" strokeweight="1.5pt"/>
                  <v:line id="Line 223" o:spid="_x0000_s1906" style="position:absolute;flip:x;visibility:visible;mso-wrap-style:square" from="17352,6000" to="17352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" strokecolor="#1f1a17" strokeweight="1.5pt"/>
                  <v:line id="Line 224" o:spid="_x0000_s1907" style="position:absolute;flip:x y;visibility:visible;mso-wrap-style:square" from="17352,6000" to="17352,6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" strokecolor="#1f1a17" strokeweight="1.5pt"/>
                </v:group>
                <v:rect id="Rectangle 9227" o:spid="_x0000_s1908" style="position:absolute;left:15619;top:9635;width:6633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" filled="f" stroked="f">
                  <v:textbox style="mso-fit-shape-to-text:t" inset="0,0,0,0">
                    <w:txbxContent>
                      <w:p w14:paraId="2AB7DA64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LoginDriverController</w:t>
                        </w:r>
                      </w:p>
                    </w:txbxContent>
                  </v:textbox>
                </v:rect>
                <v:line id="Line 227" o:spid="_x0000_s1909" style="position:absolute;visibility:visible;mso-wrap-style:square" from="14684,7318" to="17287,7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" strokecolor="#903" strokeweight="1.5pt"/>
                <v:line id="Line 228" o:spid="_x0000_s1910" style="position:absolute;flip:x;visibility:visible;mso-wrap-style:square" from="12080,7318" to="14684,7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" strokecolor="#903" strokeweight="1.5pt"/>
                <v:line id="Line 229" o:spid="_x0000_s1911" style="position:absolute;visibility:visible;mso-wrap-style:square" from="18621,5175" to="18621,5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" strokecolor="#903" strokeweight="1.5pt"/>
                <v:line id="Line 230" o:spid="_x0000_s1912" style="position:absolute;flip:y;visibility:visible;mso-wrap-style:square" from="18621,4429" to="18621,5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" strokecolor="#903" strokeweight="1.5pt"/>
                <v:line id="Line 231" o:spid="_x0000_s1913" style="position:absolute;flip:x;visibility:visible;mso-wrap-style:square" from="19923,7143" to="26828,7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" strokecolor="#903" strokeweight="1.5pt">
                  <v:stroke dashstyle="3 1"/>
                </v:line>
                <v:line id="Line 232" o:spid="_x0000_s1914" style="position:absolute;visibility:visible;mso-wrap-style:square" from="19923,7270" to="20542,7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" strokecolor="#903" strokeweight="1.5pt"/>
                <v:line id="Line 233" o:spid="_x0000_s1915" style="position:absolute;flip:y;visibility:visible;mso-wrap-style:square" from="19923,7000" to="20542,7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" strokecolor="#903" strokeweight="1.5pt"/>
                <v:line id="Line 234" o:spid="_x0000_s1916" style="position:absolute;flip:y;visibility:visible;mso-wrap-style:square" from="19653,2682" to="23875,6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" strokecolor="#903" strokeweight="1.5pt"/>
              </v:group>
            </w:pict>
          </mc:Fallback>
        </mc:AlternateContent>
      </w:r>
    </w:p>
    <w:p w14:paraId="564C7E13" w14:textId="4F8D868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36ECAE7" w14:textId="4C6ABBEF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5B8AC9F" w14:textId="08C31FB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0A45BB0" w14:textId="7C5E4F38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91200D8" w14:textId="52B72EB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588810EC" w14:textId="76FE23E5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EB3F331" w14:textId="288560F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FE5A61F" w14:textId="4822A431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401B6BA" w14:textId="00CBEFFD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AC27E79" w14:textId="7777777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C8B7EF1" w14:textId="1E91CDCD" w:rsidR="006217BE" w:rsidRDefault="006217BE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5A90FAAD" w14:textId="06EDAA73" w:rsidR="006217BE" w:rsidRDefault="006217BE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6B0AAF5" w14:textId="5DCFBD82" w:rsidR="006217BE" w:rsidRDefault="000F55B8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55B8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50EBC4F5" wp14:editId="11FC261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203315" cy="4568190"/>
                <wp:effectExtent l="0" t="0" r="6985" b="3810"/>
                <wp:wrapSquare wrapText="bothSides"/>
                <wp:docPr id="9236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3315" cy="4568190"/>
                          <a:chOff x="0" y="0"/>
                          <a:chExt cx="4666210" cy="3436411"/>
                        </a:xfrm>
                      </wpg:grpSpPr>
                      <wpg:grpSp>
                        <wpg:cNvPr id="9237" name="Group 9237"/>
                        <wpg:cNvGrpSpPr>
                          <a:grpSpLocks/>
                        </wpg:cNvGrpSpPr>
                        <wpg:grpSpPr bwMode="auto">
                          <a:xfrm>
                            <a:off x="2841625" y="2293214"/>
                            <a:ext cx="160338" cy="215901"/>
                            <a:chOff x="2841625" y="2276475"/>
                            <a:chExt cx="101" cy="136"/>
                          </a:xfrm>
                        </wpg:grpSpPr>
                        <wps:wsp>
                          <wps:cNvPr id="9238" name="Oval 9238"/>
                          <wps:cNvSpPr>
                            <a:spLocks noChangeArrowheads="1"/>
                          </wps:cNvSpPr>
                          <wps:spPr bwMode="auto">
                            <a:xfrm>
                              <a:off x="2841653" y="2276475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39" name="Line 6"/>
                          <wps:cNvCnPr/>
                          <wps:spPr bwMode="auto">
                            <a:xfrm>
                              <a:off x="2841676" y="2276520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40" name="Line 7"/>
                          <wps:cNvCnPr/>
                          <wps:spPr bwMode="auto">
                            <a:xfrm>
                              <a:off x="2841639" y="2276532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41" name="Freeform 8"/>
                          <wps:cNvSpPr>
                            <a:spLocks/>
                          </wps:cNvSpPr>
                          <wps:spPr bwMode="auto">
                            <a:xfrm>
                              <a:off x="2841625" y="2276562"/>
                              <a:ext cx="101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42" name="Rectangle 9242"/>
                        <wps:cNvSpPr>
                          <a:spLocks noChangeArrowheads="1"/>
                        </wps:cNvSpPr>
                        <wps:spPr bwMode="auto">
                          <a:xfrm>
                            <a:off x="2879725" y="2600021"/>
                            <a:ext cx="146210" cy="182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D5996DD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43" name="Group 9243"/>
                        <wpg:cNvGrpSpPr>
                          <a:grpSpLocks/>
                        </wpg:cNvGrpSpPr>
                        <wpg:grpSpPr bwMode="auto">
                          <a:xfrm>
                            <a:off x="1798638" y="2278063"/>
                            <a:ext cx="265113" cy="276225"/>
                            <a:chOff x="1798638" y="2278063"/>
                            <a:chExt cx="167" cy="174"/>
                          </a:xfrm>
                        </wpg:grpSpPr>
                        <wps:wsp>
                          <wps:cNvPr id="9244" name="Oval 9244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8638" y="2278077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45" name="Line 12"/>
                          <wps:cNvCnPr/>
                          <wps:spPr bwMode="auto">
                            <a:xfrm flipH="1">
                              <a:off x="1798704" y="2278063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46" name="Line 13"/>
                          <wps:cNvCnPr/>
                          <wps:spPr bwMode="auto">
                            <a:xfrm flipH="1" flipV="1">
                              <a:off x="1798704" y="2278078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47" name="Rectangle 9247"/>
                        <wps:cNvSpPr>
                          <a:spLocks noChangeArrowheads="1"/>
                        </wps:cNvSpPr>
                        <wps:spPr bwMode="auto">
                          <a:xfrm>
                            <a:off x="1570038" y="2650814"/>
                            <a:ext cx="792149" cy="182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0FD5C7F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8" name="Line 16"/>
                        <wps:cNvCnPr/>
                        <wps:spPr bwMode="auto">
                          <a:xfrm>
                            <a:off x="2449513" y="2409825"/>
                            <a:ext cx="387350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9" name="Line 17"/>
                        <wps:cNvCnPr/>
                        <wps:spPr bwMode="auto">
                          <a:xfrm flipH="1">
                            <a:off x="2062163" y="2409825"/>
                            <a:ext cx="3873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50" name="Group 9250"/>
                        <wpg:cNvGrpSpPr>
                          <a:grpSpLocks/>
                        </wpg:cNvGrpSpPr>
                        <wpg:grpSpPr bwMode="auto">
                          <a:xfrm>
                            <a:off x="2598738" y="2892425"/>
                            <a:ext cx="160338" cy="217488"/>
                            <a:chOff x="2598738" y="2892425"/>
                            <a:chExt cx="101" cy="137"/>
                          </a:xfrm>
                        </wpg:grpSpPr>
                        <wps:wsp>
                          <wps:cNvPr id="9251" name="Oval 9251"/>
                          <wps:cNvSpPr>
                            <a:spLocks noChangeArrowheads="1"/>
                          </wps:cNvSpPr>
                          <wps:spPr bwMode="auto">
                            <a:xfrm>
                              <a:off x="2598766" y="2892425"/>
                              <a:ext cx="46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52" name="Line 19"/>
                          <wps:cNvCnPr/>
                          <wps:spPr bwMode="auto">
                            <a:xfrm>
                              <a:off x="2598788" y="2892470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53" name="Line 20"/>
                          <wps:cNvCnPr/>
                          <wps:spPr bwMode="auto">
                            <a:xfrm>
                              <a:off x="2598752" y="2892482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54" name="Freeform 21"/>
                          <wps:cNvSpPr>
                            <a:spLocks/>
                          </wps:cNvSpPr>
                          <wps:spPr bwMode="auto">
                            <a:xfrm>
                              <a:off x="2598738" y="2892512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55" name="Rectangle 9255"/>
                        <wps:cNvSpPr>
                          <a:spLocks noChangeArrowheads="1"/>
                        </wps:cNvSpPr>
                        <wps:spPr bwMode="auto">
                          <a:xfrm>
                            <a:off x="2517775" y="3217486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26786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56" name="Group 9256"/>
                        <wpg:cNvGrpSpPr>
                          <a:grpSpLocks/>
                        </wpg:cNvGrpSpPr>
                        <wpg:grpSpPr bwMode="auto">
                          <a:xfrm>
                            <a:off x="1709738" y="2889250"/>
                            <a:ext cx="265113" cy="276225"/>
                            <a:chOff x="1709738" y="2889250"/>
                            <a:chExt cx="167" cy="174"/>
                          </a:xfrm>
                        </wpg:grpSpPr>
                        <wps:wsp>
                          <wps:cNvPr id="9257" name="Oval 925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09738" y="2889264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58" name="Line 25"/>
                          <wps:cNvCnPr/>
                          <wps:spPr bwMode="auto">
                            <a:xfrm flipH="1">
                              <a:off x="1709804" y="2889250"/>
                              <a:ext cx="37" cy="1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59" name="Line 26"/>
                          <wps:cNvCnPr/>
                          <wps:spPr bwMode="auto">
                            <a:xfrm flipH="1" flipV="1">
                              <a:off x="1709805" y="2889265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60" name="Rectangle 9260"/>
                        <wps:cNvSpPr>
                          <a:spLocks noChangeArrowheads="1"/>
                        </wps:cNvSpPr>
                        <wps:spPr bwMode="auto">
                          <a:xfrm>
                            <a:off x="1382713" y="3262002"/>
                            <a:ext cx="1004156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DA7565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UpdateServiceStatusController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1" name="Line 29"/>
                        <wps:cNvCnPr/>
                        <wps:spPr bwMode="auto">
                          <a:xfrm>
                            <a:off x="2282825" y="3027363"/>
                            <a:ext cx="3095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62" name="Line 30"/>
                        <wps:cNvCnPr/>
                        <wps:spPr bwMode="auto">
                          <a:xfrm flipH="1">
                            <a:off x="1973263" y="3027363"/>
                            <a:ext cx="3095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63" name="Group 9263"/>
                        <wpg:cNvGrpSpPr>
                          <a:grpSpLocks/>
                        </wpg:cNvGrpSpPr>
                        <wpg:grpSpPr bwMode="auto">
                          <a:xfrm>
                            <a:off x="2271712" y="1830388"/>
                            <a:ext cx="160338" cy="217488"/>
                            <a:chOff x="2271713" y="1830388"/>
                            <a:chExt cx="101" cy="137"/>
                          </a:xfrm>
                        </wpg:grpSpPr>
                        <wps:wsp>
                          <wps:cNvPr id="9264" name="Oval 9264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1741" y="1830388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65" name="Line 32"/>
                          <wps:cNvCnPr/>
                          <wps:spPr bwMode="auto">
                            <a:xfrm>
                              <a:off x="2271763" y="1830433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66" name="Line 33"/>
                          <wps:cNvCnPr/>
                          <wps:spPr bwMode="auto">
                            <a:xfrm>
                              <a:off x="2271727" y="1830445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67" name="Freeform 34"/>
                          <wps:cNvSpPr>
                            <a:spLocks/>
                          </wps:cNvSpPr>
                          <wps:spPr bwMode="auto">
                            <a:xfrm>
                              <a:off x="2271713" y="1830475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68" name="Rectangle 9268"/>
                        <wps:cNvSpPr>
                          <a:spLocks noChangeArrowheads="1"/>
                        </wps:cNvSpPr>
                        <wps:spPr bwMode="auto">
                          <a:xfrm>
                            <a:off x="2192338" y="2155541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664F4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69" name="Group 9269"/>
                        <wpg:cNvGrpSpPr>
                          <a:grpSpLocks/>
                        </wpg:cNvGrpSpPr>
                        <wpg:grpSpPr bwMode="auto">
                          <a:xfrm>
                            <a:off x="1720850" y="1323975"/>
                            <a:ext cx="265113" cy="276225"/>
                            <a:chOff x="1720850" y="1323975"/>
                            <a:chExt cx="167" cy="174"/>
                          </a:xfrm>
                        </wpg:grpSpPr>
                        <wps:wsp>
                          <wps:cNvPr id="9270" name="Oval 9270"/>
                          <wps:cNvSpPr>
                            <a:spLocks noChangeArrowheads="1"/>
                          </wps:cNvSpPr>
                          <wps:spPr bwMode="auto">
                            <a:xfrm>
                              <a:off x="1720850" y="1323989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71" name="Line 38"/>
                          <wps:cNvCnPr/>
                          <wps:spPr bwMode="auto">
                            <a:xfrm flipH="1">
                              <a:off x="1720916" y="1323975"/>
                              <a:ext cx="36" cy="1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72" name="Line 39"/>
                          <wps:cNvCnPr/>
                          <wps:spPr bwMode="auto">
                            <a:xfrm flipH="1" flipV="1">
                              <a:off x="1720916" y="1323990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73" name="Rectangle 9273"/>
                        <wps:cNvSpPr>
                          <a:spLocks noChangeArrowheads="1"/>
                        </wps:cNvSpPr>
                        <wps:spPr bwMode="auto">
                          <a:xfrm>
                            <a:off x="1543049" y="1681800"/>
                            <a:ext cx="597376" cy="34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BC67F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ListRequestCance</w:t>
                              </w:r>
                            </w:p>
                            <w:p w14:paraId="6A2AD884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4" name="Line 42"/>
                        <wps:cNvCnPr/>
                        <wps:spPr bwMode="auto">
                          <a:xfrm>
                            <a:off x="2225675" y="1824038"/>
                            <a:ext cx="44450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75" name="Line 43"/>
                        <wps:cNvCnPr/>
                        <wps:spPr bwMode="auto">
                          <a:xfrm flipH="1" flipV="1">
                            <a:off x="2184400" y="1784350"/>
                            <a:ext cx="4127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76" name="Group 9276"/>
                        <wpg:cNvGrpSpPr>
                          <a:grpSpLocks/>
                        </wpg:cNvGrpSpPr>
                        <wpg:grpSpPr bwMode="auto">
                          <a:xfrm>
                            <a:off x="2517775" y="1333500"/>
                            <a:ext cx="390525" cy="258763"/>
                            <a:chOff x="2517775" y="1333500"/>
                            <a:chExt cx="246" cy="163"/>
                          </a:xfrm>
                        </wpg:grpSpPr>
                        <wps:wsp>
                          <wps:cNvPr id="9277" name="Oval 9277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7857" y="1333500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78" name="Line 45"/>
                          <wps:cNvCnPr/>
                          <wps:spPr bwMode="auto">
                            <a:xfrm flipH="1">
                              <a:off x="2517775" y="1333538"/>
                              <a:ext cx="1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79" name="Line 46"/>
                          <wps:cNvCnPr/>
                          <wps:spPr bwMode="auto">
                            <a:xfrm>
                              <a:off x="2517776" y="1333581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80" name="Rectangle 9280"/>
                        <wps:cNvSpPr>
                          <a:spLocks noChangeArrowheads="1"/>
                        </wps:cNvSpPr>
                        <wps:spPr bwMode="auto">
                          <a:xfrm>
                            <a:off x="2389188" y="1688877"/>
                            <a:ext cx="715389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12CC1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ApproveRequestPage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1" name="Line 49"/>
                        <wps:cNvCnPr/>
                        <wps:spPr bwMode="auto">
                          <a:xfrm flipH="1">
                            <a:off x="1984375" y="1462088"/>
                            <a:ext cx="5318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2" name="Line 50"/>
                        <wps:cNvCnPr/>
                        <wps:spPr bwMode="auto">
                          <a:xfrm>
                            <a:off x="1984375" y="1462088"/>
                            <a:ext cx="61913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3" name="Line 51"/>
                        <wps:cNvCnPr/>
                        <wps:spPr bwMode="auto">
                          <a:xfrm flipV="1">
                            <a:off x="1984375" y="1436688"/>
                            <a:ext cx="61913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84" name="Group 9284"/>
                        <wpg:cNvGrpSpPr>
                          <a:grpSpLocks/>
                        </wpg:cNvGrpSpPr>
                        <wpg:grpSpPr bwMode="auto">
                          <a:xfrm>
                            <a:off x="4324350" y="1306514"/>
                            <a:ext cx="160338" cy="217488"/>
                            <a:chOff x="4324350" y="1306513"/>
                            <a:chExt cx="101" cy="137"/>
                          </a:xfrm>
                        </wpg:grpSpPr>
                        <wps:wsp>
                          <wps:cNvPr id="9285" name="Oval 9285"/>
                          <wps:cNvSpPr>
                            <a:spLocks noChangeArrowheads="1"/>
                          </wps:cNvSpPr>
                          <wps:spPr bwMode="auto">
                            <a:xfrm>
                              <a:off x="4324378" y="1306513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86" name="Line 53"/>
                          <wps:cNvCnPr/>
                          <wps:spPr bwMode="auto">
                            <a:xfrm>
                              <a:off x="4324401" y="1306558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87" name="Line 54"/>
                          <wps:cNvCnPr/>
                          <wps:spPr bwMode="auto">
                            <a:xfrm>
                              <a:off x="4324364" y="1306570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88" name="Freeform 55"/>
                          <wps:cNvSpPr>
                            <a:spLocks/>
                          </wps:cNvSpPr>
                          <wps:spPr bwMode="auto">
                            <a:xfrm>
                              <a:off x="4324350" y="1306600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89" name="Rectangle 9289"/>
                        <wps:cNvSpPr>
                          <a:spLocks noChangeArrowheads="1"/>
                        </wps:cNvSpPr>
                        <wps:spPr bwMode="auto">
                          <a:xfrm>
                            <a:off x="4244975" y="1631735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E91B2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90" name="Group 9290"/>
                        <wpg:cNvGrpSpPr>
                          <a:grpSpLocks/>
                        </wpg:cNvGrpSpPr>
                        <wpg:grpSpPr bwMode="auto">
                          <a:xfrm>
                            <a:off x="3457575" y="1298575"/>
                            <a:ext cx="265113" cy="276225"/>
                            <a:chOff x="3457575" y="1298575"/>
                            <a:chExt cx="167" cy="174"/>
                          </a:xfrm>
                        </wpg:grpSpPr>
                        <wps:wsp>
                          <wps:cNvPr id="9291" name="Oval 9291"/>
                          <wps:cNvSpPr>
                            <a:spLocks noChangeArrowheads="1"/>
                          </wps:cNvSpPr>
                          <wps:spPr bwMode="auto">
                            <a:xfrm>
                              <a:off x="3457575" y="1298589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92" name="Line 59"/>
                          <wps:cNvCnPr/>
                          <wps:spPr bwMode="auto">
                            <a:xfrm flipH="1">
                              <a:off x="3457641" y="1298575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93" name="Line 60"/>
                          <wps:cNvCnPr/>
                          <wps:spPr bwMode="auto">
                            <a:xfrm flipH="1" flipV="1">
                              <a:off x="3457641" y="1298590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94" name="Rectangle 9294"/>
                        <wps:cNvSpPr>
                          <a:spLocks noChangeArrowheads="1"/>
                        </wps:cNvSpPr>
                        <wps:spPr bwMode="auto">
                          <a:xfrm>
                            <a:off x="3198813" y="1671417"/>
                            <a:ext cx="861600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885298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ApproveRequestController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5" name="Line 63"/>
                        <wps:cNvCnPr/>
                        <wps:spPr bwMode="auto">
                          <a:xfrm flipV="1">
                            <a:off x="3178175" y="1436688"/>
                            <a:ext cx="273050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6" name="Line 64"/>
                        <wps:cNvCnPr/>
                        <wps:spPr bwMode="auto">
                          <a:xfrm flipH="1">
                            <a:off x="2906713" y="1443038"/>
                            <a:ext cx="271463" cy="9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7" name="Line 65"/>
                        <wps:cNvCnPr/>
                        <wps:spPr bwMode="auto">
                          <a:xfrm>
                            <a:off x="4021138" y="1435100"/>
                            <a:ext cx="298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8" name="Line 66"/>
                        <wps:cNvCnPr/>
                        <wps:spPr bwMode="auto">
                          <a:xfrm flipH="1">
                            <a:off x="3721100" y="1435100"/>
                            <a:ext cx="300038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99" name="Group 9299"/>
                        <wpg:cNvGrpSpPr>
                          <a:grpSpLocks/>
                        </wpg:cNvGrpSpPr>
                        <wpg:grpSpPr bwMode="auto">
                          <a:xfrm>
                            <a:off x="2393950" y="452438"/>
                            <a:ext cx="390525" cy="258763"/>
                            <a:chOff x="2393950" y="452438"/>
                            <a:chExt cx="246" cy="163"/>
                          </a:xfrm>
                        </wpg:grpSpPr>
                        <wps:wsp>
                          <wps:cNvPr id="9300" name="Oval 9300"/>
                          <wps:cNvSpPr>
                            <a:spLocks noChangeArrowheads="1"/>
                          </wps:cNvSpPr>
                          <wps:spPr bwMode="auto">
                            <a:xfrm>
                              <a:off x="2394032" y="452438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01" name="Line 68"/>
                          <wps:cNvCnPr/>
                          <wps:spPr bwMode="auto">
                            <a:xfrm>
                              <a:off x="2393950" y="452476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02" name="Line 69"/>
                          <wps:cNvCnPr/>
                          <wps:spPr bwMode="auto">
                            <a:xfrm>
                              <a:off x="2393951" y="452519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03" name="Rectangle 9303"/>
                        <wps:cNvSpPr>
                          <a:spLocks noChangeArrowheads="1"/>
                        </wps:cNvSpPr>
                        <wps:spPr bwMode="auto">
                          <a:xfrm>
                            <a:off x="2179638" y="807931"/>
                            <a:ext cx="886143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D59803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UpdateChildrenStatusPage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04" name="Group 9304"/>
                        <wpg:cNvGrpSpPr>
                          <a:grpSpLocks/>
                        </wpg:cNvGrpSpPr>
                        <wpg:grpSpPr bwMode="auto">
                          <a:xfrm>
                            <a:off x="4351338" y="481351"/>
                            <a:ext cx="160338" cy="215901"/>
                            <a:chOff x="4351338" y="477838"/>
                            <a:chExt cx="101" cy="136"/>
                          </a:xfrm>
                        </wpg:grpSpPr>
                        <wps:wsp>
                          <wps:cNvPr id="9305" name="Oval 9305"/>
                          <wps:cNvSpPr>
                            <a:spLocks noChangeArrowheads="1"/>
                          </wps:cNvSpPr>
                          <wps:spPr bwMode="auto">
                            <a:xfrm>
                              <a:off x="4351366" y="477838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06" name="Line 73"/>
                          <wps:cNvCnPr/>
                          <wps:spPr bwMode="auto">
                            <a:xfrm>
                              <a:off x="4351388" y="477883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07" name="Line 74"/>
                          <wps:cNvCnPr/>
                          <wps:spPr bwMode="auto">
                            <a:xfrm>
                              <a:off x="4351352" y="477895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08" name="Freeform 75"/>
                          <wps:cNvSpPr>
                            <a:spLocks/>
                          </wps:cNvSpPr>
                          <wps:spPr bwMode="auto">
                            <a:xfrm>
                              <a:off x="4351338" y="477925"/>
                              <a:ext cx="101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309" name="Rectangle 9309"/>
                        <wps:cNvSpPr>
                          <a:spLocks noChangeArrowheads="1"/>
                        </wps:cNvSpPr>
                        <wps:spPr bwMode="auto">
                          <a:xfrm>
                            <a:off x="4271963" y="801582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35A29A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10" name="Group 9310"/>
                        <wpg:cNvGrpSpPr>
                          <a:grpSpLocks/>
                        </wpg:cNvGrpSpPr>
                        <wpg:grpSpPr bwMode="auto">
                          <a:xfrm>
                            <a:off x="3425825" y="449263"/>
                            <a:ext cx="266700" cy="274638"/>
                            <a:chOff x="3425825" y="449263"/>
                            <a:chExt cx="168" cy="173"/>
                          </a:xfrm>
                        </wpg:grpSpPr>
                        <wps:wsp>
                          <wps:cNvPr id="9311" name="Oval 9311"/>
                          <wps:cNvSpPr>
                            <a:spLocks noChangeArrowheads="1"/>
                          </wps:cNvSpPr>
                          <wps:spPr bwMode="auto">
                            <a:xfrm>
                              <a:off x="3425825" y="449276"/>
                              <a:ext cx="168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12" name="Line 79"/>
                          <wps:cNvCnPr/>
                          <wps:spPr bwMode="auto">
                            <a:xfrm flipH="1">
                              <a:off x="3425892" y="449263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13" name="Line 80"/>
                          <wps:cNvCnPr/>
                          <wps:spPr bwMode="auto">
                            <a:xfrm flipH="1" flipV="1">
                              <a:off x="3425892" y="449278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14" name="Rectangle 9314"/>
                        <wps:cNvSpPr>
                          <a:spLocks noChangeArrowheads="1"/>
                        </wps:cNvSpPr>
                        <wps:spPr bwMode="auto">
                          <a:xfrm>
                            <a:off x="3227751" y="815504"/>
                            <a:ext cx="715389" cy="34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BBCEB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UpdateChildrenStatus</w:t>
                              </w:r>
                            </w:p>
                            <w:p w14:paraId="2E7B6E72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5" name="Line 83"/>
                        <wps:cNvCnPr/>
                        <wps:spPr bwMode="auto">
                          <a:xfrm>
                            <a:off x="3103563" y="579438"/>
                            <a:ext cx="3206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6" name="Line 84"/>
                        <wps:cNvCnPr/>
                        <wps:spPr bwMode="auto">
                          <a:xfrm flipH="1">
                            <a:off x="2782888" y="579438"/>
                            <a:ext cx="3206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7" name="Line 85"/>
                        <wps:cNvCnPr/>
                        <wps:spPr bwMode="auto">
                          <a:xfrm>
                            <a:off x="4019550" y="595313"/>
                            <a:ext cx="330200" cy="9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8" name="Line 86"/>
                        <wps:cNvCnPr/>
                        <wps:spPr bwMode="auto">
                          <a:xfrm flipH="1" flipV="1">
                            <a:off x="3690938" y="585788"/>
                            <a:ext cx="328613" cy="9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19" name="Group 9319"/>
                        <wpg:cNvGrpSpPr>
                          <a:grpSpLocks/>
                        </wpg:cNvGrpSpPr>
                        <wpg:grpSpPr bwMode="auto">
                          <a:xfrm>
                            <a:off x="927100" y="2255838"/>
                            <a:ext cx="390525" cy="258763"/>
                            <a:chOff x="927100" y="2255838"/>
                            <a:chExt cx="246" cy="163"/>
                          </a:xfrm>
                        </wpg:grpSpPr>
                        <wps:wsp>
                          <wps:cNvPr id="9320" name="Oval 932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182" y="2255838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21" name="Line 88"/>
                          <wps:cNvCnPr/>
                          <wps:spPr bwMode="auto">
                            <a:xfrm>
                              <a:off x="927100" y="2255876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22" name="Line 89"/>
                          <wps:cNvCnPr/>
                          <wps:spPr bwMode="auto">
                            <a:xfrm>
                              <a:off x="927100" y="2255920"/>
                              <a:ext cx="8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23" name="Rectangle 9323"/>
                        <wps:cNvSpPr>
                          <a:spLocks noChangeArrowheads="1"/>
                        </wps:cNvSpPr>
                        <wps:spPr bwMode="auto">
                          <a:xfrm>
                            <a:off x="826996" y="2568235"/>
                            <a:ext cx="645938" cy="182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048D48B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4" name="Line 92"/>
                        <wps:cNvCnPr/>
                        <wps:spPr bwMode="auto">
                          <a:xfrm>
                            <a:off x="1554163" y="2397125"/>
                            <a:ext cx="239713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5" name="Line 93"/>
                        <wps:cNvCnPr/>
                        <wps:spPr bwMode="auto">
                          <a:xfrm flipH="1" flipV="1">
                            <a:off x="1316038" y="2389188"/>
                            <a:ext cx="238125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26" name="Group 9326"/>
                        <wpg:cNvGrpSpPr>
                          <a:grpSpLocks/>
                        </wpg:cNvGrpSpPr>
                        <wpg:grpSpPr bwMode="auto">
                          <a:xfrm>
                            <a:off x="719138" y="2898775"/>
                            <a:ext cx="390525" cy="258763"/>
                            <a:chOff x="719138" y="2898775"/>
                            <a:chExt cx="246" cy="163"/>
                          </a:xfrm>
                        </wpg:grpSpPr>
                        <wps:wsp>
                          <wps:cNvPr id="9327" name="Oval 9327"/>
                          <wps:cNvSpPr>
                            <a:spLocks noChangeArrowheads="1"/>
                          </wps:cNvSpPr>
                          <wps:spPr bwMode="auto">
                            <a:xfrm>
                              <a:off x="719220" y="2898775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28" name="Line 95"/>
                          <wps:cNvCnPr/>
                          <wps:spPr bwMode="auto">
                            <a:xfrm>
                              <a:off x="719138" y="2898813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29" name="Line 96"/>
                          <wps:cNvCnPr/>
                          <wps:spPr bwMode="auto">
                            <a:xfrm>
                              <a:off x="719139" y="2898856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30" name="Rectangle 9330"/>
                        <wps:cNvSpPr>
                          <a:spLocks noChangeArrowheads="1"/>
                        </wps:cNvSpPr>
                        <wps:spPr bwMode="auto">
                          <a:xfrm>
                            <a:off x="519055" y="3253945"/>
                            <a:ext cx="857945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0EBD21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UpdateServiceStatusPage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1" name="Line 99"/>
                        <wps:cNvCnPr/>
                        <wps:spPr bwMode="auto">
                          <a:xfrm>
                            <a:off x="1406525" y="3027363"/>
                            <a:ext cx="3016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2" name="Line 100"/>
                        <wps:cNvCnPr/>
                        <wps:spPr bwMode="auto">
                          <a:xfrm flipH="1">
                            <a:off x="1108075" y="3027363"/>
                            <a:ext cx="298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33" name="Group 9333"/>
                        <wpg:cNvGrpSpPr>
                          <a:grpSpLocks/>
                        </wpg:cNvGrpSpPr>
                        <wpg:grpSpPr bwMode="auto">
                          <a:xfrm>
                            <a:off x="739775" y="1358900"/>
                            <a:ext cx="390525" cy="258763"/>
                            <a:chOff x="739775" y="1358900"/>
                            <a:chExt cx="246" cy="163"/>
                          </a:xfrm>
                        </wpg:grpSpPr>
                        <wps:wsp>
                          <wps:cNvPr id="9334" name="Oval 9334"/>
                          <wps:cNvSpPr>
                            <a:spLocks noChangeArrowheads="1"/>
                          </wps:cNvSpPr>
                          <wps:spPr bwMode="auto">
                            <a:xfrm>
                              <a:off x="739857" y="1358900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35" name="Line 102"/>
                          <wps:cNvCnPr/>
                          <wps:spPr bwMode="auto">
                            <a:xfrm>
                              <a:off x="739775" y="1358938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36" name="Line 103"/>
                          <wps:cNvCnPr/>
                          <wps:spPr bwMode="auto">
                            <a:xfrm>
                              <a:off x="739776" y="1358982"/>
                              <a:ext cx="8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37" name="Rectangle 9337"/>
                        <wps:cNvSpPr>
                          <a:spLocks noChangeArrowheads="1"/>
                        </wps:cNvSpPr>
                        <wps:spPr bwMode="auto">
                          <a:xfrm>
                            <a:off x="571436" y="1714274"/>
                            <a:ext cx="784840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A4C4A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ListRequestCancelPage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8" name="Line 106"/>
                        <wps:cNvCnPr/>
                        <wps:spPr bwMode="auto">
                          <a:xfrm flipV="1">
                            <a:off x="1422400" y="1462088"/>
                            <a:ext cx="295275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9" name="Line 107"/>
                        <wps:cNvCnPr/>
                        <wps:spPr bwMode="auto">
                          <a:xfrm flipH="1">
                            <a:off x="1128713" y="1470025"/>
                            <a:ext cx="293688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40" name="Group 9340"/>
                        <wpg:cNvGrpSpPr>
                          <a:grpSpLocks/>
                        </wpg:cNvGrpSpPr>
                        <wpg:grpSpPr bwMode="auto">
                          <a:xfrm>
                            <a:off x="0" y="1228165"/>
                            <a:ext cx="160338" cy="215901"/>
                            <a:chOff x="0" y="1219200"/>
                            <a:chExt cx="101" cy="136"/>
                          </a:xfrm>
                        </wpg:grpSpPr>
                        <wps:wsp>
                          <wps:cNvPr id="9341" name="Oval 9341"/>
                          <wps:cNvSpPr>
                            <a:spLocks noChangeArrowheads="1"/>
                          </wps:cNvSpPr>
                          <wps:spPr bwMode="auto">
                            <a:xfrm>
                              <a:off x="28" y="1219200"/>
                              <a:ext cx="47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42" name="Line 109"/>
                          <wps:cNvCnPr/>
                          <wps:spPr bwMode="auto">
                            <a:xfrm>
                              <a:off x="51" y="1219245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43" name="Line 110"/>
                          <wps:cNvCnPr/>
                          <wps:spPr bwMode="auto">
                            <a:xfrm>
                              <a:off x="14" y="1219256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44" name="Freeform 111"/>
                          <wps:cNvSpPr>
                            <a:spLocks/>
                          </wps:cNvSpPr>
                          <wps:spPr bwMode="auto">
                            <a:xfrm>
                              <a:off x="0" y="1219287"/>
                              <a:ext cx="101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345" name="Rectangle 9345"/>
                        <wps:cNvSpPr>
                          <a:spLocks noChangeArrowheads="1"/>
                        </wps:cNvSpPr>
                        <wps:spPr bwMode="auto">
                          <a:xfrm>
                            <a:off x="17461" y="1542846"/>
                            <a:ext cx="195296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CDA0A6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6" name="Line 114"/>
                        <wps:cNvCnPr/>
                        <wps:spPr bwMode="auto">
                          <a:xfrm>
                            <a:off x="595313" y="1852613"/>
                            <a:ext cx="395288" cy="4016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7" name="Line 115"/>
                        <wps:cNvCnPr/>
                        <wps:spPr bwMode="auto">
                          <a:xfrm flipH="1" flipV="1">
                            <a:off x="198438" y="1454150"/>
                            <a:ext cx="396875" cy="398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8" name="Line 116"/>
                        <wps:cNvCnPr/>
                        <wps:spPr bwMode="auto">
                          <a:xfrm>
                            <a:off x="517525" y="2222500"/>
                            <a:ext cx="325438" cy="674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9" name="Line 117"/>
                        <wps:cNvCnPr/>
                        <wps:spPr bwMode="auto">
                          <a:xfrm flipH="1" flipV="1">
                            <a:off x="192088" y="1549400"/>
                            <a:ext cx="325438" cy="673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0" name="Line 118"/>
                        <wps:cNvCnPr/>
                        <wps:spPr bwMode="auto">
                          <a:xfrm>
                            <a:off x="468313" y="1408113"/>
                            <a:ext cx="269875" cy="460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1" name="Line 119"/>
                        <wps:cNvCnPr/>
                        <wps:spPr bwMode="auto">
                          <a:xfrm flipH="1" flipV="1">
                            <a:off x="198438" y="1365250"/>
                            <a:ext cx="269875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52" name="Group 9352"/>
                        <wpg:cNvGrpSpPr>
                          <a:grpSpLocks/>
                        </wpg:cNvGrpSpPr>
                        <wpg:grpSpPr bwMode="auto">
                          <a:xfrm>
                            <a:off x="739775" y="473075"/>
                            <a:ext cx="390525" cy="258763"/>
                            <a:chOff x="739775" y="473075"/>
                            <a:chExt cx="246" cy="163"/>
                          </a:xfrm>
                        </wpg:grpSpPr>
                        <wps:wsp>
                          <wps:cNvPr id="9353" name="Oval 9353"/>
                          <wps:cNvSpPr>
                            <a:spLocks noChangeArrowheads="1"/>
                          </wps:cNvSpPr>
                          <wps:spPr bwMode="auto">
                            <a:xfrm>
                              <a:off x="739857" y="473075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54" name="Line 121"/>
                          <wps:cNvCnPr/>
                          <wps:spPr bwMode="auto">
                            <a:xfrm>
                              <a:off x="739775" y="473113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55" name="Line 122"/>
                          <wps:cNvCnPr/>
                          <wps:spPr bwMode="auto">
                            <a:xfrm>
                              <a:off x="739776" y="473156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56" name="Rectangle 9356"/>
                        <wps:cNvSpPr>
                          <a:spLocks noChangeArrowheads="1"/>
                        </wps:cNvSpPr>
                        <wps:spPr bwMode="auto">
                          <a:xfrm>
                            <a:off x="677788" y="785709"/>
                            <a:ext cx="557168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9048E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7" name="Line 125"/>
                        <wps:cNvCnPr/>
                        <wps:spPr bwMode="auto">
                          <a:xfrm flipV="1">
                            <a:off x="431800" y="839788"/>
                            <a:ext cx="234950" cy="209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8" name="Line 126"/>
                        <wps:cNvCnPr/>
                        <wps:spPr bwMode="auto">
                          <a:xfrm flipH="1">
                            <a:off x="198438" y="1049338"/>
                            <a:ext cx="233363" cy="209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59" name="Group 9359"/>
                        <wpg:cNvGrpSpPr>
                          <a:grpSpLocks/>
                        </wpg:cNvGrpSpPr>
                        <wpg:grpSpPr bwMode="auto">
                          <a:xfrm>
                            <a:off x="1565275" y="454025"/>
                            <a:ext cx="265113" cy="274638"/>
                            <a:chOff x="1565275" y="454025"/>
                            <a:chExt cx="167" cy="173"/>
                          </a:xfrm>
                        </wpg:grpSpPr>
                        <wps:wsp>
                          <wps:cNvPr id="9360" name="Oval 9360"/>
                          <wps:cNvSpPr>
                            <a:spLocks noChangeArrowheads="1"/>
                          </wps:cNvSpPr>
                          <wps:spPr bwMode="auto">
                            <a:xfrm>
                              <a:off x="1565275" y="454038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61" name="Line 128"/>
                          <wps:cNvCnPr/>
                          <wps:spPr bwMode="auto">
                            <a:xfrm flipH="1">
                              <a:off x="1565341" y="454025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62" name="Line 129"/>
                          <wps:cNvCnPr/>
                          <wps:spPr bwMode="auto">
                            <a:xfrm flipH="1" flipV="1">
                              <a:off x="1565341" y="454040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63" name="Rectangle 9363"/>
                        <wps:cNvSpPr>
                          <a:spLocks noChangeArrowheads="1"/>
                        </wps:cNvSpPr>
                        <wps:spPr bwMode="auto">
                          <a:xfrm>
                            <a:off x="1374624" y="782534"/>
                            <a:ext cx="703379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085FD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4" name="Line 132"/>
                        <wps:cNvCnPr/>
                        <wps:spPr bwMode="auto">
                          <a:xfrm flipV="1">
                            <a:off x="1344613" y="592138"/>
                            <a:ext cx="217488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5" name="Line 133"/>
                        <wps:cNvCnPr/>
                        <wps:spPr bwMode="auto">
                          <a:xfrm flipH="1">
                            <a:off x="1128713" y="593725"/>
                            <a:ext cx="215900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6" name="Line 134"/>
                        <wps:cNvCnPr/>
                        <wps:spPr bwMode="auto">
                          <a:xfrm flipH="1">
                            <a:off x="1828800" y="579438"/>
                            <a:ext cx="563563" cy="4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7" name="Line 135"/>
                        <wps:cNvCnPr/>
                        <wps:spPr bwMode="auto">
                          <a:xfrm>
                            <a:off x="1828800" y="584200"/>
                            <a:ext cx="61913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8" name="Line 136"/>
                        <wps:cNvCnPr/>
                        <wps:spPr bwMode="auto">
                          <a:xfrm flipV="1">
                            <a:off x="1828800" y="558800"/>
                            <a:ext cx="61913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69" name="Group 9369"/>
                        <wpg:cNvGrpSpPr>
                          <a:grpSpLocks/>
                        </wpg:cNvGrpSpPr>
                        <wpg:grpSpPr bwMode="auto">
                          <a:xfrm>
                            <a:off x="2214563" y="0"/>
                            <a:ext cx="160338" cy="217488"/>
                            <a:chOff x="2214563" y="0"/>
                            <a:chExt cx="101" cy="137"/>
                          </a:xfrm>
                        </wpg:grpSpPr>
                        <wps:wsp>
                          <wps:cNvPr id="9370" name="Oval 9370"/>
                          <wps:cNvSpPr>
                            <a:spLocks noChangeArrowheads="1"/>
                          </wps:cNvSpPr>
                          <wps:spPr bwMode="auto">
                            <a:xfrm>
                              <a:off x="2214591" y="0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71" name="Line 138"/>
                          <wps:cNvCnPr/>
                          <wps:spPr bwMode="auto">
                            <a:xfrm>
                              <a:off x="2214613" y="45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72" name="Line 139"/>
                          <wps:cNvCnPr/>
                          <wps:spPr bwMode="auto">
                            <a:xfrm>
                              <a:off x="2214577" y="57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73" name="Freeform 140"/>
                          <wps:cNvSpPr>
                            <a:spLocks/>
                          </wps:cNvSpPr>
                          <wps:spPr bwMode="auto">
                            <a:xfrm>
                              <a:off x="2214563" y="87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374" name="Rectangle 9374"/>
                        <wps:cNvSpPr>
                          <a:spLocks noChangeArrowheads="1"/>
                        </wps:cNvSpPr>
                        <wps:spPr bwMode="auto">
                          <a:xfrm>
                            <a:off x="2134953" y="325395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122E9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5" name="Line 143"/>
                        <wps:cNvCnPr/>
                        <wps:spPr bwMode="auto">
                          <a:xfrm flipH="1">
                            <a:off x="1828800" y="344488"/>
                            <a:ext cx="190500" cy="142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EBC4F5" id="Group 149" o:spid="_x0000_s1917" style="position:absolute;left:0;text-align:left;margin-left:0;margin-top:0;width:488.45pt;height:359.7pt;z-index:251613184;mso-position-horizontal:center;mso-position-horizontal-relative:margin;mso-width-relative:margin;mso-height-relative:margin" coordsize="46662,34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">
                <v:group id="Group 9237" o:spid="_x0000_s1918" style="position:absolute;left:28416;top:22932;width:1603;height:2159" coordorigin="28416,2276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">
                  <v:oval id="Oval 9238" o:spid="_x0000_s1919" style="position:absolute;left:28416;top:2276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" filled="f" strokecolor="#903" strokeweight="1.5pt"/>
                  <v:line id="Line 6" o:spid="_x0000_s1920" style="position:absolute;visibility:visible;mso-wrap-style:square" from="28416,22765" to="28416,22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" strokecolor="#903" strokeweight="1.5pt"/>
                  <v:line id="Line 7" o:spid="_x0000_s1921" style="position:absolute;visibility:visible;mso-wrap-style:square" from="28416,22765" to="28417,22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" strokecolor="#903" strokeweight="1.5pt"/>
                  <v:shape id="Freeform 8" o:spid="_x0000_s1922" style="position:absolute;left:28416;top:2276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" path="m,54l54,r54,54e" filled="f" strokecolor="#903" strokeweight="1.5pt">
                    <v:path arrowok="t" o:connecttype="custom" o:connectlocs="0,49;51,0;101,49" o:connectangles="0,0,0"/>
                  </v:shape>
                </v:group>
                <v:rect id="Rectangle 9242" o:spid="_x0000_s1923" style="position:absolute;left:28797;top:26000;width:1462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8+L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STxcwzXN+EJyPwfAAD//wMAUEsBAi0AFAAGAAgAAAAhANvh9svuAAAAhQEAABMAAAAAAAAA&#10;AAAAAAAAAAAAAFtDb250ZW50X1R5cGVzXS54bWxQSwECLQAUAAYACAAAACEAWvQsW78AAAAVAQAA&#10;CwAAAAAAAAAAAAAAAAAfAQAAX3JlbHMvLnJlbHNQSwECLQAUAAYACAAAACEAilfPi8YAAADdAAAA&#10;DwAAAAAAAAAAAAAAAAAHAgAAZHJzL2Rvd25yZXYueG1sUEsFBgAAAAADAAMAtwAAAPoCAAAAAA==&#10;" filled="f" stroked="f">
                  <v:textbox inset="0,0,0,0">
                    <w:txbxContent>
                      <w:p w14:paraId="2D5996DD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Line</w:t>
                        </w:r>
                      </w:p>
                    </w:txbxContent>
                  </v:textbox>
                </v:rect>
                <v:group id="Group 9243" o:spid="_x0000_s1924" style="position:absolute;left:17986;top:22780;width:2651;height:2762" coordorigin="17986,2278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qn6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iPpxN4vAlPQK7+AAAA//8DAFBLAQItABQABgAIAAAAIQDb4fbL7gAAAIUBAAATAAAAAAAA&#10;AAAAAAAAAAAAAABbQ29udGVudF9UeXBlc10ueG1sUEsBAi0AFAAGAAgAAAAhAFr0LFu/AAAAFQEA&#10;AAsAAAAAAAAAAAAAAAAAHwEAAF9yZWxzLy5yZWxzUEsBAi0AFAAGAAgAAAAhACMqqfrHAAAA3QAA&#10;AA8AAAAAAAAAAAAAAAAABwIAAGRycy9kb3ducmV2LnhtbFBLBQYAAAAAAwADALcAAAD7AgAAAAA=&#10;">
                  <v:oval id="Oval 9244" o:spid="_x0000_s1925" style="position:absolute;left:17986;top:2278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" fillcolor="#ffc" strokecolor="#1f1a17" strokeweight="1.5pt"/>
                  <v:line id="Line 12" o:spid="_x0000_s1926" style="position:absolute;flip:x;visibility:visible;mso-wrap-style:square" from="17987,22780" to="17987,22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" strokecolor="#1f1a17" strokeweight="1.5pt"/>
                  <v:line id="Line 13" o:spid="_x0000_s1927" style="position:absolute;flip:x y;visibility:visible;mso-wrap-style:square" from="17987,22780" to="17987,22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" strokecolor="#1f1a17" strokeweight="1.5pt"/>
                </v:group>
                <v:rect id="Rectangle 9247" o:spid="_x0000_s1928" style="position:absolute;left:15700;top:26508;width:7921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GwT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dzeH/TXgCcvUHAAD//wMAUEsBAi0AFAAGAAgAAAAhANvh9svuAAAAhQEAABMAAAAAAAAA&#10;AAAAAAAAAAAAAFtDb250ZW50X1R5cGVzXS54bWxQSwECLQAUAAYACAAAACEAWvQsW78AAAAVAQAA&#10;CwAAAAAAAAAAAAAAAAAfAQAAX3JlbHMvLnJlbHNQSwECLQAUAAYACAAAACEAmiBsE8YAAADdAAAA&#10;DwAAAAAAAAAAAAAAAAAHAgAAZHJzL2Rvd25yZXYueG1sUEsFBgAAAAADAAMAtwAAAPoCAAAAAA==&#10;" filled="f" stroked="f">
                  <v:textbox inset="0,0,0,0">
                    <w:txbxContent>
                      <w:p w14:paraId="60FD5C7F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SendMessageController</w:t>
                        </w:r>
                      </w:p>
                    </w:txbxContent>
                  </v:textbox>
                </v:rect>
                <v:line id="Line 16" o:spid="_x0000_s1929" style="position:absolute;visibility:visible;mso-wrap-style:square" from="24495,24098" to="28368,24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" strokecolor="#903" strokeweight="1.5pt"/>
                <v:line id="Line 17" o:spid="_x0000_s1930" style="position:absolute;flip:x;visibility:visible;mso-wrap-style:square" from="20621,24098" to="24495,24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" strokecolor="#903" strokeweight="1.5pt"/>
                <v:group id="Group 9250" o:spid="_x0000_s1931" style="position:absolute;left:25987;top:28924;width:1603;height:2175" coordorigin="25987,2892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">
                  <v:oval id="Oval 9251" o:spid="_x0000_s1932" style="position:absolute;left:25987;top:28924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" filled="f" strokecolor="#903" strokeweight="1.5pt"/>
                  <v:line id="Line 19" o:spid="_x0000_s1933" style="position:absolute;visibility:visible;mso-wrap-style:square" from="25987,28924" to="25987,2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" strokecolor="#903" strokeweight="1.5pt"/>
                  <v:line id="Line 20" o:spid="_x0000_s1934" style="position:absolute;visibility:visible;mso-wrap-style:square" from="25987,28924" to="25988,28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" strokecolor="#903" strokeweight="1.5pt"/>
                  <v:shape id="Freeform 21" o:spid="_x0000_s1935" style="position:absolute;left:25987;top:28925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J+n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LPfDGHx5v0BOT6DgAA//8DAFBLAQItABQABgAIAAAAIQDb4fbL7gAAAIUBAAATAAAAAAAAAAAA&#10;AAAAAAAAAABbQ29udGVudF9UeXBlc10ueG1sUEsBAi0AFAAGAAgAAAAhAFr0LFu/AAAAFQEAAAsA&#10;AAAAAAAAAAAAAAAAHwEAAF9yZWxzLy5yZWxzUEsBAi0AFAAGAAgAAAAhAEGUn6fEAAAA3QAAAA8A&#10;AAAAAAAAAAAAAAAABwIAAGRycy9kb3ducmV2LnhtbFBLBQYAAAAAAwADALcAAAD4AgAAAAA=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255" o:spid="_x0000_s1936" style="position:absolute;left:25177;top:32174;width:394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8Ei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CAZ8EixQAAAN0AAAAP&#10;AAAAAAAAAAAAAAAAAAcCAABkcnMvZG93bnJldi54bWxQSwUGAAAAAAMAAwC3AAAA+QIAAAAA&#10;" filled="f" stroked="f">
                  <v:textbox inset="0,0,0,0">
                    <w:txbxContent>
                      <w:p w14:paraId="72D26786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256" o:spid="_x0000_s1937" style="position:absolute;left:17097;top:28892;width:2651;height:2762" coordorigin="17097,288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Jy/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+BmOxvB8E56AnD8AAAD//wMAUEsBAi0AFAAGAAgAAAAhANvh9svuAAAAhQEAABMAAAAAAAAA&#10;AAAAAAAAAAAAAFtDb250ZW50X1R5cGVzXS54bWxQSwECLQAUAAYACAAAACEAWvQsW78AAAAVAQAA&#10;CwAAAAAAAAAAAAAAAAAfAQAAX3JlbHMvLnJlbHNQSwECLQAUAAYACAAAACEAtoScv8YAAADdAAAA&#10;DwAAAAAAAAAAAAAAAAAHAgAAZHJzL2Rvd25yZXYueG1sUEsFBgAAAAADAAMAtwAAAPoCAAAAAA==&#10;">
                  <v:oval id="Oval 9257" o:spid="_x0000_s1938" style="position:absolute;left:17097;top:2889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" fillcolor="#ffc" strokecolor="#1f1a17" strokeweight="1.5pt"/>
                  <v:line id="Line 25" o:spid="_x0000_s1939" style="position:absolute;flip:x;visibility:visible;mso-wrap-style:square" from="17098,28892" to="17098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" strokecolor="#1f1a17" strokeweight="1.5pt"/>
                  <v:line id="Line 26" o:spid="_x0000_s1940" style="position:absolute;flip:x y;visibility:visible;mso-wrap-style:square" from="17098,28892" to="17098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" strokecolor="#1f1a17" strokeweight="1.5pt"/>
                </v:group>
                <v:rect id="Rectangle 9260" o:spid="_x0000_s1941" style="position:absolute;left:13827;top:32620;width:10041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Kg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bqMw/7wJjwBufkHAAD//wMAUEsBAi0AFAAGAAgAAAAhANvh9svuAAAAhQEAABMAAAAAAAAAAAAA&#10;AAAAAAAAAFtDb250ZW50X1R5cGVzXS54bWxQSwECLQAUAAYACAAAACEAWvQsW78AAAAVAQAACwAA&#10;AAAAAAAAAAAAAAAfAQAAX3JlbHMvLnJlbHNQSwECLQAUAAYACAAAACEAXnyoB8MAAADdAAAADwAA&#10;AAAAAAAAAAAAAAAHAgAAZHJzL2Rvd25yZXYueG1sUEsFBgAAAAADAAMAtwAAAPcCAAAAAA==&#10;" filled="f" stroked="f">
                  <v:textbox inset="0,0,0,0">
                    <w:txbxContent>
                      <w:p w14:paraId="0CDA7565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UpdateServiceStatusController</w:t>
                        </w:r>
                      </w:p>
                    </w:txbxContent>
                  </v:textbox>
                </v:rect>
                <v:line id="Line 29" o:spid="_x0000_s1942" style="position:absolute;visibility:visible;mso-wrap-style:square" from="22828,30273" to="25923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" strokecolor="#903" strokeweight="1.5pt"/>
                <v:line id="Line 30" o:spid="_x0000_s1943" style="position:absolute;flip:x;visibility:visible;mso-wrap-style:square" from="19732,30273" to="22828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" strokecolor="#903" strokeweight="1.5pt"/>
                <v:group id="Group 9263" o:spid="_x0000_s1944" style="position:absolute;left:22717;top:18303;width:1603;height:2175" coordorigin="22717,18303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">
                  <v:oval id="Oval 9264" o:spid="_x0000_s1945" style="position:absolute;left:22717;top:18303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" filled="f" strokecolor="#903" strokeweight="1.5pt"/>
                  <v:line id="Line 32" o:spid="_x0000_s1946" style="position:absolute;visibility:visible;mso-wrap-style:square" from="22717,18304" to="22717,1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ZzR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byl8xf4exOfgMxvAAAA//8DAFBLAQItABQABgAIAAAAIQDb4fbL7gAAAIUBAAATAAAAAAAA&#10;AAAAAAAAAAAAAABbQ29udGVudF9UeXBlc10ueG1sUEsBAi0AFAAGAAgAAAAhAFr0LFu/AAAAFQEA&#10;AAsAAAAAAAAAAAAAAAAAHwEAAF9yZWxzLy5yZWxzUEsBAi0AFAAGAAgAAAAhAPqBnNHHAAAA3QAA&#10;AA8AAAAAAAAAAAAAAAAABwIAAGRycy9kb3ducmV2LnhtbFBLBQYAAAAAAwADALcAAAD7AgAAAAA=&#10;" strokecolor="#903" strokeweight="1.5pt"/>
                  <v:line id="Line 33" o:spid="_x0000_s1947" style="position:absolute;visibility:visible;mso-wrap-style:square" from="22717,18304" to="22718,1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" strokecolor="#903" strokeweight="1.5pt"/>
                  <v:shape id="Freeform 34" o:spid="_x0000_s1948" style="position:absolute;left:22717;top:18304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268" o:spid="_x0000_s1949" style="position:absolute;left:21923;top:21555;width:3942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qQB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bqMw9zwJjwBufkHAAD//wMAUEsBAi0AFAAGAAgAAAAhANvh9svuAAAAhQEAABMAAAAAAAAAAAAA&#10;AAAAAAAAAFtDb250ZW50X1R5cGVzXS54bWxQSwECLQAUAAYACAAAACEAWvQsW78AAAAVAQAACwAA&#10;AAAAAAAAAAAAAAAfAQAAX3JlbHMvLnJlbHNQSwECLQAUAAYACAAAACEAoAqkAcMAAADdAAAADwAA&#10;AAAAAAAAAAAAAAAHAgAAZHJzL2Rvd25yZXYueG1sUEsFBgAAAAADAAMAtwAAAPcCAAAAAA==&#10;" filled="f" stroked="f">
                  <v:textbox inset="0,0,0,0">
                    <w:txbxContent>
                      <w:p w14:paraId="33D664F4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269" o:spid="_x0000_s1950" style="position:absolute;left:17208;top:13239;width:2651;height:2763" coordorigin="17208,1323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">
                  <v:oval id="Oval 9270" o:spid="_x0000_s1951" style="position:absolute;left:17208;top:1323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" fillcolor="#ffc" strokecolor="#1f1a17" strokeweight="1.5pt"/>
                  <v:line id="Line 38" o:spid="_x0000_s1952" style="position:absolute;flip:x;visibility:visible;mso-wrap-style:square" from="17209,13239" to="17209,13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" strokecolor="#1f1a17" strokeweight="1.5pt"/>
                  <v:line id="Line 39" o:spid="_x0000_s1953" style="position:absolute;flip:x y;visibility:visible;mso-wrap-style:square" from="17209,13239" to="17209,13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" strokecolor="#1f1a17" strokeweight="1.5pt"/>
                </v:group>
                <v:rect id="Rectangle 9273" o:spid="_x0000_s1954" style="position:absolute;left:15430;top:16818;width:5974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6Ct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QTydz+D/TXgCcvUHAAD//wMAUEsBAi0AFAAGAAgAAAAhANvh9svuAAAAhQEAABMAAAAAAAAA&#10;AAAAAAAAAAAAAFtDb250ZW50X1R5cGVzXS54bWxQSwECLQAUAAYACAAAACEAWvQsW78AAAAVAQAA&#10;CwAAAAAAAAAAAAAAAAAfAQAAX3JlbHMvLnJlbHNQSwECLQAUAAYACAAAACEAK3egrcYAAADdAAAA&#10;DwAAAAAAAAAAAAAAAAAHAgAAZHJzL2Rvd25yZXYueG1sUEsFBgAAAAADAAMAtwAAAPoCAAAAAA==&#10;" filled="f" stroked="f">
                  <v:textbox inset="0,0,0,0">
                    <w:txbxContent>
                      <w:p w14:paraId="42EBC67F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ListRequestCance</w:t>
                        </w:r>
                      </w:p>
                      <w:p w14:paraId="6A2AD884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lController</w:t>
                        </w:r>
                      </w:p>
                    </w:txbxContent>
                  </v:textbox>
                </v:rect>
                <v:line id="Line 42" o:spid="_x0000_s1955" style="position:absolute;visibility:visible;mso-wrap-style:square" from="22256,18240" to="22701,18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K+X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nk6fYG/N/EJyNUvAAAA//8DAFBLAQItABQABgAIAAAAIQDb4fbL7gAAAIUBAAATAAAAAAAA&#10;AAAAAAAAAAAAAABbQ29udGVudF9UeXBlc10ueG1sUEsBAi0AFAAGAAgAAAAhAFr0LFu/AAAAFQEA&#10;AAsAAAAAAAAAAAAAAAAAHwEAAF9yZWxzLy5yZWxzUEsBAi0AFAAGAAgAAAAhABAUr5fHAAAA3QAA&#10;AA8AAAAAAAAAAAAAAAAABwIAAGRycy9kb3ducmV2LnhtbFBLBQYAAAAAAwADALcAAAD7AgAAAAA=&#10;" strokecolor="#903" strokeweight="1.5pt"/>
                <v:line id="Line 43" o:spid="_x0000_s1956" style="position:absolute;flip:x y;visibility:visible;mso-wrap-style:square" from="21844,17843" to="22256,18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" strokecolor="#903" strokeweight="1.5pt"/>
                <v:group id="Group 9276" o:spid="_x0000_s1957" style="position:absolute;left:25177;top:13335;width:3906;height:2587" coordorigin="25177,13335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cDf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mAy/xvB8E56AnP8BAAD//wMAUEsBAi0AFAAGAAgAAAAhANvh9svuAAAAhQEAABMAAAAAAAAA&#10;AAAAAAAAAAAAAFtDb250ZW50X1R5cGVzXS54bWxQSwECLQAUAAYACAAAACEAWvQsW78AAAAVAQAA&#10;CwAAAAAAAAAAAAAAAAAfAQAAX3JlbHMvLnJlbHNQSwECLQAUAAYACAAAACEA/THA38YAAADdAAAA&#10;DwAAAAAAAAAAAAAAAAAHAgAAZHJzL2Rvd25yZXYueG1sUEsFBgAAAAADAAMAtwAAAPoCAAAAAA==&#10;">
                  <v:oval id="Oval 9277" o:spid="_x0000_s1958" style="position:absolute;left:25178;top:13335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" fillcolor="#ffc" strokecolor="#1f1a17" strokeweight="1.5pt"/>
                  <v:line id="Line 45" o:spid="_x0000_s1959" style="position:absolute;flip:x;visibility:visible;mso-wrap-style:square" from="25177,13335" to="25177,13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" strokecolor="#1f1a17" strokeweight="1.5pt"/>
                  <v:line id="Line 46" o:spid="_x0000_s1960" style="position:absolute;visibility:visible;mso-wrap-style:square" from="25177,13335" to="25178,13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" strokecolor="#1f1a17" strokeweight="1.5pt"/>
                </v:group>
                <v:rect id="Rectangle 9280" o:spid="_x0000_s1961" style="position:absolute;left:23891;top:16888;width:7154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E79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tJVEvaHN+EJyM0dAAD//wMAUEsBAi0AFAAGAAgAAAAhANvh9svuAAAAhQEAABMAAAAAAAAAAAAA&#10;AAAAAAAAAFtDb250ZW50X1R5cGVzXS54bWxQSwECLQAUAAYACAAAACEAWvQsW78AAAAVAQAACwAA&#10;AAAAAAAAAAAAAAAfAQAAX3JlbHMvLnJlbHNQSwECLQAUAAYACAAAACEA7nBO/cMAAADdAAAADwAA&#10;AAAAAAAAAAAAAAAHAgAAZHJzL2Rvd25yZXYueG1sUEsFBgAAAAADAAMAtwAAAPcCAAAAAA==&#10;" filled="f" stroked="f">
                  <v:textbox inset="0,0,0,0">
                    <w:txbxContent>
                      <w:p w14:paraId="08C12CC1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ApproveRequestPage</w:t>
                        </w:r>
                      </w:p>
                    </w:txbxContent>
                  </v:textbox>
                </v:rect>
                <v:line id="Line 49" o:spid="_x0000_s1962" style="position:absolute;flip:x;visibility:visible;mso-wrap-style:square" from="19843,14620" to="25161,14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" strokecolor="#903" strokeweight="1.5pt">
                  <v:stroke dashstyle="3 1"/>
                </v:line>
                <v:line id="Line 50" o:spid="_x0000_s1963" style="position:absolute;visibility:visible;mso-wrap-style:square" from="19843,14620" to="20462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" strokecolor="#903" strokeweight="1.5pt"/>
                <v:line id="Line 51" o:spid="_x0000_s1964" style="position:absolute;flip:y;visibility:visible;mso-wrap-style:square" from="19843,14366" to="20462,14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" strokecolor="#903" strokeweight="1.5pt"/>
                <v:group id="Group 9284" o:spid="_x0000_s1965" style="position:absolute;left:43243;top:13065;width:1603;height:2175" coordorigin="43243,1306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osU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XQ0+YS/N+EJyMUvAAAA//8DAFBLAQItABQABgAIAAAAIQDb4fbL7gAAAIUBAAATAAAAAAAA&#10;AAAAAAAAAAAAAABbQ29udGVudF9UeXBlc10ueG1sUEsBAi0AFAAGAAgAAAAhAFr0LFu/AAAAFQEA&#10;AAsAAAAAAAAAAAAAAAAAHwEAAF9yZWxzLy5yZWxzUEsBAi0AFAAGAAgAAAAhAFd6ixTHAAAA3QAA&#10;AA8AAAAAAAAAAAAAAAAABwIAAGRycy9kb3ducmV2LnhtbFBLBQYAAAAAAwADALcAAAD7AgAAAAA=&#10;">
                  <v:oval id="Oval 9285" o:spid="_x0000_s1966" style="position:absolute;left:43243;top:13065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" filled="f" strokecolor="#903" strokeweight="1.5pt"/>
                  <v:line id="Line 53" o:spid="_x0000_s1967" style="position:absolute;visibility:visible;mso-wrap-style:square" from="43244,13065" to="43244,13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" strokecolor="#903" strokeweight="1.5pt"/>
                  <v:line id="Line 54" o:spid="_x0000_s1968" style="position:absolute;visibility:visible;mso-wrap-style:square" from="43243,13065" to="43244,13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" strokecolor="#903" strokeweight="1.5pt"/>
                  <v:shape id="Freeform 55" o:spid="_x0000_s1969" style="position:absolute;left:43243;top:13066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289" o:spid="_x0000_s1970" style="position:absolute;left:42449;top:16317;width:394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udg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" filled="f" stroked="f">
                  <v:textbox inset="0,0,0,0">
                    <w:txbxContent>
                      <w:p w14:paraId="75DE91B2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290" o:spid="_x0000_s1971" style="position:absolute;left:34575;top:12985;width:2651;height:2763" coordorigin="34575,1298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">
                  <v:oval id="Oval 9291" o:spid="_x0000_s1972" style="position:absolute;left:34575;top:1298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" fillcolor="#ffc" strokecolor="#1f1a17" strokeweight="1.5pt"/>
                  <v:line id="Line 59" o:spid="_x0000_s1973" style="position:absolute;flip:x;visibility:visible;mso-wrap-style:square" from="34576,12985" to="34576,12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" strokecolor="#1f1a17" strokeweight="1.5pt"/>
                  <v:line id="Line 60" o:spid="_x0000_s1974" style="position:absolute;flip:x y;visibility:visible;mso-wrap-style:square" from="34576,12985" to="34576,12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" strokecolor="#1f1a17" strokeweight="1.5pt"/>
                </v:group>
                <v:rect id="Rectangle 9294" o:spid="_x0000_s1975" style="position:absolute;left:31988;top:16714;width:8616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t4j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I4eYbbm/AE5PoPAAD//wMAUEsBAi0AFAAGAAgAAAAhANvh9svuAAAAhQEAABMAAAAAAAAA&#10;AAAAAAAAAAAAAFtDb250ZW50X1R5cGVzXS54bWxQSwECLQAUAAYACAAAACEAWvQsW78AAAAVAQAA&#10;CwAAAAAAAAAAAAAAAAAfAQAAX3JlbHMvLnJlbHNQSwECLQAUAAYACAAAACEAFJLeI8YAAADdAAAA&#10;DwAAAAAAAAAAAAAAAAAHAgAAZHJzL2Rvd25yZXYueG1sUEsFBgAAAAADAAMAtwAAAPoCAAAAAA==&#10;" filled="f" stroked="f">
                  <v:textbox inset="0,0,0,0">
                    <w:txbxContent>
                      <w:p w14:paraId="76885298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ApproveRequestController</w:t>
                        </w:r>
                      </w:p>
                    </w:txbxContent>
                  </v:textbox>
                </v:rect>
                <v:line id="Line 63" o:spid="_x0000_s1976" style="position:absolute;flip:y;visibility:visible;mso-wrap-style:square" from="31781,14366" to="34512,14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" strokecolor="#903" strokeweight="1.5pt"/>
                <v:line id="Line 64" o:spid="_x0000_s1977" style="position:absolute;flip:x;visibility:visible;mso-wrap-style:square" from="29067,14430" to="31781,1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" strokecolor="#903" strokeweight="1.5pt"/>
                <v:line id="Line 65" o:spid="_x0000_s1978" style="position:absolute;visibility:visible;mso-wrap-style:square" from="40211,14351" to="43195,14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" strokecolor="#903" strokeweight="1.5pt"/>
                <v:line id="Line 66" o:spid="_x0000_s1979" style="position:absolute;flip:x;visibility:visible;mso-wrap-style:square" from="37211,14351" to="40211,14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" strokecolor="#903" strokeweight="1.5pt"/>
                <v:group id="Group 9299" o:spid="_x0000_s1980" style="position:absolute;left:23939;top:4524;width:3905;height:2588" coordorigin="23939,452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">
                  <v:oval id="Oval 9300" o:spid="_x0000_s1981" style="position:absolute;left:23940;top:4524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" fillcolor="#ffc" strokecolor="#1f1a17" strokeweight="1.5pt"/>
                  <v:line id="Line 68" o:spid="_x0000_s1982" style="position:absolute;visibility:visible;mso-wrap-style:square" from="23939,4524" to="23939,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" strokecolor="#1f1a17" strokeweight="1.5pt"/>
                  <v:line id="Line 69" o:spid="_x0000_s1983" style="position:absolute;visibility:visible;mso-wrap-style:square" from="23939,4525" to="23940,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" strokecolor="#1f1a17" strokeweight="1.5pt"/>
                </v:group>
                <v:rect id="Rectangle 9303" o:spid="_x0000_s1984" style="position:absolute;left:21796;top:8079;width:8861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NxN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" filled="f" stroked="f">
                  <v:textbox inset="0,0,0,0">
                    <w:txbxContent>
                      <w:p w14:paraId="66D59803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UpdateChildrenStatusPage</w:t>
                        </w:r>
                      </w:p>
                    </w:txbxContent>
                  </v:textbox>
                </v:rect>
                <v:group id="Group 9304" o:spid="_x0000_s1985" style="position:absolute;left:43513;top:4813;width:1603;height:2159" coordorigin="43513,477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IfT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+JhEU/h7E56AXD0BAAD//wMAUEsBAi0AFAAGAAgAAAAhANvh9svuAAAAhQEAABMAAAAAAAAA&#10;AAAAAAAAAAAAAFtDb250ZW50X1R5cGVzXS54bWxQSwECLQAUAAYACAAAACEAWvQsW78AAAAVAQAA&#10;CwAAAAAAAAAAAAAAAAAfAQAAX3JlbHMvLnJlbHNQSwECLQAUAAYACAAAACEATEiH08YAAADdAAAA&#10;DwAAAAAAAAAAAAAAAAAHAgAAZHJzL2Rvd25yZXYueG1sUEsFBgAAAAADAAMAtwAAAPoCAAAAAA==&#10;">
                  <v:oval id="Oval 9305" o:spid="_x0000_s1986" style="position:absolute;left:43513;top:477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" filled="f" strokecolor="#903" strokeweight="1.5pt"/>
                  <v:line id="Line 73" o:spid="_x0000_s1987" style="position:absolute;visibility:visible;mso-wrap-style:square" from="43513,4778" to="43513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" strokecolor="#903" strokeweight="1.5pt"/>
                  <v:line id="Line 74" o:spid="_x0000_s1988" style="position:absolute;visibility:visible;mso-wrap-style:square" from="43513,4778" to="43514,4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" strokecolor="#903" strokeweight="1.5pt"/>
                  <v:shape id="Freeform 75" o:spid="_x0000_s1989" style="position:absolute;left:43513;top:4779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" path="m,54l54,r54,54e" filled="f" strokecolor="#903" strokeweight="1.5pt">
                    <v:path arrowok="t" o:connecttype="custom" o:connectlocs="0,49;51,0;101,49" o:connectangles="0,0,0"/>
                  </v:shape>
                </v:group>
                <v:rect id="Rectangle 9309" o:spid="_x0000_s1990" style="position:absolute;left:42719;top:8015;width:394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Oun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fFTFMPvm/AE5OYOAAD//wMAUEsBAi0AFAAGAAgAAAAhANvh9svuAAAAhQEAABMAAAAAAAAA&#10;AAAAAAAAAAAAAFtDb250ZW50X1R5cGVzXS54bWxQSwECLQAUAAYACAAAACEAWvQsW78AAAAVAQAA&#10;CwAAAAAAAAAAAAAAAAAfAQAAX3JlbHMvLnJlbHNQSwECLQAUAAYACAAAACEAZHjrp8YAAADdAAAA&#10;DwAAAAAAAAAAAAAAAAAHAgAAZHJzL2Rvd25yZXYueG1sUEsFBgAAAAADAAMAtwAAAPoCAAAAAA==&#10;" filled="f" stroked="f">
                  <v:textbox inset="0,0,0,0">
                    <w:txbxContent>
                      <w:p w14:paraId="2B35A29A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310" o:spid="_x0000_s1991" style="position:absolute;left:34258;top:4492;width:2667;height:2747" coordorigin="34258,44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">
                  <v:oval id="Oval 9311" o:spid="_x0000_s1992" style="position:absolute;left:34258;top:4492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" fillcolor="#ffc" strokecolor="#1f1a17" strokeweight="1.5pt"/>
                  <v:line id="Line 79" o:spid="_x0000_s1993" style="position:absolute;flip:x;visibility:visible;mso-wrap-style:square" from="34258,4492" to="34259,4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" strokecolor="#1f1a17" strokeweight="1.5pt"/>
                  <v:line id="Line 80" o:spid="_x0000_s1994" style="position:absolute;flip:x y;visibility:visible;mso-wrap-style:square" from="34258,4492" to="34259,4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" strokecolor="#1f1a17" strokeweight="1.5pt"/>
                </v:group>
                <v:rect id="Rectangle 9314" o:spid="_x0000_s1995" style="position:absolute;left:32277;top:8155;width:7154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NLk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TLxSPc3oQnIDd/AAAA//8DAFBLAQItABQABgAIAAAAIQDb4fbL7gAAAIUBAAATAAAAAAAA&#10;AAAAAAAAAAAAAABbQ29udGVudF9UeXBlc10ueG1sUEsBAi0AFAAGAAgAAAAhAFr0LFu/AAAAFQEA&#10;AAsAAAAAAAAAAAAAAAAAHwEAAF9yZWxzLy5yZWxzUEsBAi0AFAAGAAgAAAAhAA+g0uTHAAAA3QAA&#10;AA8AAAAAAAAAAAAAAAAABwIAAGRycy9kb3ducmV2LnhtbFBLBQYAAAAAAwADALcAAAD7AgAAAAA=&#10;" filled="f" stroked="f">
                  <v:textbox inset="0,0,0,0">
                    <w:txbxContent>
                      <w:p w14:paraId="43ABBCEB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UpdateChildrenStatus</w:t>
                        </w:r>
                      </w:p>
                      <w:p w14:paraId="2E7B6E72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83" o:spid="_x0000_s1996" style="position:absolute;visibility:visible;mso-wrap-style:square" from="31035,5794" to="34242,5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" strokecolor="#903" strokeweight="1.5pt"/>
                <v:line id="Line 84" o:spid="_x0000_s1997" style="position:absolute;flip:x;visibility:visible;mso-wrap-style:square" from="27828,5794" to="31035,5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" strokecolor="#903" strokeweight="1.5pt"/>
                <v:line id="Line 85" o:spid="_x0000_s1998" style="position:absolute;visibility:visible;mso-wrap-style:square" from="40195,5953" to="43497,6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" strokecolor="#903" strokeweight="1.5pt"/>
                <v:line id="Line 86" o:spid="_x0000_s1999" style="position:absolute;flip:x y;visibility:visible;mso-wrap-style:square" from="36909,5857" to="40195,5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" strokecolor="#903" strokeweight="1.5pt"/>
                <v:group id="Group 9319" o:spid="_x0000_s2000" style="position:absolute;left:9271;top:22558;width:3905;height:2588" coordorigin="9271,22558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L6QxwAAAN0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exWv4exOegEx/AQAA//8DAFBLAQItABQABgAIAAAAIQDb4fbL7gAAAIUBAAATAAAAAAAA&#10;AAAAAAAAAAAAAABbQ29udGVudF9UeXBlc10ueG1sUEsBAi0AFAAGAAgAAAAhAFr0LFu/AAAAFQEA&#10;AAsAAAAAAAAAAAAAAAAAHwEAAF9yZWxzLy5yZWxzUEsBAi0AFAAGAAgAAAAhACeQvpDHAAAA3QAA&#10;AA8AAAAAAAAAAAAAAAAABwIAAGRycy9kb3ducmV2LnhtbFBLBQYAAAAAAwADALcAAAD7AgAAAAA=&#10;">
                  <v:oval id="Oval 9320" o:spid="_x0000_s2001" style="position:absolute;left:9271;top:22558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" fillcolor="#ffc" strokecolor="#1f1a17" strokeweight="1.5pt"/>
                  <v:line id="Line 88" o:spid="_x0000_s2002" style="position:absolute;visibility:visible;mso-wrap-style:square" from="9271,22558" to="9271,22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" strokecolor="#1f1a17" strokeweight="1.5pt"/>
                  <v:line id="Line 89" o:spid="_x0000_s2003" style="position:absolute;visibility:visible;mso-wrap-style:square" from="9271,22559" to="9271,22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" strokecolor="#1f1a17" strokeweight="1.5pt"/>
                </v:group>
                <v:rect id="Rectangle 9323" o:spid="_x0000_s2004" style="position:absolute;left:8269;top:25682;width:6460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YAt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" filled="f" stroked="f">
                  <v:textbox inset="0,0,0,0">
                    <w:txbxContent>
                      <w:p w14:paraId="5048D48B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SendMessagePage</w:t>
                        </w:r>
                      </w:p>
                    </w:txbxContent>
                  </v:textbox>
                </v:rect>
                <v:line id="Line 92" o:spid="_x0000_s2005" style="position:absolute;visibility:visible;mso-wrap-style:square" from="15541,23971" to="17938,24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" strokecolor="#903" strokeweight="1.5pt"/>
                <v:line id="Line 93" o:spid="_x0000_s2006" style="position:absolute;flip:x y;visibility:visible;mso-wrap-style:square" from="13160,23891" to="15541,23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" strokecolor="#903" strokeweight="1.5pt"/>
                <v:group id="Group 9326" o:spid="_x0000_s2007" style="position:absolute;left:7191;top:28987;width:3905;height:2588" coordorigin="7191,2898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">
                  <v:oval id="Oval 9327" o:spid="_x0000_s2008" style="position:absolute;left:7192;top:28987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" fillcolor="#ffc" strokecolor="#1f1a17" strokeweight="1.5pt"/>
                  <v:line id="Line 95" o:spid="_x0000_s2009" style="position:absolute;visibility:visible;mso-wrap-style:square" from="7191,28988" to="7191,28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" strokecolor="#1f1a17" strokeweight="1.5pt"/>
                  <v:line id="Line 96" o:spid="_x0000_s2010" style="position:absolute;visibility:visible;mso-wrap-style:square" from="7191,28988" to="7192,28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" strokecolor="#1f1a17" strokeweight="1.5pt"/>
                </v:group>
                <v:rect id="Rectangle 9330" o:spid="_x0000_s2011" style="position:absolute;left:5190;top:32539;width:8580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oiH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pL5POwPb8ITkPkvAAAA//8DAFBLAQItABQABgAIAAAAIQDb4fbL7gAAAIUBAAATAAAAAAAAAAAA&#10;AAAAAAAAAABbQ29udGVudF9UeXBlc10ueG1sUEsBAi0AFAAGAAgAAAAhAFr0LFu/AAAAFQEAAAsA&#10;AAAAAAAAAAAAAAAAHwEAAF9yZWxzLy5yZWxzUEsBAi0AFAAGAAgAAAAhADsuiIfEAAAA3QAAAA8A&#10;AAAAAAAAAAAAAAAABwIAAGRycy9kb3ducmV2LnhtbFBLBQYAAAAAAwADALcAAAD4AgAAAAA=&#10;" filled="f" stroked="f">
                  <v:textbox inset="0,0,0,0">
                    <w:txbxContent>
                      <w:p w14:paraId="150EBD21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UpdateServiceStatusPage</w:t>
                        </w:r>
                      </w:p>
                    </w:txbxContent>
                  </v:textbox>
                </v:rect>
                <v:line id="Line 99" o:spid="_x0000_s2012" style="position:absolute;visibility:visible;mso-wrap-style:square" from="14065,30273" to="17081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" strokecolor="#903" strokeweight="1.5pt"/>
                <v:line id="Line 100" o:spid="_x0000_s2013" style="position:absolute;flip:x;visibility:visible;mso-wrap-style:square" from="11080,30273" to="14065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" strokecolor="#903" strokeweight="1.5pt"/>
                <v:group id="Group 9333" o:spid="_x0000_s2014" style="position:absolute;left:7397;top:13589;width:3906;height:2587" coordorigin="7397,1358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dUa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mmSJPD3JjwBufgFAAD//wMAUEsBAi0AFAAGAAgAAAAhANvh9svuAAAAhQEAABMAAAAAAAAA&#10;AAAAAAAAAAAAAFtDb250ZW50X1R5cGVzXS54bWxQSwECLQAUAAYACAAAACEAWvQsW78AAAAVAQAA&#10;CwAAAAAAAAAAAAAAAAAfAQAAX3JlbHMvLnJlbHNQSwECLQAUAAYACAAAACEADc3VGsYAAADdAAAA&#10;DwAAAAAAAAAAAAAAAAAHAgAAZHJzL2Rvd25yZXYueG1sUEsFBgAAAAADAAMAtwAAAPoCAAAAAA==&#10;">
                  <v:oval id="Oval 9334" o:spid="_x0000_s2015" style="position:absolute;left:7398;top:13589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" fillcolor="#ffc" strokecolor="#1f1a17" strokeweight="1.5pt"/>
                  <v:line id="Line 102" o:spid="_x0000_s2016" style="position:absolute;visibility:visible;mso-wrap-style:square" from="7397,13589" to="7397,13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" strokecolor="#1f1a17" strokeweight="1.5pt"/>
                  <v:line id="Line 103" o:spid="_x0000_s2017" style="position:absolute;visibility:visible;mso-wrap-style:square" from="7397,13589" to="7398,13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" strokecolor="#1f1a17" strokeweight="1.5pt"/>
                </v:group>
                <v:rect id="Rectangle 9337" o:spid="_x0000_s2018" style="position:absolute;left:5714;top:17142;width:7848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xDz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4jH43e4vwlPQM5vAAAA//8DAFBLAQItABQABgAIAAAAIQDb4fbL7gAAAIUBAAATAAAAAAAA&#10;AAAAAAAAAAAAAABbQ29udGVudF9UeXBlc10ueG1sUEsBAi0AFAAGAAgAAAAhAFr0LFu/AAAAFQEA&#10;AAsAAAAAAAAAAAAAAAAAHwEAAF9yZWxzLy5yZWxzUEsBAi0AFAAGAAgAAAAhALTHEPPHAAAA3QAA&#10;AA8AAAAAAAAAAAAAAAAABwIAAGRycy9kb3ducmV2LnhtbFBLBQYAAAAAAwADALcAAAD7AgAAAAA=&#10;" filled="f" stroked="f">
                  <v:textbox inset="0,0,0,0">
                    <w:txbxContent>
                      <w:p w14:paraId="717A4C4A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ListRequestCancelPage</w:t>
                        </w:r>
                      </w:p>
                    </w:txbxContent>
                  </v:textbox>
                </v:rect>
                <v:line id="Line 106" o:spid="_x0000_s2019" style="position:absolute;flip:y;visibility:visible;mso-wrap-style:square" from="14224,14620" to="17176,14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" strokecolor="#903" strokeweight="1.5pt"/>
                <v:line id="Line 107" o:spid="_x0000_s2020" style="position:absolute;flip:x;visibility:visible;mso-wrap-style:square" from="11287,14700" to="14224,1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" strokecolor="#903" strokeweight="1.5pt"/>
                <v:group id="Group 9340" o:spid="_x0000_s2021" style="position:absolute;top:12281;width:1603;height:2159" coordorigin=",121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TgQ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Xw0DvvDm/AE5PIFAAD//wMAUEsBAi0AFAAGAAgAAAAhANvh9svuAAAAhQEAABMAAAAAAAAAAAAA&#10;AAAAAAAAAFtDb250ZW50X1R5cGVzXS54bWxQSwECLQAUAAYACAAAACEAWvQsW78AAAAVAQAACwAA&#10;AAAAAAAAAAAAAAAfAQAAX3JlbHMvLnJlbHNQSwECLQAUAAYACAAAACEApRk4EMMAAADdAAAADwAA&#10;AAAAAAAAAAAAAAAHAgAAZHJzL2Rvd25yZXYueG1sUEsFBgAAAAADAAMAtwAAAPcCAAAAAA==&#10;">
                  <v:oval id="Oval 9341" o:spid="_x0000_s2022" style="position:absolute;top:12192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" filled="f" strokecolor="#903" strokeweight="1.5pt"/>
                  <v:line id="Line 109" o:spid="_x0000_s2023" style="position:absolute;visibility:visible;mso-wrap-style:square" from="0,12192" to="0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" strokecolor="#903" strokeweight="1.5pt"/>
                  <v:line id="Line 110" o:spid="_x0000_s2024" style="position:absolute;visibility:visible;mso-wrap-style:square" from="0,12192" to="0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" strokecolor="#903" strokeweight="1.5pt"/>
                  <v:shape id="Freeform 111" o:spid="_x0000_s2025" style="position:absolute;top:12192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" path="m,54l54,r54,54e" filled="f" strokecolor="#903" strokeweight="1.5pt">
                    <v:path arrowok="t" o:connecttype="custom" o:connectlocs="0,49;51,0;101,49" o:connectangles="0,0,0"/>
                  </v:shape>
                </v:group>
                <v:rect id="Rectangle 9345" o:spid="_x0000_s2026" style="position:absolute;left:174;top:15428;width:195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1hi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fHo7R2eb8ITkPMHAAAA//8DAFBLAQItABQABgAIAAAAIQDb4fbL7gAAAIUBAAATAAAAAAAA&#10;AAAAAAAAAAAAAABbQ29udGVudF9UeXBlc10ueG1sUEsBAi0AFAAGAAgAAAAhAFr0LFu/AAAAFQEA&#10;AAsAAAAAAAAAAAAAAAAAHwEAAF9yZWxzLy5yZWxzUEsBAi0AFAAGAAgAAAAhAHNfWGLHAAAA3QAA&#10;AA8AAAAAAAAAAAAAAAAABwIAAGRycy9kb3ducmV2LnhtbFBLBQYAAAAAAwADALcAAAD7AgAAAAA=&#10;" filled="f" stroked="f">
                  <v:textbox inset="0,0,0,0">
                    <w:txbxContent>
                      <w:p w14:paraId="7BCDA0A6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Driver</w:t>
                        </w:r>
                      </w:p>
                    </w:txbxContent>
                  </v:textbox>
                </v:rect>
                <v:line id="Line 114" o:spid="_x0000_s2027" style="position:absolute;visibility:visible;mso-wrap-style:square" from="5953,18526" to="9906,22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1Fb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ftkOoPnm/gE5PIBAAD//wMAUEsBAi0AFAAGAAgAAAAhANvh9svuAAAAhQEAABMAAAAAAAAA&#10;AAAAAAAAAAAAAFtDb250ZW50X1R5cGVzXS54bWxQSwECLQAUAAYACAAAACEAWvQsW78AAAAVAQAA&#10;CwAAAAAAAAAAAAAAAAAfAQAAX3JlbHMvLnJlbHNQSwECLQAUAAYACAAAACEANwdRW8YAAADdAAAA&#10;DwAAAAAAAAAAAAAAAAAHAgAAZHJzL2Rvd25yZXYueG1sUEsFBgAAAAADAAMAtwAAAPoCAAAAAA==&#10;" strokecolor="#903" strokeweight="1.5pt"/>
                <v:line id="Line 115" o:spid="_x0000_s2028" style="position:absolute;flip:x y;visibility:visible;mso-wrap-style:square" from="1984,14541" to="5953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" strokecolor="#903" strokeweight="1.5pt"/>
                <v:line id="Line 116" o:spid="_x0000_s2029" style="position:absolute;visibility:visible;mso-wrap-style:square" from="5175,22225" to="8429,28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" strokecolor="#903" strokeweight="1.5pt"/>
                <v:line id="Line 117" o:spid="_x0000_s2030" style="position:absolute;flip:x y;visibility:visible;mso-wrap-style:square" from="1920,15494" to="5175,22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" strokecolor="#903" strokeweight="1.5pt"/>
                <v:line id="Line 118" o:spid="_x0000_s2031" style="position:absolute;visibility:visible;mso-wrap-style:square" from="4683,14081" to="7381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" strokecolor="#903" strokeweight="1.5pt"/>
                <v:line id="Line 119" o:spid="_x0000_s2032" style="position:absolute;flip:x y;visibility:visible;mso-wrap-style:square" from="1984,13652" to="4683,14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" strokecolor="#903" strokeweight="1.5pt"/>
                <v:group id="Group 9352" o:spid="_x0000_s2033" style="position:absolute;left:7397;top:4730;width:3906;height:2588" coordorigin="7397,4730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pUh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+B6Nh/B8E56AXDwAAAD//wMAUEsBAi0AFAAGAAgAAAAhANvh9svuAAAAhQEAABMAAAAAAAAA&#10;AAAAAAAAAAAAAFtDb250ZW50X1R5cGVzXS54bWxQSwECLQAUAAYACAAAACEAWvQsW78AAAAVAQAA&#10;CwAAAAAAAAAAAAAAAAAfAQAAX3JlbHMvLnJlbHNQSwECLQAUAAYACAAAACEAv16VIcYAAADdAAAA&#10;DwAAAAAAAAAAAAAAAAAHAgAAZHJzL2Rvd25yZXYueG1sUEsFBgAAAAADAAMAtwAAAPoCAAAAAA==&#10;">
                  <v:oval id="Oval 9353" o:spid="_x0000_s2034" style="position:absolute;left:7398;top:473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" fillcolor="#ffc" strokecolor="#1f1a17" strokeweight="1.5pt"/>
                  <v:line id="Line 121" o:spid="_x0000_s2035" style="position:absolute;visibility:visible;mso-wrap-style:square" from="7397,4731" to="7397,4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" strokecolor="#1f1a17" strokeweight="1.5pt"/>
                  <v:line id="Line 122" o:spid="_x0000_s2036" style="position:absolute;visibility:visible;mso-wrap-style:square" from="7397,4731" to="7398,4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" strokecolor="#1f1a17" strokeweight="1.5pt"/>
                </v:group>
                <v:rect id="Rectangle 9356" o:spid="_x0000_s2037" style="position:absolute;left:6777;top:7857;width:5572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FDI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EL++TeHvTXgCcvELAAD//wMAUEsBAi0AFAAGAAgAAAAhANvh9svuAAAAhQEAABMAAAAAAAAA&#10;AAAAAAAAAAAAAFtDb250ZW50X1R5cGVzXS54bWxQSwECLQAUAAYACAAAACEAWvQsW78AAAAVAQAA&#10;CwAAAAAAAAAAAAAAAAAfAQAAX3JlbHMvLnJlbHNQSwECLQAUAAYACAAAACEABlRQyMYAAADdAAAA&#10;DwAAAAAAAAAAAAAAAAAHAgAAZHJzL2Rvd25yZXYueG1sUEsFBgAAAAADAAMAtwAAAPoCAAAAAA==&#10;" filled="f" stroked="f">
                  <v:textbox inset="0,0,0,0">
                    <w:txbxContent>
                      <w:p w14:paraId="1A99048E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ListChildrenPage</w:t>
                        </w:r>
                      </w:p>
                    </w:txbxContent>
                  </v:textbox>
                </v:rect>
                <v:line id="Line 125" o:spid="_x0000_s2038" style="position:absolute;flip:y;visibility:visible;mso-wrap-style:square" from="4318,8397" to="6667,1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" strokecolor="#903" strokeweight="1.5pt"/>
                <v:line id="Line 126" o:spid="_x0000_s2039" style="position:absolute;flip:x;visibility:visible;mso-wrap-style:square" from="1984,10493" to="4318,12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" strokecolor="#903" strokeweight="1.5pt"/>
                <v:group id="Group 9359" o:spid="_x0000_s2040" style="position:absolute;left:15652;top:4540;width:2651;height:2746" coordorigin="15652,454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">
                  <v:oval id="Oval 9360" o:spid="_x0000_s2041" style="position:absolute;left:15652;top:4540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" fillcolor="#ffc" strokecolor="#1f1a17" strokeweight="1.5pt"/>
                  <v:line id="Line 128" o:spid="_x0000_s2042" style="position:absolute;flip:x;visibility:visible;mso-wrap-style:square" from="15653,4540" to="15653,4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" strokecolor="#1f1a17" strokeweight="1.5pt"/>
                  <v:line id="Line 129" o:spid="_x0000_s2043" style="position:absolute;flip:x y;visibility:visible;mso-wrap-style:square" from="15653,4540" to="15653,4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" strokecolor="#1f1a17" strokeweight="1.5pt"/>
                </v:group>
                <v:rect id="Rectangle 9363" o:spid="_x0000_s2044" style="position:absolute;left:13746;top:7825;width:7034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znt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pJ1vIbfN+EJyP0PAAAA//8DAFBLAQItABQABgAIAAAAIQDb4fbL7gAAAIUBAAATAAAAAAAA&#10;AAAAAAAAAAAAAABbQ29udGVudF9UeXBlc10ueG1sUEsBAi0AFAAGAAgAAAAhAFr0LFu/AAAAFQEA&#10;AAsAAAAAAAAAAAAAAAAAHwEAAF9yZWxzLy5yZWxzUEsBAi0AFAAGAAgAAAAhANhPOe3HAAAA3QAA&#10;AA8AAAAAAAAAAAAAAAAABwIAAGRycy9kb3ducmV2LnhtbFBLBQYAAAAAAwADALcAAAD7AgAAAAA=&#10;" filled="f" stroked="f">
                  <v:textbox inset="0,0,0,0">
                    <w:txbxContent>
                      <w:p w14:paraId="7B5085FD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ListChildrenController</w:t>
                        </w:r>
                      </w:p>
                    </w:txbxContent>
                  </v:textbox>
                </v:rect>
                <v:line id="Line 132" o:spid="_x0000_s2045" style="position:absolute;flip:y;visibility:visible;mso-wrap-style:square" from="13446,5921" to="15621,5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" strokecolor="#903" strokeweight="1.5pt"/>
                <v:line id="Line 133" o:spid="_x0000_s2046" style="position:absolute;flip:x;visibility:visible;mso-wrap-style:square" from="11287,5937" to="13446,5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" strokecolor="#903" strokeweight="1.5pt"/>
                <v:line id="Line 134" o:spid="_x0000_s2047" style="position:absolute;flip:x;visibility:visible;mso-wrap-style:square" from="18288,5794" to="23923,5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" strokecolor="#903" strokeweight="1.5pt">
                  <v:stroke dashstyle="3 1"/>
                </v:line>
                <v:line id="Line 135" o:spid="_x0000_s2048" style="position:absolute;visibility:visible;mso-wrap-style:square" from="18288,5842" to="18907,6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" strokecolor="#903" strokeweight="1.5pt"/>
                <v:line id="Line 136" o:spid="_x0000_s2049" style="position:absolute;flip:y;visibility:visible;mso-wrap-style:square" from="18288,5588" to="18907,5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" strokecolor="#903" strokeweight="1.5pt"/>
                <v:group id="Group 9369" o:spid="_x0000_s2050" style="position:absolute;left:22145;width:1604;height:2174" coordorigin="2214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">
                  <v:oval id="Oval 9370" o:spid="_x0000_s2051" style="position:absolute;left:22145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" filled="f" strokecolor="#903" strokeweight="1.5pt"/>
                  <v:line id="Line 138" o:spid="_x0000_s2052" style="position:absolute;visibility:visible;mso-wrap-style:square" from="22146,0" to="221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" strokecolor="#903" strokeweight="1.5pt"/>
                  <v:line id="Line 139" o:spid="_x0000_s2053" style="position:absolute;visibility:visible;mso-wrap-style:square" from="22145,0" to="221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" strokecolor="#903" strokeweight="1.5pt"/>
                  <v:shape id="Freeform 140" o:spid="_x0000_s2054" style="position:absolute;left:2214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374" o:spid="_x0000_s2055" style="position:absolute;left:21349;top:3253;width:3943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zdE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uLR+A2eb8ITkPMHAAAA//8DAFBLAQItABQABgAIAAAAIQDb4fbL7gAAAIUBAAATAAAAAAAA&#10;AAAAAAAAAAAAAABbQ29udGVudF9UeXBlc10ueG1sUEsBAi0AFAAGAAgAAAAhAFr0LFu/AAAAFQEA&#10;AAsAAAAAAAAAAAAAAAAAHwEAAF9yZWxzLy5yZWxzUEsBAi0AFAAGAAgAAAAhANJ/N0THAAAA3QAA&#10;AA8AAAAAAAAAAAAAAAAABwIAAGRycy9kb3ducmV2LnhtbFBLBQYAAAAAAwADALcAAAD7AgAAAAA=&#10;" filled="f" stroked="f">
                  <v:textbox inset="0,0,0,0">
                    <w:txbxContent>
                      <w:p w14:paraId="5B3122E9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line id="Line 143" o:spid="_x0000_s2056" style="position:absolute;flip:x;visibility:visible;mso-wrap-style:square" from="18288,3444" to="20193,4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" strokecolor="#903" strokeweight="1.5pt"/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0544" behindDoc="1" locked="0" layoutInCell="1" allowOverlap="1" wp14:anchorId="6CEFFB21" wp14:editId="0821F6F8">
                <wp:simplePos x="0" y="0"/>
                <wp:positionH relativeFrom="margin">
                  <wp:posOffset>166028</wp:posOffset>
                </wp:positionH>
                <wp:positionV relativeFrom="paragraph">
                  <wp:posOffset>4773930</wp:posOffset>
                </wp:positionV>
                <wp:extent cx="6035675" cy="635"/>
                <wp:effectExtent l="0" t="0" r="3175" b="6985"/>
                <wp:wrapTight wrapText="bothSides">
                  <wp:wrapPolygon edited="0">
                    <wp:start x="0" y="0"/>
                    <wp:lineTo x="0" y="20937"/>
                    <wp:lineTo x="21543" y="20937"/>
                    <wp:lineTo x="21543" y="0"/>
                    <wp:lineTo x="0" y="0"/>
                  </wp:wrapPolygon>
                </wp:wrapTight>
                <wp:docPr id="8571" name="Text Box 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91DA5" w14:textId="36694AE0" w:rsidR="009B306C" w:rsidRPr="00084BB6" w:rsidRDefault="009B306C" w:rsidP="009B306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87" w:name="_Toc98702726"/>
                            <w:bookmarkStart w:id="88" w:name="_Toc115201661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คลาสที่ได้จากการวิเคราะห์ของระบบ แอปพลิเคชันรถรับส่งนักเรียน</w:t>
                            </w:r>
                            <w:bookmarkEnd w:id="87"/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FFB21" id="Text Box 8571" o:spid="_x0000_s2057" type="#_x0000_t202" style="position:absolute;left:0;text-align:left;margin-left:13.05pt;margin-top:375.9pt;width:475.25pt;height:.05pt;z-index:-251815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" stroked="f">
                <v:textbox style="mso-fit-shape-to-text:t" inset="0,0,0,0">
                  <w:txbxContent>
                    <w:p w14:paraId="7AB91DA5" w14:textId="36694AE0" w:rsidR="009B306C" w:rsidRPr="00084BB6" w:rsidRDefault="009B306C" w:rsidP="009B306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89" w:name="_Toc98702726"/>
                      <w:bookmarkStart w:id="90" w:name="_Toc115201661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6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คลาสที่ได้จากการวิเคราะห์ของระบบ แอปพลิเคชันรถรับส่งนักเรียน</w:t>
                      </w:r>
                      <w:bookmarkEnd w:id="89"/>
                      <w:bookmarkEnd w:id="9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1DC2D26" w14:textId="2778BBF7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BA56D8" w14:textId="33C29A3B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A38AEC" w14:textId="52BE4A11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2C59EC" w14:textId="1BD8A424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C5F8B2" w14:textId="77777777" w:rsidR="00331D74" w:rsidRPr="009F1F59" w:rsidRDefault="00331D74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148DAE9" w14:textId="370C6045" w:rsidR="005427C4" w:rsidRPr="009F1F59" w:rsidRDefault="005427C4" w:rsidP="0056312F">
      <w:pPr>
        <w:pStyle w:val="Heading1"/>
        <w:rPr>
          <w:rFonts w:ascii="TH SarabunPSK" w:hAnsi="TH SarabunPSK"/>
        </w:rPr>
      </w:pPr>
      <w:bookmarkStart w:id="91" w:name="_Toc115201813"/>
      <w:r w:rsidRPr="009F1F59">
        <w:rPr>
          <w:rFonts w:ascii="TH SarabunPSK" w:hAnsi="TH SarabunPSK"/>
          <w:cs/>
        </w:rPr>
        <w:lastRenderedPageBreak/>
        <w:t>3.3.3 รายการคลาสจากการวิเคราะห์ทั้งหมด</w:t>
      </w:r>
      <w:bookmarkEnd w:id="91"/>
    </w:p>
    <w:p w14:paraId="5F70F35D" w14:textId="14065F16" w:rsidR="005427C4" w:rsidRPr="009F1F59" w:rsidRDefault="005427C4" w:rsidP="005427C4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หลังจากขั้นตอนของการสร้างคอแลบอเรชันเพื่อกำหนดความมีส่วนร่วมของคลาสต่าง ๆ แล้ว ขั้นตอนต่อไปจะเป็นการสรุปคลาสที่ได้จากการวิเคราะห์ทั้งหมดจะมีดังต่อไปนี้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51"/>
        <w:gridCol w:w="3381"/>
        <w:gridCol w:w="3118"/>
      </w:tblGrid>
      <w:tr w:rsidR="005427C4" w:rsidRPr="009F1F59" w14:paraId="036BFA43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14D6A452" w14:textId="5EB1B519" w:rsidR="005427C4" w:rsidRPr="009F1F59" w:rsidRDefault="005427C4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27D56C6" wp14:editId="44596C9A">
                  <wp:extent cx="844550" cy="5607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096AA3C7" w14:textId="59EDF830" w:rsidR="005427C4" w:rsidRPr="009F1F59" w:rsidRDefault="005427C4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9572D65" wp14:editId="35A82D88">
                  <wp:extent cx="844550" cy="56070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B19AF6E" w14:textId="440B038C" w:rsidR="005427C4" w:rsidRPr="009F1F59" w:rsidRDefault="005F7739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F7739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34AEB1" wp14:editId="0FE78F3A">
                  <wp:extent cx="1095375" cy="629728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3845"/>
                          <a:stretch/>
                        </pic:blipFill>
                        <pic:spPr bwMode="auto">
                          <a:xfrm>
                            <a:off x="0" y="0"/>
                            <a:ext cx="1095375" cy="629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7C4" w:rsidRPr="009F1F59" w14:paraId="169BDE0A" w14:textId="77777777" w:rsidTr="005467F8">
        <w:tc>
          <w:tcPr>
            <w:tcW w:w="2851" w:type="dxa"/>
            <w:vAlign w:val="center"/>
          </w:tcPr>
          <w:p w14:paraId="606C9403" w14:textId="7C28F7E5" w:rsidR="005427C4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 school bus Page</w:t>
            </w:r>
          </w:p>
        </w:tc>
        <w:tc>
          <w:tcPr>
            <w:tcW w:w="3381" w:type="dxa"/>
            <w:vAlign w:val="center"/>
          </w:tcPr>
          <w:p w14:paraId="40770F5B" w14:textId="545E6BF3" w:rsidR="005427C4" w:rsidRPr="009F1F59" w:rsidRDefault="00422067" w:rsidP="005D00D9">
            <w:pPr>
              <w:tabs>
                <w:tab w:val="left" w:pos="93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SearchSchoolBusController</w:t>
            </w:r>
            <w:proofErr w:type="spellEnd"/>
          </w:p>
        </w:tc>
        <w:tc>
          <w:tcPr>
            <w:tcW w:w="3118" w:type="dxa"/>
            <w:vAlign w:val="center"/>
          </w:tcPr>
          <w:p w14:paraId="3294EEDA" w14:textId="1B1B2CEB" w:rsidR="005427C4" w:rsidRPr="009F1F59" w:rsidRDefault="005F7739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Webservice</w:t>
            </w:r>
          </w:p>
        </w:tc>
      </w:tr>
      <w:tr w:rsidR="00422067" w:rsidRPr="009F1F59" w14:paraId="3F9A5C59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5CBD69AF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7DF65F4" wp14:editId="416E6F39">
                  <wp:extent cx="844550" cy="56070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698C50EA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CE4FFE5" wp14:editId="44ADBEAA">
                  <wp:extent cx="844550" cy="56070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470901E4" w14:textId="0A9C15AA" w:rsidR="00422067" w:rsidRPr="009F1F59" w:rsidRDefault="00B23468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0F7DF8B" wp14:editId="6047A798">
                  <wp:extent cx="844550" cy="56070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067" w:rsidRPr="009F1F59" w14:paraId="66EE1D1A" w14:textId="77777777" w:rsidTr="005467F8">
        <w:tc>
          <w:tcPr>
            <w:tcW w:w="2851" w:type="dxa"/>
            <w:vAlign w:val="center"/>
          </w:tcPr>
          <w:p w14:paraId="1FD597FA" w14:textId="7A3CADD0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Details Page</w:t>
            </w:r>
          </w:p>
        </w:tc>
        <w:tc>
          <w:tcPr>
            <w:tcW w:w="3381" w:type="dxa"/>
            <w:vAlign w:val="center"/>
          </w:tcPr>
          <w:p w14:paraId="60341CE6" w14:textId="4A3F6358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ViewSchoolBusDetails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Controller</w:t>
            </w:r>
          </w:p>
        </w:tc>
        <w:tc>
          <w:tcPr>
            <w:tcW w:w="3118" w:type="dxa"/>
            <w:vAlign w:val="center"/>
          </w:tcPr>
          <w:p w14:paraId="4A457D8B" w14:textId="288A327F" w:rsidR="00422067" w:rsidRPr="009F1F59" w:rsidRDefault="00B23468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LoginPage</w:t>
            </w:r>
            <w:proofErr w:type="spellEnd"/>
          </w:p>
        </w:tc>
      </w:tr>
      <w:tr w:rsidR="00B23468" w:rsidRPr="009F1F59" w14:paraId="3A8BE4FD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4962A4B0" w14:textId="24ECA3E2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557DBE9" wp14:editId="369C4613">
                  <wp:extent cx="844550" cy="56070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6854DFAF" w14:textId="318AF60F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B0E60A9" wp14:editId="319F0A9D">
                  <wp:extent cx="844550" cy="560705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1B161E0F" w14:textId="3D66ECFF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09EC2D0" wp14:editId="55A466AD">
                  <wp:extent cx="844550" cy="560705"/>
                  <wp:effectExtent l="0" t="0" r="0" b="0"/>
                  <wp:docPr id="6947" name="Picture 69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468" w:rsidRPr="009F1F59" w14:paraId="280F3599" w14:textId="77777777" w:rsidTr="005467F8">
        <w:tc>
          <w:tcPr>
            <w:tcW w:w="2851" w:type="dxa"/>
            <w:vAlign w:val="center"/>
          </w:tcPr>
          <w:p w14:paraId="23DC98F3" w14:textId="6D439EDC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LoginController</w:t>
            </w:r>
            <w:proofErr w:type="spellEnd"/>
          </w:p>
        </w:tc>
        <w:tc>
          <w:tcPr>
            <w:tcW w:w="3381" w:type="dxa"/>
            <w:vAlign w:val="center"/>
          </w:tcPr>
          <w:p w14:paraId="60E4705A" w14:textId="1F03CEC5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page</w:t>
            </w:r>
          </w:p>
        </w:tc>
        <w:tc>
          <w:tcPr>
            <w:tcW w:w="3118" w:type="dxa"/>
            <w:vAlign w:val="center"/>
          </w:tcPr>
          <w:p w14:paraId="36B710E0" w14:textId="70201FD3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RegisterController</w:t>
            </w:r>
            <w:proofErr w:type="spellEnd"/>
          </w:p>
        </w:tc>
      </w:tr>
      <w:tr w:rsidR="00B23468" w:rsidRPr="009F1F59" w14:paraId="6F7622E2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34F112C7" w14:textId="0410AD48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ED44FF7" wp14:editId="020C820A">
                  <wp:extent cx="844550" cy="560705"/>
                  <wp:effectExtent l="0" t="0" r="0" b="0"/>
                  <wp:docPr id="6948" name="Picture 6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1F6A3ED3" w14:textId="5DFF9AB8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1DF6E1F" wp14:editId="6390569A">
                  <wp:extent cx="844550" cy="560705"/>
                  <wp:effectExtent l="0" t="0" r="0" b="0"/>
                  <wp:docPr id="6949" name="Picture 69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49F8F905" w14:textId="169CFC17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F7FACAA" wp14:editId="000FB2FA">
                  <wp:extent cx="844550" cy="560705"/>
                  <wp:effectExtent l="0" t="0" r="0" b="0"/>
                  <wp:docPr id="6950" name="Picture 69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468" w:rsidRPr="009F1F59" w14:paraId="063F037D" w14:textId="77777777" w:rsidTr="005467F8">
        <w:tc>
          <w:tcPr>
            <w:tcW w:w="2851" w:type="dxa"/>
            <w:vAlign w:val="center"/>
          </w:tcPr>
          <w:p w14:paraId="222531CA" w14:textId="372856CA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EditprofileParentPage</w:t>
            </w:r>
            <w:proofErr w:type="spellEnd"/>
          </w:p>
        </w:tc>
        <w:tc>
          <w:tcPr>
            <w:tcW w:w="3381" w:type="dxa"/>
            <w:vAlign w:val="center"/>
          </w:tcPr>
          <w:p w14:paraId="07F3C543" w14:textId="1EEAF7BF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EditprofileParentController</w:t>
            </w:r>
            <w:proofErr w:type="spellEnd"/>
          </w:p>
        </w:tc>
        <w:tc>
          <w:tcPr>
            <w:tcW w:w="3118" w:type="dxa"/>
            <w:vAlign w:val="center"/>
          </w:tcPr>
          <w:p w14:paraId="2DE35BA1" w14:textId="7551E3A7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AddChildrenPage</w:t>
            </w:r>
            <w:proofErr w:type="spellEnd"/>
          </w:p>
        </w:tc>
      </w:tr>
      <w:tr w:rsidR="005467F8" w:rsidRPr="009F1F59" w14:paraId="6693BBCF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10362D4C" w14:textId="6EFA11F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A91372F" wp14:editId="7FFECDED">
                  <wp:extent cx="844550" cy="560705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09747E07" w14:textId="33943FF7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966AE83" wp14:editId="5341B1E1">
                  <wp:extent cx="844550" cy="560705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513759C" w14:textId="1A51D9D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11F8D96" wp14:editId="428783F7">
                  <wp:extent cx="844550" cy="560705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63C5771F" w14:textId="77777777" w:rsidTr="005467F8">
        <w:tc>
          <w:tcPr>
            <w:tcW w:w="2851" w:type="dxa"/>
            <w:vAlign w:val="center"/>
          </w:tcPr>
          <w:p w14:paraId="4C98E1BE" w14:textId="3FD4D7F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AddChildrenController</w:t>
            </w:r>
            <w:proofErr w:type="spellEnd"/>
          </w:p>
        </w:tc>
        <w:tc>
          <w:tcPr>
            <w:tcW w:w="3381" w:type="dxa"/>
            <w:vAlign w:val="center"/>
          </w:tcPr>
          <w:p w14:paraId="2019254B" w14:textId="68A39147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ListChildrenPage</w:t>
            </w:r>
            <w:proofErr w:type="spellEnd"/>
          </w:p>
        </w:tc>
        <w:tc>
          <w:tcPr>
            <w:tcW w:w="3118" w:type="dxa"/>
            <w:vAlign w:val="center"/>
          </w:tcPr>
          <w:p w14:paraId="7FB87DF7" w14:textId="66093CE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ListChildrenController</w:t>
            </w:r>
            <w:proofErr w:type="spellEnd"/>
          </w:p>
        </w:tc>
      </w:tr>
      <w:tr w:rsidR="005467F8" w:rsidRPr="009F1F59" w14:paraId="19B6656D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12F4CBFD" w14:textId="78D82CC4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83A53B1" wp14:editId="10A963C7">
                  <wp:extent cx="844550" cy="560705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54426779" w14:textId="49BDFFBF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9091F9A" wp14:editId="0E0E08ED">
                  <wp:extent cx="844550" cy="56070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12888080" w14:textId="5592EBC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06D3247" wp14:editId="782E8B9B">
                  <wp:extent cx="844550" cy="560705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5CCC94EC" w14:textId="77777777" w:rsidTr="005467F8">
        <w:tc>
          <w:tcPr>
            <w:tcW w:w="2851" w:type="dxa"/>
            <w:vAlign w:val="center"/>
          </w:tcPr>
          <w:p w14:paraId="055DBF8C" w14:textId="01A031DD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EditChildrentProfilePage</w:t>
            </w:r>
            <w:proofErr w:type="spellEnd"/>
          </w:p>
        </w:tc>
        <w:tc>
          <w:tcPr>
            <w:tcW w:w="3381" w:type="dxa"/>
            <w:vAlign w:val="center"/>
          </w:tcPr>
          <w:p w14:paraId="788A1321" w14:textId="5EEB717D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EditChildrentProfileController</w:t>
            </w:r>
            <w:proofErr w:type="spellEnd"/>
          </w:p>
        </w:tc>
        <w:tc>
          <w:tcPr>
            <w:tcW w:w="3118" w:type="dxa"/>
            <w:vAlign w:val="center"/>
          </w:tcPr>
          <w:p w14:paraId="640CDECF" w14:textId="2CAEB3E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B40B9">
              <w:rPr>
                <w:rFonts w:ascii="TH SarabunPSK" w:hAnsi="TH SarabunPSK" w:cs="TH SarabunPSK"/>
                <w:noProof/>
                <w:sz w:val="32"/>
                <w:szCs w:val="32"/>
              </w:rPr>
              <w:t>ViewActivitypage</w:t>
            </w:r>
          </w:p>
        </w:tc>
      </w:tr>
      <w:tr w:rsidR="005467F8" w:rsidRPr="009F1F59" w14:paraId="29440F64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5BC060EC" w14:textId="3B77342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71940FE" wp14:editId="4EDF3547">
                  <wp:extent cx="844550" cy="560705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7E532CD9" w14:textId="034993D0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8B84A76" wp14:editId="110D57AE">
                  <wp:extent cx="844550" cy="56070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7EC8F58" w14:textId="47E96B47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0C55E0E" wp14:editId="0EB62212">
                  <wp:extent cx="844550" cy="56070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00BDA036" w14:textId="77777777" w:rsidTr="005467F8">
        <w:tc>
          <w:tcPr>
            <w:tcW w:w="2851" w:type="dxa"/>
            <w:vAlign w:val="center"/>
          </w:tcPr>
          <w:p w14:paraId="330F42CD" w14:textId="30C2A85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B40B9">
              <w:rPr>
                <w:rFonts w:ascii="TH SarabunPSK" w:hAnsi="TH SarabunPSK" w:cs="TH SarabunPSK"/>
                <w:noProof/>
                <w:sz w:val="32"/>
                <w:szCs w:val="32"/>
              </w:rPr>
              <w:t>ViewActivityController</w:t>
            </w:r>
          </w:p>
        </w:tc>
        <w:tc>
          <w:tcPr>
            <w:tcW w:w="3381" w:type="dxa"/>
            <w:vAlign w:val="center"/>
          </w:tcPr>
          <w:p w14:paraId="6B827349" w14:textId="1A968E9F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ViewSchoolBusProfilePage</w:t>
            </w:r>
            <w:proofErr w:type="spellEnd"/>
          </w:p>
        </w:tc>
        <w:tc>
          <w:tcPr>
            <w:tcW w:w="3118" w:type="dxa"/>
            <w:vAlign w:val="center"/>
          </w:tcPr>
          <w:p w14:paraId="3BD99009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ViewSchoolBusProfile</w:t>
            </w:r>
            <w:proofErr w:type="spellEnd"/>
          </w:p>
          <w:p w14:paraId="068D95EF" w14:textId="0750A513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</w:tr>
      <w:tr w:rsidR="005467F8" w:rsidRPr="009F1F59" w14:paraId="1B71EA2F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152679AF" w14:textId="69F84C6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75983D12" wp14:editId="6C6BCF13">
                  <wp:extent cx="844550" cy="560705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0016EFB1" w14:textId="740B3358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CBDB7C5" wp14:editId="453FE3B2">
                  <wp:extent cx="844550" cy="560705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0AF606DC" w14:textId="1BA2540B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D7EFCDE" wp14:editId="4BB7A671">
                  <wp:extent cx="844550" cy="560705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70C385D9" w14:textId="77777777" w:rsidTr="005467F8">
        <w:tc>
          <w:tcPr>
            <w:tcW w:w="2851" w:type="dxa"/>
            <w:vAlign w:val="center"/>
          </w:tcPr>
          <w:p w14:paraId="7C31E069" w14:textId="3EEBFAD8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ApplySchoolBusPage</w:t>
            </w:r>
            <w:proofErr w:type="spellEnd"/>
          </w:p>
        </w:tc>
        <w:tc>
          <w:tcPr>
            <w:tcW w:w="3381" w:type="dxa"/>
            <w:vAlign w:val="center"/>
          </w:tcPr>
          <w:p w14:paraId="207B13E2" w14:textId="548A1790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ApplySchoolBusController</w:t>
            </w:r>
            <w:proofErr w:type="spellEnd"/>
          </w:p>
        </w:tc>
        <w:tc>
          <w:tcPr>
            <w:tcW w:w="3118" w:type="dxa"/>
            <w:vAlign w:val="center"/>
          </w:tcPr>
          <w:p w14:paraId="2CB682C5" w14:textId="5F791610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ViewApplicationDetailsPage</w:t>
            </w:r>
            <w:proofErr w:type="spellEnd"/>
          </w:p>
        </w:tc>
      </w:tr>
      <w:tr w:rsidR="005467F8" w:rsidRPr="009F1F59" w14:paraId="546A4B64" w14:textId="77777777" w:rsidTr="005467F8">
        <w:tc>
          <w:tcPr>
            <w:tcW w:w="2851" w:type="dxa"/>
            <w:vAlign w:val="center"/>
          </w:tcPr>
          <w:p w14:paraId="4170E008" w14:textId="6622306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8A792D2" wp14:editId="5FB84CFE">
                  <wp:extent cx="844550" cy="560705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224F7AC2" w14:textId="4C1FF257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0A0D0AC" wp14:editId="3471FA87">
                  <wp:extent cx="844550" cy="560705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E2534E0" w14:textId="13A4CEAF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499D30C" wp14:editId="0C424FC9">
                  <wp:extent cx="844550" cy="560705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4A0FC684" w14:textId="77777777" w:rsidTr="005467F8">
        <w:tc>
          <w:tcPr>
            <w:tcW w:w="2851" w:type="dxa"/>
            <w:vAlign w:val="center"/>
          </w:tcPr>
          <w:p w14:paraId="649EDC40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ViewApplicationDetails</w:t>
            </w:r>
            <w:proofErr w:type="spellEnd"/>
          </w:p>
          <w:p w14:paraId="4DF4F843" w14:textId="1DBC874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  <w:tc>
          <w:tcPr>
            <w:tcW w:w="3381" w:type="dxa"/>
            <w:vAlign w:val="center"/>
          </w:tcPr>
          <w:p w14:paraId="49E4F18A" w14:textId="5D6C162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ViewSchoolBusLocationPage</w:t>
            </w:r>
            <w:proofErr w:type="spellEnd"/>
          </w:p>
        </w:tc>
        <w:tc>
          <w:tcPr>
            <w:tcW w:w="3118" w:type="dxa"/>
            <w:vAlign w:val="center"/>
          </w:tcPr>
          <w:p w14:paraId="5DBDB08B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</w:t>
            </w:r>
            <w:proofErr w:type="spellEnd"/>
          </w:p>
          <w:p w14:paraId="6F1314BF" w14:textId="3C1070A1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</w:tr>
      <w:tr w:rsidR="005467F8" w:rsidRPr="009F1F59" w14:paraId="563E15D6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13BDD0EB" w14:textId="22AC016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BBF11DB" wp14:editId="2C1CC9F0">
                  <wp:extent cx="844550" cy="560705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740475C0" w14:textId="677BCBAF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341EE11" wp14:editId="6356AE75">
                  <wp:extent cx="844550" cy="560705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6A26314C" w14:textId="75A3A1B4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17F5AF2" wp14:editId="2DD0C6C3">
                  <wp:extent cx="844550" cy="560705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3E8EFBAC" w14:textId="77777777" w:rsidTr="005467F8">
        <w:tc>
          <w:tcPr>
            <w:tcW w:w="2851" w:type="dxa"/>
            <w:vAlign w:val="center"/>
          </w:tcPr>
          <w:p w14:paraId="245B6870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CancelSeviceSchoolBus</w:t>
            </w:r>
            <w:proofErr w:type="spellEnd"/>
          </w:p>
          <w:p w14:paraId="26D89BCB" w14:textId="4EFEE9C7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Page</w:t>
            </w:r>
          </w:p>
        </w:tc>
        <w:tc>
          <w:tcPr>
            <w:tcW w:w="3381" w:type="dxa"/>
            <w:vAlign w:val="center"/>
          </w:tcPr>
          <w:p w14:paraId="5144099D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CancelSeviceSchoolBus</w:t>
            </w:r>
            <w:proofErr w:type="spellEnd"/>
          </w:p>
          <w:p w14:paraId="5EDD878C" w14:textId="54D02C6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  <w:tc>
          <w:tcPr>
            <w:tcW w:w="3118" w:type="dxa"/>
            <w:vAlign w:val="center"/>
          </w:tcPr>
          <w:p w14:paraId="73A5E6AA" w14:textId="0DE5FFC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SendMessagePage</w:t>
            </w:r>
            <w:proofErr w:type="spellEnd"/>
          </w:p>
        </w:tc>
      </w:tr>
      <w:tr w:rsidR="005467F8" w:rsidRPr="009F1F59" w14:paraId="64E2D834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652AB759" w14:textId="0EE8100B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7BC329C" wp14:editId="09EE88DB">
                  <wp:extent cx="844550" cy="560705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32C8CC37" w14:textId="48C439EF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AEF6B5B" wp14:editId="3DF63A41">
                  <wp:extent cx="844550" cy="560705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C4F2F9F" w14:textId="2A25B24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335C98E" wp14:editId="41820C0D">
                  <wp:extent cx="844550" cy="560705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311A83A9" w14:textId="77777777" w:rsidTr="005467F8">
        <w:tc>
          <w:tcPr>
            <w:tcW w:w="2851" w:type="dxa"/>
            <w:vAlign w:val="center"/>
          </w:tcPr>
          <w:p w14:paraId="6D8D1CE1" w14:textId="1F04E88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SendMessageController</w:t>
            </w:r>
            <w:proofErr w:type="spellEnd"/>
          </w:p>
        </w:tc>
        <w:tc>
          <w:tcPr>
            <w:tcW w:w="3381" w:type="dxa"/>
            <w:vAlign w:val="center"/>
          </w:tcPr>
          <w:p w14:paraId="5999C358" w14:textId="351522C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LoginPage</w:t>
            </w:r>
            <w:proofErr w:type="spellEnd"/>
          </w:p>
        </w:tc>
        <w:tc>
          <w:tcPr>
            <w:tcW w:w="3118" w:type="dxa"/>
            <w:vAlign w:val="center"/>
          </w:tcPr>
          <w:p w14:paraId="7AE7FE7A" w14:textId="06E4AEF3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LoginController</w:t>
            </w:r>
            <w:proofErr w:type="spellEnd"/>
          </w:p>
        </w:tc>
      </w:tr>
      <w:tr w:rsidR="005467F8" w:rsidRPr="009F1F59" w14:paraId="2E17E103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41AE170F" w14:textId="287A67C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AECB3CE" wp14:editId="65BAD69A">
                  <wp:extent cx="844550" cy="560705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4EB77F3A" w14:textId="4BC7BA0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838371F" wp14:editId="2FA769EB">
                  <wp:extent cx="844550" cy="560705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7098B9AC" w14:textId="40305ED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AB38533" wp14:editId="7409AB40">
                  <wp:extent cx="844550" cy="560705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01CD6A3B" w14:textId="77777777" w:rsidTr="005467F8">
        <w:tc>
          <w:tcPr>
            <w:tcW w:w="2851" w:type="dxa"/>
            <w:vAlign w:val="center"/>
          </w:tcPr>
          <w:p w14:paraId="3462F36C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</w:t>
            </w:r>
            <w:proofErr w:type="spellEnd"/>
          </w:p>
          <w:p w14:paraId="65200EB9" w14:textId="7A76A348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Page</w:t>
            </w:r>
          </w:p>
        </w:tc>
        <w:tc>
          <w:tcPr>
            <w:tcW w:w="3381" w:type="dxa"/>
            <w:vAlign w:val="center"/>
          </w:tcPr>
          <w:p w14:paraId="12B9BC39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</w:t>
            </w:r>
            <w:proofErr w:type="spellEnd"/>
          </w:p>
          <w:p w14:paraId="19E1B8DC" w14:textId="2EE14250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  <w:tc>
          <w:tcPr>
            <w:tcW w:w="3118" w:type="dxa"/>
            <w:vAlign w:val="center"/>
          </w:tcPr>
          <w:p w14:paraId="037D87BF" w14:textId="31FB9928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LoginDriverPage</w:t>
            </w:r>
            <w:proofErr w:type="spellEnd"/>
          </w:p>
        </w:tc>
      </w:tr>
      <w:tr w:rsidR="005467F8" w:rsidRPr="009F1F59" w14:paraId="333E0554" w14:textId="77777777" w:rsidTr="005467F8">
        <w:tc>
          <w:tcPr>
            <w:tcW w:w="2851" w:type="dxa"/>
            <w:vAlign w:val="center"/>
          </w:tcPr>
          <w:p w14:paraId="036AC0D2" w14:textId="76761601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B370B04" wp14:editId="79AE6C98">
                  <wp:extent cx="844550" cy="560705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3173EC11" w14:textId="2E85234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4A780E9" wp14:editId="690938DE">
                  <wp:extent cx="844550" cy="560705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47340F5C" w14:textId="21D78EC4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58CC12E" wp14:editId="63DBE297">
                  <wp:extent cx="844550" cy="560705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44D95261" w14:textId="77777777" w:rsidTr="005467F8">
        <w:tc>
          <w:tcPr>
            <w:tcW w:w="2851" w:type="dxa"/>
            <w:vAlign w:val="center"/>
          </w:tcPr>
          <w:p w14:paraId="5D0C9BD8" w14:textId="2A3B393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LoginDriverController</w:t>
            </w:r>
            <w:proofErr w:type="spellEnd"/>
          </w:p>
        </w:tc>
        <w:tc>
          <w:tcPr>
            <w:tcW w:w="3381" w:type="dxa"/>
            <w:vAlign w:val="center"/>
          </w:tcPr>
          <w:p w14:paraId="47C396BE" w14:textId="0590B5B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RegisterDriverPage</w:t>
            </w:r>
            <w:proofErr w:type="spellEnd"/>
          </w:p>
        </w:tc>
        <w:tc>
          <w:tcPr>
            <w:tcW w:w="3118" w:type="dxa"/>
            <w:vAlign w:val="center"/>
          </w:tcPr>
          <w:p w14:paraId="357AD8BB" w14:textId="1B98E94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RegisterDriverController</w:t>
            </w:r>
            <w:proofErr w:type="spellEnd"/>
          </w:p>
        </w:tc>
      </w:tr>
      <w:tr w:rsidR="005467F8" w:rsidRPr="009F1F59" w14:paraId="4148D3E7" w14:textId="77777777" w:rsidTr="005467F8">
        <w:tc>
          <w:tcPr>
            <w:tcW w:w="2851" w:type="dxa"/>
            <w:vAlign w:val="center"/>
          </w:tcPr>
          <w:p w14:paraId="19BD0F87" w14:textId="4EFB31B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5B03119" wp14:editId="23585537">
                  <wp:extent cx="844550" cy="560705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0509718F" w14:textId="0EC9DD40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139918D" wp14:editId="4891BBFE">
                  <wp:extent cx="844550" cy="560705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6562150" w14:textId="79DFDF9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C92ABE2" wp14:editId="41D8BDC4">
                  <wp:extent cx="844550" cy="560705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0F144266" w14:textId="77777777" w:rsidTr="005467F8">
        <w:tc>
          <w:tcPr>
            <w:tcW w:w="2851" w:type="dxa"/>
            <w:vAlign w:val="center"/>
          </w:tcPr>
          <w:p w14:paraId="526B3F49" w14:textId="19E5DD2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RegisterDriverPage</w:t>
            </w:r>
            <w:proofErr w:type="spellEnd"/>
          </w:p>
        </w:tc>
        <w:tc>
          <w:tcPr>
            <w:tcW w:w="3381" w:type="dxa"/>
            <w:vAlign w:val="center"/>
          </w:tcPr>
          <w:p w14:paraId="7767C5EF" w14:textId="2262383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RegisterDriverController</w:t>
            </w:r>
            <w:proofErr w:type="spellEnd"/>
          </w:p>
        </w:tc>
        <w:tc>
          <w:tcPr>
            <w:tcW w:w="3118" w:type="dxa"/>
            <w:vAlign w:val="center"/>
          </w:tcPr>
          <w:p w14:paraId="632149AC" w14:textId="32F4D8AD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EditDriverProfilePage</w:t>
            </w:r>
          </w:p>
        </w:tc>
      </w:tr>
      <w:tr w:rsidR="005467F8" w:rsidRPr="009F1F59" w14:paraId="2137ACC4" w14:textId="77777777" w:rsidTr="005467F8">
        <w:tc>
          <w:tcPr>
            <w:tcW w:w="2851" w:type="dxa"/>
            <w:vAlign w:val="center"/>
          </w:tcPr>
          <w:p w14:paraId="3B5FDFA6" w14:textId="1561F573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A11F0A0" wp14:editId="4D491EA3">
                  <wp:extent cx="844550" cy="560705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6813B19A" w14:textId="11264B51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5240AE4" wp14:editId="52C2839A">
                  <wp:extent cx="844550" cy="560705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6915A07" w14:textId="5B3F29B2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12F6E21" wp14:editId="33A0A103">
                  <wp:extent cx="844550" cy="560705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4B542FF1" w14:textId="77777777" w:rsidTr="005467F8">
        <w:tc>
          <w:tcPr>
            <w:tcW w:w="2851" w:type="dxa"/>
            <w:vAlign w:val="center"/>
          </w:tcPr>
          <w:p w14:paraId="3FC802FF" w14:textId="0E4A45E3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EditDriverProfileController</w:t>
            </w:r>
          </w:p>
        </w:tc>
        <w:tc>
          <w:tcPr>
            <w:tcW w:w="3381" w:type="dxa"/>
            <w:vAlign w:val="center"/>
          </w:tcPr>
          <w:p w14:paraId="7CE96BED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EditDriverProfile</w:t>
            </w:r>
          </w:p>
          <w:p w14:paraId="7727C83A" w14:textId="22D91438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Controller</w:t>
            </w:r>
          </w:p>
        </w:tc>
        <w:tc>
          <w:tcPr>
            <w:tcW w:w="3118" w:type="dxa"/>
            <w:vAlign w:val="center"/>
          </w:tcPr>
          <w:p w14:paraId="4C393FDF" w14:textId="344DAC5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ListApplicationPage</w:t>
            </w:r>
          </w:p>
        </w:tc>
      </w:tr>
      <w:tr w:rsidR="005467F8" w:rsidRPr="009F1F59" w14:paraId="22106BDF" w14:textId="77777777" w:rsidTr="005467F8">
        <w:tc>
          <w:tcPr>
            <w:tcW w:w="2851" w:type="dxa"/>
            <w:vAlign w:val="center"/>
          </w:tcPr>
          <w:p w14:paraId="43BB846C" w14:textId="76D4E66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6098C06F" wp14:editId="5F1B3E42">
                  <wp:extent cx="844550" cy="560705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0BD3FBA7" w14:textId="4EAFFF8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0EBC3D3" wp14:editId="7FC45C4D">
                  <wp:extent cx="844550" cy="560705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E69F608" w14:textId="2B15F05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3B1B830" wp14:editId="53F3AB9B">
                  <wp:extent cx="844550" cy="560705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4B15B87F" w14:textId="77777777" w:rsidTr="005467F8">
        <w:tc>
          <w:tcPr>
            <w:tcW w:w="2851" w:type="dxa"/>
            <w:vAlign w:val="center"/>
          </w:tcPr>
          <w:p w14:paraId="31E91D15" w14:textId="62AB60C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ListApplicationController</w:t>
            </w:r>
          </w:p>
        </w:tc>
        <w:tc>
          <w:tcPr>
            <w:tcW w:w="3381" w:type="dxa"/>
            <w:vAlign w:val="center"/>
          </w:tcPr>
          <w:p w14:paraId="570D8206" w14:textId="460B2C8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ApproveApplicationPage</w:t>
            </w:r>
          </w:p>
        </w:tc>
        <w:tc>
          <w:tcPr>
            <w:tcW w:w="3118" w:type="dxa"/>
            <w:vAlign w:val="center"/>
          </w:tcPr>
          <w:p w14:paraId="3C420063" w14:textId="35B915D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ApproveApplicationPage</w:t>
            </w:r>
          </w:p>
        </w:tc>
      </w:tr>
      <w:tr w:rsidR="00FF05D0" w:rsidRPr="009F1F59" w14:paraId="3E0A2369" w14:textId="77777777" w:rsidTr="005467F8">
        <w:tc>
          <w:tcPr>
            <w:tcW w:w="2851" w:type="dxa"/>
            <w:vAlign w:val="center"/>
          </w:tcPr>
          <w:p w14:paraId="6335A547" w14:textId="75C38BB7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9D3D6ED" wp14:editId="7EE92E37">
                  <wp:extent cx="844550" cy="560705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1C128663" w14:textId="72233252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B4E689A" wp14:editId="1A0FBCAE">
                  <wp:extent cx="844550" cy="560705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0DBA4588" w14:textId="284291B9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CDD2F1D" wp14:editId="6C653B42">
                  <wp:extent cx="844550" cy="560705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5D0" w:rsidRPr="009F1F59" w14:paraId="0225F2A4" w14:textId="77777777" w:rsidTr="005467F8">
        <w:tc>
          <w:tcPr>
            <w:tcW w:w="2851" w:type="dxa"/>
            <w:vAlign w:val="center"/>
          </w:tcPr>
          <w:p w14:paraId="3D6EDBA9" w14:textId="77777777" w:rsidR="00FF05D0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ViewApplicationDetails</w:t>
            </w:r>
          </w:p>
          <w:p w14:paraId="3C060F5E" w14:textId="100F7910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Page</w:t>
            </w:r>
          </w:p>
        </w:tc>
        <w:tc>
          <w:tcPr>
            <w:tcW w:w="3381" w:type="dxa"/>
            <w:vAlign w:val="center"/>
          </w:tcPr>
          <w:p w14:paraId="4404D04A" w14:textId="77777777" w:rsidR="00FF05D0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ViewApplicationDetails</w:t>
            </w:r>
          </w:p>
          <w:p w14:paraId="4F885533" w14:textId="07B7709E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Controller</w:t>
            </w:r>
          </w:p>
        </w:tc>
        <w:tc>
          <w:tcPr>
            <w:tcW w:w="3118" w:type="dxa"/>
            <w:vAlign w:val="center"/>
          </w:tcPr>
          <w:p w14:paraId="3C396D61" w14:textId="029F3703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ListChildrenPage</w:t>
            </w:r>
          </w:p>
        </w:tc>
      </w:tr>
      <w:tr w:rsidR="00FF05D0" w:rsidRPr="009F1F59" w14:paraId="495D24D9" w14:textId="77777777" w:rsidTr="005467F8">
        <w:tc>
          <w:tcPr>
            <w:tcW w:w="2851" w:type="dxa"/>
            <w:vAlign w:val="center"/>
          </w:tcPr>
          <w:p w14:paraId="0B468F41" w14:textId="0ECEFDA6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5E59416" wp14:editId="436ECE1C">
                  <wp:extent cx="844550" cy="560705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2CF27805" w14:textId="048602CC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425EE81" wp14:editId="5E3B8CA6">
                  <wp:extent cx="844550" cy="560705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6CF335A0" w14:textId="2D8FA894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B42FB4C" wp14:editId="53AF8207">
                  <wp:extent cx="844550" cy="560705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5D0" w:rsidRPr="009F1F59" w14:paraId="5E6F3219" w14:textId="77777777" w:rsidTr="005467F8">
        <w:tc>
          <w:tcPr>
            <w:tcW w:w="2851" w:type="dxa"/>
            <w:vAlign w:val="center"/>
          </w:tcPr>
          <w:p w14:paraId="5AB7E15B" w14:textId="0CE5D1E8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ListChildrenController</w:t>
            </w:r>
          </w:p>
        </w:tc>
        <w:tc>
          <w:tcPr>
            <w:tcW w:w="3381" w:type="dxa"/>
            <w:vAlign w:val="center"/>
          </w:tcPr>
          <w:p w14:paraId="5B4D59AA" w14:textId="0F1C2448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ChildrenStatusPage</w:t>
            </w:r>
          </w:p>
        </w:tc>
        <w:tc>
          <w:tcPr>
            <w:tcW w:w="3118" w:type="dxa"/>
            <w:vAlign w:val="center"/>
          </w:tcPr>
          <w:p w14:paraId="4175C765" w14:textId="45A89A8C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ChildrenStatusController</w:t>
            </w:r>
          </w:p>
        </w:tc>
      </w:tr>
      <w:tr w:rsidR="00FF05D0" w:rsidRPr="009F1F59" w14:paraId="11B1952E" w14:textId="77777777" w:rsidTr="005467F8">
        <w:tc>
          <w:tcPr>
            <w:tcW w:w="2851" w:type="dxa"/>
            <w:vAlign w:val="center"/>
          </w:tcPr>
          <w:p w14:paraId="48DB9272" w14:textId="00E67F46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5AD62BE" wp14:editId="07B1E35A">
                  <wp:extent cx="844550" cy="560705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2A8DFB21" w14:textId="4E6BA7E2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314636E" wp14:editId="10373859">
                  <wp:extent cx="844550" cy="560705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23E7E10E" w14:textId="29996E2D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E246FB0" wp14:editId="56DDADBE">
                  <wp:extent cx="844550" cy="560705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5D0" w:rsidRPr="009F1F59" w14:paraId="6157C762" w14:textId="77777777" w:rsidTr="005467F8">
        <w:tc>
          <w:tcPr>
            <w:tcW w:w="2851" w:type="dxa"/>
            <w:vAlign w:val="center"/>
          </w:tcPr>
          <w:p w14:paraId="70819121" w14:textId="31796974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ServiceStatusPage</w:t>
            </w:r>
          </w:p>
        </w:tc>
        <w:tc>
          <w:tcPr>
            <w:tcW w:w="3381" w:type="dxa"/>
            <w:vAlign w:val="center"/>
          </w:tcPr>
          <w:p w14:paraId="35A99D9E" w14:textId="19CF46AF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ServiceStatusController</w:t>
            </w:r>
          </w:p>
        </w:tc>
        <w:tc>
          <w:tcPr>
            <w:tcW w:w="3118" w:type="dxa"/>
            <w:vAlign w:val="center"/>
          </w:tcPr>
          <w:p w14:paraId="47108F57" w14:textId="115F4724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ListRequestCancelPage</w:t>
            </w:r>
          </w:p>
        </w:tc>
      </w:tr>
      <w:tr w:rsidR="00FF05D0" w:rsidRPr="009F1F59" w14:paraId="27747F10" w14:textId="77777777" w:rsidTr="005467F8">
        <w:tc>
          <w:tcPr>
            <w:tcW w:w="2851" w:type="dxa"/>
            <w:vAlign w:val="center"/>
          </w:tcPr>
          <w:p w14:paraId="2992BA69" w14:textId="2DFABEC8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775D773" wp14:editId="4ED7139E">
                  <wp:extent cx="844550" cy="560705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7D060D15" w14:textId="3F53A043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637EF81" wp14:editId="2AEBCE14">
                  <wp:extent cx="844550" cy="560705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6C30CEA5" w14:textId="334DA12B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42CC889" wp14:editId="0516086A">
                  <wp:extent cx="844550" cy="560705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5D0" w:rsidRPr="009F1F59" w14:paraId="06EF9D1F" w14:textId="77777777" w:rsidTr="005467F8">
        <w:tc>
          <w:tcPr>
            <w:tcW w:w="2851" w:type="dxa"/>
            <w:vAlign w:val="center"/>
          </w:tcPr>
          <w:p w14:paraId="6E72D03D" w14:textId="2C18811F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ServiceStatusController</w:t>
            </w:r>
          </w:p>
        </w:tc>
        <w:tc>
          <w:tcPr>
            <w:tcW w:w="3381" w:type="dxa"/>
            <w:vAlign w:val="center"/>
          </w:tcPr>
          <w:p w14:paraId="45ABB14A" w14:textId="394D796A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ListRequestCancelPage</w:t>
            </w:r>
          </w:p>
        </w:tc>
        <w:tc>
          <w:tcPr>
            <w:tcW w:w="3118" w:type="dxa"/>
            <w:vAlign w:val="center"/>
          </w:tcPr>
          <w:p w14:paraId="66BD4AE8" w14:textId="6C37A61B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ListRequestCancelController</w:t>
            </w:r>
          </w:p>
        </w:tc>
      </w:tr>
      <w:tr w:rsidR="00FF05D0" w:rsidRPr="009F1F59" w14:paraId="305684F4" w14:textId="77777777" w:rsidTr="005467F8">
        <w:tc>
          <w:tcPr>
            <w:tcW w:w="2851" w:type="dxa"/>
            <w:vAlign w:val="center"/>
          </w:tcPr>
          <w:p w14:paraId="47D45F83" w14:textId="7F2A29EE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F9793DD" wp14:editId="45103743">
                  <wp:extent cx="844550" cy="560705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3960F24B" w14:textId="1A24E51A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475CF2B" wp14:editId="06996B5B">
                  <wp:extent cx="844550" cy="560705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73BE895" w14:textId="77777777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F05D0" w:rsidRPr="009F1F59" w14:paraId="3C3EF4A9" w14:textId="77777777" w:rsidTr="005467F8">
        <w:tc>
          <w:tcPr>
            <w:tcW w:w="2851" w:type="dxa"/>
            <w:vAlign w:val="center"/>
          </w:tcPr>
          <w:p w14:paraId="3D9A7818" w14:textId="46B84784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ApproveRequestPage</w:t>
            </w:r>
          </w:p>
        </w:tc>
        <w:tc>
          <w:tcPr>
            <w:tcW w:w="3381" w:type="dxa"/>
            <w:vAlign w:val="center"/>
          </w:tcPr>
          <w:p w14:paraId="69FDFF3E" w14:textId="269C7B68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ApproveRequestController</w:t>
            </w:r>
          </w:p>
        </w:tc>
        <w:tc>
          <w:tcPr>
            <w:tcW w:w="3118" w:type="dxa"/>
            <w:vAlign w:val="center"/>
          </w:tcPr>
          <w:p w14:paraId="5035D526" w14:textId="77777777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A666626" w14:textId="0569A111" w:rsidR="003E775F" w:rsidRPr="009F1F59" w:rsidRDefault="003E775F" w:rsidP="00C86CF9">
      <w:pPr>
        <w:rPr>
          <w:rFonts w:ascii="TH SarabunPSK" w:hAnsi="TH SarabunPSK" w:cs="TH SarabunPSK"/>
          <w:sz w:val="32"/>
          <w:szCs w:val="32"/>
        </w:rPr>
      </w:pPr>
    </w:p>
    <w:p w14:paraId="07726A41" w14:textId="4B62E334" w:rsidR="003E775F" w:rsidRPr="009F1F59" w:rsidRDefault="003E775F" w:rsidP="00C86CF9">
      <w:pPr>
        <w:rPr>
          <w:rFonts w:ascii="TH SarabunPSK" w:hAnsi="TH SarabunPSK" w:cs="TH SarabunPSK"/>
          <w:sz w:val="32"/>
          <w:szCs w:val="32"/>
        </w:rPr>
      </w:pPr>
    </w:p>
    <w:p w14:paraId="1C54F718" w14:textId="4D7828D4" w:rsidR="006F30BF" w:rsidRDefault="006F30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5C32A4E" w14:textId="7B3AAB47" w:rsidR="00FF05D0" w:rsidRDefault="00FF05D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C9C4CC" w14:textId="48103156" w:rsidR="00FF05D0" w:rsidRDefault="00FF05D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419B04" w14:textId="77777777" w:rsidR="00FF05D0" w:rsidRPr="009F1F59" w:rsidRDefault="00FF05D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A277200" w14:textId="32B467CC" w:rsidR="006F30BF" w:rsidRPr="009F1F59" w:rsidRDefault="006F30BF" w:rsidP="0056312F">
      <w:pPr>
        <w:pStyle w:val="Heading1"/>
        <w:rPr>
          <w:rFonts w:ascii="TH SarabunPSK" w:hAnsi="TH SarabunPSK"/>
        </w:rPr>
      </w:pPr>
      <w:bookmarkStart w:id="92" w:name="_Toc115201814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4</w:t>
      </w:r>
      <w:r w:rsidRPr="009F1F59">
        <w:rPr>
          <w:rFonts w:ascii="TH SarabunPSK" w:hAnsi="TH SarabunPSK"/>
          <w:cs/>
        </w:rPr>
        <w:t xml:space="preserve"> การกาหนดขอบเขตการทางานและความร่วมมือกับคลาสอื่น</w:t>
      </w:r>
      <w:bookmarkEnd w:id="92"/>
      <w:r w:rsidRPr="009F1F59">
        <w:rPr>
          <w:rFonts w:ascii="TH SarabunPSK" w:hAnsi="TH SarabunPSK"/>
          <w:cs/>
        </w:rPr>
        <w:t xml:space="preserve"> </w:t>
      </w:r>
    </w:p>
    <w:p w14:paraId="04A9CF08" w14:textId="0D1EA24C" w:rsidR="00E91B18" w:rsidRPr="009F1F59" w:rsidRDefault="006F30BF" w:rsidP="00031952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ขั้นตอนต่อไปจะเป็นการกำหนดภาระหน้าที่ของคลาส โดยการสร้างซีเควนซ์ไดอาแกรมเพื่อช่วยให้การกาหนดการทางานภายในคลาสสามารถทำได้ง่ายขึ้น ดังนั้นเมื่อสิ้นสุดการทำงานในขั้นตอนนี้ผลลัพธ์ที่ได้คือ คลาสไดอาแกรมที่มีความสมบูรณ์ทั้งแอททริบิวต์และเมธอด ตลอดจนความสัมพันธ์ระหว่างคลาสที่สามารถนำไปใช้ในขั้นตอนของการออกแบบสถาปัตยกรรมและการพัฒนาระบบต่อไป </w:t>
      </w:r>
    </w:p>
    <w:p w14:paraId="0099140C" w14:textId="77777777" w:rsidR="009B33BC" w:rsidRDefault="00E91B18" w:rsidP="00DF5F82">
      <w:pPr>
        <w:keepNext/>
        <w:jc w:val="center"/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3A8E1360" wp14:editId="06BABD7F">
            <wp:extent cx="2609850" cy="5654040"/>
            <wp:effectExtent l="0" t="0" r="0" b="3810"/>
            <wp:docPr id="234" name="Graphic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4D9F" w14:textId="506B78F2" w:rsidR="006F6367" w:rsidRPr="00031952" w:rsidRDefault="009B33BC" w:rsidP="00031952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93" w:name="_Toc115201662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7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แสดงหน้าจอ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Search school bus</w:t>
      </w:r>
      <w:bookmarkEnd w:id="93"/>
    </w:p>
    <w:p w14:paraId="260FAB6B" w14:textId="71AA6BC2" w:rsidR="005B71ED" w:rsidRPr="009F1F59" w:rsidRDefault="003C57FE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Search school bus</w:t>
      </w:r>
    </w:p>
    <w:tbl>
      <w:tblPr>
        <w:tblStyle w:val="TableGrid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5501"/>
      </w:tblGrid>
      <w:tr w:rsidR="00755F40" w14:paraId="693654DA" w14:textId="77777777" w:rsidTr="008B77C4">
        <w:trPr>
          <w:trHeight w:val="6611"/>
        </w:trPr>
        <w:tc>
          <w:tcPr>
            <w:tcW w:w="4135" w:type="dxa"/>
          </w:tcPr>
          <w:p w14:paraId="2F325290" w14:textId="77777777" w:rsidR="00FE2D95" w:rsidRDefault="00FE2D95" w:rsidP="00755F4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694D950" w14:textId="38962F63" w:rsidR="00FE2D95" w:rsidRPr="00FE2D95" w:rsidRDefault="00755F40" w:rsidP="00755F40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6BE3CDDE" w14:textId="234F97BE" w:rsidR="00FE2D95" w:rsidRDefault="00FE2D95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3F7D1E34" w14:textId="77777777" w:rsidR="00DF5F82" w:rsidRDefault="00DF5F82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08296F71" w14:textId="2761BEDC" w:rsidR="00755F40" w:rsidRPr="009F1F59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Search school bus </w:t>
            </w:r>
          </w:p>
          <w:p w14:paraId="6D260949" w14:textId="3DFC83FD" w:rsidR="00FE2D95" w:rsidRDefault="00FE2D95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1B60453F" w14:textId="77777777" w:rsidR="00DF5F82" w:rsidRDefault="00DF5F82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2E2C4E08" w14:textId="574D4E8A" w:rsidR="00755F40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ผู้ใช้กรอกที่ผู้ใช้ต้องการค้นหา เช่น ชื่อโรงเรียน</w:t>
            </w:r>
          </w:p>
          <w:p w14:paraId="4BCAD701" w14:textId="77777777" w:rsidR="00DF5F82" w:rsidRPr="00DF5F82" w:rsidRDefault="00DF5F82" w:rsidP="00755F40">
            <w:pPr>
              <w:rPr>
                <w:rFonts w:ascii="TH SarabunPSK" w:hAnsi="TH SarabunPSK" w:cs="TH SarabunPSK"/>
                <w:sz w:val="2"/>
                <w:szCs w:val="2"/>
                <w:cs/>
              </w:rPr>
            </w:pPr>
          </w:p>
          <w:p w14:paraId="3C0FF69B" w14:textId="3D007E02" w:rsidR="00DF5F82" w:rsidRDefault="00DF5F82" w:rsidP="00755F40">
            <w:pPr>
              <w:spacing w:after="120"/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6EEE84B" w14:textId="77777777" w:rsidR="009A3F6B" w:rsidRPr="00DF5F82" w:rsidRDefault="009A3F6B" w:rsidP="00755F40">
            <w:pPr>
              <w:spacing w:after="120"/>
              <w:rPr>
                <w:rFonts w:ascii="TH SarabunPSK" w:hAnsi="TH SarabunPSK" w:cs="TH SarabunPSK"/>
                <w:sz w:val="4"/>
                <w:szCs w:val="4"/>
              </w:rPr>
            </w:pPr>
          </w:p>
          <w:p w14:paraId="32183065" w14:textId="5E04AB9E" w:rsidR="00755F40" w:rsidRPr="009F1F59" w:rsidRDefault="009A3F6B" w:rsidP="00755F40">
            <w:pPr>
              <w:spacing w:after="120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3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</w:rPr>
              <w:t xml:space="preserve"> – 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ระบบรับค่าจากผู้ใช้</w:t>
            </w:r>
          </w:p>
          <w:p w14:paraId="65054EEF" w14:textId="71E37473" w:rsidR="00755F40" w:rsidRPr="009F1F59" w:rsidRDefault="009A3F6B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4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</w:rPr>
              <w:t xml:space="preserve"> – 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ระบบทำการค้นหาข้อมูลรถรับส่งนักเรียน</w:t>
            </w:r>
          </w:p>
          <w:p w14:paraId="17B2022A" w14:textId="77777777" w:rsidR="00755F40" w:rsidRPr="009F1F59" w:rsidRDefault="00755F40" w:rsidP="00755F40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2309C8D8" w14:textId="5252DE29" w:rsidR="00755F40" w:rsidRPr="009F1F59" w:rsidRDefault="00755F40" w:rsidP="00755F40">
            <w:pPr>
              <w:rPr>
                <w:rFonts w:ascii="TH SarabunPSK" w:hAnsi="TH SarabunPSK" w:cs="TH SarabunPSK"/>
                <w:szCs w:val="22"/>
              </w:rPr>
            </w:pPr>
            <w:r w:rsidRPr="009F1F59">
              <w:rPr>
                <w:rFonts w:ascii="TH SarabunPSK" w:hAnsi="TH SarabunPSK" w:cs="TH SarabunPSK"/>
                <w:szCs w:val="22"/>
              </w:rPr>
              <w:t xml:space="preserve">      </w:t>
            </w:r>
            <w:r w:rsidR="009A3F6B">
              <w:rPr>
                <w:rFonts w:ascii="TH SarabunPSK" w:hAnsi="TH SarabunPSK" w:cs="TH SarabunPSK"/>
                <w:szCs w:val="22"/>
              </w:rPr>
              <w:t>4</w:t>
            </w:r>
            <w:r w:rsidRPr="009F1F59">
              <w:rPr>
                <w:rFonts w:ascii="TH SarabunPSK" w:hAnsi="TH SarabunPSK" w:cs="TH SarabunPSK"/>
                <w:szCs w:val="22"/>
              </w:rPr>
              <w:t xml:space="preserve">.1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496ADA2A" w14:textId="3532780C" w:rsidR="00755F40" w:rsidRPr="009F1F59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      </w:t>
            </w:r>
            <w:r w:rsidR="009A3F6B">
              <w:rPr>
                <w:rFonts w:ascii="TH SarabunPSK" w:hAnsi="TH SarabunPSK" w:cs="TH SarabunPSK"/>
                <w:sz w:val="24"/>
                <w:szCs w:val="24"/>
              </w:rPr>
              <w:t>4</w:t>
            </w:r>
            <w:r w:rsidRPr="009F1F59">
              <w:rPr>
                <w:rFonts w:ascii="TH SarabunPSK" w:hAnsi="TH SarabunPSK" w:cs="TH SarabunPSK"/>
                <w:szCs w:val="2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ระบบคืนค่าข้อมูลรถรับส่งนักเรียน</w:t>
            </w:r>
          </w:p>
          <w:p w14:paraId="234052FA" w14:textId="77777777" w:rsidR="00755F40" w:rsidRPr="009F1F59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75BC12DD" w14:textId="77777777" w:rsidR="00755F40" w:rsidRPr="009F1F59" w:rsidRDefault="00755F40" w:rsidP="00755F40">
            <w:pPr>
              <w:rPr>
                <w:rFonts w:ascii="TH SarabunPSK" w:hAnsi="TH SarabunPSK" w:cs="TH SarabunPSK"/>
                <w:sz w:val="12"/>
                <w:szCs w:val="12"/>
              </w:rPr>
            </w:pPr>
          </w:p>
          <w:p w14:paraId="432CA1C2" w14:textId="77777777" w:rsidR="00FE2D95" w:rsidRDefault="00FE2D95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6B966E0" w14:textId="2A801E52" w:rsidR="00755F40" w:rsidRPr="00DF5F82" w:rsidRDefault="009A3F6B" w:rsidP="00DF5F82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7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</w:rPr>
              <w:t xml:space="preserve"> – 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ระบบแสดงผลการค้นหาที่สมบูรณ์</w:t>
            </w:r>
          </w:p>
          <w:p w14:paraId="21AC7B77" w14:textId="77777777" w:rsidR="00755F40" w:rsidRPr="009F1F59" w:rsidRDefault="00755F40" w:rsidP="00755F4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10940C5" w14:textId="03F445A6" w:rsidR="00755F40" w:rsidRPr="009F1F59" w:rsidRDefault="009A3F6B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321824">
              <w:rPr>
                <w:rFonts w:ascii="TH SarabunPSK" w:hAnsi="TH SarabunPSK" w:cs="TH SarabunPSK" w:hint="cs"/>
                <w:sz w:val="24"/>
                <w:szCs w:val="24"/>
                <w:cs/>
              </w:rPr>
              <w:t>.1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.1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“ไม่พบข้อมูลรถรับส่งนักเรียนที่ค้นหา”</w:t>
            </w:r>
          </w:p>
          <w:p w14:paraId="00E71C3D" w14:textId="77777777" w:rsidR="00755F40" w:rsidRDefault="00755F40" w:rsidP="005B71E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01" w:type="dxa"/>
          </w:tcPr>
          <w:p w14:paraId="3D33043C" w14:textId="505C2D6A" w:rsidR="00755F40" w:rsidRDefault="00755F40" w:rsidP="005B71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5F4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075" behindDoc="0" locked="0" layoutInCell="1" allowOverlap="1" wp14:anchorId="1286D3B9" wp14:editId="00EA30B7">
                      <wp:simplePos x="0" y="0"/>
                      <wp:positionH relativeFrom="column">
                        <wp:posOffset>-5534</wp:posOffset>
                      </wp:positionH>
                      <wp:positionV relativeFrom="paragraph">
                        <wp:posOffset>8436</wp:posOffset>
                      </wp:positionV>
                      <wp:extent cx="3401061" cy="4472126"/>
                      <wp:effectExtent l="0" t="0" r="8890" b="43180"/>
                      <wp:wrapNone/>
                      <wp:docPr id="291" name="Group 1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01061" cy="4472126"/>
                                <a:chOff x="0" y="0"/>
                                <a:chExt cx="4523744" cy="5948363"/>
                              </a:xfrm>
                            </wpg:grpSpPr>
                            <wps:wsp>
                              <wps:cNvPr id="292" name="Rectangle 2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2432"/>
                                  <a:ext cx="348825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0517DE" w14:textId="13560637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3" name="Line 6"/>
                              <wps:cNvCnPr/>
                              <wps:spPr bwMode="auto">
                                <a:xfrm>
                                  <a:off x="157162" y="865187"/>
                                  <a:ext cx="0" cy="5083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4" name="Group 2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00" y="101600"/>
                                  <a:ext cx="290513" cy="398463"/>
                                  <a:chOff x="12700" y="101600"/>
                                  <a:chExt cx="183" cy="251"/>
                                </a:xfrm>
                              </wpg:grpSpPr>
                              <wps:wsp>
                                <wps:cNvPr id="295" name="Oval 2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1016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6" name="Line 8"/>
                                <wps:cNvCnPr/>
                                <wps:spPr bwMode="auto">
                                  <a:xfrm>
                                    <a:off x="12791" y="101682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7" name="Line 9"/>
                                <wps:cNvCnPr/>
                                <wps:spPr bwMode="auto">
                                  <a:xfrm>
                                    <a:off x="12725" y="1017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8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101759"/>
                                    <a:ext cx="183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99" name="Group 2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00" y="101600"/>
                                  <a:ext cx="290513" cy="398463"/>
                                  <a:chOff x="12700" y="101600"/>
                                  <a:chExt cx="183" cy="251"/>
                                </a:xfrm>
                              </wpg:grpSpPr>
                              <wps:wsp>
                                <wps:cNvPr id="300" name="Oval 3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1016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1" name="Line 13"/>
                                <wps:cNvCnPr/>
                                <wps:spPr bwMode="auto">
                                  <a:xfrm>
                                    <a:off x="12791" y="101682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2" name="Line 14"/>
                                <wps:cNvCnPr/>
                                <wps:spPr bwMode="auto">
                                  <a:xfrm>
                                    <a:off x="12725" y="1017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3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101759"/>
                                    <a:ext cx="183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04" name="Rectangle 3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2432"/>
                                  <a:ext cx="348825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7177D8" w14:textId="66392AFE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05" name="Rectangle 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2" y="1257300"/>
                                  <a:ext cx="69850" cy="230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6" name="Rectangle 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2" y="2039937"/>
                                  <a:ext cx="69850" cy="230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7" name="Rectangle 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1101" y="609412"/>
                                  <a:ext cx="1380941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60F44EE" w14:textId="3A334943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Search school bus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08" name="Line 21"/>
                              <wps:cNvCnPr/>
                              <wps:spPr bwMode="auto">
                                <a:xfrm>
                                  <a:off x="1231900" y="889000"/>
                                  <a:ext cx="0" cy="50593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09" name="Group 30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42975" y="147637"/>
                                  <a:ext cx="582613" cy="379413"/>
                                  <a:chOff x="942975" y="147637"/>
                                  <a:chExt cx="367" cy="239"/>
                                </a:xfrm>
                              </wpg:grpSpPr>
                              <wps:wsp>
                                <wps:cNvPr id="310" name="Oval 3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43097" y="147637"/>
                                    <a:ext cx="245" cy="23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1" name="Line 23"/>
                                <wps:cNvCnPr/>
                                <wps:spPr bwMode="auto">
                                  <a:xfrm>
                                    <a:off x="942975" y="147693"/>
                                    <a:ext cx="0" cy="12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2" name="Line 24"/>
                                <wps:cNvCnPr/>
                                <wps:spPr bwMode="auto">
                                  <a:xfrm>
                                    <a:off x="942975" y="147757"/>
                                    <a:ext cx="1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13" name="Group 3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42975" y="147637"/>
                                  <a:ext cx="582613" cy="379413"/>
                                  <a:chOff x="942975" y="147637"/>
                                  <a:chExt cx="367" cy="239"/>
                                </a:xfrm>
                              </wpg:grpSpPr>
                              <wps:wsp>
                                <wps:cNvPr id="314" name="Oval 3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43097" y="147637"/>
                                    <a:ext cx="245" cy="23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5" name="Line 27"/>
                                <wps:cNvCnPr/>
                                <wps:spPr bwMode="auto">
                                  <a:xfrm>
                                    <a:off x="942975" y="147693"/>
                                    <a:ext cx="0" cy="12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6" name="Line 28"/>
                                <wps:cNvCnPr/>
                                <wps:spPr bwMode="auto">
                                  <a:xfrm>
                                    <a:off x="942975" y="147757"/>
                                    <a:ext cx="1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17" name="Rectangle 3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1257300"/>
                                  <a:ext cx="69850" cy="230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8" name="Rectangle 3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2039730"/>
                                  <a:ext cx="84137" cy="28416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9" name="Rectangle 3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2898775"/>
                                  <a:ext cx="69850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20" name="Rectangle 3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4697412"/>
                                  <a:ext cx="69850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21" name="Rectangle 3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5399087"/>
                                  <a:ext cx="69850" cy="298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22" name="Rectangle 3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4888" y="625284"/>
                                  <a:ext cx="1485673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D41F6D" w14:textId="5C8E53E6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:SearchSchoolBusController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23" name="Line 38"/>
                              <wps:cNvCnPr/>
                              <wps:spPr bwMode="auto">
                                <a:xfrm>
                                  <a:off x="2782887" y="774700"/>
                                  <a:ext cx="0" cy="51736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24" name="Group 3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89212" y="0"/>
                                  <a:ext cx="388938" cy="407988"/>
                                  <a:chOff x="2589212" y="0"/>
                                  <a:chExt cx="245" cy="257"/>
                                </a:xfrm>
                              </wpg:grpSpPr>
                              <wps:wsp>
                                <wps:cNvPr id="325" name="Oval 3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89212" y="20"/>
                                    <a:ext cx="245" cy="23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6" name="Line 40"/>
                                <wps:cNvCnPr/>
                                <wps:spPr bwMode="auto">
                                  <a:xfrm flipH="1">
                                    <a:off x="2589310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27" name="Line 41"/>
                                <wps:cNvCnPr/>
                                <wps:spPr bwMode="auto">
                                  <a:xfrm flipH="1" flipV="1">
                                    <a:off x="2589310" y="22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28" name="Group 32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89212" y="0"/>
                                  <a:ext cx="388938" cy="407988"/>
                                  <a:chOff x="2589212" y="0"/>
                                  <a:chExt cx="245" cy="257"/>
                                </a:xfrm>
                              </wpg:grpSpPr>
                              <wps:wsp>
                                <wps:cNvPr id="329" name="Oval 3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89212" y="20"/>
                                    <a:ext cx="245" cy="23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0" name="Line 44"/>
                                <wps:cNvCnPr/>
                                <wps:spPr bwMode="auto">
                                  <a:xfrm flipH="1">
                                    <a:off x="2589310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Line 45"/>
                                <wps:cNvCnPr/>
                                <wps:spPr bwMode="auto">
                                  <a:xfrm flipH="1" flipV="1">
                                    <a:off x="2589310" y="22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32" name="Rectangle 3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4787" y="2898775"/>
                                  <a:ext cx="68263" cy="145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33" name="Rectangle 3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4787" y="4697412"/>
                                  <a:ext cx="68263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34" name="Rectangle 3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7242" y="634805"/>
                                  <a:ext cx="73650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C65E96" w14:textId="5B35801C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35" name="Line 52"/>
                              <wps:cNvCnPr/>
                              <wps:spPr bwMode="auto">
                                <a:xfrm>
                                  <a:off x="4114800" y="915987"/>
                                  <a:ext cx="0" cy="50323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36" name="Group 3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70337" y="152400"/>
                                  <a:ext cx="290513" cy="398463"/>
                                  <a:chOff x="3970337" y="152400"/>
                                  <a:chExt cx="183" cy="251"/>
                                </a:xfrm>
                              </wpg:grpSpPr>
                              <wps:wsp>
                                <wps:cNvPr id="337" name="Oval 3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70389" y="1524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8" name="Line 54"/>
                                <wps:cNvCnPr/>
                                <wps:spPr bwMode="auto">
                                  <a:xfrm>
                                    <a:off x="3970428" y="152482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9" name="Line 55"/>
                                <wps:cNvCnPr/>
                                <wps:spPr bwMode="auto">
                                  <a:xfrm>
                                    <a:off x="3970362" y="1525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40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970337" y="152560"/>
                                    <a:ext cx="183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41" name="Group 3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70337" y="152400"/>
                                  <a:ext cx="290513" cy="398463"/>
                                  <a:chOff x="3970337" y="152400"/>
                                  <a:chExt cx="183" cy="251"/>
                                </a:xfrm>
                              </wpg:grpSpPr>
                              <wps:wsp>
                                <wps:cNvPr id="342" name="Oval 3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70389" y="1524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3" name="Line 59"/>
                                <wps:cNvCnPr/>
                                <wps:spPr bwMode="auto">
                                  <a:xfrm>
                                    <a:off x="3970428" y="152482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44" name="Line 60"/>
                                <wps:cNvCnPr/>
                                <wps:spPr bwMode="auto">
                                  <a:xfrm>
                                    <a:off x="3970362" y="1525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45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970337" y="152560"/>
                                    <a:ext cx="183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46" name="Rectangle 3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7242" y="634805"/>
                                  <a:ext cx="73650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2746A1" w14:textId="2E809F0B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47" name="Rectangle 3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76700" y="3813175"/>
                                  <a:ext cx="69850" cy="271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48" name="Line 65"/>
                              <wps:cNvCnPr/>
                              <wps:spPr bwMode="auto">
                                <a:xfrm>
                                  <a:off x="198437" y="1255712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9" name="Line 66"/>
                              <wps:cNvCnPr/>
                              <wps:spPr bwMode="auto">
                                <a:xfrm flipH="1">
                                  <a:off x="1092200" y="1255712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0" name="Line 67"/>
                              <wps:cNvCnPr/>
                              <wps:spPr bwMode="auto">
                                <a:xfrm flipH="1" flipV="1">
                                  <a:off x="1092200" y="1214437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1" name="Rectangle 3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6554" y="1069648"/>
                                  <a:ext cx="585316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CD79C9" w14:textId="17623FEA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52" name="Line 69"/>
                              <wps:cNvCnPr/>
                              <wps:spPr bwMode="auto">
                                <a:xfrm>
                                  <a:off x="198437" y="2038350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3" name="Line 70"/>
                              <wps:cNvCnPr/>
                              <wps:spPr bwMode="auto">
                                <a:xfrm flipH="1">
                                  <a:off x="1092200" y="2038350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4" name="Line 71"/>
                              <wps:cNvCnPr/>
                              <wps:spPr bwMode="auto">
                                <a:xfrm flipH="1" flipV="1">
                                  <a:off x="1092200" y="1997075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5" name="Rectangle 3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107" y="1852045"/>
                                  <a:ext cx="967081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1C5F20E" w14:textId="2F3AC276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school name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62" name="Line 79"/>
                              <wps:cNvCnPr/>
                              <wps:spPr bwMode="auto">
                                <a:xfrm flipH="1">
                                  <a:off x="1274762" y="4695825"/>
                                  <a:ext cx="14652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" name="Line 80"/>
                              <wps:cNvCnPr/>
                              <wps:spPr bwMode="auto">
                                <a:xfrm>
                                  <a:off x="1274762" y="4695825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" name="Line 81"/>
                              <wps:cNvCnPr/>
                              <wps:spPr bwMode="auto">
                                <a:xfrm flipV="1">
                                  <a:off x="1274762" y="4656137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6497" y="4453165"/>
                                  <a:ext cx="1360670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62E47D" w14:textId="2D1181E0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SearchSchoolBus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66" name="Line 83"/>
                              <wps:cNvCnPr/>
                              <wps:spPr bwMode="auto">
                                <a:xfrm>
                                  <a:off x="1274762" y="5397500"/>
                                  <a:ext cx="403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7" name="Line 84"/>
                              <wps:cNvCnPr/>
                              <wps:spPr bwMode="auto">
                                <a:xfrm>
                                  <a:off x="1677987" y="5397500"/>
                                  <a:ext cx="0" cy="8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8" name="Line 85"/>
                              <wps:cNvCnPr/>
                              <wps:spPr bwMode="auto">
                                <a:xfrm flipH="1">
                                  <a:off x="1277937" y="5478462"/>
                                  <a:ext cx="400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9" name="Line 86"/>
                              <wps:cNvCnPr/>
                              <wps:spPr bwMode="auto">
                                <a:xfrm>
                                  <a:off x="1277937" y="5478462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0" name="Line 87"/>
                              <wps:cNvCnPr/>
                              <wps:spPr bwMode="auto">
                                <a:xfrm flipV="1">
                                  <a:off x="1277937" y="5438775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1" name="Rectangle 3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23960" y="5208583"/>
                                  <a:ext cx="1111510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E44C41" w14:textId="13B02A19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Search Fail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72" name="Line 89"/>
                              <wps:cNvCnPr/>
                              <wps:spPr bwMode="auto">
                                <a:xfrm>
                                  <a:off x="1273175" y="2897187"/>
                                  <a:ext cx="14668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3" name="Line 90"/>
                              <wps:cNvCnPr/>
                              <wps:spPr bwMode="auto">
                                <a:xfrm flipH="1">
                                  <a:off x="2643187" y="2897187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4" name="Line 91"/>
                              <wps:cNvCnPr/>
                              <wps:spPr bwMode="auto">
                                <a:xfrm flipH="1" flipV="1">
                                  <a:off x="2643187" y="2857500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5" name="Rectangle 3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93665" y="2710270"/>
                                  <a:ext cx="1071813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4E1FF9" w14:textId="2E391C3D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doSearchSchoolBus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76" name="Line 93"/>
                              <wps:cNvCnPr/>
                              <wps:spPr bwMode="auto">
                                <a:xfrm>
                                  <a:off x="2825750" y="3179762"/>
                                  <a:ext cx="403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7" name="Line 94"/>
                              <wps:cNvCnPr/>
                              <wps:spPr bwMode="auto">
                                <a:xfrm>
                                  <a:off x="3228975" y="3179762"/>
                                  <a:ext cx="0" cy="8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8" name="Line 95"/>
                              <wps:cNvCnPr/>
                              <wps:spPr bwMode="auto">
                                <a:xfrm flipH="1">
                                  <a:off x="2828925" y="3260725"/>
                                  <a:ext cx="400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9" name="Line 96"/>
                              <wps:cNvCnPr/>
                              <wps:spPr bwMode="auto">
                                <a:xfrm>
                                  <a:off x="2828925" y="3260725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0" name="Line 97"/>
                              <wps:cNvCnPr/>
                              <wps:spPr bwMode="auto">
                                <a:xfrm flipV="1">
                                  <a:off x="2828925" y="3221037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1" name="Rectangle 3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43170" y="2956606"/>
                                  <a:ext cx="118330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2D5C70" w14:textId="684BABA4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getSearchSchoolBus()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82" name="Line 99"/>
                              <wps:cNvCnPr/>
                              <wps:spPr bwMode="auto">
                                <a:xfrm>
                                  <a:off x="2822575" y="3811587"/>
                                  <a:ext cx="1249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3" name="Line 100"/>
                              <wps:cNvCnPr/>
                              <wps:spPr bwMode="auto">
                                <a:xfrm flipH="1">
                                  <a:off x="3975100" y="3811587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4" name="Line 101"/>
                              <wps:cNvCnPr/>
                              <wps:spPr bwMode="auto">
                                <a:xfrm flipH="1" flipV="1">
                                  <a:off x="3975100" y="3771900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5" name="Rectangle 3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68570" y="3596174"/>
                                  <a:ext cx="1019447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400B61" w14:textId="3A049303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QueryAllSchoolBus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86" name="Line 103"/>
                              <wps:cNvCnPr/>
                              <wps:spPr bwMode="auto">
                                <a:xfrm flipH="1">
                                  <a:off x="2825750" y="4094162"/>
                                  <a:ext cx="12461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7" name="Line 104"/>
                              <wps:cNvCnPr/>
                              <wps:spPr bwMode="auto">
                                <a:xfrm>
                                  <a:off x="2825750" y="4094162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8" name="Line 105"/>
                              <wps:cNvCnPr/>
                              <wps:spPr bwMode="auto">
                                <a:xfrm flipV="1">
                                  <a:off x="2825750" y="4054475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9" name="Rectangle 3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67003" y="3907228"/>
                                  <a:ext cx="63768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016826" w14:textId="5C88AB29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286D3B9" id="Group 110" o:spid="_x0000_s2058" style="position:absolute;margin-left:-.45pt;margin-top:.65pt;width:267.8pt;height:352.15pt;z-index:251651075" coordsize="45237,59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">
                      <v:rect id="Rectangle 292" o:spid="_x0000_s2059" style="position:absolute;top:5824;width:3488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40517DE" w14:textId="13560637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line id="Line 6" o:spid="_x0000_s2060" style="position:absolute;visibility:visible;mso-wrap-style:square" from="1571,8651" to="1571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" strokeweight="1.5pt">
                        <v:stroke dashstyle="3 1"/>
                      </v:line>
                      <v:group id="Group 294" o:spid="_x0000_s2061" style="position:absolute;left:127;top:1016;width:2905;height:3984" coordorigin="12700,101600" coordsize="183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    <v:oval id="Oval 295" o:spid="_x0000_s2062" style="position:absolute;left:12752;top:101600;width:82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" filled="f" strokecolor="#903" strokeweight="1.5pt"/>
                        <v:line id="Line 8" o:spid="_x0000_s2063" style="position:absolute;visibility:visible;mso-wrap-style:square" from="12791,101682" to="12791,101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" strokecolor="#903" strokeweight="1.5pt"/>
                        <v:line id="Line 9" o:spid="_x0000_s2064" style="position:absolute;visibility:visible;mso-wrap-style:square" from="12725,101704" to="12857,101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" strokecolor="#903" strokeweight="1.5pt"/>
                        <v:shape id="Freeform 10" o:spid="_x0000_s2065" style="position:absolute;left:12700;top:101759;width:183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" path="m,54l54,r54,54e" filled="f" strokecolor="#903" strokeweight="1.5pt">
                          <v:path arrowok="t" o:connecttype="custom" o:connectlocs="0,92;92,0;183,92" o:connectangles="0,0,0"/>
                        </v:shape>
                      </v:group>
                      <v:group id="Group 299" o:spid="_x0000_s2066" style="position:absolute;left:127;top:1016;width:2905;height:3984" coordorigin="12700,101600" coordsize="183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      <v:oval id="Oval 300" o:spid="_x0000_s2067" style="position:absolute;left:12752;top:101600;width:82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" filled="f" strokecolor="#903" strokeweight="1.5pt"/>
                        <v:line id="Line 13" o:spid="_x0000_s2068" style="position:absolute;visibility:visible;mso-wrap-style:square" from="12791,101682" to="12791,101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" strokecolor="#903" strokeweight="1.5pt"/>
                        <v:line id="Line 14" o:spid="_x0000_s2069" style="position:absolute;visibility:visible;mso-wrap-style:square" from="12725,101704" to="12857,101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" strokecolor="#903" strokeweight="1.5pt"/>
                        <v:shape id="Freeform 15" o:spid="_x0000_s2070" style="position:absolute;left:12700;top:101759;width:183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" path="m,54l54,r54,54e" filled="f" strokecolor="#903" strokeweight="1.5pt">
                          <v:path arrowok="t" o:connecttype="custom" o:connectlocs="0,92;92,0;183,92" o:connectangles="0,0,0"/>
                        </v:shape>
                      </v:group>
                      <v:rect id="Rectangle 304" o:spid="_x0000_s2071" style="position:absolute;top:5824;width:3488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127177D8" w14:textId="66392AFE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rect id="Rectangle 305" o:spid="_x0000_s2072" style="position:absolute;left:1190;top:12573;width:699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" strokecolor="#903" strokeweight="1.5pt"/>
                      <v:rect id="Rectangle 306" o:spid="_x0000_s2073" style="position:absolute;left:1190;top:20399;width:69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" strokecolor="#903" strokeweight="1.5pt"/>
                      <v:rect id="Rectangle 307" o:spid="_x0000_s2074" style="position:absolute;left:6111;top:6094;width:13809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60F44EE" w14:textId="3A334943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Search school bus Page</w:t>
                              </w:r>
                            </w:p>
                          </w:txbxContent>
                        </v:textbox>
                      </v:rect>
                      <v:line id="Line 21" o:spid="_x0000_s2075" style="position:absolute;visibility:visible;mso-wrap-style:square" from="12319,8890" to="12319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" strokeweight="1.5pt">
                        <v:stroke dashstyle="3 1"/>
                      </v:line>
                      <v:group id="Group 309" o:spid="_x0000_s2076" style="position:absolute;left:9429;top:1476;width:5826;height:3794" coordorigin="9429,1476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      <v:oval id="Oval 310" o:spid="_x0000_s2077" style="position:absolute;left:9430;top:147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" fillcolor="#ffc" strokecolor="#1f1a17" strokeweight="1.5pt"/>
                        <v:line id="Line 23" o:spid="_x0000_s2078" style="position:absolute;visibility:visible;mso-wrap-style:square" from="9429,1476" to="9429,1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" strokecolor="#1f1a17" strokeweight="1.5pt"/>
                        <v:line id="Line 24" o:spid="_x0000_s2079" style="position:absolute;visibility:visible;mso-wrap-style:square" from="9429,1477" to="9430,1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" strokecolor="#1f1a17" strokeweight="1.5pt"/>
                      </v:group>
                      <v:group id="Group 313" o:spid="_x0000_s2080" style="position:absolute;left:9429;top:1476;width:5826;height:3794" coordorigin="9429,1476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        <v:oval id="Oval 314" o:spid="_x0000_s2081" style="position:absolute;left:9430;top:147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" fillcolor="#ffc" strokecolor="#1f1a17" strokeweight="1.5pt"/>
                        <v:line id="Line 27" o:spid="_x0000_s2082" style="position:absolute;visibility:visible;mso-wrap-style:square" from="9429,1476" to="9429,1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" strokecolor="#1f1a17" strokeweight="1.5pt"/>
                        <v:line id="Line 28" o:spid="_x0000_s2083" style="position:absolute;visibility:visible;mso-wrap-style:square" from="9429,1477" to="9430,1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" strokecolor="#1f1a17" strokeweight="1.5pt"/>
                      </v:group>
                      <v:rect id="Rectangle 317" o:spid="_x0000_s2084" style="position:absolute;left:11938;top:12573;width:698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" strokecolor="#903" strokeweight="1.5pt"/>
                      <v:rect id="Rectangle 318" o:spid="_x0000_s2085" style="position:absolute;left:11938;top:20397;width:841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" strokecolor="#903" strokeweight="1.5pt"/>
                      <v:rect id="Rectangle 319" o:spid="_x0000_s2086" style="position:absolute;left:11938;top:28987;width:698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" strokecolor="#903" strokeweight="1.5pt"/>
                      <v:rect id="Rectangle 320" o:spid="_x0000_s2087" style="position:absolute;left:11938;top:46974;width:698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" strokecolor="#903" strokeweight="1.5pt"/>
                      <v:rect id="Rectangle 321" o:spid="_x0000_s2088" style="position:absolute;left:11938;top:53990;width:698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" strokecolor="#903" strokeweight="1.5pt"/>
                      <v:rect id="Rectangle 322" o:spid="_x0000_s2089" style="position:absolute;left:21348;top:6252;width:14857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32D41F6D" w14:textId="5C8E53E6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:SearchSchoolBusController</w:t>
                              </w:r>
                            </w:p>
                          </w:txbxContent>
                        </v:textbox>
                      </v:rect>
                      <v:line id="Line 38" o:spid="_x0000_s2090" style="position:absolute;visibility:visible;mso-wrap-style:square" from="27828,7747" to="27828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" strokeweight="1.5pt">
                        <v:stroke dashstyle="3 1"/>
                      </v:line>
                      <v:group id="Group 324" o:spid="_x0000_s2091" style="position:absolute;left:25892;width:3889;height:4079" coordorigin="2589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      <v:oval id="Oval 325" o:spid="_x0000_s2092" style="position:absolute;left:2589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" fillcolor="#ffc" strokecolor="#1f1a17" strokeweight="1.5pt"/>
                        <v:line id="Line 40" o:spid="_x0000_s2093" style="position:absolute;flip:x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" strokecolor="#1f1a17" strokeweight="1.5pt"/>
                        <v:line id="Line 41" o:spid="_x0000_s2094" style="position:absolute;flip:x y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" strokecolor="#1f1a17" strokeweight="1.5pt"/>
                      </v:group>
                      <v:group id="Group 328" o:spid="_x0000_s2095" style="position:absolute;left:25892;width:3889;height:4079" coordorigin="2589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      <v:oval id="Oval 329" o:spid="_x0000_s2096" style="position:absolute;left:2589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" fillcolor="#ffc" strokecolor="#1f1a17" strokeweight="1.5pt"/>
                        <v:line id="Line 44" o:spid="_x0000_s2097" style="position:absolute;flip:x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" strokecolor="#1f1a17" strokeweight="1.5pt"/>
                        <v:line id="Line 45" o:spid="_x0000_s2098" style="position:absolute;flip:x y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" strokecolor="#1f1a17" strokeweight="1.5pt"/>
                      </v:group>
                      <v:rect id="Rectangle 332" o:spid="_x0000_s2099" style="position:absolute;left:27447;top:28987;width:683;height:14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" strokecolor="#903" strokeweight="1.5pt"/>
                      <v:rect id="Rectangle 333" o:spid="_x0000_s2100" style="position:absolute;left:27447;top:46974;width:683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" strokecolor="#903" strokeweight="1.5pt"/>
                      <v:rect id="Rectangle 334" o:spid="_x0000_s2101" style="position:absolute;left:37872;top:6348;width:736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EC65E96" w14:textId="5B35801C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2" o:spid="_x0000_s2102" style="position:absolute;visibility:visible;mso-wrap-style:square" from="41148,9159" to="41148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" strokeweight="1.5pt">
                        <v:stroke dashstyle="3 1"/>
                      </v:line>
                      <v:group id="Group 336" o:spid="_x0000_s2103" style="position:absolute;left:39703;top:1524;width:2905;height:3984" coordorigin="39703,152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      <v:oval id="Oval 337" o:spid="_x0000_s2104" style="position:absolute;left:39703;top:1524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" filled="f" strokecolor="#903" strokeweight="1.5pt"/>
                        <v:line id="Line 54" o:spid="_x0000_s2105" style="position:absolute;visibility:visible;mso-wrap-style:square" from="39704,1524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" strokecolor="#903" strokeweight="1.5pt"/>
                        <v:line id="Line 55" o:spid="_x0000_s2106" style="position:absolute;visibility:visible;mso-wrap-style:square" from="39703,1525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" strokecolor="#903" strokeweight="1.5pt"/>
                        <v:shape id="Freeform 56" o:spid="_x0000_s2107" style="position:absolute;left:39703;top:152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" path="m,54l54,r54,54e" filled="f" strokecolor="#903" strokeweight="1.5pt">
                          <v:path arrowok="t" o:connecttype="custom" o:connectlocs="0,91;92,0;183,91" o:connectangles="0,0,0"/>
                        </v:shape>
                      </v:group>
                      <v:group id="Group 341" o:spid="_x0000_s2108" style="position:absolute;left:39703;top:1524;width:2905;height:3984" coordorigin="39703,152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      <v:oval id="Oval 342" o:spid="_x0000_s2109" style="position:absolute;left:39703;top:1524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" filled="f" strokecolor="#903" strokeweight="1.5pt"/>
                        <v:line id="Line 59" o:spid="_x0000_s2110" style="position:absolute;visibility:visible;mso-wrap-style:square" from="39704,1524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" strokecolor="#903" strokeweight="1.5pt"/>
                        <v:line id="Line 60" o:spid="_x0000_s2111" style="position:absolute;visibility:visible;mso-wrap-style:square" from="39703,1525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" strokecolor="#903" strokeweight="1.5pt"/>
                        <v:shape id="Freeform 61" o:spid="_x0000_s2112" style="position:absolute;left:39703;top:152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" path="m,54l54,r54,54e" filled="f" strokecolor="#903" strokeweight="1.5pt">
                          <v:path arrowok="t" o:connecttype="custom" o:connectlocs="0,91;92,0;183,91" o:connectangles="0,0,0"/>
                        </v:shape>
                      </v:group>
                      <v:rect id="Rectangle 346" o:spid="_x0000_s2113" style="position:absolute;left:37872;top:6348;width:736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B2746A1" w14:textId="2E809F0B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347" o:spid="_x0000_s2114" style="position:absolute;left:40767;top:38131;width:698;height:2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x2dxQAAANw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" strokecolor="#903" strokeweight="1.5pt"/>
                      <v:line id="Line 65" o:spid="_x0000_s2115" style="position:absolute;visibility:visible;mso-wrap-style:square" from="1984,12557" to="11890,1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" strokecolor="#903" strokeweight="1.5pt"/>
                      <v:line id="Line 66" o:spid="_x0000_s2116" style="position:absolute;flip:x;visibility:visible;mso-wrap-style:square" from="10922,12557" to="11890,12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" strokecolor="#903" strokeweight="1.5pt"/>
                      <v:line id="Line 67" o:spid="_x0000_s2117" style="position:absolute;flip:x y;visibility:visible;mso-wrap-style:square" from="10922,12144" to="11890,1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" strokecolor="#903" strokeweight="1.5pt"/>
                      <v:rect id="Rectangle 351" o:spid="_x0000_s2118" style="position:absolute;left:4365;top:10696;width:5853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CCD79C9" w14:textId="17623FEA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69" o:spid="_x0000_s2119" style="position:absolute;visibility:visible;mso-wrap-style:square" from="1984,20383" to="11890,20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" strokecolor="#903" strokeweight="1.5pt"/>
                      <v:line id="Line 70" o:spid="_x0000_s2120" style="position:absolute;flip:x;visibility:visible;mso-wrap-style:square" from="10922,20383" to="11890,20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" strokecolor="#903" strokeweight="1.5pt"/>
                      <v:line id="Line 71" o:spid="_x0000_s2121" style="position:absolute;flip:x y;visibility:visible;mso-wrap-style:square" from="10922,19970" to="11890,20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" strokecolor="#903" strokeweight="1.5pt"/>
                      <v:rect id="Rectangle 355" o:spid="_x0000_s2122" style="position:absolute;left:2651;top:18520;width:9670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1C5F20E" w14:textId="2F3AC276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school name</w:t>
                              </w:r>
                            </w:p>
                          </w:txbxContent>
                        </v:textbox>
                      </v:rect>
                      <v:line id="Line 79" o:spid="_x0000_s2123" style="position:absolute;flip:x;visibility:visible;mso-wrap-style:square" from="12747,46958" to="27400,46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" strokecolor="#903" strokeweight="1.5pt"/>
                      <v:line id="Line 80" o:spid="_x0000_s2124" style="position:absolute;visibility:visible;mso-wrap-style:square" from="12747,46958" to="13716,47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" strokecolor="#903" strokeweight="1.5pt"/>
                      <v:line id="Line 81" o:spid="_x0000_s2125" style="position:absolute;flip:y;visibility:visible;mso-wrap-style:square" from="12747,46561" to="13716,46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" strokecolor="#903" strokeweight="1.5pt"/>
                      <v:rect id="Rectangle 365" o:spid="_x0000_s2126" style="position:absolute;left:14064;top:44531;width:13607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D62E47D" w14:textId="2D1181E0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SearchSchoolBus</w:t>
                              </w:r>
                            </w:p>
                          </w:txbxContent>
                        </v:textbox>
                      </v:rect>
                      <v:line id="Line 83" o:spid="_x0000_s2127" style="position:absolute;visibility:visible;mso-wrap-style:square" from="12747,53975" to="16779,5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" strokecolor="#903" strokeweight="1.5pt"/>
                      <v:line id="Line 84" o:spid="_x0000_s2128" style="position:absolute;visibility:visible;mso-wrap-style:square" from="16779,53975" to="16779,54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fbs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lbrJ/g7E4+A3N0AAAD//wMAUEsBAi0AFAAGAAgAAAAhANvh9svuAAAAhQEAABMAAAAAAAAA&#10;AAAAAAAAAAAAAFtDb250ZW50X1R5cGVzXS54bWxQSwECLQAUAAYACAAAACEAWvQsW78AAAAVAQAA&#10;CwAAAAAAAAAAAAAAAAAfAQAAX3JlbHMvLnJlbHNQSwECLQAUAAYACAAAACEA0in27MYAAADcAAAA&#10;DwAAAAAAAAAAAAAAAAAHAgAAZHJzL2Rvd25yZXYueG1sUEsFBgAAAAADAAMAtwAAAPoCAAAAAA==&#10;" strokecolor="#903" strokeweight="1.5pt"/>
                      <v:line id="Line 85" o:spid="_x0000_s2129" style="position:absolute;flip:x;visibility:visible;mso-wrap-style:square" from="12779,54784" to="16779,54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" strokecolor="#903" strokeweight="1.5pt"/>
                      <v:line id="Line 86" o:spid="_x0000_s2130" style="position:absolute;visibility:visible;mso-wrap-style:square" from="12779,54784" to="13747,55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" strokecolor="#903" strokeweight="1.5pt"/>
                      <v:line id="Line 87" o:spid="_x0000_s2131" style="position:absolute;flip:y;visibility:visible;mso-wrap-style:square" from="12779,54387" to="13747,54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" strokecolor="#903" strokeweight="1.5pt"/>
                      <v:rect id="Rectangle 371" o:spid="_x0000_s2132" style="position:absolute;left:14239;top:52085;width:1111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5E44C41" w14:textId="13B02A19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 Fail message</w:t>
                              </w:r>
                            </w:p>
                          </w:txbxContent>
                        </v:textbox>
                      </v:rect>
                      <v:line id="Line 89" o:spid="_x0000_s2133" style="position:absolute;visibility:visible;mso-wrap-style:square" from="12731,28971" to="27400,28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" strokecolor="#903" strokeweight="1.5pt"/>
                      <v:line id="Line 90" o:spid="_x0000_s2134" style="position:absolute;flip:x;visibility:visible;mso-wrap-style:square" from="26431,28971" to="27400,2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" strokecolor="#903" strokeweight="1.5pt"/>
                      <v:line id="Line 91" o:spid="_x0000_s2135" style="position:absolute;flip:x y;visibility:visible;mso-wrap-style:square" from="26431,28575" to="27400,28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" strokecolor="#903" strokeweight="1.5pt"/>
                      <v:rect id="Rectangle 375" o:spid="_x0000_s2136" style="position:absolute;left:14936;top:27102;width:10718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24E1FF9" w14:textId="2E391C3D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doSearchSchoolBus</w:t>
                              </w:r>
                            </w:p>
                          </w:txbxContent>
                        </v:textbox>
                      </v:rect>
                      <v:line id="Line 93" o:spid="_x0000_s2137" style="position:absolute;visibility:visible;mso-wrap-style:square" from="28257,31797" to="32289,31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MWq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lZPa/g7E4+A3N0AAAD//wMAUEsBAi0AFAAGAAgAAAAhANvh9svuAAAAhQEAABMAAAAAAAAA&#10;AAAAAAAAAAAAAFtDb250ZW50X1R5cGVzXS54bWxQSwECLQAUAAYACAAAACEAWvQsW78AAAAVAQAA&#10;CwAAAAAAAAAAAAAAAAAfAQAAX3JlbHMvLnJlbHNQSwECLQAUAAYACAAAACEAOLzFqsYAAADcAAAA&#10;DwAAAAAAAAAAAAAAAAAHAgAAZHJzL2Rvd25yZXYueG1sUEsFBgAAAAADAAMAtwAAAPoCAAAAAA==&#10;" strokecolor="#903" strokeweight="1.5pt"/>
                      <v:line id="Line 94" o:spid="_x0000_s2138" style="position:absolute;visibility:visible;mso-wrap-style:square" from="32289,31797" to="32289,3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" strokecolor="#903" strokeweight="1.5pt"/>
                      <v:line id="Line 95" o:spid="_x0000_s2139" style="position:absolute;flip:x;visibility:visible;mso-wrap-style:square" from="28289,32607" to="32289,3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" strokecolor="#903" strokeweight="1.5pt"/>
                      <v:line id="Line 96" o:spid="_x0000_s2140" style="position:absolute;visibility:visible;mso-wrap-style:square" from="28289,32607" to="29257,33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" strokecolor="#903" strokeweight="1.5pt"/>
                      <v:line id="Line 97" o:spid="_x0000_s2141" style="position:absolute;flip:y;visibility:visible;mso-wrap-style:square" from="28289,32210" to="29257,3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" strokecolor="#903" strokeweight="1.5pt"/>
                      <v:rect id="Rectangle 381" o:spid="_x0000_s2142" style="position:absolute;left:29431;top:29566;width:11833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4A2D5C70" w14:textId="684BABA4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getSearchSchoolBus()</w:t>
                              </w:r>
                            </w:p>
                          </w:txbxContent>
                        </v:textbox>
                      </v:rect>
                      <v:line id="Line 99" o:spid="_x0000_s2143" style="position:absolute;visibility:visible;mso-wrap-style:square" from="28225,38115" to="40719,38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" strokecolor="#903" strokeweight="1.5pt"/>
                      <v:line id="Line 100" o:spid="_x0000_s2144" style="position:absolute;flip:x;visibility:visible;mso-wrap-style:square" from="39751,38115" to="40719,38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" strokecolor="#903" strokeweight="1.5pt"/>
                      <v:line id="Line 101" o:spid="_x0000_s2145" style="position:absolute;flip:x y;visibility:visible;mso-wrap-style:square" from="39751,37719" to="40719,38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" strokecolor="#903" strokeweight="1.5pt"/>
                      <v:rect id="Rectangle 385" o:spid="_x0000_s2146" style="position:absolute;left:29685;top:35961;width:1019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9400B61" w14:textId="3A049303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QueryAllSchoolBus</w:t>
                              </w:r>
                            </w:p>
                          </w:txbxContent>
                        </v:textbox>
                      </v:rect>
                      <v:line id="Line 103" o:spid="_x0000_s2147" style="position:absolute;flip:x;visibility:visible;mso-wrap-style:square" from="28257,40941" to="40719,40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" strokecolor="#903" strokeweight="1.5pt">
                        <v:stroke dashstyle="3 1"/>
                      </v:line>
                      <v:line id="Line 104" o:spid="_x0000_s2148" style="position:absolute;visibility:visible;mso-wrap-style:square" from="28257,40941" to="29225,41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" strokecolor="#903" strokeweight="1.5pt"/>
                      <v:line id="Line 105" o:spid="_x0000_s2149" style="position:absolute;flip:y;visibility:visible;mso-wrap-style:square" from="28257,40544" to="29225,40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" strokecolor="#903" strokeweight="1.5pt"/>
                      <v:rect id="Rectangle 389" o:spid="_x0000_s2150" style="position:absolute;left:31670;top:39072;width:6376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39016826" w14:textId="5C88AB29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01C8444A" w14:textId="31F4E2C5" w:rsidR="003C57FE" w:rsidRPr="009F1F59" w:rsidRDefault="00FC3FB3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93" behindDoc="0" locked="0" layoutInCell="1" allowOverlap="1" wp14:anchorId="1D9DAFC3" wp14:editId="0308139C">
                <wp:simplePos x="0" y="0"/>
                <wp:positionH relativeFrom="column">
                  <wp:posOffset>12700</wp:posOffset>
                </wp:positionH>
                <wp:positionV relativeFrom="paragraph">
                  <wp:posOffset>50165</wp:posOffset>
                </wp:positionV>
                <wp:extent cx="6083300" cy="241300"/>
                <wp:effectExtent l="0" t="0" r="0" b="63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0" cy="241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94BBE" w14:textId="73DC64BC" w:rsidR="00DF5F82" w:rsidRPr="00084BB6" w:rsidRDefault="00DF5F82" w:rsidP="00DF5F8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94" w:name="_Toc98702728"/>
                            <w:bookmarkStart w:id="95" w:name="_Toc115201663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Search school bus</w:t>
                            </w:r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AFC3" id="Text Box 66" o:spid="_x0000_s2151" type="#_x0000_t202" style="position:absolute;left:0;text-align:left;margin-left:1pt;margin-top:3.95pt;width:479pt;height:19pt;z-index:2516510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" stroked="f">
                <v:textbox inset="0,0,0,0">
                  <w:txbxContent>
                    <w:p w14:paraId="0DD94BBE" w14:textId="73DC64BC" w:rsidR="00DF5F82" w:rsidRPr="00084BB6" w:rsidRDefault="00DF5F82" w:rsidP="00DF5F8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96" w:name="_Toc98702728"/>
                      <w:bookmarkStart w:id="97" w:name="_Toc115201663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Search school bus</w:t>
                      </w:r>
                      <w:bookmarkEnd w:id="96"/>
                      <w:bookmarkEnd w:id="97"/>
                    </w:p>
                  </w:txbxContent>
                </v:textbox>
              </v:shape>
            </w:pict>
          </mc:Fallback>
        </mc:AlternateContent>
      </w:r>
    </w:p>
    <w:p w14:paraId="43FE7303" w14:textId="47C24094" w:rsidR="005505DB" w:rsidRPr="009F1F59" w:rsidRDefault="005505DB" w:rsidP="0024498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2CBBF81" w14:textId="2E09EE77" w:rsidR="005505DB" w:rsidRPr="009F1F59" w:rsidRDefault="005505DB">
      <w:pPr>
        <w:rPr>
          <w:rFonts w:ascii="TH SarabunPSK" w:hAnsi="TH SarabunPSK" w:cs="TH SarabunPSK"/>
          <w:b/>
          <w:bCs/>
          <w:sz w:val="28"/>
        </w:rPr>
      </w:pPr>
      <w:r w:rsidRPr="009F1F59">
        <w:rPr>
          <w:rFonts w:ascii="TH SarabunPSK" w:hAnsi="TH SarabunPSK" w:cs="TH SarabunPSK"/>
          <w:b/>
          <w:bCs/>
          <w:sz w:val="28"/>
        </w:rPr>
        <w:br w:type="page"/>
      </w:r>
    </w:p>
    <w:p w14:paraId="5A708382" w14:textId="36B3081E" w:rsidR="00DF5F82" w:rsidRDefault="00CD1EF5" w:rsidP="00DF5F82">
      <w:pPr>
        <w:keepNext/>
        <w:jc w:val="center"/>
      </w:pPr>
      <w:r w:rsidRPr="00CD1EF5">
        <w:rPr>
          <w:noProof/>
        </w:rPr>
        <w:lastRenderedPageBreak/>
        <w:drawing>
          <wp:inline distT="0" distB="0" distL="0" distR="0" wp14:anchorId="3393B9F7" wp14:editId="29FD7448">
            <wp:extent cx="4408170" cy="32870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1755" r="23260" b="22545"/>
                    <a:stretch/>
                  </pic:blipFill>
                  <pic:spPr bwMode="auto">
                    <a:xfrm>
                      <a:off x="0" y="0"/>
                      <a:ext cx="4408696" cy="32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A0E21" w14:textId="63BE3528" w:rsidR="00080363" w:rsidRPr="00084BB6" w:rsidRDefault="00DF5F82" w:rsidP="00DF5F82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98" w:name="_Toc115201664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คลาสไดอาแกรมของยูสเคส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Search school bus</w:t>
      </w:r>
      <w:bookmarkEnd w:id="98"/>
    </w:p>
    <w:p w14:paraId="719219B1" w14:textId="77777777" w:rsidR="00080363" w:rsidRPr="00DF5F82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17FA42C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2A5AE05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588A4A1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A79B8C2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DC2CBC2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3E462D7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51A2524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177A98C" w14:textId="660443E3" w:rsidR="006F6367" w:rsidRPr="009F1F59" w:rsidRDefault="006F6367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0130A36" w14:textId="77777777" w:rsidR="00DF5F82" w:rsidRDefault="006B05E7" w:rsidP="00DF5F82">
      <w:pPr>
        <w:keepNext/>
        <w:jc w:val="center"/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D361B50" wp14:editId="22CDB6FB">
            <wp:extent cx="2611004" cy="5655600"/>
            <wp:effectExtent l="0" t="0" r="0" b="254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004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6C4A" w14:textId="0E7F225E" w:rsidR="006B05E7" w:rsidRPr="00084BB6" w:rsidRDefault="00DF5F82" w:rsidP="00DF5F82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99" w:name="_Toc115201665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 แสดงหน้าจอ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Search school bus</w:t>
      </w:r>
      <w:bookmarkEnd w:id="99"/>
    </w:p>
    <w:p w14:paraId="5A403E2E" w14:textId="4C10E9BB" w:rsidR="006B05E7" w:rsidRPr="009F1F59" w:rsidRDefault="006B05E7" w:rsidP="00DF5F82">
      <w:pPr>
        <w:rPr>
          <w:rFonts w:ascii="TH SarabunPSK" w:hAnsi="TH SarabunPSK" w:cs="TH SarabunPSK"/>
          <w:sz w:val="32"/>
          <w:szCs w:val="32"/>
        </w:rPr>
      </w:pPr>
    </w:p>
    <w:p w14:paraId="4CAD555F" w14:textId="1C544E52" w:rsidR="006F6367" w:rsidRPr="009F1F59" w:rsidRDefault="006F6367" w:rsidP="006B05E7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0DB3EC8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EE9B644" w14:textId="6773A065" w:rsidR="005505DB" w:rsidRPr="009F1F59" w:rsidRDefault="005505DB" w:rsidP="004852C6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View school bus details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5030"/>
      </w:tblGrid>
      <w:tr w:rsidR="008B77C4" w14:paraId="07AEC6CE" w14:textId="77777777" w:rsidTr="00971075">
        <w:trPr>
          <w:jc w:val="center"/>
        </w:trPr>
        <w:tc>
          <w:tcPr>
            <w:tcW w:w="4320" w:type="dxa"/>
          </w:tcPr>
          <w:p w14:paraId="10485CB3" w14:textId="77777777" w:rsidR="006F3023" w:rsidRDefault="006F3023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C26D588" w14:textId="15CA6075" w:rsidR="008B77C4" w:rsidRDefault="008B77C4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FE3317D" w14:textId="77777777" w:rsidR="0056222F" w:rsidRPr="0056222F" w:rsidRDefault="0056222F" w:rsidP="008B77C4">
            <w:pPr>
              <w:rPr>
                <w:rFonts w:ascii="TH SarabunPSK" w:hAnsi="TH SarabunPSK" w:cs="TH SarabunPSK"/>
                <w:b/>
                <w:bCs/>
                <w:sz w:val="20"/>
                <w:szCs w:val="20"/>
              </w:rPr>
            </w:pPr>
          </w:p>
          <w:p w14:paraId="48DA6865" w14:textId="77777777" w:rsidR="008B77C4" w:rsidRPr="009F1F59" w:rsidRDefault="008B77C4" w:rsidP="008B77C4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056ADEA4" w14:textId="6FEBF179" w:rsidR="0056222F" w:rsidRPr="0056222F" w:rsidRDefault="008B77C4" w:rsidP="0056222F">
            <w:pPr>
              <w:spacing w:after="240"/>
              <w:rPr>
                <w:rFonts w:ascii="TH SarabunPSK" w:hAnsi="TH SarabunPSK" w:cs="TH SarabunPSK"/>
                <w:sz w:val="24"/>
                <w:szCs w:val="24"/>
              </w:rPr>
            </w:pPr>
            <w:r w:rsidRPr="006F3023">
              <w:rPr>
                <w:rFonts w:ascii="TH SarabunPSK" w:hAnsi="TH SarabunPSK" w:cs="TH SarabunPSK"/>
                <w:sz w:val="24"/>
                <w:szCs w:val="24"/>
              </w:rPr>
              <w:t xml:space="preserve">1 - </w:t>
            </w:r>
            <w:r w:rsidRPr="006F3023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6F3023">
              <w:rPr>
                <w:rFonts w:ascii="TH SarabunPSK" w:hAnsi="TH SarabunPSK" w:cs="TH SarabunPSK"/>
                <w:sz w:val="24"/>
                <w:szCs w:val="24"/>
              </w:rPr>
              <w:t>View school bus details</w:t>
            </w:r>
          </w:p>
          <w:p w14:paraId="63038A91" w14:textId="6AD1F772" w:rsidR="0056222F" w:rsidRDefault="008B77C4" w:rsidP="0056222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ผู้ใช้งานเลือกรถรับส่ง</w:t>
            </w:r>
          </w:p>
          <w:p w14:paraId="140EBE1D" w14:textId="77777777" w:rsidR="0056222F" w:rsidRPr="0056222F" w:rsidRDefault="0056222F" w:rsidP="0056222F">
            <w:pPr>
              <w:rPr>
                <w:rFonts w:ascii="TH SarabunPSK" w:hAnsi="TH SarabunPSK" w:cs="TH SarabunPSK"/>
                <w:szCs w:val="22"/>
              </w:rPr>
            </w:pPr>
          </w:p>
          <w:p w14:paraId="5E27B497" w14:textId="77777777" w:rsidR="008B77C4" w:rsidRPr="009F1F59" w:rsidRDefault="008B77C4" w:rsidP="0056222F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ระบบรับค่าจากผู้ใช้</w:t>
            </w:r>
          </w:p>
          <w:p w14:paraId="3447EBA8" w14:textId="77777777" w:rsidR="008B77C4" w:rsidRPr="009F1F59" w:rsidRDefault="008B77C4" w:rsidP="0056222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ระบบทำการค้นหาข้อมูลรถรับส่งนักเรียนที่เลือก</w:t>
            </w:r>
          </w:p>
          <w:p w14:paraId="46286DF6" w14:textId="77777777" w:rsidR="008B77C4" w:rsidRPr="009F1F59" w:rsidRDefault="008B77C4" w:rsidP="0056222F">
            <w:pPr>
              <w:rPr>
                <w:rFonts w:ascii="TH SarabunPSK" w:hAnsi="TH SarabunPSK" w:cs="TH SarabunPSK"/>
                <w:szCs w:val="22"/>
              </w:rPr>
            </w:pPr>
            <w:r w:rsidRPr="009F1F59">
              <w:rPr>
                <w:rFonts w:ascii="TH SarabunPSK" w:hAnsi="TH SarabunPSK" w:cs="TH SarabunPSK"/>
                <w:szCs w:val="22"/>
              </w:rPr>
              <w:t xml:space="preserve">      4.1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180F5FB8" w14:textId="77777777" w:rsidR="008B77C4" w:rsidRPr="009F1F59" w:rsidRDefault="008B77C4" w:rsidP="008B77C4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      </w:t>
            </w:r>
            <w:r w:rsidRPr="009F1F59">
              <w:rPr>
                <w:rFonts w:ascii="TH SarabunPSK" w:hAnsi="TH SarabunPSK" w:cs="TH SarabunPSK"/>
                <w:szCs w:val="22"/>
              </w:rPr>
              <w:t xml:space="preserve">4.2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ระบบคืนค่าข้อมูลรถรับส่งนักเรียน</w:t>
            </w:r>
          </w:p>
          <w:p w14:paraId="20D7D828" w14:textId="4268345C" w:rsidR="008B77C4" w:rsidRDefault="008B77C4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5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ระบบแสดงผลการค้นหาที่สมบูรณ์</w:t>
            </w:r>
          </w:p>
          <w:p w14:paraId="32AD8FBB" w14:textId="77777777" w:rsidR="0056222F" w:rsidRPr="009F1F59" w:rsidRDefault="0056222F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38C46DB" w14:textId="77777777" w:rsidR="008B77C4" w:rsidRPr="009F1F59" w:rsidRDefault="008B77C4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07870E9D" w14:textId="77777777" w:rsidR="008B77C4" w:rsidRPr="009F1F59" w:rsidRDefault="008B77C4" w:rsidP="008B77C4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4.1.1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“ไม่พบข้อมูลรถรับส่งนักเรียนที่เลือก”</w:t>
            </w:r>
          </w:p>
          <w:p w14:paraId="1701A13B" w14:textId="77777777" w:rsidR="008B77C4" w:rsidRDefault="008B77C4" w:rsidP="005505D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0" w:type="dxa"/>
          </w:tcPr>
          <w:p w14:paraId="34930836" w14:textId="27392CA6" w:rsidR="008B77C4" w:rsidRDefault="006F3023" w:rsidP="005505D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F3023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076" behindDoc="0" locked="0" layoutInCell="1" allowOverlap="1" wp14:anchorId="5D3CF48D" wp14:editId="335B9E7E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2540</wp:posOffset>
                      </wp:positionV>
                      <wp:extent cx="3194060" cy="3527425"/>
                      <wp:effectExtent l="0" t="0" r="6350" b="34925"/>
                      <wp:wrapNone/>
                      <wp:docPr id="600" name="Group 2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94060" cy="3527425"/>
                                <a:chOff x="0" y="0"/>
                                <a:chExt cx="5370390" cy="5930900"/>
                              </a:xfrm>
                            </wpg:grpSpPr>
                            <wps:wsp>
                              <wps:cNvPr id="601" name="Rectangle 6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23876"/>
                                  <a:ext cx="44094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534083" w14:textId="021B3245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02" name="Line 6"/>
                              <wps:cNvCnPr/>
                              <wps:spPr bwMode="auto">
                                <a:xfrm>
                                  <a:off x="168275" y="825500"/>
                                  <a:ext cx="0" cy="510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03" name="Group 6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4287" y="7938"/>
                                  <a:ext cx="309563" cy="427038"/>
                                  <a:chOff x="14288" y="7938"/>
                                  <a:chExt cx="195" cy="269"/>
                                </a:xfrm>
                              </wpg:grpSpPr>
                              <wps:wsp>
                                <wps:cNvPr id="604" name="Oval 6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4342" y="7938"/>
                                    <a:ext cx="90" cy="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5" name="Line 8"/>
                                <wps:cNvCnPr/>
                                <wps:spPr bwMode="auto">
                                  <a:xfrm>
                                    <a:off x="14385" y="8027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6" name="Line 9"/>
                                <wps:cNvCnPr/>
                                <wps:spPr bwMode="auto">
                                  <a:xfrm>
                                    <a:off x="14315" y="8050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7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288" y="8110"/>
                                    <a:ext cx="195" cy="9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08" name="Group 6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4287" y="7938"/>
                                  <a:ext cx="309563" cy="427038"/>
                                  <a:chOff x="14288" y="7938"/>
                                  <a:chExt cx="195" cy="269"/>
                                </a:xfrm>
                              </wpg:grpSpPr>
                              <wps:wsp>
                                <wps:cNvPr id="609" name="Oval 6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4342" y="7938"/>
                                    <a:ext cx="90" cy="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0" name="Line 13"/>
                                <wps:cNvCnPr/>
                                <wps:spPr bwMode="auto">
                                  <a:xfrm>
                                    <a:off x="14385" y="8027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1" name="Line 14"/>
                                <wps:cNvCnPr/>
                                <wps:spPr bwMode="auto">
                                  <a:xfrm>
                                    <a:off x="14315" y="8050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2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288" y="8110"/>
                                    <a:ext cx="195" cy="9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13" name="Rectangle 6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23876"/>
                                  <a:ext cx="44094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DEC8EA" w14:textId="68642388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4" name="Rectangle 6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5" name="Rectangle 6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6" name="Rectangle 6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7" name="Rectangle 6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8" name="Rectangle 6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064" y="527050"/>
                                  <a:ext cx="205312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CEA55A" w14:textId="64B40786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ViewSchoolBus Details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9" name="Line 23"/>
                              <wps:cNvCnPr/>
                              <wps:spPr bwMode="auto">
                                <a:xfrm>
                                  <a:off x="1373188" y="825500"/>
                                  <a:ext cx="0" cy="510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20" name="Group 6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6338" y="33338"/>
                                  <a:ext cx="622301" cy="404813"/>
                                  <a:chOff x="1063625" y="33338"/>
                                  <a:chExt cx="392" cy="255"/>
                                </a:xfrm>
                              </wpg:grpSpPr>
                              <wps:wsp>
                                <wps:cNvPr id="621" name="Oval 6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3756" y="33338"/>
                                    <a:ext cx="261" cy="25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2" name="Line 25"/>
                                <wps:cNvCnPr/>
                                <wps:spPr bwMode="auto">
                                  <a:xfrm>
                                    <a:off x="1063625" y="33398"/>
                                    <a:ext cx="0" cy="1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3" name="Line 26"/>
                                <wps:cNvCnPr/>
                                <wps:spPr bwMode="auto">
                                  <a:xfrm>
                                    <a:off x="1063626" y="33466"/>
                                    <a:ext cx="12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24" name="Group 6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6338" y="33338"/>
                                  <a:ext cx="622301" cy="404813"/>
                                  <a:chOff x="1063625" y="33338"/>
                                  <a:chExt cx="392" cy="255"/>
                                </a:xfrm>
                              </wpg:grpSpPr>
                              <wps:wsp>
                                <wps:cNvPr id="625" name="Oval 6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3756" y="33338"/>
                                    <a:ext cx="261" cy="25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6" name="Line 29"/>
                                <wps:cNvCnPr/>
                                <wps:spPr bwMode="auto">
                                  <a:xfrm>
                                    <a:off x="1063625" y="33398"/>
                                    <a:ext cx="0" cy="1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7" name="Line 30"/>
                                <wps:cNvCnPr/>
                                <wps:spPr bwMode="auto">
                                  <a:xfrm>
                                    <a:off x="1063626" y="33466"/>
                                    <a:ext cx="12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28" name="Rectangle 6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064" y="527050"/>
                                  <a:ext cx="205312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1AA60B6" w14:textId="69919ED5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ViewSchoolBus Details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9" name="Rectangle 6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0" name="Rectangle 6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1" name="Rectangle 6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2557463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2" name="Rectangle 6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40640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3" name="Rectangle 6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5345113"/>
                                  <a:ext cx="74613" cy="317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4" name="Rectangle 6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5" name="Rectangle 6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6" name="Rectangle 6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2557463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7" name="Rectangle 6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40640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8" name="Rectangle 6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5345113"/>
                                  <a:ext cx="74613" cy="317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9" name="Rectangle 6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4156" y="523876"/>
                                  <a:ext cx="1620721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4CF8FD" w14:textId="12873496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ViewSchoolBusDetails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0" name="Rectangle 6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45701" y="666752"/>
                                  <a:ext cx="648075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F8D7B4" w14:textId="67F924D9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1" name="Line 45"/>
                              <wps:cNvCnPr/>
                              <wps:spPr bwMode="auto">
                                <a:xfrm>
                                  <a:off x="3284538" y="825500"/>
                                  <a:ext cx="0" cy="510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2" name="Group 6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78163" y="0"/>
                                  <a:ext cx="414338" cy="434976"/>
                                  <a:chOff x="3078163" y="0"/>
                                  <a:chExt cx="261" cy="274"/>
                                </a:xfrm>
                              </wpg:grpSpPr>
                              <wps:wsp>
                                <wps:cNvPr id="643" name="Oval 6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78163" y="21"/>
                                    <a:ext cx="261" cy="25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4" name="Line 47"/>
                                <wps:cNvCnPr/>
                                <wps:spPr bwMode="auto">
                                  <a:xfrm flipH="1">
                                    <a:off x="3078267" y="0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5" name="Line 48"/>
                                <wps:cNvCnPr/>
                                <wps:spPr bwMode="auto">
                                  <a:xfrm flipH="1" flipV="1">
                                    <a:off x="3078267" y="24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46" name="Group 64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78163" y="0"/>
                                  <a:ext cx="414338" cy="434976"/>
                                  <a:chOff x="3078163" y="0"/>
                                  <a:chExt cx="261" cy="274"/>
                                </a:xfrm>
                              </wpg:grpSpPr>
                              <wps:wsp>
                                <wps:cNvPr id="647" name="Oval 6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78163" y="21"/>
                                    <a:ext cx="261" cy="25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8" name="Line 51"/>
                                <wps:cNvCnPr/>
                                <wps:spPr bwMode="auto">
                                  <a:xfrm flipH="1">
                                    <a:off x="3078267" y="0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9" name="Line 52"/>
                                <wps:cNvCnPr/>
                                <wps:spPr bwMode="auto">
                                  <a:xfrm flipH="1" flipV="1">
                                    <a:off x="3078267" y="24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50" name="Rectangle 6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4156" y="523876"/>
                                  <a:ext cx="1620721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77ED68" w14:textId="5C07882D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ViewSchoolBusDetails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1" name="Rectangle 6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45701" y="666752"/>
                                  <a:ext cx="648075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DB8087" w14:textId="27FFFD0B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2" name="Rectangle 6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43263" y="2557463"/>
                                  <a:ext cx="73025" cy="1752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53" name="Rectangle 6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43263" y="2557463"/>
                                  <a:ext cx="73025" cy="1752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54" name="Rectangle 6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39200" y="604839"/>
                                  <a:ext cx="93100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DE9B68" w14:textId="229B488B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5" name="Line 59"/>
                              <wps:cNvCnPr/>
                              <wps:spPr bwMode="auto">
                                <a:xfrm>
                                  <a:off x="4791075" y="904875"/>
                                  <a:ext cx="0" cy="50260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56" name="Group 6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35500" y="90488"/>
                                  <a:ext cx="309563" cy="425450"/>
                                  <a:chOff x="4635500" y="90488"/>
                                  <a:chExt cx="195" cy="268"/>
                                </a:xfrm>
                              </wpg:grpSpPr>
                              <wps:wsp>
                                <wps:cNvPr id="657" name="Oval 6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635555" y="90488"/>
                                    <a:ext cx="89" cy="8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58" name="Line 61"/>
                                <wps:cNvCnPr/>
                                <wps:spPr bwMode="auto">
                                  <a:xfrm>
                                    <a:off x="4635598" y="90575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59" name="Line 62"/>
                                <wps:cNvCnPr/>
                                <wps:spPr bwMode="auto">
                                  <a:xfrm>
                                    <a:off x="4635527" y="90599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0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35500" y="90658"/>
                                    <a:ext cx="195" cy="9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61" name="Group 6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35500" y="90488"/>
                                  <a:ext cx="309563" cy="425450"/>
                                  <a:chOff x="4635500" y="90488"/>
                                  <a:chExt cx="195" cy="268"/>
                                </a:xfrm>
                              </wpg:grpSpPr>
                              <wps:wsp>
                                <wps:cNvPr id="662" name="Oval 6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635555" y="90488"/>
                                    <a:ext cx="89" cy="8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3" name="Line 66"/>
                                <wps:cNvCnPr/>
                                <wps:spPr bwMode="auto">
                                  <a:xfrm>
                                    <a:off x="4635598" y="90575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4" name="Line 67"/>
                                <wps:cNvCnPr/>
                                <wps:spPr bwMode="auto">
                                  <a:xfrm>
                                    <a:off x="4635527" y="90599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5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35500" y="90658"/>
                                    <a:ext cx="195" cy="9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66" name="Rectangle 6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39383" y="604839"/>
                                  <a:ext cx="93100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FC8886" w14:textId="3A3AC327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67" name="Rectangle 6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48213" y="3362325"/>
                                  <a:ext cx="74613" cy="2889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68" name="Rectangle 6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48213" y="3362325"/>
                                  <a:ext cx="74613" cy="2889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69" name="Line 73"/>
                              <wps:cNvCnPr/>
                              <wps:spPr bwMode="auto">
                                <a:xfrm>
                                  <a:off x="211138" y="1370013"/>
                                  <a:ext cx="11160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0" name="Line 74"/>
                              <wps:cNvCnPr/>
                              <wps:spPr bwMode="auto">
                                <a:xfrm flipH="1">
                                  <a:off x="1223963" y="137001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1" name="Line 75"/>
                              <wps:cNvCnPr/>
                              <wps:spPr bwMode="auto">
                                <a:xfrm flipH="1" flipV="1">
                                  <a:off x="1223963" y="132715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2" name="Rectangle 6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5239" y="1171576"/>
                                  <a:ext cx="739894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0E48CF" w14:textId="7B5D9405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73" name="Line 77"/>
                              <wps:cNvCnPr/>
                              <wps:spPr bwMode="auto">
                                <a:xfrm>
                                  <a:off x="211138" y="1973263"/>
                                  <a:ext cx="11160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4" name="Line 78"/>
                              <wps:cNvCnPr/>
                              <wps:spPr bwMode="auto">
                                <a:xfrm flipH="1">
                                  <a:off x="1223963" y="1973263"/>
                                  <a:ext cx="10318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5" name="Line 79"/>
                              <wps:cNvCnPr/>
                              <wps:spPr bwMode="auto">
                                <a:xfrm flipH="1" flipV="1">
                                  <a:off x="1223963" y="193040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6" name="Rectangle 6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379" y="1776413"/>
                                  <a:ext cx="1089022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0C0CA9" w14:textId="50047063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SelecSchoolBus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77" name="Line 81"/>
                              <wps:cNvCnPr/>
                              <wps:spPr bwMode="auto">
                                <a:xfrm>
                                  <a:off x="1419225" y="5343525"/>
                                  <a:ext cx="430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8" name="Line 82"/>
                              <wps:cNvCnPr/>
                              <wps:spPr bwMode="auto">
                                <a:xfrm>
                                  <a:off x="1849438" y="5343525"/>
                                  <a:ext cx="0" cy="857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9" name="Line 83"/>
                              <wps:cNvCnPr/>
                              <wps:spPr bwMode="auto">
                                <a:xfrm flipH="1">
                                  <a:off x="1422400" y="5429250"/>
                                  <a:ext cx="4270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0" name="Line 84"/>
                              <wps:cNvCnPr/>
                              <wps:spPr bwMode="auto">
                                <a:xfrm>
                                  <a:off x="1422400" y="542925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" name="Line 85"/>
                              <wps:cNvCnPr/>
                              <wps:spPr bwMode="auto">
                                <a:xfrm flipV="1">
                                  <a:off x="1422400" y="5386388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2" name="Rectangle 6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88888" y="5165724"/>
                                  <a:ext cx="2119322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4E729C" w14:textId="55586772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school bus details Fail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83" name="Line 87"/>
                              <wps:cNvCnPr/>
                              <wps:spPr bwMode="auto">
                                <a:xfrm>
                                  <a:off x="1416050" y="2555875"/>
                                  <a:ext cx="1822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4" name="Line 88"/>
                              <wps:cNvCnPr/>
                              <wps:spPr bwMode="auto">
                                <a:xfrm flipH="1">
                                  <a:off x="3135313" y="2555875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5" name="Line 89"/>
                              <wps:cNvCnPr/>
                              <wps:spPr bwMode="auto">
                                <a:xfrm flipH="1" flipV="1">
                                  <a:off x="3135313" y="251301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6" name="Rectangle 6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41262" y="2357438"/>
                                  <a:ext cx="922466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8F7B86" w14:textId="5FFD2EB8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87" name="Line 91"/>
                              <wps:cNvCnPr/>
                              <wps:spPr bwMode="auto">
                                <a:xfrm>
                                  <a:off x="3330575" y="2855913"/>
                                  <a:ext cx="430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8" name="Line 92"/>
                              <wps:cNvCnPr/>
                              <wps:spPr bwMode="auto">
                                <a:xfrm>
                                  <a:off x="3760788" y="2855913"/>
                                  <a:ext cx="0" cy="873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9" name="Line 93"/>
                              <wps:cNvCnPr/>
                              <wps:spPr bwMode="auto">
                                <a:xfrm flipH="1">
                                  <a:off x="3333750" y="2943225"/>
                                  <a:ext cx="4270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0" name="Line 94"/>
                              <wps:cNvCnPr/>
                              <wps:spPr bwMode="auto">
                                <a:xfrm>
                                  <a:off x="3333750" y="2943225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1" name="Line 95"/>
                              <wps:cNvCnPr/>
                              <wps:spPr bwMode="auto">
                                <a:xfrm flipV="1">
                                  <a:off x="3333750" y="2898775"/>
                                  <a:ext cx="10318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2" name="Rectangle 6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9841" y="2676525"/>
                                  <a:ext cx="1479789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82AE02" w14:textId="3B856651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getSchoolBusDetails()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93" name="Line 97"/>
                              <wps:cNvCnPr/>
                              <wps:spPr bwMode="auto">
                                <a:xfrm flipH="1">
                                  <a:off x="1419225" y="4062413"/>
                                  <a:ext cx="1819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4" name="Line 98"/>
                              <wps:cNvCnPr/>
                              <wps:spPr bwMode="auto">
                                <a:xfrm>
                                  <a:off x="1419225" y="406241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5" name="Line 99"/>
                              <wps:cNvCnPr/>
                              <wps:spPr bwMode="auto">
                                <a:xfrm flipV="1">
                                  <a:off x="1419225" y="401955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6" name="Rectangle 6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4602" y="3865565"/>
                                  <a:ext cx="1720014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5A2C89" w14:textId="07B30C78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school bus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97" name="Line 101"/>
                              <wps:cNvCnPr/>
                              <wps:spPr bwMode="auto">
                                <a:xfrm>
                                  <a:off x="3327400" y="3360738"/>
                                  <a:ext cx="14176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8" name="Line 102"/>
                              <wps:cNvCnPr/>
                              <wps:spPr bwMode="auto">
                                <a:xfrm flipH="1">
                                  <a:off x="4641850" y="3360738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9" name="Line 103"/>
                              <wps:cNvCnPr/>
                              <wps:spPr bwMode="auto">
                                <a:xfrm flipH="1" flipV="1">
                                  <a:off x="4641850" y="3317875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0" name="Rectangle 7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12696" y="3163888"/>
                                  <a:ext cx="1637804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6B6B3F" w14:textId="7AF1FF4D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 school bus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01" name="Line 105"/>
                              <wps:cNvCnPr/>
                              <wps:spPr bwMode="auto">
                                <a:xfrm flipH="1">
                                  <a:off x="3330575" y="3662363"/>
                                  <a:ext cx="1414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2" name="Line 106"/>
                              <wps:cNvCnPr/>
                              <wps:spPr bwMode="auto">
                                <a:xfrm>
                                  <a:off x="3330575" y="366236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3" name="Line 107"/>
                              <wps:cNvCnPr/>
                              <wps:spPr bwMode="auto">
                                <a:xfrm flipV="1">
                                  <a:off x="3330575" y="361950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4" name="Rectangle 7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0314" y="3463924"/>
                                  <a:ext cx="748436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FE23CE" w14:textId="30DC3784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D3CF48D" id="Group 210" o:spid="_x0000_s2152" style="position:absolute;margin-left:-.2pt;margin-top:.2pt;width:251.5pt;height:277.75pt;z-index:251651076" coordsize="53703,59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">
                      <v:rect id="Rectangle 601" o:spid="_x0000_s2153" style="position:absolute;top:5238;width:440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4A534083" w14:textId="021B3245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line id="Line 6" o:spid="_x0000_s2154" style="position:absolute;visibility:visible;mso-wrap-style:square" from="1682,8255" to="1682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" strokeweight="1.5pt">
                        <v:stroke dashstyle="3 1"/>
                      </v:line>
                      <v:group id="Group 603" o:spid="_x0000_s2155" style="position:absolute;left:142;top:79;width:3096;height:4270" coordorigin="14288,7938" coordsize="195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lO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0Rj+zoQjIBdvAAAA//8DAFBLAQItABQABgAIAAAAIQDb4fbL7gAAAIUBAAATAAAAAAAAAAAA&#10;AAAAAAAAAABbQ29udGVudF9UeXBlc10ueG1sUEsBAi0AFAAGAAgAAAAhAFr0LFu/AAAAFQEAAAsA&#10;AAAAAAAAAAAAAAAAHwEAAF9yZWxzLy5yZWxzUEsBAi0AFAAGAAgAAAAhAHu8yU7EAAAA3AAAAA8A&#10;AAAAAAAAAAAAAAAABwIAAGRycy9kb3ducmV2LnhtbFBLBQYAAAAAAwADALcAAAD4AgAAAAA=&#10;">
                        <v:oval id="Oval 604" o:spid="_x0000_s2156" style="position:absolute;left:14342;top:7938;width:90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" filled="f" strokecolor="#903" strokeweight="1.5pt"/>
                        <v:line id="Line 8" o:spid="_x0000_s2157" style="position:absolute;visibility:visible;mso-wrap-style:square" from="14385,8027" to="14385,8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" strokecolor="#903" strokeweight="1.5pt"/>
                        <v:line id="Line 9" o:spid="_x0000_s2158" style="position:absolute;visibility:visible;mso-wrap-style:square" from="14315,8050" to="14456,8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" strokecolor="#903" strokeweight="1.5pt"/>
                        <v:shape id="Freeform 10" o:spid="_x0000_s2159" style="position:absolute;left:14288;top:8110;width:195;height:9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" path="m,54l54,r54,54e" filled="f" strokecolor="#903" strokeweight="1.5pt">
                          <v:path arrowok="t" o:connecttype="custom" o:connectlocs="0,97;98,0;195,97" o:connectangles="0,0,0"/>
                        </v:shape>
                      </v:group>
                      <v:group id="Group 608" o:spid="_x0000_s2160" style="position:absolute;left:142;top:79;width:3096;height:4270" coordorigin="14288,7938" coordsize="195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">
                        <v:oval id="Oval 609" o:spid="_x0000_s2161" style="position:absolute;left:14342;top:7938;width:90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" filled="f" strokecolor="#903" strokeweight="1.5pt"/>
                        <v:line id="Line 13" o:spid="_x0000_s2162" style="position:absolute;visibility:visible;mso-wrap-style:square" from="14385,8027" to="14385,8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" strokecolor="#903" strokeweight="1.5pt"/>
                        <v:line id="Line 14" o:spid="_x0000_s2163" style="position:absolute;visibility:visible;mso-wrap-style:square" from="14315,8050" to="14456,8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" strokecolor="#903" strokeweight="1.5pt"/>
                        <v:shape id="Freeform 15" o:spid="_x0000_s2164" style="position:absolute;left:14288;top:8110;width:195;height:9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" path="m,54l54,r54,54e" filled="f" strokecolor="#903" strokeweight="1.5pt">
                          <v:path arrowok="t" o:connecttype="custom" o:connectlocs="0,97;98,0;195,97" o:connectangles="0,0,0"/>
                        </v:shape>
                      </v:group>
                      <v:rect id="Rectangle 613" o:spid="_x0000_s2165" style="position:absolute;top:5238;width:440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76DEC8EA" w14:textId="68642388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rect id="Rectangle 614" o:spid="_x0000_s2166" style="position:absolute;left:1270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" strokecolor="#903" strokeweight="1.5pt"/>
                      <v:rect id="Rectangle 615" o:spid="_x0000_s2167" style="position:absolute;left:1270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" strokecolor="#903" strokeweight="1.5pt"/>
                      <v:rect id="Rectangle 616" o:spid="_x0000_s2168" style="position:absolute;left:1270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" strokecolor="#903" strokeweight="1.5pt"/>
                      <v:rect id="Rectangle 617" o:spid="_x0000_s2169" style="position:absolute;left:1270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" strokecolor="#903" strokeweight="1.5pt"/>
                      <v:rect id="Rectangle 618" o:spid="_x0000_s2170" style="position:absolute;left:5840;top:5270;width:20531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BCEA55A" w14:textId="64B40786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ViewSchoolBus Details Page</w:t>
                              </w:r>
                            </w:p>
                          </w:txbxContent>
                        </v:textbox>
                      </v:rect>
                      <v:line id="Line 23" o:spid="_x0000_s2171" style="position:absolute;visibility:visible;mso-wrap-style:square" from="13731,8255" to="13731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" strokeweight="1.5pt">
                        <v:stroke dashstyle="3 1"/>
                      </v:line>
                      <v:group id="Group 620" o:spid="_x0000_s2172" style="position:absolute;left:10663;top:333;width:6223;height:4048" coordorigin="10636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      <v:oval id="Oval 621" o:spid="_x0000_s2173" style="position:absolute;left:10637;top:333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" fillcolor="#ffc" strokecolor="#1f1a17" strokeweight="1.5pt"/>
                        <v:line id="Line 25" o:spid="_x0000_s2174" style="position:absolute;visibility:visible;mso-wrap-style:square" from="10636,333" to="10636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" strokecolor="#1f1a17" strokeweight="1.5pt"/>
                        <v:line id="Line 26" o:spid="_x0000_s2175" style="position:absolute;visibility:visible;mso-wrap-style:square" from="10636,334" to="10637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" strokecolor="#1f1a17" strokeweight="1.5pt"/>
                      </v:group>
                      <v:group id="Group 624" o:spid="_x0000_s2176" style="position:absolute;left:10663;top:333;width:6223;height:4048" coordorigin="10636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A1a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">
                        <v:oval id="Oval 625" o:spid="_x0000_s2177" style="position:absolute;left:10637;top:333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" fillcolor="#ffc" strokecolor="#1f1a17" strokeweight="1.5pt"/>
                        <v:line id="Line 29" o:spid="_x0000_s2178" style="position:absolute;visibility:visible;mso-wrap-style:square" from="10636,333" to="10636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" strokecolor="#1f1a17" strokeweight="1.5pt"/>
                        <v:line id="Line 30" o:spid="_x0000_s2179" style="position:absolute;visibility:visible;mso-wrap-style:square" from="10636,334" to="10637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" strokecolor="#1f1a17" strokeweight="1.5pt"/>
                      </v:group>
                      <v:rect id="Rectangle 628" o:spid="_x0000_s2180" style="position:absolute;left:5840;top:5270;width:20531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1AA60B6" w14:textId="69919ED5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ViewSchoolBus Details Page</w:t>
                              </w:r>
                            </w:p>
                          </w:txbxContent>
                        </v:textbox>
                      </v:rect>
                      <v:rect id="Rectangle 629" o:spid="_x0000_s2181" style="position:absolute;left:13319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" strokecolor="#903" strokeweight="1.5pt"/>
                      <v:rect id="Rectangle 630" o:spid="_x0000_s2182" style="position:absolute;left:13319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" strokecolor="#903" strokeweight="1.5pt"/>
                      <v:rect id="Rectangle 631" o:spid="_x0000_s2183" style="position:absolute;left:13319;top:25574;width:746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" strokecolor="#903" strokeweight="1.5pt"/>
                      <v:rect id="Rectangle 632" o:spid="_x0000_s2184" style="position:absolute;left:13319;top:40640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" strokecolor="#903" strokeweight="1.5pt"/>
                      <v:rect id="Rectangle 633" o:spid="_x0000_s2185" style="position:absolute;left:13319;top:53451;width:74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" strokecolor="#903" strokeweight="1.5pt"/>
                      <v:rect id="Rectangle 634" o:spid="_x0000_s2186" style="position:absolute;left:13319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" strokecolor="#903" strokeweight="1.5pt"/>
                      <v:rect id="Rectangle 635" o:spid="_x0000_s2187" style="position:absolute;left:13319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" strokecolor="#903" strokeweight="1.5pt"/>
                      <v:rect id="Rectangle 636" o:spid="_x0000_s2188" style="position:absolute;left:13319;top:25574;width:746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" strokecolor="#903" strokeweight="1.5pt"/>
                      <v:rect id="Rectangle 637" o:spid="_x0000_s2189" style="position:absolute;left:13319;top:40640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" strokecolor="#903" strokeweight="1.5pt"/>
                      <v:rect id="Rectangle 638" o:spid="_x0000_s2190" style="position:absolute;left:13319;top:53451;width:74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" strokecolor="#903" strokeweight="1.5pt"/>
                      <v:rect id="Rectangle 639" o:spid="_x0000_s2191" style="position:absolute;left:26441;top:5238;width:16207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04CF8FD" w14:textId="12873496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ViewSchoolBusDetails </w:t>
                              </w:r>
                            </w:p>
                          </w:txbxContent>
                        </v:textbox>
                      </v:rect>
                      <v:rect id="Rectangle 640" o:spid="_x0000_s2192" style="position:absolute;left:30457;top:6667;width:648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3F8D7B4" w14:textId="67F924D9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line id="Line 45" o:spid="_x0000_s2193" style="position:absolute;visibility:visible;mso-wrap-style:square" from="32845,8255" to="32845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" strokeweight="1.5pt">
                        <v:stroke dashstyle="3 1"/>
                      </v:line>
                      <v:group id="Group 642" o:spid="_x0000_s2194" style="position:absolute;left:30781;width:4144;height:4349" coordorigin="3078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tUV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">
                        <v:oval id="Oval 643" o:spid="_x0000_s2195" style="position:absolute;left:3078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" fillcolor="#ffc" strokecolor="#1f1a17" strokeweight="1.5pt"/>
                        <v:line id="Line 47" o:spid="_x0000_s2196" style="position:absolute;flip:x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" strokecolor="#1f1a17" strokeweight="1.5pt"/>
                        <v:line id="Line 48" o:spid="_x0000_s2197" style="position:absolute;flip:x y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" strokecolor="#1f1a17" strokeweight="1.5pt"/>
                      </v:group>
                      <v:group id="Group 646" o:spid="_x0000_s2198" style="position:absolute;left:30781;width:4144;height:4349" coordorigin="3078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      <v:oval id="Oval 647" o:spid="_x0000_s2199" style="position:absolute;left:3078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" fillcolor="#ffc" strokecolor="#1f1a17" strokeweight="1.5pt"/>
                        <v:line id="Line 51" o:spid="_x0000_s2200" style="position:absolute;flip:x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" strokecolor="#1f1a17" strokeweight="1.5pt"/>
                        <v:line id="Line 52" o:spid="_x0000_s2201" style="position:absolute;flip:x y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" strokecolor="#1f1a17" strokeweight="1.5pt"/>
                      </v:group>
                      <v:rect id="Rectangle 650" o:spid="_x0000_s2202" style="position:absolute;left:26441;top:5238;width:16207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C77ED68" w14:textId="5C07882D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ViewSchoolBusDetails </w:t>
                              </w:r>
                            </w:p>
                          </w:txbxContent>
                        </v:textbox>
                      </v:rect>
                      <v:rect id="Rectangle 651" o:spid="_x0000_s2203" style="position:absolute;left:30457;top:6667;width:648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5FDB8087" w14:textId="27FFFD0B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652" o:spid="_x0000_s2204" style="position:absolute;left:32432;top:25574;width:730;height:17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" strokecolor="#903" strokeweight="1.5pt"/>
                      <v:rect id="Rectangle 653" o:spid="_x0000_s2205" style="position:absolute;left:32432;top:25574;width:730;height:17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" strokecolor="#903" strokeweight="1.5pt"/>
                      <v:rect id="Rectangle 654" o:spid="_x0000_s2206" style="position:absolute;left:44392;top:6048;width:931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2DE9B68" w14:textId="229B488B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9" o:spid="_x0000_s2207" style="position:absolute;visibility:visible;mso-wrap-style:square" from="47910,9048" to="47910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" strokeweight="1.5pt">
                        <v:stroke dashstyle="3 1"/>
                      </v:line>
                      <v:group id="Group 656" o:spid="_x0000_s2208" style="position:absolute;left:46355;top:904;width:3095;height:4255" coordorigin="46355,90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EXL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yTSB15lwBOTyCQAA//8DAFBLAQItABQABgAIAAAAIQDb4fbL7gAAAIUBAAATAAAAAAAAAAAA&#10;AAAAAAAAAABbQ29udGVudF9UeXBlc10ueG1sUEsBAi0AFAAGAAgAAAAhAFr0LFu/AAAAFQEAAAsA&#10;AAAAAAAAAAAAAAAAHwEAAF9yZWxzLy5yZWxzUEsBAi0AFAAGAAgAAAAhAHh4RcvEAAAA3AAAAA8A&#10;AAAAAAAAAAAAAAAABwIAAGRycy9kb3ducmV2LnhtbFBLBQYAAAAAAwADALcAAAD4AgAAAAA=&#10;">
                        <v:oval id="Oval 657" o:spid="_x0000_s2209" style="position:absolute;left:46355;top:90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" filled="f" strokecolor="#903" strokeweight="1.5pt"/>
                        <v:line id="Line 61" o:spid="_x0000_s2210" style="position:absolute;visibility:visible;mso-wrap-style:square" from="46355,905" to="46355,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" strokecolor="#903" strokeweight="1.5pt"/>
                        <v:line id="Line 62" o:spid="_x0000_s2211" style="position:absolute;visibility:visible;mso-wrap-style:square" from="46355,905" to="46356,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" strokecolor="#903" strokeweight="1.5pt"/>
                        <v:shape id="Freeform 63" o:spid="_x0000_s2212" style="position:absolute;left:46355;top:90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" path="m,54l54,r54,54e" filled="f" strokecolor="#903" strokeweight="1.5pt">
                          <v:path arrowok="t" o:connecttype="custom" o:connectlocs="0,98;98,0;195,98" o:connectangles="0,0,0"/>
                        </v:shape>
                      </v:group>
                      <v:group id="Group 661" o:spid="_x0000_s2213" style="position:absolute;left:46355;top:904;width:3095;height:4255" coordorigin="46355,90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RcC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JDLcz4QjI9R8AAAD//wMAUEsBAi0AFAAGAAgAAAAhANvh9svuAAAAhQEAABMAAAAAAAAA&#10;AAAAAAAAAAAAAFtDb250ZW50X1R5cGVzXS54bWxQSwECLQAUAAYACAAAACEAWvQsW78AAAAVAQAA&#10;CwAAAAAAAAAAAAAAAAAfAQAAX3JlbHMvLnJlbHNQSwECLQAUAAYACAAAACEAOf0XAsYAAADcAAAA&#10;DwAAAAAAAAAAAAAAAAAHAgAAZHJzL2Rvd25yZXYueG1sUEsFBgAAAAADAAMAtwAAAPoCAAAAAA==&#10;">
                        <v:oval id="Oval 662" o:spid="_x0000_s2214" style="position:absolute;left:46355;top:90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" filled="f" strokecolor="#903" strokeweight="1.5pt"/>
                        <v:line id="Line 66" o:spid="_x0000_s2215" style="position:absolute;visibility:visible;mso-wrap-style:square" from="46355,905" to="46355,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" strokecolor="#903" strokeweight="1.5pt"/>
                        <v:line id="Line 67" o:spid="_x0000_s2216" style="position:absolute;visibility:visible;mso-wrap-style:square" from="46355,905" to="46356,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" strokecolor="#903" strokeweight="1.5pt"/>
                        <v:shape id="Freeform 68" o:spid="_x0000_s2217" style="position:absolute;left:46355;top:90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" path="m,54l54,r54,54e" filled="f" strokecolor="#903" strokeweight="1.5pt">
                          <v:path arrowok="t" o:connecttype="custom" o:connectlocs="0,98;98,0;195,98" o:connectangles="0,0,0"/>
                        </v:shape>
                      </v:group>
                      <v:rect id="Rectangle 666" o:spid="_x0000_s2218" style="position:absolute;left:44393;top:6048;width:931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30FC8886" w14:textId="3A3AC327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667" o:spid="_x0000_s2219" style="position:absolute;left:47482;top:33623;width:746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" strokecolor="#903" strokeweight="1.5pt"/>
                      <v:rect id="Rectangle 668" o:spid="_x0000_s2220" style="position:absolute;left:47482;top:33623;width:746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" strokecolor="#903" strokeweight="1.5pt"/>
                      <v:line id="Line 73" o:spid="_x0000_s2221" style="position:absolute;visibility:visible;mso-wrap-style:square" from="2111,13700" to="13271,13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" strokecolor="#903" strokeweight="1.5pt"/>
                      <v:line id="Line 74" o:spid="_x0000_s2222" style="position:absolute;flip:x;visibility:visible;mso-wrap-style:square" from="12239,13700" to="13271,14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" strokecolor="#903" strokeweight="1.5pt"/>
                      <v:line id="Line 75" o:spid="_x0000_s2223" style="position:absolute;flip:x y;visibility:visible;mso-wrap-style:square" from="12239,13271" to="13271,13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" strokecolor="#903" strokeweight="1.5pt"/>
                      <v:rect id="Rectangle 672" o:spid="_x0000_s2224" style="position:absolute;left:4952;top:11715;width:739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30E48CF" w14:textId="7B5D9405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7" o:spid="_x0000_s2225" style="position:absolute;visibility:visible;mso-wrap-style:square" from="2111,19732" to="13271,1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cW2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tZPK/g7E4+A3N0AAAD//wMAUEsBAi0AFAAGAAgAAAAhANvh9svuAAAAhQEAABMAAAAAAAAA&#10;AAAAAAAAAAAAAFtDb250ZW50X1R5cGVzXS54bWxQSwECLQAUAAYACAAAACEAWvQsW78AAAAVAQAA&#10;CwAAAAAAAAAAAAAAAAAfAQAAX3JlbHMvLnJlbHNQSwECLQAUAAYACAAAACEARaXFtsYAAADcAAAA&#10;DwAAAAAAAAAAAAAAAAAHAgAAZHJzL2Rvd25yZXYueG1sUEsFBgAAAAADAAMAtwAAAPoCAAAAAA==&#10;" strokecolor="#903" strokeweight="1.5pt"/>
                      <v:line id="Line 78" o:spid="_x0000_s2226" style="position:absolute;flip:x;visibility:visible;mso-wrap-style:square" from="12239,19732" to="13271,20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" strokecolor="#903" strokeweight="1.5pt"/>
                      <v:line id="Line 79" o:spid="_x0000_s2227" style="position:absolute;flip:x y;visibility:visible;mso-wrap-style:square" from="12239,19304" to="13271,1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" strokecolor="#903" strokeweight="1.5pt"/>
                      <v:rect id="Rectangle 676" o:spid="_x0000_s2228" style="position:absolute;left:3523;top:17764;width:10891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360C0CA9" w14:textId="50047063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SelecSchoolBus</w:t>
                              </w:r>
                            </w:p>
                          </w:txbxContent>
                        </v:textbox>
                      </v:rect>
                      <v:line id="Line 81" o:spid="_x0000_s2229" style="position:absolute;visibility:visible;mso-wrap-style:square" from="14192,53435" to="18494,53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" strokecolor="#903" strokeweight="1.5pt"/>
                      <v:line id="Line 82" o:spid="_x0000_s2230" style="position:absolute;visibility:visible;mso-wrap-style:square" from="18494,53435" to="18494,54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" strokecolor="#903" strokeweight="1.5pt"/>
                      <v:line id="Line 83" o:spid="_x0000_s2231" style="position:absolute;flip:x;visibility:visible;mso-wrap-style:square" from="14224,54292" to="18494,54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" strokecolor="#903" strokeweight="1.5pt"/>
                      <v:line id="Line 84" o:spid="_x0000_s2232" style="position:absolute;visibility:visible;mso-wrap-style:square" from="14224,54292" to="15255,54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" strokecolor="#903" strokeweight="1.5pt"/>
                      <v:line id="Line 85" o:spid="_x0000_s2233" style="position:absolute;flip:y;visibility:visible;mso-wrap-style:square" from="14224,53863" to="15255,54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" strokecolor="#903" strokeweight="1.5pt"/>
                      <v:rect id="Rectangle 682" o:spid="_x0000_s2234" style="position:absolute;left:15888;top:51657;width:21194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074E729C" w14:textId="55586772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school bus details Fail message</w:t>
                              </w:r>
                            </w:p>
                          </w:txbxContent>
                        </v:textbox>
                      </v:rect>
                      <v:line id="Line 87" o:spid="_x0000_s2235" style="position:absolute;visibility:visible;mso-wrap-style:square" from="14160,25558" to="32385,2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" strokecolor="#903" strokeweight="1.5pt"/>
                      <v:line id="Line 88" o:spid="_x0000_s2236" style="position:absolute;flip:x;visibility:visible;mso-wrap-style:square" from="31353,25558" to="32385,25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" strokecolor="#903" strokeweight="1.5pt"/>
                      <v:line id="Line 89" o:spid="_x0000_s2237" style="position:absolute;flip:x y;visibility:visible;mso-wrap-style:square" from="31353,25130" to="32385,2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" strokecolor="#903" strokeweight="1.5pt"/>
                      <v:rect id="Rectangle 686" o:spid="_x0000_s2238" style="position:absolute;left:19412;top:23574;width:9225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678F7B86" w14:textId="5FFD2EB8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</w:t>
                              </w:r>
                            </w:p>
                          </w:txbxContent>
                        </v:textbox>
                      </v:rect>
                      <v:line id="Line 91" o:spid="_x0000_s2239" style="position:absolute;visibility:visible;mso-wrap-style:square" from="33305,28559" to="37607,28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" strokecolor="#903" strokeweight="1.5pt"/>
                      <v:line id="Line 92" o:spid="_x0000_s2240" style="position:absolute;visibility:visible;mso-wrap-style:square" from="37607,28559" to="37607,29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" strokecolor="#903" strokeweight="1.5pt"/>
                      <v:line id="Line 93" o:spid="_x0000_s2241" style="position:absolute;flip:x;visibility:visible;mso-wrap-style:square" from="33337,29432" to="37607,29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" strokecolor="#903" strokeweight="1.5pt"/>
                      <v:line id="Line 94" o:spid="_x0000_s2242" style="position:absolute;visibility:visible;mso-wrap-style:square" from="33337,29432" to="34369,29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" strokecolor="#903" strokeweight="1.5pt"/>
                      <v:line id="Line 95" o:spid="_x0000_s2243" style="position:absolute;flip:y;visibility:visible;mso-wrap-style:square" from="33337,28987" to="34369,29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" strokecolor="#903" strokeweight="1.5pt"/>
                      <v:rect id="Rectangle 692" o:spid="_x0000_s2244" style="position:absolute;left:34698;top:26765;width:14798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682AE02" w14:textId="3B856651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getSchoolBusDetails()</w:t>
                              </w:r>
                            </w:p>
                          </w:txbxContent>
                        </v:textbox>
                      </v:rect>
                      <v:line id="Line 97" o:spid="_x0000_s2245" style="position:absolute;flip:x;visibility:visible;mso-wrap-style:square" from="14192,40624" to="32385,40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" strokecolor="#903" strokeweight="1.5pt"/>
                      <v:line id="Line 98" o:spid="_x0000_s2246" style="position:absolute;visibility:visible;mso-wrap-style:square" from="14192,40624" to="15224,41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" strokecolor="#903" strokeweight="1.5pt"/>
                      <v:line id="Line 99" o:spid="_x0000_s2247" style="position:absolute;flip:y;visibility:visible;mso-wrap-style:square" from="14192,40195" to="15224,40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" strokecolor="#903" strokeweight="1.5pt"/>
                      <v:rect id="Rectangle 696" o:spid="_x0000_s2248" style="position:absolute;left:16746;top:38655;width:1720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E5A2C89" w14:textId="07B30C78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school bus details</w:t>
                              </w:r>
                            </w:p>
                          </w:txbxContent>
                        </v:textbox>
                      </v:rect>
                      <v:line id="Line 101" o:spid="_x0000_s2249" style="position:absolute;visibility:visible;mso-wrap-style:square" from="33274,33607" to="47450,33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iVP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ePZBH7PxCMglz8AAAD//wMAUEsBAi0AFAAGAAgAAAAhANvh9svuAAAAhQEAABMAAAAAAAAA&#10;AAAAAAAAAAAAAFtDb250ZW50X1R5cGVzXS54bWxQSwECLQAUAAYACAAAACEAWvQsW78AAAAVAQAA&#10;CwAAAAAAAAAAAAAAAAAfAQAAX3JlbHMvLnJlbHNQSwECLQAUAAYACAAAACEAipIlT8YAAADcAAAA&#10;DwAAAAAAAAAAAAAAAAAHAgAAZHJzL2Rvd25yZXYueG1sUEsFBgAAAAADAAMAtwAAAPoCAAAAAA==&#10;" strokecolor="#903" strokeweight="1.5pt"/>
                      <v:line id="Line 102" o:spid="_x0000_s2250" style="position:absolute;flip:x;visibility:visible;mso-wrap-style:square" from="46418,33607" to="47450,34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" strokecolor="#903" strokeweight="1.5pt"/>
                      <v:line id="Line 103" o:spid="_x0000_s2251" style="position:absolute;flip:x y;visibility:visible;mso-wrap-style:square" from="46418,33178" to="47450,33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" strokecolor="#903" strokeweight="1.5pt"/>
                      <v:rect id="Rectangle 700" o:spid="_x0000_s2252" style="position:absolute;left:34126;top:31638;width:1637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446B6B3F" w14:textId="7AF1FF4D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 school bus details</w:t>
                              </w:r>
                            </w:p>
                          </w:txbxContent>
                        </v:textbox>
                      </v:rect>
                      <v:line id="Line 105" o:spid="_x0000_s2253" style="position:absolute;flip:x;visibility:visible;mso-wrap-style:square" from="33305,36623" to="47450,36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" strokecolor="#903" strokeweight="1.5pt">
                        <v:stroke dashstyle="3 1"/>
                      </v:line>
                      <v:line id="Line 106" o:spid="_x0000_s2254" style="position:absolute;visibility:visible;mso-wrap-style:square" from="33305,36623" to="34337,37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" strokecolor="#903" strokeweight="1.5pt"/>
                      <v:line id="Line 107" o:spid="_x0000_s2255" style="position:absolute;flip:y;visibility:visible;mso-wrap-style:square" from="33305,36195" to="34337,36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" strokecolor="#903" strokeweight="1.5pt"/>
                      <v:rect id="Rectangle 704" o:spid="_x0000_s2256" style="position:absolute;left:37603;top:34639;width:7484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7FE23CE" w14:textId="30DC3784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17024864" w14:textId="5772AA01" w:rsidR="005505DB" w:rsidRPr="009F1F59" w:rsidRDefault="0056222F" w:rsidP="005505DB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94" behindDoc="0" locked="0" layoutInCell="1" allowOverlap="1" wp14:anchorId="2FA51174" wp14:editId="67E4F560">
                <wp:simplePos x="0" y="0"/>
                <wp:positionH relativeFrom="column">
                  <wp:posOffset>88900</wp:posOffset>
                </wp:positionH>
                <wp:positionV relativeFrom="paragraph">
                  <wp:posOffset>260986</wp:posOffset>
                </wp:positionV>
                <wp:extent cx="5914390" cy="254000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4390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45D083" w14:textId="1E0F13D4" w:rsidR="0056222F" w:rsidRPr="00084BB6" w:rsidRDefault="0056222F" w:rsidP="0056222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00" w:name="_Toc98702731"/>
                            <w:bookmarkStart w:id="101" w:name="_Toc115201666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11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View school bus details</w:t>
                            </w:r>
                            <w:bookmarkEnd w:id="100"/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51174" id="Text Box 67" o:spid="_x0000_s2257" type="#_x0000_t202" style="position:absolute;left:0;text-align:left;margin-left:7pt;margin-top:20.55pt;width:465.7pt;height:20pt;z-index:2516510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" stroked="f">
                <v:textbox inset="0,0,0,0">
                  <w:txbxContent>
                    <w:p w14:paraId="5E45D083" w14:textId="1E0F13D4" w:rsidR="0056222F" w:rsidRPr="00084BB6" w:rsidRDefault="0056222F" w:rsidP="0056222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02" w:name="_Toc98702731"/>
                      <w:bookmarkStart w:id="103" w:name="_Toc115201666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11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View school bus details</w:t>
                      </w:r>
                      <w:bookmarkEnd w:id="102"/>
                      <w:bookmarkEnd w:id="103"/>
                    </w:p>
                  </w:txbxContent>
                </v:textbox>
              </v:shape>
            </w:pict>
          </mc:Fallback>
        </mc:AlternateContent>
      </w:r>
    </w:p>
    <w:p w14:paraId="2C52DF92" w14:textId="6B42FD48" w:rsidR="005505DB" w:rsidRPr="009F1F59" w:rsidRDefault="005505DB" w:rsidP="005505DB">
      <w:pPr>
        <w:rPr>
          <w:rFonts w:ascii="TH SarabunPSK" w:hAnsi="TH SarabunPSK" w:cs="TH SarabunPSK"/>
          <w:sz w:val="24"/>
          <w:szCs w:val="24"/>
        </w:rPr>
      </w:pPr>
    </w:p>
    <w:p w14:paraId="33C0010E" w14:textId="44B34CF0" w:rsidR="0056222F" w:rsidRDefault="00CD1EF5" w:rsidP="0056222F">
      <w:pPr>
        <w:keepNext/>
        <w:jc w:val="center"/>
      </w:pPr>
      <w:r w:rsidRPr="00CD1EF5">
        <w:rPr>
          <w:noProof/>
        </w:rPr>
        <w:lastRenderedPageBreak/>
        <w:drawing>
          <wp:inline distT="0" distB="0" distL="0" distR="0" wp14:anchorId="7F5E427C" wp14:editId="77E449A3">
            <wp:extent cx="4354013" cy="327639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" t="2259" r="23810" b="22169"/>
                    <a:stretch/>
                  </pic:blipFill>
                  <pic:spPr bwMode="auto">
                    <a:xfrm>
                      <a:off x="0" y="0"/>
                      <a:ext cx="4354275" cy="327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21A99" w14:textId="71AC1A4C" w:rsidR="00197DF1" w:rsidRDefault="0056222F" w:rsidP="0056222F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104" w:name="_Toc115201667"/>
      <w:r w:rsidRPr="0056222F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62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62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คลาสไดอาแกรมของยูสเคส </w:t>
      </w:r>
      <w:r w:rsidRPr="00562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View school bus details</w:t>
      </w:r>
      <w:bookmarkEnd w:id="104"/>
    </w:p>
    <w:p w14:paraId="223E33F2" w14:textId="77777777" w:rsidR="00197DF1" w:rsidRDefault="00197DF1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br w:type="page"/>
      </w:r>
    </w:p>
    <w:p w14:paraId="14FB8D9E" w14:textId="076AADFE" w:rsidR="00197DF1" w:rsidRPr="009F1F59" w:rsidRDefault="008C0A67" w:rsidP="008C0A67">
      <w:pPr>
        <w:spacing w:after="0"/>
        <w:jc w:val="center"/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2A1969B" wp14:editId="3711FEE5">
            <wp:extent cx="2614012" cy="5655600"/>
            <wp:effectExtent l="0" t="0" r="0" b="2540"/>
            <wp:docPr id="196" name="Graphic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86C4" w14:textId="77777777" w:rsidR="003E79E7" w:rsidRDefault="003E79E7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AD27026" w14:textId="7DC11B72" w:rsidR="00197DF1" w:rsidRPr="003E79E7" w:rsidRDefault="008C0A67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105" w:name="_Toc11520166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children</w:t>
      </w:r>
      <w:bookmarkEnd w:id="105"/>
      <w:r w:rsidR="00197DF1"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6255844" w14:textId="77777777" w:rsidR="00197DF1" w:rsidRPr="009F1F59" w:rsidRDefault="00197DF1" w:rsidP="00197DF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Login children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197DF1" w14:paraId="29AC395A" w14:textId="77777777" w:rsidTr="00B775BF">
        <w:tc>
          <w:tcPr>
            <w:tcW w:w="4675" w:type="dxa"/>
          </w:tcPr>
          <w:p w14:paraId="71B80935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4634A9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6C5EFB5A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12DDA23C" w14:textId="77777777" w:rsidR="00197DF1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children</w:t>
            </w:r>
          </w:p>
          <w:p w14:paraId="5BA5990F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7AEDB64D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ผู้ใช้กรอกชื่อผู้ใช้ และรหัสผ่าน</w:t>
            </w:r>
          </w:p>
          <w:p w14:paraId="0C77B0B8" w14:textId="77777777" w:rsidR="00197DF1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6F344E">
              <w:rPr>
                <w:rFonts w:ascii="TH SarabunPSK" w:eastAsia="Times New Roman" w:hAnsi="TH SarabunPSK" w:cs="TH SarabunPSK"/>
                <w:sz w:val="28"/>
              </w:rPr>
              <w:t xml:space="preserve">3. – </w:t>
            </w:r>
            <w:r w:rsidRPr="006F34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66C34959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6CE1D89C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ระบบรับค่าชื่อผู้ใช้และรหัสผ่าน</w:t>
            </w:r>
          </w:p>
          <w:p w14:paraId="2F3FCD7D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6F344E">
              <w:rPr>
                <w:rFonts w:ascii="TH SarabunPSK" w:eastAsia="Times New Roman" w:hAnsi="TH SarabunPSK" w:cs="TH SarabunPSK"/>
                <w:sz w:val="28"/>
              </w:rPr>
              <w:t xml:space="preserve">5. – </w:t>
            </w:r>
            <w:r w:rsidRPr="006F34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ระบบตรวจสอบสถานะการเข้าสู่ระบบของผู้ใช้โดย</w:t>
            </w:r>
          </w:p>
          <w:p w14:paraId="3DBAEEC8" w14:textId="77777777" w:rsidR="00197DF1" w:rsidRPr="009F1F59" w:rsidRDefault="00197D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4767353D" w14:textId="77777777" w:rsidR="00197DF1" w:rsidRDefault="00197D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5D72430B" w14:textId="77777777" w:rsidR="00197DF1" w:rsidRPr="006F344E" w:rsidRDefault="00197D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0"/>
                <w:szCs w:val="20"/>
              </w:rPr>
            </w:pPr>
          </w:p>
          <w:p w14:paraId="0382EDB1" w14:textId="77777777" w:rsidR="00197DF1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50E559F8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09B9618E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7E02BA0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3.1. - ในกรณีที่การตรวจสอบชื่อผู้ใช้และรหัสผ่านไม่ถูกต้องระบบจะแสดงข้อความ “กรุณากรอกชื่อผู้ใช้หรือรหัสผ่านให้ถูกต้อง”</w:t>
            </w:r>
          </w:p>
          <w:p w14:paraId="5DF664F3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 - ในกรณีที่การตรวจสอบไม่พบชื่อผู้ใช้งานในระบบ</w:t>
            </w:r>
          </w:p>
          <w:p w14:paraId="508BB796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  <w:p w14:paraId="1B0ED242" w14:textId="77777777" w:rsidR="00197DF1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22A4DC82" w14:textId="19F25C1A" w:rsidR="00197DF1" w:rsidRDefault="003F387F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31D69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15904" behindDoc="0" locked="0" layoutInCell="1" allowOverlap="1" wp14:anchorId="2CCF6E58" wp14:editId="1A0C2E03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9525</wp:posOffset>
                      </wp:positionV>
                      <wp:extent cx="3033395" cy="4954905"/>
                      <wp:effectExtent l="0" t="0" r="14605" b="36195"/>
                      <wp:wrapNone/>
                      <wp:docPr id="4850" name="Group 8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33395" cy="4954905"/>
                                <a:chOff x="0" y="1"/>
                                <a:chExt cx="3693900" cy="5964237"/>
                              </a:xfrm>
                            </wpg:grpSpPr>
                            <wps:wsp>
                              <wps:cNvPr id="4851" name="Rectangle 48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1872"/>
                                  <a:ext cx="48838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0D933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52" name="Line 6"/>
                              <wps:cNvCnPr/>
                              <wps:spPr bwMode="auto">
                                <a:xfrm>
                                  <a:off x="223838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853" name="Group 48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8900" y="7970"/>
                                  <a:ext cx="271463" cy="374651"/>
                                  <a:chOff x="88900" y="7937"/>
                                  <a:chExt cx="171" cy="236"/>
                                </a:xfrm>
                              </wpg:grpSpPr>
                              <wps:wsp>
                                <wps:cNvPr id="4854" name="Oval 4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947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55" name="Line 8"/>
                                <wps:cNvCnPr/>
                                <wps:spPr bwMode="auto">
                                  <a:xfrm>
                                    <a:off x="88985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56" name="Line 9"/>
                                <wps:cNvCnPr/>
                                <wps:spPr bwMode="auto">
                                  <a:xfrm>
                                    <a:off x="88923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57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8900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858" name="Group 48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8900" y="7970"/>
                                  <a:ext cx="271463" cy="374651"/>
                                  <a:chOff x="88900" y="7937"/>
                                  <a:chExt cx="171" cy="236"/>
                                </a:xfrm>
                              </wpg:grpSpPr>
                              <wps:wsp>
                                <wps:cNvPr id="4859" name="Oval 48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947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60" name="Line 13"/>
                                <wps:cNvCnPr/>
                                <wps:spPr bwMode="auto">
                                  <a:xfrm>
                                    <a:off x="88985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61" name="Line 14"/>
                                <wps:cNvCnPr/>
                                <wps:spPr bwMode="auto">
                                  <a:xfrm>
                                    <a:off x="88923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62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8900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863" name="Rectangle 48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1872"/>
                                  <a:ext cx="48838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D65EE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64" name="Rectangle 48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5" name="Rectangle 48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151606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6" name="Rectangle 48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7" name="Rectangle 4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151606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8" name="Rectangle 4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1864" y="463460"/>
                                  <a:ext cx="601506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04AD4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69" name="Line 23"/>
                              <wps:cNvCnPr/>
                              <wps:spPr bwMode="auto">
                                <a:xfrm>
                                  <a:off x="836613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870" name="Group 4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65150" y="30162"/>
                                  <a:ext cx="547688" cy="355600"/>
                                  <a:chOff x="565150" y="30162"/>
                                  <a:chExt cx="345" cy="224"/>
                                </a:xfrm>
                              </wpg:grpSpPr>
                              <wps:wsp>
                                <wps:cNvPr id="4871" name="Oval 4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65265" y="30162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72" name="Line 25"/>
                                <wps:cNvCnPr/>
                                <wps:spPr bwMode="auto">
                                  <a:xfrm>
                                    <a:off x="565150" y="30215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73" name="Line 26"/>
                                <wps:cNvCnPr/>
                                <wps:spPr bwMode="auto">
                                  <a:xfrm>
                                    <a:off x="565151" y="30274"/>
                                    <a:ext cx="1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874" name="Group 487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65150" y="30162"/>
                                  <a:ext cx="547688" cy="355600"/>
                                  <a:chOff x="565150" y="30162"/>
                                  <a:chExt cx="345" cy="224"/>
                                </a:xfrm>
                              </wpg:grpSpPr>
                              <wps:wsp>
                                <wps:cNvPr id="4875" name="Oval 4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65265" y="30162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76" name="Line 29"/>
                                <wps:cNvCnPr/>
                                <wps:spPr bwMode="auto">
                                  <a:xfrm>
                                    <a:off x="565150" y="30215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77" name="Line 30"/>
                                <wps:cNvCnPr/>
                                <wps:spPr bwMode="auto">
                                  <a:xfrm>
                                    <a:off x="565151" y="30274"/>
                                    <a:ext cx="1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878" name="Rectangle 4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1864" y="463460"/>
                                  <a:ext cx="601506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79188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79" name="Rectangle 4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0" name="Rectangle 48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1516062"/>
                                  <a:ext cx="63500" cy="541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1" name="Rectangle 48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21447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2" name="Rectangle 48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4533900"/>
                                  <a:ext cx="63500" cy="284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3" name="Rectangle 48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55102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4" name="Rectangle 48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5" name="Rectangle 48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1516062"/>
                                  <a:ext cx="63500" cy="541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6" name="Rectangle 48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21447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7" name="Rectangle 48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4533900"/>
                                  <a:ext cx="63500" cy="284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8" name="Rectangle 48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55102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9" name="Rectangle 4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5774" y="461872"/>
                                  <a:ext cx="815511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AF87D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90" name="Line 44"/>
                              <wps:cNvCnPr/>
                              <wps:spPr bwMode="auto">
                                <a:xfrm>
                                  <a:off x="1687513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891" name="Group 48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06538" y="1"/>
                                  <a:ext cx="363538" cy="382588"/>
                                  <a:chOff x="1506538" y="0"/>
                                  <a:chExt cx="229" cy="241"/>
                                </a:xfrm>
                              </wpg:grpSpPr>
                              <wps:wsp>
                                <wps:cNvPr id="4892" name="Oval 48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06538" y="19"/>
                                    <a:ext cx="229" cy="22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93" name="Line 46"/>
                                <wps:cNvCnPr/>
                                <wps:spPr bwMode="auto">
                                  <a:xfrm flipH="1">
                                    <a:off x="1506629" y="0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94" name="Line 47"/>
                                <wps:cNvCnPr/>
                                <wps:spPr bwMode="auto">
                                  <a:xfrm flipH="1" flipV="1">
                                    <a:off x="1506629" y="21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895" name="Group 48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06538" y="1"/>
                                  <a:ext cx="363538" cy="382588"/>
                                  <a:chOff x="1506538" y="0"/>
                                  <a:chExt cx="229" cy="241"/>
                                </a:xfrm>
                              </wpg:grpSpPr>
                              <wps:wsp>
                                <wps:cNvPr id="4896" name="Oval 4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06538" y="19"/>
                                    <a:ext cx="229" cy="22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97" name="Line 50"/>
                                <wps:cNvCnPr/>
                                <wps:spPr bwMode="auto">
                                  <a:xfrm flipH="1">
                                    <a:off x="1506629" y="0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98" name="Line 51"/>
                                <wps:cNvCnPr/>
                                <wps:spPr bwMode="auto">
                                  <a:xfrm flipH="1" flipV="1">
                                    <a:off x="1506629" y="21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899" name="Rectangle 48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5774" y="461872"/>
                                  <a:ext cx="815511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FAA91A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00" name="Rectangle 4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2144712"/>
                                  <a:ext cx="65088" cy="1095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1" name="Rectangle 4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3602037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2" name="Rectangle 49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5511800"/>
                                  <a:ext cx="65088" cy="2174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3" name="Rectangle 49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2144712"/>
                                  <a:ext cx="65088" cy="1095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4" name="Rectangle 49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3602037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5" name="Rectangle 49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5511800"/>
                                  <a:ext cx="65088" cy="2174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6" name="Rectangle 49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04528" y="493618"/>
                                  <a:ext cx="589277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364987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07" name="Line 61"/>
                              <wps:cNvCnPr/>
                              <wps:spPr bwMode="auto">
                                <a:xfrm>
                                  <a:off x="3376613" y="755650"/>
                                  <a:ext cx="0" cy="52085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908" name="Group 49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05150" y="60325"/>
                                  <a:ext cx="546100" cy="355600"/>
                                  <a:chOff x="3105150" y="60325"/>
                                  <a:chExt cx="344" cy="224"/>
                                </a:xfrm>
                              </wpg:grpSpPr>
                              <wps:wsp>
                                <wps:cNvPr id="4909" name="Oval 4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05264" y="60325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10" name="Line 63"/>
                                <wps:cNvCnPr/>
                                <wps:spPr bwMode="auto">
                                  <a:xfrm>
                                    <a:off x="3105150" y="60378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11" name="Line 64"/>
                                <wps:cNvCnPr/>
                                <wps:spPr bwMode="auto">
                                  <a:xfrm>
                                    <a:off x="3105150" y="60437"/>
                                    <a:ext cx="11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912" name="Group 491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05150" y="60325"/>
                                  <a:ext cx="546100" cy="355600"/>
                                  <a:chOff x="3105150" y="60325"/>
                                  <a:chExt cx="344" cy="224"/>
                                </a:xfrm>
                              </wpg:grpSpPr>
                              <wps:wsp>
                                <wps:cNvPr id="4913" name="Oval 491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05264" y="60325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14" name="Line 67"/>
                                <wps:cNvCnPr/>
                                <wps:spPr bwMode="auto">
                                  <a:xfrm>
                                    <a:off x="3105150" y="60378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15" name="Line 68"/>
                                <wps:cNvCnPr/>
                                <wps:spPr bwMode="auto">
                                  <a:xfrm>
                                    <a:off x="3105150" y="60437"/>
                                    <a:ext cx="11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916" name="Rectangle 49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04623" y="493618"/>
                                  <a:ext cx="589277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AF75E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17" name="Rectangle 49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0100" y="3603625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18" name="Rectangle 49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0100" y="3603625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19" name="Rectangle 49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52306" y="461872"/>
                                  <a:ext cx="666472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4B82DA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20" name="Line 74"/>
                              <wps:cNvCnPr/>
                              <wps:spPr bwMode="auto">
                                <a:xfrm>
                                  <a:off x="2559050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921" name="Group 49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24113" y="7970"/>
                                  <a:ext cx="271463" cy="374651"/>
                                  <a:chOff x="2424113" y="7937"/>
                                  <a:chExt cx="171" cy="236"/>
                                </a:xfrm>
                              </wpg:grpSpPr>
                              <wps:wsp>
                                <wps:cNvPr id="4922" name="Oval 49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24160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23" name="Line 76"/>
                                <wps:cNvCnPr/>
                                <wps:spPr bwMode="auto">
                                  <a:xfrm>
                                    <a:off x="2424198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24" name="Line 77"/>
                                <wps:cNvCnPr/>
                                <wps:spPr bwMode="auto">
                                  <a:xfrm>
                                    <a:off x="2424136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25" name="Freeform 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24113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926" name="Group 49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24113" y="7970"/>
                                  <a:ext cx="271463" cy="374651"/>
                                  <a:chOff x="2424113" y="7937"/>
                                  <a:chExt cx="171" cy="236"/>
                                </a:xfrm>
                              </wpg:grpSpPr>
                              <wps:wsp>
                                <wps:cNvPr id="4927" name="Oval 4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24160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28" name="Line 81"/>
                                <wps:cNvCnPr/>
                                <wps:spPr bwMode="auto">
                                  <a:xfrm>
                                    <a:off x="2424198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29" name="Line 82"/>
                                <wps:cNvCnPr/>
                                <wps:spPr bwMode="auto">
                                  <a:xfrm>
                                    <a:off x="2424136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30" name="Freeform 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24113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931" name="Rectangle 49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52306" y="461872"/>
                                  <a:ext cx="666472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E7ADC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32" name="Rectangle 49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125" y="2733675"/>
                                  <a:ext cx="63500" cy="254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33" name="Rectangle 4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125" y="2733675"/>
                                  <a:ext cx="63500" cy="254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34" name="Line 88"/>
                              <wps:cNvCnPr/>
                              <wps:spPr bwMode="auto">
                                <a:xfrm>
                                  <a:off x="261938" y="965200"/>
                                  <a:ext cx="534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5" name="Line 89"/>
                              <wps:cNvCnPr/>
                              <wps:spPr bwMode="auto">
                                <a:xfrm flipH="1">
                                  <a:off x="706438" y="96520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6" name="Line 90"/>
                              <wps:cNvCnPr/>
                              <wps:spPr bwMode="auto">
                                <a:xfrm flipH="1" flipV="1">
                                  <a:off x="706438" y="92710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7" name="Rectangle 49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164" y="792010"/>
                                  <a:ext cx="715806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036BB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38" name="Line 92"/>
                              <wps:cNvCnPr/>
                              <wps:spPr bwMode="auto">
                                <a:xfrm>
                                  <a:off x="261938" y="1512887"/>
                                  <a:ext cx="534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9" name="Line 93"/>
                              <wps:cNvCnPr/>
                              <wps:spPr bwMode="auto">
                                <a:xfrm flipH="1">
                                  <a:off x="706438" y="1512887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0" name="Line 94"/>
                              <wps:cNvCnPr/>
                              <wps:spPr bwMode="auto">
                                <a:xfrm flipH="1" flipV="1">
                                  <a:off x="706438" y="1474787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1" name="Rectangle 49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517" y="1333244"/>
                                  <a:ext cx="596921" cy="2491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470D17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42" name="Line 96"/>
                              <wps:cNvCnPr/>
                              <wps:spPr bwMode="auto">
                                <a:xfrm>
                                  <a:off x="877888" y="1776412"/>
                                  <a:ext cx="377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3" name="Line 97"/>
                              <wps:cNvCnPr/>
                              <wps:spPr bwMode="auto">
                                <a:xfrm>
                                  <a:off x="1255713" y="1776412"/>
                                  <a:ext cx="0" cy="76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4" name="Line 98"/>
                              <wps:cNvCnPr/>
                              <wps:spPr bwMode="auto">
                                <a:xfrm flipH="1">
                                  <a:off x="879475" y="1852612"/>
                                  <a:ext cx="3762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5" name="Line 99"/>
                              <wps:cNvCnPr/>
                              <wps:spPr bwMode="auto">
                                <a:xfrm>
                                  <a:off x="879475" y="1852612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6" name="Line 100"/>
                              <wps:cNvCnPr/>
                              <wps:spPr bwMode="auto">
                                <a:xfrm flipV="1">
                                  <a:off x="879475" y="1814512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7" name="Rectangle 49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8971" y="1582434"/>
                                  <a:ext cx="718991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CDF02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48" name="Line 102"/>
                              <wps:cNvCnPr/>
                              <wps:spPr bwMode="auto">
                                <a:xfrm>
                                  <a:off x="874713" y="2143125"/>
                                  <a:ext cx="7715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9" name="Line 103"/>
                              <wps:cNvCnPr/>
                              <wps:spPr bwMode="auto">
                                <a:xfrm flipH="1">
                                  <a:off x="1555750" y="214312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0" name="Line 104"/>
                              <wps:cNvCnPr/>
                              <wps:spPr bwMode="auto">
                                <a:xfrm flipH="1" flipV="1">
                                  <a:off x="1555750" y="210502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1" name="Rectangle 49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58637" y="1967867"/>
                                  <a:ext cx="587533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82652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52" name="Line 106"/>
                              <wps:cNvCnPr/>
                              <wps:spPr bwMode="auto">
                                <a:xfrm>
                                  <a:off x="1727200" y="2408237"/>
                                  <a:ext cx="377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3" name="Line 107"/>
                              <wps:cNvCnPr/>
                              <wps:spPr bwMode="auto">
                                <a:xfrm>
                                  <a:off x="2105025" y="2408237"/>
                                  <a:ext cx="0" cy="74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4" name="Line 108"/>
                              <wps:cNvCnPr/>
                              <wps:spPr bwMode="auto">
                                <a:xfrm flipH="1">
                                  <a:off x="1730375" y="2482850"/>
                                  <a:ext cx="3746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5" name="Line 109"/>
                              <wps:cNvCnPr/>
                              <wps:spPr bwMode="auto">
                                <a:xfrm>
                                  <a:off x="1730375" y="248285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6" name="Line 110"/>
                              <wps:cNvCnPr/>
                              <wps:spPr bwMode="auto">
                                <a:xfrm flipV="1">
                                  <a:off x="1730375" y="244475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7" name="Rectangle 49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9223" y="2223660"/>
                                  <a:ext cx="746395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704FE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veriflylogin()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58" name="Line 112"/>
                              <wps:cNvCnPr/>
                              <wps:spPr bwMode="auto">
                                <a:xfrm>
                                  <a:off x="1725613" y="2735262"/>
                                  <a:ext cx="7937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9" name="Line 113"/>
                              <wps:cNvCnPr/>
                              <wps:spPr bwMode="auto">
                                <a:xfrm flipH="1">
                                  <a:off x="2428875" y="2735262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0" name="Line 114"/>
                              <wps:cNvCnPr/>
                              <wps:spPr bwMode="auto">
                                <a:xfrm flipH="1" flipV="1">
                                  <a:off x="2428875" y="2697162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1" name="Rectangle 49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68114" y="2560146"/>
                                  <a:ext cx="720484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B73C8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62" name="Line 116"/>
                              <wps:cNvCnPr/>
                              <wps:spPr bwMode="auto">
                                <a:xfrm flipH="1">
                                  <a:off x="1727200" y="3000375"/>
                                  <a:ext cx="7921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3" name="Line 117"/>
                              <wps:cNvCnPr/>
                              <wps:spPr bwMode="auto">
                                <a:xfrm>
                                  <a:off x="1727200" y="300037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4" name="Line 118"/>
                              <wps:cNvCnPr/>
                              <wps:spPr bwMode="auto">
                                <a:xfrm flipV="1">
                                  <a:off x="1727200" y="296227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5" name="Rectangle 49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41124" y="2825209"/>
                                  <a:ext cx="519400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C9A8D98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66" name="Line 120"/>
                              <wps:cNvCnPr/>
                              <wps:spPr bwMode="auto">
                                <a:xfrm>
                                  <a:off x="1725613" y="3600450"/>
                                  <a:ext cx="1611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7" name="Line 121"/>
                              <wps:cNvCnPr/>
                              <wps:spPr bwMode="auto">
                                <a:xfrm flipH="1">
                                  <a:off x="3246438" y="3600450"/>
                                  <a:ext cx="90488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8" name="Line 122"/>
                              <wps:cNvCnPr/>
                              <wps:spPr bwMode="auto">
                                <a:xfrm flipH="1" flipV="1">
                                  <a:off x="3246438" y="356235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9" name="Rectangle 49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8036" y="3374379"/>
                                  <a:ext cx="85066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36C5A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mainpage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70" name="Line 124"/>
                              <wps:cNvCnPr/>
                              <wps:spPr bwMode="auto">
                                <a:xfrm>
                                  <a:off x="877888" y="4535487"/>
                                  <a:ext cx="377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1" name="Line 125"/>
                              <wps:cNvCnPr/>
                              <wps:spPr bwMode="auto">
                                <a:xfrm>
                                  <a:off x="1255713" y="4535487"/>
                                  <a:ext cx="0" cy="74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2" name="Line 126"/>
                              <wps:cNvCnPr/>
                              <wps:spPr bwMode="auto">
                                <a:xfrm flipH="1">
                                  <a:off x="879475" y="4610100"/>
                                  <a:ext cx="3762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3" name="Line 127"/>
                              <wps:cNvCnPr/>
                              <wps:spPr bwMode="auto">
                                <a:xfrm>
                                  <a:off x="879475" y="4610100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4" name="Line 128"/>
                              <wps:cNvCnPr/>
                              <wps:spPr bwMode="auto">
                                <a:xfrm flipV="1">
                                  <a:off x="879475" y="4573587"/>
                                  <a:ext cx="92075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5" name="Rectangle 49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5642" y="4321932"/>
                                  <a:ext cx="153837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4A664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show script fasle message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76" name="Line 130"/>
                              <wps:cNvCnPr/>
                              <wps:spPr bwMode="auto">
                                <a:xfrm flipH="1">
                                  <a:off x="877888" y="5510212"/>
                                  <a:ext cx="768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7" name="Line 131"/>
                              <wps:cNvCnPr/>
                              <wps:spPr bwMode="auto">
                                <a:xfrm>
                                  <a:off x="877888" y="5510212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8" name="Line 132"/>
                              <wps:cNvCnPr/>
                              <wps:spPr bwMode="auto">
                                <a:xfrm flipV="1">
                                  <a:off x="877888" y="5473700"/>
                                  <a:ext cx="90488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9" name="Rectangle 49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65052" y="5336150"/>
                                  <a:ext cx="1387255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43536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login 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2CCF6E58" id="Group 874" o:spid="_x0000_s2258" style="position:absolute;margin-left:.25pt;margin-top:.75pt;width:238.85pt;height:390.15pt;z-index:251515904;mso-width-relative:margin" coordorigin="" coordsize="36939,59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">
                      <v:rect id="Rectangle 4851" o:spid="_x0000_s2259" style="position:absolute;top:4618;width:488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P4P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aPT+D8YAAADdAAAA&#10;DwAAAAAAAAAAAAAAAAAHAgAAZHJzL2Rvd25yZXYueG1sUEsFBgAAAAADAAMAtwAAAPoCAAAAAA==&#10;" filled="f" stroked="f">
                        <v:textbox inset="0,0,0,0">
                          <w:txbxContent>
                            <w:p w14:paraId="6F0D933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line id="Line 6" o:spid="_x0000_s2260" style="position:absolute;visibility:visible;mso-wrap-style:square" from="2238,7254" to="2238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" strokeweight="1.5pt">
                        <v:stroke dashstyle="3 1"/>
                      </v:line>
                      <v:group id="Group 4853" o:spid="_x0000_s2261" style="position:absolute;left:889;top:79;width:2714;height:3747" coordorigin="88900,7937" coordsize="171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">
                        <v:oval id="Oval 4854" o:spid="_x0000_s2262" style="position:absolute;left:88947;top:7937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" filled="f" strokecolor="#903" strokeweight="1.5pt"/>
                        <v:line id="Line 8" o:spid="_x0000_s2263" style="position:absolute;visibility:visible;mso-wrap-style:square" from="88985,8015" to="88985,8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" strokecolor="#903" strokeweight="1.5pt"/>
                        <v:line id="Line 9" o:spid="_x0000_s2264" style="position:absolute;visibility:visible;mso-wrap-style:square" from="88923,8035" to="89047,8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" strokecolor="#903" strokeweight="1.5pt"/>
                        <v:shape id="Freeform 10" o:spid="_x0000_s2265" style="position:absolute;left:88900;top:8088;width:171;height:8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group id="Group 4858" o:spid="_x0000_s2266" style="position:absolute;left:889;top:79;width:2714;height:3747" coordorigin="88900,7937" coordsize="171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">
                        <v:oval id="Oval 4859" o:spid="_x0000_s2267" style="position:absolute;left:88947;top:7937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" filled="f" strokecolor="#903" strokeweight="1.5pt"/>
                        <v:line id="Line 13" o:spid="_x0000_s2268" style="position:absolute;visibility:visible;mso-wrap-style:square" from="88985,8015" to="88985,8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" strokecolor="#903" strokeweight="1.5pt"/>
                        <v:line id="Line 14" o:spid="_x0000_s2269" style="position:absolute;visibility:visible;mso-wrap-style:square" from="88923,8035" to="89047,8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" strokecolor="#903" strokeweight="1.5pt"/>
                        <v:shape id="Freeform 15" o:spid="_x0000_s2270" style="position:absolute;left:88900;top:8088;width:171;height:8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rect id="Rectangle 4863" o:spid="_x0000_s2271" style="position:absolute;top:4618;width:488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g9e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o9k9A63N+EJyNkVAAD//wMAUEsBAi0AFAAGAAgAAAAhANvh9svuAAAAhQEAABMAAAAAAAAA&#10;AAAAAAAAAAAAAFtDb250ZW50X1R5cGVzXS54bWxQSwECLQAUAAYACAAAACEAWvQsW78AAAAVAQAA&#10;CwAAAAAAAAAAAAAAAAAfAQAAX3JlbHMvLnJlbHNQSwECLQAUAAYACAAAACEAOQYPXsYAAADdAAAA&#10;DwAAAAAAAAAAAAAAAAAHAgAAZHJzL2Rvd25yZXYueG1sUEsFBgAAAAADAAMAtwAAAPoCAAAAAA==&#10;" filled="f" stroked="f">
                        <v:textbox inset="0,0,0,0">
                          <w:txbxContent>
                            <w:p w14:paraId="76D65EE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rect id="Rectangle 4864" o:spid="_x0000_s2272" style="position:absolute;left:1889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" strokecolor="#903" strokeweight="1.5pt"/>
                      <v:rect id="Rectangle 4865" o:spid="_x0000_s2273" style="position:absolute;left:1889;top:15160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" strokecolor="#903" strokeweight="1.5pt"/>
                      <v:rect id="Rectangle 4866" o:spid="_x0000_s2274" style="position:absolute;left:1889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" strokecolor="#903" strokeweight="1.5pt"/>
                      <v:rect id="Rectangle 4867" o:spid="_x0000_s2275" style="position:absolute;left:1889;top:15160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" strokecolor="#903" strokeweight="1.5pt"/>
                      <v:rect id="Rectangle 4868" o:spid="_x0000_s2276" style="position:absolute;left:5618;top:4634;width:601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p0v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JHOaGN+EJyOU/AAAA//8DAFBLAQItABQABgAIAAAAIQDb4fbL7gAAAIUBAAATAAAAAAAAAAAA&#10;AAAAAAAAAABbQ29udGVudF9UeXBlc10ueG1sUEsBAi0AFAAGAAgAAAAhAFr0LFu/AAAAFQEAAAsA&#10;AAAAAAAAAAAAAAAAHwEAAF9yZWxzLy5yZWxzUEsBAi0AFAAGAAgAAAAhADeinS/EAAAA3QAAAA8A&#10;AAAAAAAAAAAAAAAABwIAAGRycy9kb3ducmV2LnhtbFBLBQYAAAAAAwADALcAAAD4AgAAAAA=&#10;" filled="f" stroked="f">
                        <v:textbox inset="0,0,0,0">
                          <w:txbxContent>
                            <w:p w14:paraId="1904AD4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line id="Line 23" o:spid="_x0000_s2277" style="position:absolute;visibility:visible;mso-wrap-style:square" from="8366,7254" to="8366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" strokeweight="1.5pt">
                        <v:stroke dashstyle="3 1"/>
                      </v:line>
                      <v:group id="Group 4870" o:spid="_x0000_s2278" style="position:absolute;left:5651;top:301;width:5477;height:3556" coordorigin="5651,301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">
                        <v:oval id="Oval 4871" o:spid="_x0000_s2279" style="position:absolute;left:5652;top:301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" fillcolor="#ffc" strokecolor="#1f1a17" strokeweight="1.5pt"/>
                        <v:line id="Line 25" o:spid="_x0000_s2280" style="position:absolute;visibility:visible;mso-wrap-style:square" from="5651,302" to="5651,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" strokecolor="#1f1a17" strokeweight="1.5pt"/>
                        <v:line id="Line 26" o:spid="_x0000_s2281" style="position:absolute;visibility:visible;mso-wrap-style:square" from="5651,302" to="5652,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" strokecolor="#1f1a17" strokeweight="1.5pt"/>
                      </v:group>
                      <v:group id="Group 4874" o:spid="_x0000_s2282" style="position:absolute;left:5651;top:301;width:5477;height:3556" coordorigin="5651,301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">
                        <v:oval id="Oval 4875" o:spid="_x0000_s2283" style="position:absolute;left:5652;top:301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" fillcolor="#ffc" strokecolor="#1f1a17" strokeweight="1.5pt"/>
                        <v:line id="Line 29" o:spid="_x0000_s2284" style="position:absolute;visibility:visible;mso-wrap-style:square" from="5651,302" to="5651,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" strokecolor="#1f1a17" strokeweight="1.5pt"/>
                        <v:line id="Line 30" o:spid="_x0000_s2285" style="position:absolute;visibility:visible;mso-wrap-style:square" from="5651,302" to="5652,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" strokecolor="#1f1a17" strokeweight="1.5pt"/>
                      </v:group>
                      <v:rect id="Rectangle 4878" o:spid="_x0000_s2286" style="position:absolute;left:5618;top:4634;width:601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wvy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RvFXmBvehCcg528AAAD//wMAUEsBAi0AFAAGAAgAAAAhANvh9svuAAAAhQEAABMAAAAAAAAAAAAA&#10;AAAAAAAAAFtDb250ZW50X1R5cGVzXS54bWxQSwECLQAUAAYACAAAACEAWvQsW78AAAAVAQAACwAA&#10;AAAAAAAAAAAAAAAfAQAAX3JlbHMvLnJlbHNQSwECLQAUAAYACAAAACEAsnsL8sMAAADdAAAADwAA&#10;AAAAAAAAAAAAAAAHAgAAZHJzL2Rvd25yZXYueG1sUEsFBgAAAAADAAMAtwAAAPcCAAAAAA==&#10;" filled="f" stroked="f">
                        <v:textbox inset="0,0,0,0">
                          <w:txbxContent>
                            <w:p w14:paraId="6379188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rect id="Rectangle 4879" o:spid="_x0000_s2287" style="position:absolute;left:8016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" strokecolor="#903" strokeweight="1.5pt"/>
                      <v:rect id="Rectangle 4880" o:spid="_x0000_s2288" style="position:absolute;left:8016;top:15160;width:635;height:5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" strokecolor="#903" strokeweight="1.5pt"/>
                      <v:rect id="Rectangle 4881" o:spid="_x0000_s2289" style="position:absolute;left:8016;top:21447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" strokecolor="#903" strokeweight="1.5pt"/>
                      <v:rect id="Rectangle 4882" o:spid="_x0000_s2290" style="position:absolute;left:8016;top:45339;width:635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" strokecolor="#903" strokeweight="1.5pt"/>
                      <v:rect id="Rectangle 4883" o:spid="_x0000_s2291" style="position:absolute;left:8016;top:5510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" strokecolor="#903" strokeweight="1.5pt"/>
                      <v:rect id="Rectangle 4884" o:spid="_x0000_s2292" style="position:absolute;left:8016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" strokecolor="#903" strokeweight="1.5pt"/>
                      <v:rect id="Rectangle 4885" o:spid="_x0000_s2293" style="position:absolute;left:8016;top:15160;width:635;height:5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" strokecolor="#903" strokeweight="1.5pt"/>
                      <v:rect id="Rectangle 4886" o:spid="_x0000_s2294" style="position:absolute;left:8016;top:21447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" strokecolor="#903" strokeweight="1.5pt"/>
                      <v:rect id="Rectangle 4887" o:spid="_x0000_s2295" style="position:absolute;left:8016;top:45339;width:635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" strokecolor="#903" strokeweight="1.5pt"/>
                      <v:rect id="Rectangle 4888" o:spid="_x0000_s2296" style="position:absolute;left:8016;top:5510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" strokecolor="#903" strokeweight="1.5pt"/>
                      <v:rect id="Rectangle 4889" o:spid="_x0000_s2297" style="position:absolute;left:13157;top:4618;width:815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t5OxgAAAN0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vjBH7fhCcgly8AAAD//wMAUEsBAi0AFAAGAAgAAAAhANvh9svuAAAAhQEAABMAAAAAAAAA&#10;AAAAAAAAAAAAAFtDb250ZW50X1R5cGVzXS54bWxQSwECLQAUAAYACAAAACEAWvQsW78AAAAVAQAA&#10;CwAAAAAAAAAAAAAAAAAfAQAAX3JlbHMvLnJlbHNQSwECLQAUAAYACAAAACEA6OLeTsYAAADdAAAA&#10;DwAAAAAAAAAAAAAAAAAHAgAAZHJzL2Rvd25yZXYueG1sUEsFBgAAAAADAAMAtwAAAPoCAAAAAA==&#10;" filled="f" stroked="f">
                        <v:textbox inset="0,0,0,0">
                          <w:txbxContent>
                            <w:p w14:paraId="37AF87D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LoginController</w:t>
                              </w:r>
                            </w:p>
                          </w:txbxContent>
                        </v:textbox>
                      </v:rect>
                      <v:line id="Line 44" o:spid="_x0000_s2298" style="position:absolute;visibility:visible;mso-wrap-style:square" from="16875,7254" to="16875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" strokeweight="1.5pt">
                        <v:stroke dashstyle="3 1"/>
                      </v:line>
                      <v:group id="Group 4891" o:spid="_x0000_s2299" style="position:absolute;left:15065;width:3635;height:3825" coordorigin="1506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Id/xwAAAN0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fPFewx/b8ITkKtfAAAA//8DAFBLAQItABQABgAIAAAAIQDb4fbL7gAAAIUBAAATAAAAAAAA&#10;AAAAAAAAAAAAAABbQ29udGVudF9UeXBlc10ueG1sUEsBAi0AFAAGAAgAAAAhAFr0LFu/AAAAFQEA&#10;AAsAAAAAAAAAAAAAAAAAHwEAAF9yZWxzLy5yZWxzUEsBAi0AFAAGAAgAAAAhAFV8h3/HAAAA3QAA&#10;AA8AAAAAAAAAAAAAAAAABwIAAGRycy9kb3ducmV2LnhtbFBLBQYAAAAAAwADALcAAAD7AgAAAAA=&#10;">
                        <v:oval id="Oval 4892" o:spid="_x0000_s2300" style="position:absolute;left:1506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" fillcolor="#ffc" strokecolor="#1f1a17" strokeweight="1.5pt"/>
                        <v:line id="Line 46" o:spid="_x0000_s2301" style="position:absolute;flip:x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" strokecolor="#1f1a17" strokeweight="1.5pt"/>
                        <v:line id="Line 47" o:spid="_x0000_s2302" style="position:absolute;flip:x y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" strokecolor="#1f1a17" strokeweight="1.5pt"/>
                      </v:group>
                      <v:group id="Group 4895" o:spid="_x0000_s2303" style="position:absolute;left:15065;width:3635;height:3825" coordorigin="1506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">
                        <v:oval id="Oval 4896" o:spid="_x0000_s2304" style="position:absolute;left:1506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" fillcolor="#ffc" strokecolor="#1f1a17" strokeweight="1.5pt"/>
                        <v:line id="Line 50" o:spid="_x0000_s2305" style="position:absolute;flip:x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" strokecolor="#1f1a17" strokeweight="1.5pt"/>
                        <v:line id="Line 51" o:spid="_x0000_s2306" style="position:absolute;flip:x y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" strokecolor="#1f1a17" strokeweight="1.5pt"/>
                      </v:group>
                      <v:rect id="Rectangle 4899" o:spid="_x0000_s2307" style="position:absolute;left:13157;top:4618;width:815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0iT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bTtIk8YAAADdAAAA&#10;DwAAAAAAAAAAAAAAAAAHAgAAZHJzL2Rvd25yZXYueG1sUEsFBgAAAAADAAMAtwAAAPoCAAAAAA==&#10;" filled="f" stroked="f">
                        <v:textbox inset="0,0,0,0">
                          <w:txbxContent>
                            <w:p w14:paraId="63FAA91A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LoginController</w:t>
                              </w:r>
                            </w:p>
                          </w:txbxContent>
                        </v:textbox>
                      </v:rect>
                      <v:rect id="Rectangle 4900" o:spid="_x0000_s2308" style="position:absolute;left:16510;top:21447;width:650;height:10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" strokecolor="#903" strokeweight="1.5pt"/>
                      <v:rect id="Rectangle 4901" o:spid="_x0000_s2309" style="position:absolute;left:16510;top:36020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" strokecolor="#903" strokeweight="1.5pt"/>
                      <v:rect id="Rectangle 4902" o:spid="_x0000_s2310" style="position:absolute;left:16510;top:55118;width:650;height:2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" strokecolor="#903" strokeweight="1.5pt"/>
                      <v:rect id="Rectangle 4903" o:spid="_x0000_s2311" style="position:absolute;left:16510;top:21447;width:650;height:10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" strokecolor="#903" strokeweight="1.5pt"/>
                      <v:rect id="Rectangle 4904" o:spid="_x0000_s2312" style="position:absolute;left:16510;top:36020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" strokecolor="#903" strokeweight="1.5pt"/>
                      <v:rect id="Rectangle 4905" o:spid="_x0000_s2313" style="position:absolute;left:16510;top:55118;width:650;height:2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" strokecolor="#903" strokeweight="1.5pt"/>
                      <v:rect id="Rectangle 4906" o:spid="_x0000_s2314" style="position:absolute;left:31045;top:4936;width:5893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0b7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tc4msP/m/AE5PoPAAD//wMAUEsBAi0AFAAGAAgAAAAhANvh9svuAAAAhQEAABMAAAAAAAAA&#10;AAAAAAAAAAAAAFtDb250ZW50X1R5cGVzXS54bWxQSwECLQAUAAYACAAAACEAWvQsW78AAAAVAQAA&#10;CwAAAAAAAAAAAAAAAAAfAQAAX3JlbHMvLnJlbHNQSwECLQAUAAYACAAAACEAgk9G+8YAAADdAAAA&#10;DwAAAAAAAAAAAAAAAAAHAgAAZHJzL2Rvd25yZXYueG1sUEsFBgAAAAADAAMAtwAAAPoCAAAAAA==&#10;" filled="f" stroked="f">
                        <v:textbox inset="0,0,0,0">
                          <w:txbxContent>
                            <w:p w14:paraId="22364987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line id="Line 61" o:spid="_x0000_s2315" style="position:absolute;visibility:visible;mso-wrap-style:square" from="33766,7556" to="33766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" strokeweight="1.5pt">
                        <v:stroke dashstyle="3 1"/>
                      </v:line>
                      <v:group id="Group 4908" o:spid="_x0000_s2316" style="position:absolute;left:31051;top:603;width:5461;height:3556" coordorigin="31051,60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bT4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vC8jsLc8CY8AZn+AQAA//8DAFBLAQItABQABgAIAAAAIQDb4fbL7gAAAIUBAAATAAAAAAAAAAAA&#10;AAAAAAAAAABbQ29udGVudF9UeXBlc10ueG1sUEsBAi0AFAAGAAgAAAAhAFr0LFu/AAAAFQEAAAsA&#10;AAAAAAAAAAAAAAAAHwEAAF9yZWxzLy5yZWxzUEsBAi0AFAAGAAgAAAAhAFqttPjEAAAA3QAAAA8A&#10;AAAAAAAAAAAAAAAABwIAAGRycy9kb3ducmV2LnhtbFBLBQYAAAAAAwADALcAAAD4AgAAAAA=&#10;">
                        <v:oval id="Oval 4909" o:spid="_x0000_s2317" style="position:absolute;left:31052;top:60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" fillcolor="#ffc" strokecolor="#1f1a17" strokeweight="1.5pt"/>
                        <v:line id="Line 63" o:spid="_x0000_s2318" style="position:absolute;visibility:visible;mso-wrap-style:square" from="31051,603" to="31051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" strokecolor="#1f1a17" strokeweight="1.5pt"/>
                        <v:line id="Line 64" o:spid="_x0000_s2319" style="position:absolute;visibility:visible;mso-wrap-style:square" from="31051,604" to="31052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" strokecolor="#1f1a17" strokeweight="1.5pt"/>
                      </v:group>
                      <v:group id="Group 4912" o:spid="_x0000_s2320" style="position:absolute;left:31051;top:603;width:5461;height:3556" coordorigin="31051,60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BXP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oej+H5JjwBuf4DAAD//wMAUEsBAi0AFAAGAAgAAAAhANvh9svuAAAAhQEAABMAAAAAAAAA&#10;AAAAAAAAAAAAAFtDb250ZW50X1R5cGVzXS54bWxQSwECLQAUAAYACAAAACEAWvQsW78AAAAVAQAA&#10;CwAAAAAAAAAAAAAAAAAfAQAAX3JlbHMvLnJlbHNQSwECLQAUAAYACAAAACEAvpwVz8YAAADdAAAA&#10;DwAAAAAAAAAAAAAAAAAHAgAAZHJzL2Rvd25yZXYueG1sUEsFBgAAAAADAAMAtwAAAPoCAAAAAA==&#10;">
                        <v:oval id="Oval 4913" o:spid="_x0000_s2321" style="position:absolute;left:31052;top:60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" fillcolor="#ffc" strokecolor="#1f1a17" strokeweight="1.5pt"/>
                        <v:line id="Line 67" o:spid="_x0000_s2322" style="position:absolute;visibility:visible;mso-wrap-style:square" from="31051,603" to="31051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" strokecolor="#1f1a17" strokeweight="1.5pt"/>
                        <v:line id="Line 68" o:spid="_x0000_s2323" style="position:absolute;visibility:visible;mso-wrap-style:square" from="31051,604" to="31052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" strokecolor="#1f1a17" strokeweight="1.5pt"/>
                      </v:group>
                      <v:rect id="Rectangle 4916" o:spid="_x0000_s2324" style="position:absolute;left:31046;top:4936;width:5893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tAm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AHltAmxQAAAN0AAAAP&#10;AAAAAAAAAAAAAAAAAAcCAABkcnMvZG93bnJldi54bWxQSwUGAAAAAAMAAwC3AAAA+QIAAAAA&#10;" filled="f" stroked="f">
                        <v:textbox inset="0,0,0,0">
                          <w:txbxContent>
                            <w:p w14:paraId="17AF75E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rect id="Rectangle 4917" o:spid="_x0000_s2325" style="position:absolute;left:33401;top:36036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" strokecolor="#903" strokeweight="1.5pt"/>
                      <v:rect id="Rectangle 4918" o:spid="_x0000_s2326" style="position:absolute;left:33401;top:36036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" strokecolor="#903" strokeweight="1.5pt"/>
                      <v:rect id="Rectangle 4919" o:spid="_x0000_s2327" style="position:absolute;left:22523;top:4618;width:666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URU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ySOIH/N+EJyOwPAAD//wMAUEsBAi0AFAAGAAgAAAAhANvh9svuAAAAhQEAABMAAAAAAAAA&#10;AAAAAAAAAAAAAFtDb250ZW50X1R5cGVzXS54bWxQSwECLQAUAAYACAAAACEAWvQsW78AAAAVAQAA&#10;CwAAAAAAAAAAAAAAAAAfAQAAX3JlbHMvLnJlbHNQSwECLQAUAAYACAAAACEAdglEVMYAAADdAAAA&#10;DwAAAAAAAAAAAAAAAAAHAgAAZHJzL2Rvd25yZXYueG1sUEsFBgAAAAADAAMAtwAAAPoCAAAAAA==&#10;" filled="f" stroked="f">
                        <v:textbox inset="0,0,0,0">
                          <w:txbxContent>
                            <w:p w14:paraId="414B82DA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74" o:spid="_x0000_s2328" style="position:absolute;visibility:visible;mso-wrap-style:square" from="25590,7254" to="25590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" strokeweight="1.5pt">
                        <v:stroke dashstyle="3 1"/>
                      </v:line>
                      <v:group id="Group 4921" o:spid="_x0000_s2329" style="position:absolute;left:24241;top:79;width:2714;height:3747" coordorigin="24241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kEF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o+juH5JjwBuf4DAAD//wMAUEsBAi0AFAAGAAgAAAAhANvh9svuAAAAhQEAABMAAAAAAAAA&#10;AAAAAAAAAAAAAFtDb250ZW50X1R5cGVzXS54bWxQSwECLQAUAAYACAAAACEAWvQsW78AAAAVAQAA&#10;CwAAAAAAAAAAAAAAAAAfAQAAX3JlbHMvLnJlbHNQSwECLQAUAAYACAAAACEAgCJBBcYAAADdAAAA&#10;DwAAAAAAAAAAAAAAAAAHAgAAZHJzL2Rvd25yZXYueG1sUEsFBgAAAAADAAMAtwAAAPoCAAAAAA==&#10;">
                        <v:oval id="Oval 4922" o:spid="_x0000_s2330" style="position:absolute;left:24241;top:7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" filled="f" strokecolor="#903" strokeweight="1.5pt"/>
                        <v:line id="Line 76" o:spid="_x0000_s2331" style="position:absolute;visibility:visible;mso-wrap-style:square" from="24241,80" to="24241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" strokecolor="#903" strokeweight="1.5pt"/>
                        <v:line id="Line 77" o:spid="_x0000_s2332" style="position:absolute;visibility:visible;mso-wrap-style:square" from="24241,80" to="24242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" strokecolor="#903" strokeweight="1.5pt"/>
                        <v:shape id="Freeform 78" o:spid="_x0000_s2333" style="position:absolute;left:24241;top:80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3/y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L5Z76Ax5v0BOT6DgAA//8DAFBLAQItABQABgAIAAAAIQDb4fbL7gAAAIUBAAATAAAAAAAAAAAA&#10;AAAAAAAAAABbQ29udGVudF9UeXBlc10ueG1sUEsBAi0AFAAGAAgAAAAhAFr0LFu/AAAAFQEAAAsA&#10;AAAAAAAAAAAAAAAAHwEAAF9yZWxzLy5yZWxzUEsBAi0AFAAGAAgAAAAhAJeXf/LEAAAA3QAAAA8A&#10;AAAAAAAAAAAAAAAABwIAAGRycy9kb3ducmV2LnhtbFBLBQYAAAAAAwADALcAAAD4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group id="Group 4926" o:spid="_x0000_s2334" style="position:absolute;left:24241;top:79;width:2714;height:3747" coordorigin="24241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9lx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ed0NIa/N+EJyMUvAAAA//8DAFBLAQItABQABgAIAAAAIQDb4fbL7gAAAIUBAAATAAAAAAAA&#10;AAAAAAAAAAAAAABbQ29udGVudF9UeXBlc10ueG1sUEsBAi0AFAAGAAgAAAAhAFr0LFu/AAAAFQEA&#10;AAsAAAAAAAAAAAAAAAAAHwEAAF9yZWxzLy5yZWxzUEsBAi0AFAAGAAgAAAAhAA/L2XHHAAAA3QAA&#10;AA8AAAAAAAAAAAAAAAAABwIAAGRycy9kb3ducmV2LnhtbFBLBQYAAAAAAwADALcAAAD7AgAAAAA=&#10;">
                        <v:oval id="Oval 4927" o:spid="_x0000_s2335" style="position:absolute;left:24241;top:7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" filled="f" strokecolor="#903" strokeweight="1.5pt"/>
                        <v:line id="Line 81" o:spid="_x0000_s2336" style="position:absolute;visibility:visible;mso-wrap-style:square" from="24241,80" to="24241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" strokecolor="#903" strokeweight="1.5pt"/>
                        <v:line id="Line 82" o:spid="_x0000_s2337" style="position:absolute;visibility:visible;mso-wrap-style:square" from="24241,80" to="24242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" strokecolor="#903" strokeweight="1.5pt"/>
                        <v:shape id="Freeform 83" o:spid="_x0000_s2338" style="position:absolute;left:24241;top:80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rect id="Rectangle 4931" o:spid="_x0000_s2339" style="position:absolute;left:22523;top:4618;width:666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hQy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MPKFDLHAAAA3QAA&#10;AA8AAAAAAAAAAAAAAAAABwIAAGRycy9kb3ducmV2LnhtbFBLBQYAAAAAAwADALcAAAD7AgAAAAA=&#10;" filled="f" stroked="f">
                        <v:textbox inset="0,0,0,0">
                          <w:txbxContent>
                            <w:p w14:paraId="08E7ADC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4932" o:spid="_x0000_s2340" style="position:absolute;left:25241;top:27336;width:635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" strokecolor="#903" strokeweight="1.5pt"/>
                      <v:rect id="Rectangle 4933" o:spid="_x0000_s2341" style="position:absolute;left:25241;top:27336;width:635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" strokecolor="#903" strokeweight="1.5pt"/>
                      <v:line id="Line 88" o:spid="_x0000_s2342" style="position:absolute;visibility:visible;mso-wrap-style:square" from="2619,9652" to="7969,9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" strokecolor="#903" strokeweight="1.5pt"/>
                      <v:line id="Line 89" o:spid="_x0000_s2343" style="position:absolute;flip:x;visibility:visible;mso-wrap-style:square" from="7064,9652" to="7969,10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" strokecolor="#903" strokeweight="1.5pt"/>
                      <v:line id="Line 90" o:spid="_x0000_s2344" style="position:absolute;flip:x y;visibility:visible;mso-wrap-style:square" from="7064,9271" to="7969,9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" strokecolor="#903" strokeweight="1.5pt"/>
                      <v:rect id="Rectangle 4937" o:spid="_x0000_s2345" style="position:absolute;left:3031;top:7920;width:7158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ynd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i0Rieb8ITkPMHAAAA//8DAFBLAQItABQABgAIAAAAIQDb4fbL7gAAAIUBAAATAAAAAAAA&#10;AAAAAAAAAAAAAABbQ29udGVudF9UeXBlc10ueG1sUEsBAi0AFAAGAAgAAAAhAFr0LFu/AAAAFQEA&#10;AAsAAAAAAAAAAAAAAAAAHwEAAF9yZWxzLy5yZWxzUEsBAi0AFAAGAAgAAAAhACNvKd3HAAAA3QAA&#10;AA8AAAAAAAAAAAAAAAAABwIAAGRycy9kb3ducmV2LnhtbFBLBQYAAAAAAwADALcAAAD7AgAAAAA=&#10;" filled="f" stroked="f">
                        <v:textbox inset="0,0,0,0">
                          <w:txbxContent>
                            <w:p w14:paraId="3B036BB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2" o:spid="_x0000_s2346" style="position:absolute;visibility:visible;mso-wrap-style:square" from="2619,15128" to="7969,1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" strokecolor="#903" strokeweight="1.5pt"/>
                      <v:line id="Line 93" o:spid="_x0000_s2347" style="position:absolute;flip:x;visibility:visible;mso-wrap-style:square" from="7064,15128" to="7969,15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" strokecolor="#903" strokeweight="1.5pt"/>
                      <v:line id="Line 94" o:spid="_x0000_s2348" style="position:absolute;flip:x y;visibility:visible;mso-wrap-style:square" from="7064,14747" to="7969,1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" strokecolor="#903" strokeweight="1.5pt"/>
                      <v:rect id="Rectangle 4941" o:spid="_x0000_s2349" style="position:absolute;left:2825;top:13332;width:5969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GdP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SJIbfN+EJyNUPAAAA//8DAFBLAQItABQABgAIAAAAIQDb4fbL7gAAAIUBAAATAAAAAAAA&#10;AAAAAAAAAAAAAABbQ29udGVudF9UeXBlc10ueG1sUEsBAi0AFAAGAAgAAAAhAFr0LFu/AAAAFQEA&#10;AAsAAAAAAAAAAAAAAAAAHwEAAF9yZWxzLy5yZWxzUEsBAi0AFAAGAAgAAAAhAJvMZ0/HAAAA3QAA&#10;AA8AAAAAAAAAAAAAAAAABwIAAGRycy9kb3ducmV2LnhtbFBLBQYAAAAAAwADALcAAAD7AgAAAAA=&#10;" filled="f" stroked="f">
                        <v:textbox inset="0,0,0,0">
                          <w:txbxContent>
                            <w:p w14:paraId="0D470D17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login</w:t>
                              </w:r>
                            </w:p>
                          </w:txbxContent>
                        </v:textbox>
                      </v:rect>
                      <v:line id="Line 96" o:spid="_x0000_s2350" style="position:absolute;visibility:visible;mso-wrap-style:square" from="8778,17764" to="12557,17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" strokecolor="#903" strokeweight="1.5pt"/>
                      <v:line id="Line 97" o:spid="_x0000_s2351" style="position:absolute;visibility:visible;mso-wrap-style:square" from="12557,17764" to="12557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" strokecolor="#903" strokeweight="1.5pt"/>
                      <v:line id="Line 98" o:spid="_x0000_s2352" style="position:absolute;flip:x;visibility:visible;mso-wrap-style:square" from="8794,18526" to="12557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" strokecolor="#903" strokeweight="1.5pt"/>
                      <v:line id="Line 99" o:spid="_x0000_s2353" style="position:absolute;visibility:visible;mso-wrap-style:square" from="8794,18526" to="9715,18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" strokecolor="#903" strokeweight="1.5pt"/>
                      <v:line id="Line 100" o:spid="_x0000_s2354" style="position:absolute;flip:y;visibility:visible;mso-wrap-style:square" from="8794,18145" to="9715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" strokecolor="#903" strokeweight="1.5pt"/>
                      <v:rect id="Rectangle 4947" o:spid="_x0000_s2355" style="position:absolute;left:10189;top:15824;width:7190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Vqg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jH43e4vwlPQM5vAAAA//8DAFBLAQItABQABgAIAAAAIQDb4fbL7gAAAIUBAAATAAAAAAAA&#10;AAAAAAAAAAAAAABbQ29udGVudF9UeXBlc10ueG1sUEsBAi0AFAAGAAgAAAAhAFr0LFu/AAAAFQEA&#10;AAsAAAAAAAAAAAAAAAAAHwEAAF9yZWxzLy5yZWxzUEsBAi0AFAAGAAgAAAAhAHtpWqDHAAAA3QAA&#10;AA8AAAAAAAAAAAAAAAAABwIAAGRycy9kb3ducmV2LnhtbFBLBQYAAAAAAwADALcAAAD7AgAAAAA=&#10;" filled="f" stroked="f">
                        <v:textbox inset="0,0,0,0">
                          <w:txbxContent>
                            <w:p w14:paraId="79CDF02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script</w:t>
                              </w:r>
                            </w:p>
                          </w:txbxContent>
                        </v:textbox>
                      </v:rect>
                      <v:line id="Line 102" o:spid="_x0000_s2356" style="position:absolute;visibility:visible;mso-wrap-style:square" from="8747,21431" to="16462,21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" strokecolor="#903" strokeweight="1.5pt"/>
                      <v:line id="Line 103" o:spid="_x0000_s2357" style="position:absolute;flip:x;visibility:visible;mso-wrap-style:square" from="15557,21431" to="16462,21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" strokecolor="#903" strokeweight="1.5pt"/>
                      <v:line id="Line 104" o:spid="_x0000_s2358" style="position:absolute;flip:x y;visibility:visible;mso-wrap-style:square" from="15557,21050" to="16462,21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" strokecolor="#903" strokeweight="1.5pt"/>
                      <v:rect id="Rectangle 4951" o:spid="_x0000_s2359" style="position:absolute;left:10586;top:19678;width:587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fGS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B4V8ZLHAAAA3QAA&#10;AA8AAAAAAAAAAAAAAAAABwIAAGRycy9kb3ducmV2LnhtbFBLBQYAAAAAAwADALcAAAD7AgAAAAA=&#10;" filled="f" stroked="f">
                        <v:textbox inset="0,0,0,0">
                          <w:txbxContent>
                            <w:p w14:paraId="6C82652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doLogin</w:t>
                              </w:r>
                            </w:p>
                          </w:txbxContent>
                        </v:textbox>
                      </v:rect>
                      <v:line id="Line 106" o:spid="_x0000_s2360" style="position:absolute;visibility:visible;mso-wrap-style:square" from="17272,24082" to="21050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" strokecolor="#903" strokeweight="1.5pt"/>
                      <v:line id="Line 107" o:spid="_x0000_s2361" style="position:absolute;visibility:visible;mso-wrap-style:square" from="21050,24082" to="21050,2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" strokecolor="#903" strokeweight="1.5pt"/>
                      <v:line id="Line 108" o:spid="_x0000_s2362" style="position:absolute;flip:x;visibility:visible;mso-wrap-style:square" from="17303,24828" to="21050,2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" strokecolor="#903" strokeweight="1.5pt"/>
                      <v:line id="Line 109" o:spid="_x0000_s2363" style="position:absolute;visibility:visible;mso-wrap-style:square" from="17303,24828" to="18208,2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" strokecolor="#903" strokeweight="1.5pt"/>
                      <v:line id="Line 110" o:spid="_x0000_s2364" style="position:absolute;flip:y;visibility:visible;mso-wrap-style:square" from="17303,24447" to="18208,2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" strokecolor="#903" strokeweight="1.5pt"/>
                      <v:rect id="Rectangle 4957" o:spid="_x0000_s2365" style="position:absolute;left:18792;top:22236;width:746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Mx9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P6wzH3HAAAA3QAA&#10;AA8AAAAAAAAAAAAAAAAABwIAAGRycy9kb3ducmV2LnhtbFBLBQYAAAAAAwADALcAAAD7AgAAAAA=&#10;" filled="f" stroked="f">
                        <v:textbox inset="0,0,0,0">
                          <w:txbxContent>
                            <w:p w14:paraId="61704FE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veriflylogin()</w:t>
                              </w:r>
                            </w:p>
                          </w:txbxContent>
                        </v:textbox>
                      </v:rect>
                      <v:line id="Line 112" o:spid="_x0000_s2366" style="position:absolute;visibility:visible;mso-wrap-style:square" from="17256,27352" to="25193,27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" strokecolor="#903" strokeweight="1.5pt"/>
                      <v:line id="Line 113" o:spid="_x0000_s2367" style="position:absolute;flip:x;visibility:visible;mso-wrap-style:square" from="24288,27352" to="25193,27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" strokecolor="#903" strokeweight="1.5pt"/>
                      <v:line id="Line 114" o:spid="_x0000_s2368" style="position:absolute;flip:x y;visibility:visible;mso-wrap-style:square" from="24288,26971" to="25193,27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" strokecolor="#903" strokeweight="1.5pt"/>
                      <v:rect id="Rectangle 4961" o:spid="_x0000_s2369" style="position:absolute;left:18681;top:25601;width:720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sv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" filled="f" stroked="f">
                        <v:textbox inset="0,0,0,0">
                          <w:txbxContent>
                            <w:p w14:paraId="2CB73C8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 login</w:t>
                              </w:r>
                            </w:p>
                          </w:txbxContent>
                        </v:textbox>
                      </v:rect>
                      <v:line id="Line 116" o:spid="_x0000_s2370" style="position:absolute;flip:x;visibility:visible;mso-wrap-style:square" from="17272,30003" to="25193,30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" strokecolor="#903" strokeweight="1.5pt">
                        <v:stroke dashstyle="3 1"/>
                      </v:line>
                      <v:line id="Line 117" o:spid="_x0000_s2371" style="position:absolute;visibility:visible;mso-wrap-style:square" from="17272,30003" to="18176,30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ZeN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fR9NoHnm/gE5PIBAAD//wMAUEsBAi0AFAAGAAgAAAAhANvh9svuAAAAhQEAABMAAAAAAAAA&#10;AAAAAAAAAAAAAFtDb250ZW50X1R5cGVzXS54bWxQSwECLQAUAAYACAAAACEAWvQsW78AAAAVAQAA&#10;CwAAAAAAAAAAAAAAAAAfAQAAX3JlbHMvLnJlbHNQSwECLQAUAAYACAAAACEA+22XjcYAAADdAAAA&#10;DwAAAAAAAAAAAAAAAAAHAgAAZHJzL2Rvd25yZXYueG1sUEsFBgAAAAADAAMAtwAAAPoCAAAAAA==&#10;" strokecolor="#903" strokeweight="1.5pt"/>
                      <v:line id="Line 118" o:spid="_x0000_s2372" style="position:absolute;flip:y;visibility:visible;mso-wrap-style:square" from="17272,29622" to="18176,30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" strokecolor="#903" strokeweight="1.5pt"/>
                      <v:rect id="Rectangle 4965" o:spid="_x0000_s2373" style="position:absolute;left:19411;top:28252;width:5194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0s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BpP3+DvTXgCcvELAAD//wMAUEsBAi0AFAAGAAgAAAAhANvh9svuAAAAhQEAABMAAAAAAAAA&#10;AAAAAAAAAAAAAFtDb250ZW50X1R5cGVzXS54bWxQSwECLQAUAAYACAAAACEAWvQsW78AAAAVAQAA&#10;CwAAAAAAAAAAAAAAAAAfAQAAX3JlbHMvLnJlbHNQSwECLQAUAAYACAAAACEAr0I9LMYAAADdAAAA&#10;DwAAAAAAAAAAAAAAAAAHAgAAZHJzL2Rvd25yZXYueG1sUEsFBgAAAAADAAMAtwAAAPoCAAAAAA==&#10;" filled="f" stroked="f">
                        <v:textbox inset="0,0,0,0">
                          <w:txbxContent>
                            <w:p w14:paraId="0C9A8D98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20" o:spid="_x0000_s2374" style="position:absolute;visibility:visible;mso-wrap-style:square" from="17256,36004" to="33369,3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" strokecolor="#903" strokeweight="1.5pt"/>
                      <v:line id="Line 121" o:spid="_x0000_s2375" style="position:absolute;flip:x;visibility:visible;mso-wrap-style:square" from="32464,36004" to="33369,36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tiO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Ty9Tl/g9iY+Abn8BQAA//8DAFBLAQItABQABgAIAAAAIQDb4fbL7gAAAIUBAAATAAAAAAAA&#10;AAAAAAAAAAAAAABbQ29udGVudF9UeXBlc10ueG1sUEsBAi0AFAAGAAgAAAAhAFr0LFu/AAAAFQEA&#10;AAsAAAAAAAAAAAAAAAAAHwEAAF9yZWxzLy5yZWxzUEsBAi0AFAAGAAgAAAAhAMuK2I7HAAAA3QAA&#10;AA8AAAAAAAAAAAAAAAAABwIAAGRycy9kb3ducmV2LnhtbFBLBQYAAAAAAwADALcAAAD7AgAAAAA=&#10;" strokecolor="#903" strokeweight="1.5pt"/>
                      <v:line id="Line 122" o:spid="_x0000_s2376" style="position:absolute;flip:x y;visibility:visible;mso-wrap-style:square" from="32464,35623" to="33369,3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" strokecolor="#903" strokeweight="1.5pt"/>
                      <v:rect id="Rectangle 4969" o:spid="_x0000_s2377" style="position:absolute;left:17380;top:33743;width:8507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cp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uDzcpxQAAAN0AAAAP&#10;AAAAAAAAAAAAAAAAAAcCAABkcnMvZG93bnJldi54bWxQSwUGAAAAAAMAAwC3AAAA+QIAAAAA&#10;" filled="f" stroked="f">
                        <v:textbox inset="0,0,0,0">
                          <w:txbxContent>
                            <w:p w14:paraId="2036C5A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mainpage</w:t>
                              </w:r>
                            </w:p>
                          </w:txbxContent>
                        </v:textbox>
                      </v:rect>
                      <v:line id="Line 124" o:spid="_x0000_s2378" style="position:absolute;visibility:visible;mso-wrap-style:square" from="8778,45354" to="12557,4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" strokecolor="#903" strokeweight="1.5pt"/>
                      <v:line id="Line 125" o:spid="_x0000_s2379" style="position:absolute;visibility:visible;mso-wrap-style:square" from="12557,45354" to="12557,4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" strokecolor="#903" strokeweight="1.5pt"/>
                      <v:line id="Line 126" o:spid="_x0000_s2380" style="position:absolute;flip:x;visibility:visible;mso-wrap-style:square" from="8794,46101" to="12557,4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" strokecolor="#903" strokeweight="1.5pt"/>
                      <v:line id="Line 127" o:spid="_x0000_s2381" style="position:absolute;visibility:visible;mso-wrap-style:square" from="8794,46101" to="9715,4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AFQ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" strokecolor="#903" strokeweight="1.5pt"/>
                      <v:line id="Line 128" o:spid="_x0000_s2382" style="position:absolute;flip:y;visibility:visible;mso-wrap-style:square" from="8794,45735" to="9715,4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" strokecolor="#903" strokeweight="1.5pt"/>
                      <v:rect id="Rectangle 4975" o:spid="_x0000_s2383" style="position:absolute;left:9856;top:43219;width:1538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6vx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x+A2eb8ITkPMHAAAA//8DAFBLAQItABQABgAIAAAAIQDb4fbL7gAAAIUBAAATAAAAAAAA&#10;AAAAAAAAAAAAAABbQ29udGVudF9UeXBlc10ueG1sUEsBAi0AFAAGAAgAAAAhAFr0LFu/AAAAFQEA&#10;AAsAAAAAAAAAAAAAAAAAHwEAAF9yZWxzLy5yZWxzUEsBAi0AFAAGAAgAAAAhACqbq/HHAAAA3QAA&#10;AA8AAAAAAAAAAAAAAAAABwIAAGRycy9kb3ducmV2LnhtbFBLBQYAAAAAAwADALcAAAD7AgAAAAA=&#10;" filled="f" stroked="f">
                        <v:textbox inset="0,0,0,0">
                          <w:txbxContent>
                            <w:p w14:paraId="704A664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show script fasle message</w:t>
                              </w:r>
                            </w:p>
                          </w:txbxContent>
                        </v:textbox>
                      </v:rect>
                      <v:line id="Line 130" o:spid="_x0000_s2384" style="position:absolute;flip:x;visibility:visible;mso-wrap-style:square" from="8778,55102" to="16462,55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+vI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Ty9vkzh9iY+Abn8BQAA//8DAFBLAQItABQABgAIAAAAIQDb4fbL7gAAAIUBAAATAAAAAAAA&#10;AAAAAAAAAAAAAABbQ29udGVudF9UeXBlc10ueG1sUEsBAi0AFAAGAAgAAAAhAFr0LFu/AAAAFQEA&#10;AAsAAAAAAAAAAAAAAAAAHwEAAF9yZWxzLy5yZWxzUEsBAi0AFAAGAAgAAAAhACEf68jHAAAA3QAA&#10;AA8AAAAAAAAAAAAAAAAABwIAAGRycy9kb3ducmV2LnhtbFBLBQYAAAAAAwADALcAAAD7AgAAAAA=&#10;" strokecolor="#903" strokeweight="1.5pt"/>
                      <v:line id="Line 131" o:spid="_x0000_s2385" style="position:absolute;visibility:visible;mso-wrap-style:square" from="8778,55102" to="9683,55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" strokecolor="#903" strokeweight="1.5pt"/>
                      <v:line id="Line 132" o:spid="_x0000_s2386" style="position:absolute;flip:y;visibility:visible;mso-wrap-style:square" from="8778,54737" to="9683,55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" strokecolor="#903" strokeweight="1.5pt"/>
                      <v:rect id="Rectangle 4979" o:spid="_x0000_s2387" style="position:absolute;left:8650;top:53361;width:1387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qH0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kksDjTXgCcv4HAAD//wMAUEsBAi0AFAAGAAgAAAAhANvh9svuAAAAhQEAABMAAAAAAAAA&#10;AAAAAAAAAAAAAFtDb250ZW50X1R5cGVzXS54bWxQSwECLQAUAAYACAAAACEAWvQsW78AAAAVAQAA&#10;CwAAAAAAAAAAAAAAAAAfAQAAX3JlbHMvLnJlbHNQSwECLQAUAAYACAAAACEAq9ah9MYAAADdAAAA&#10;DwAAAAAAAAAAAAAAAAAHAgAAZHJzL2Rvd25yZXYueG1sUEsFBgAAAAADAAMAtwAAAPoCAAAAAA==&#10;" filled="f" stroked="f">
                        <v:textbox inset="0,0,0,0">
                          <w:txbxContent>
                            <w:p w14:paraId="7143536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 false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3E79E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16928" behindDoc="0" locked="0" layoutInCell="1" allowOverlap="1" wp14:anchorId="08E7B144" wp14:editId="604DD91E">
                      <wp:simplePos x="0" y="0"/>
                      <wp:positionH relativeFrom="margin">
                        <wp:posOffset>-3942080</wp:posOffset>
                      </wp:positionH>
                      <wp:positionV relativeFrom="paragraph">
                        <wp:posOffset>5168265</wp:posOffset>
                      </wp:positionV>
                      <wp:extent cx="7734300" cy="228600"/>
                      <wp:effectExtent l="0" t="0" r="0" b="0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34300" cy="2286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37AFCFE" w14:textId="1899CA63" w:rsidR="002C4DE9" w:rsidRPr="003E79E7" w:rsidRDefault="002C4DE9" w:rsidP="003E79E7">
                                  <w:pPr>
                                    <w:pStyle w:val="Caption"/>
                                    <w:keepNext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06" w:name="_Toc115201669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14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1 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Login children</w:t>
                                  </w:r>
                                  <w:bookmarkEnd w:id="106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7B144" id="Text Box 5" o:spid="_x0000_s2388" type="#_x0000_t202" style="position:absolute;margin-left:-310.4pt;margin-top:406.95pt;width:609pt;height:18pt;z-index:2515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" stroked="f">
                      <v:textbox inset="0,0,0,0">
                        <w:txbxContent>
                          <w:p w14:paraId="737AFCFE" w14:textId="1899CA63" w:rsidR="002C4DE9" w:rsidRPr="003E79E7" w:rsidRDefault="002C4DE9" w:rsidP="003E79E7">
                            <w:pPr>
                              <w:pStyle w:val="Caption"/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07" w:name="_Toc115201669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1 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 children</w:t>
                            </w:r>
                            <w:bookmarkEnd w:id="107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</w:tbl>
    <w:p w14:paraId="4F20E82B" w14:textId="613BC31B" w:rsidR="00197DF1" w:rsidRPr="009F1F59" w:rsidRDefault="002C4DE9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DB04B4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215F53C8" wp14:editId="5F28B55A">
            <wp:extent cx="1565622" cy="1242060"/>
            <wp:effectExtent l="0" t="0" r="0" b="0"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86" b="19048"/>
                    <a:stretch/>
                  </pic:blipFill>
                  <pic:spPr bwMode="auto">
                    <a:xfrm>
                      <a:off x="0" y="0"/>
                      <a:ext cx="1568726" cy="124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3D0D" w14:textId="627F3858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08" w:name="_Toc11520167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children</w:t>
      </w:r>
      <w:bookmarkEnd w:id="108"/>
    </w:p>
    <w:p w14:paraId="3C77957C" w14:textId="3CEB5C58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0C0C9D93" w14:textId="33FAE969" w:rsidR="00197DF1" w:rsidRPr="009F1F59" w:rsidRDefault="002C4DE9" w:rsidP="002C4DE9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BD92C39" wp14:editId="37C22493">
            <wp:extent cx="2614012" cy="5655600"/>
            <wp:effectExtent l="0" t="0" r="0" b="2540"/>
            <wp:docPr id="198" name="Graphic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A28E" w14:textId="65EB805D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09" w:name="_Toc115201671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16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school bus location</w:t>
      </w:r>
      <w:bookmarkEnd w:id="109"/>
    </w:p>
    <w:p w14:paraId="7B572FB8" w14:textId="77777777" w:rsidR="00197DF1" w:rsidRPr="009F1F59" w:rsidRDefault="00197DF1" w:rsidP="00197DF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ACE92F0" w14:textId="2A30ABD2" w:rsidR="00197DF1" w:rsidRDefault="00197DF1" w:rsidP="00197DF1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View school bus location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5097"/>
      </w:tblGrid>
      <w:tr w:rsidR="00197DF1" w14:paraId="037F0BA4" w14:textId="77777777" w:rsidTr="00B775BF">
        <w:tc>
          <w:tcPr>
            <w:tcW w:w="4253" w:type="dxa"/>
          </w:tcPr>
          <w:p w14:paraId="41E7ED02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97C4E2C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0CFF621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35222B7A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7AEAB8D7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View school bus location</w:t>
            </w:r>
          </w:p>
          <w:p w14:paraId="19C201ED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ระบบรับค่าการสมัครขึ้นรถ</w:t>
            </w:r>
          </w:p>
          <w:p w14:paraId="42D09147" w14:textId="67266FBA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ระบบทำการค้นหาตำแหน่งจาก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GPS</w:t>
            </w:r>
          </w:p>
          <w:p w14:paraId="566222C3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  <w:cs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ระบบทำการค้นหาข้อมูลตำแหน่งจาก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GPS </w:t>
            </w:r>
          </w:p>
          <w:p w14:paraId="0DDC881B" w14:textId="77777777" w:rsidR="00197DF1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ระบบคืนค่าข้อมูลตำแหน่ง</w:t>
            </w:r>
          </w:p>
          <w:p w14:paraId="605E318C" w14:textId="194BC26A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</w:p>
          <w:p w14:paraId="189FBB7A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ระบบแสดงผลการค้นหาที่สมบูรณ์</w:t>
            </w:r>
          </w:p>
          <w:p w14:paraId="42E7F536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16"/>
                <w:szCs w:val="16"/>
              </w:rPr>
            </w:pPr>
          </w:p>
          <w:p w14:paraId="57B6F3CE" w14:textId="3D6A0B33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16"/>
                <w:szCs w:val="16"/>
              </w:rPr>
            </w:pPr>
          </w:p>
          <w:p w14:paraId="20B401DA" w14:textId="7E446509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4B7BDC5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3.1</w:t>
            </w:r>
            <w:r>
              <w:rPr>
                <w:rFonts w:ascii="TH SarabunPSK" w:hAnsi="TH SarabunPSK" w:cs="TH SarabunPSK" w:hint="cs"/>
                <w:sz w:val="28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 – ในกรณีที่หาตำแหน่งไม่เจอระบบจะแสดงข้อความ </w:t>
            </w:r>
            <w:r w:rsidRPr="009F1F59">
              <w:rPr>
                <w:rFonts w:ascii="TH SarabunPSK" w:hAnsi="TH SarabunPSK" w:cs="TH SarabunPSK"/>
                <w:sz w:val="28"/>
              </w:rPr>
              <w:t>“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ไม่ทราบตำแหน่งรถรับส่ง</w:t>
            </w:r>
            <w:r w:rsidRPr="009F1F59">
              <w:rPr>
                <w:rFonts w:ascii="TH SarabunPSK" w:hAnsi="TH SarabunPSK" w:cs="TH SarabunPSK"/>
                <w:sz w:val="28"/>
              </w:rPr>
              <w:t>”</w:t>
            </w:r>
          </w:p>
          <w:p w14:paraId="07F8038A" w14:textId="77777777" w:rsidR="00197DF1" w:rsidRPr="009850F8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97" w:type="dxa"/>
          </w:tcPr>
          <w:p w14:paraId="50AC77DC" w14:textId="6708B677" w:rsidR="00197DF1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50F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124" behindDoc="0" locked="0" layoutInCell="1" allowOverlap="1" wp14:anchorId="5F170F03" wp14:editId="097C0DC2">
                      <wp:simplePos x="0" y="0"/>
                      <wp:positionH relativeFrom="column">
                        <wp:posOffset>-2222</wp:posOffset>
                      </wp:positionH>
                      <wp:positionV relativeFrom="paragraph">
                        <wp:posOffset>953</wp:posOffset>
                      </wp:positionV>
                      <wp:extent cx="3476625" cy="4009071"/>
                      <wp:effectExtent l="0" t="0" r="9525" b="29845"/>
                      <wp:wrapNone/>
                      <wp:docPr id="5079" name="Group 8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76625" cy="4009071"/>
                                <a:chOff x="0" y="0"/>
                                <a:chExt cx="5027647" cy="5319713"/>
                              </a:xfrm>
                            </wpg:grpSpPr>
                            <wps:wsp>
                              <wps:cNvPr id="5080" name="Rectangle 50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18966"/>
                                  <a:ext cx="538417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E2FED1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81" name="Line 6"/>
                              <wps:cNvCnPr/>
                              <wps:spPr bwMode="auto">
                                <a:xfrm>
                                  <a:off x="271463" y="1039812"/>
                                  <a:ext cx="0" cy="42799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082" name="Group 50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3" y="171450"/>
                                  <a:ext cx="328613" cy="454025"/>
                                  <a:chOff x="106363" y="171450"/>
                                  <a:chExt cx="207" cy="286"/>
                                </a:xfrm>
                              </wpg:grpSpPr>
                              <wps:wsp>
                                <wps:cNvPr id="5083" name="Oval 50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1714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84" name="Line 8"/>
                                <wps:cNvCnPr/>
                                <wps:spPr bwMode="auto">
                                  <a:xfrm>
                                    <a:off x="106467" y="171543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85" name="Line 9"/>
                                <wps:cNvCnPr/>
                                <wps:spPr bwMode="auto">
                                  <a:xfrm>
                                    <a:off x="106392" y="171568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86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171632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087" name="Group 50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3" y="171450"/>
                                  <a:ext cx="328613" cy="454025"/>
                                  <a:chOff x="106363" y="171450"/>
                                  <a:chExt cx="207" cy="286"/>
                                </a:xfrm>
                              </wpg:grpSpPr>
                              <wps:wsp>
                                <wps:cNvPr id="5088" name="Oval 50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1714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89" name="Line 13"/>
                                <wps:cNvCnPr/>
                                <wps:spPr bwMode="auto">
                                  <a:xfrm>
                                    <a:off x="106467" y="171543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90" name="Line 14"/>
                                <wps:cNvCnPr/>
                                <wps:spPr bwMode="auto">
                                  <a:xfrm>
                                    <a:off x="106392" y="171568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9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171632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092" name="Rectangle 50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18966"/>
                                  <a:ext cx="538417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566986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93" name="Rectangle 50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094" name="Rectangle 50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096" name="Line 21"/>
                              <wps:cNvCnPr/>
                              <wps:spPr bwMode="auto">
                                <a:xfrm>
                                  <a:off x="1438275" y="1027112"/>
                                  <a:ext cx="0" cy="4292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097" name="Group 50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9663" y="185737"/>
                                  <a:ext cx="661988" cy="430213"/>
                                  <a:chOff x="1109663" y="185737"/>
                                  <a:chExt cx="417" cy="271"/>
                                </a:xfrm>
                              </wpg:grpSpPr>
                              <wps:wsp>
                                <wps:cNvPr id="5098" name="Oval 50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9802" y="185737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99" name="Line 23"/>
                                <wps:cNvCnPr/>
                                <wps:spPr bwMode="auto">
                                  <a:xfrm>
                                    <a:off x="1109663" y="185801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00" name="Line 24"/>
                                <wps:cNvCnPr/>
                                <wps:spPr bwMode="auto">
                                  <a:xfrm>
                                    <a:off x="1109664" y="185873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101" name="Group 51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9663" y="185737"/>
                                  <a:ext cx="661988" cy="430213"/>
                                  <a:chOff x="1109663" y="185737"/>
                                  <a:chExt cx="417" cy="271"/>
                                </a:xfrm>
                              </wpg:grpSpPr>
                              <wps:wsp>
                                <wps:cNvPr id="5102" name="Oval 51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9802" y="185737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03" name="Line 27"/>
                                <wps:cNvCnPr/>
                                <wps:spPr bwMode="auto">
                                  <a:xfrm>
                                    <a:off x="1109663" y="185801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04" name="Line 28"/>
                                <wps:cNvCnPr/>
                                <wps:spPr bwMode="auto">
                                  <a:xfrm>
                                    <a:off x="1109664" y="185873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105" name="Rectangle 51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9319" y="745646"/>
                                  <a:ext cx="1879525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AC13C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ViewSchoolBusLocationPage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06" name="Rectangle 51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07" name="Rectangle 51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743075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08" name="Rectangle 51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09" name="Rectangle 51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0" name="Rectangle 51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1" name="Rectangle 51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743075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2" name="Rectangle 51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3" name="Rectangle 51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4" name="Rectangle 51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2565" y="557082"/>
                                  <a:ext cx="6572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801E3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16" name="Line 41"/>
                              <wps:cNvCnPr/>
                              <wps:spPr bwMode="auto">
                                <a:xfrm>
                                  <a:off x="3232150" y="877887"/>
                                  <a:ext cx="0" cy="44418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17" name="Group 51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13075" y="0"/>
                                  <a:ext cx="441325" cy="461963"/>
                                  <a:chOff x="3013075" y="0"/>
                                  <a:chExt cx="278" cy="291"/>
                                </a:xfrm>
                              </wpg:grpSpPr>
                              <wps:wsp>
                                <wps:cNvPr id="5118" name="Oval 51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13075" y="22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19" name="Line 43"/>
                                <wps:cNvCnPr/>
                                <wps:spPr bwMode="auto">
                                  <a:xfrm flipH="1">
                                    <a:off x="3013185" y="0"/>
                                    <a:ext cx="61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0" name="Line 44"/>
                                <wps:cNvCnPr/>
                                <wps:spPr bwMode="auto">
                                  <a:xfrm flipH="1" flipV="1">
                                    <a:off x="3013186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121" name="Group 5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13075" y="0"/>
                                  <a:ext cx="441325" cy="461963"/>
                                  <a:chOff x="3013075" y="0"/>
                                  <a:chExt cx="278" cy="291"/>
                                </a:xfrm>
                              </wpg:grpSpPr>
                              <wps:wsp>
                                <wps:cNvPr id="5122" name="Oval 51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13075" y="22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23" name="Line 47"/>
                                <wps:cNvCnPr/>
                                <wps:spPr bwMode="auto">
                                  <a:xfrm flipH="1">
                                    <a:off x="3013185" y="0"/>
                                    <a:ext cx="61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4" name="Line 48"/>
                                <wps:cNvCnPr/>
                                <wps:spPr bwMode="auto">
                                  <a:xfrm flipH="1" flipV="1">
                                    <a:off x="3013186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125" name="Rectangle 51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2565" y="557082"/>
                                  <a:ext cx="6572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7CE1A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26" name="Rectangle 51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5614" y="644522"/>
                                  <a:ext cx="1552953" cy="3952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90EDAF" w14:textId="77777777" w:rsidR="004852C6" w:rsidRDefault="00197DF1" w:rsidP="004852C6">
                                    <w:pPr>
                                      <w:kinsoku w:val="0"/>
                                      <w:overflowPunct w:val="0"/>
                                      <w:spacing w:after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ViewSchoolBusLocation</w:t>
                                    </w:r>
                                  </w:p>
                                  <w:p w14:paraId="78E92398" w14:textId="48723610" w:rsidR="00197DF1" w:rsidRDefault="00197DF1" w:rsidP="004852C6">
                                    <w:pPr>
                                      <w:kinsoku w:val="0"/>
                                      <w:overflowPunct w:val="0"/>
                                      <w:spacing w:after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27" name="Rectangle 51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1743075"/>
                                  <a:ext cx="79375" cy="141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28" name="Rectangle 51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29" name="Rectangle 5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0" name="Rectangle 5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1743075"/>
                                  <a:ext cx="79375" cy="141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1" name="Rectangle 51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2" name="Rectangle 5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3" name="Rectangle 5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7816" y="691987"/>
                                  <a:ext cx="73474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07885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4" name="Line 59"/>
                              <wps:cNvCnPr/>
                              <wps:spPr bwMode="auto">
                                <a:xfrm>
                                  <a:off x="4570413" y="1012825"/>
                                  <a:ext cx="0" cy="43068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35" name="Group 51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06900" y="144462"/>
                                  <a:ext cx="328613" cy="452438"/>
                                  <a:chOff x="4406900" y="144462"/>
                                  <a:chExt cx="207" cy="285"/>
                                </a:xfrm>
                              </wpg:grpSpPr>
                              <wps:wsp>
                                <wps:cNvPr id="5136" name="Oval 51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06958" y="144462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37" name="Line 61"/>
                                <wps:cNvCnPr/>
                                <wps:spPr bwMode="auto">
                                  <a:xfrm>
                                    <a:off x="4407003" y="144555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8" name="Line 62"/>
                                <wps:cNvCnPr/>
                                <wps:spPr bwMode="auto">
                                  <a:xfrm>
                                    <a:off x="4406928" y="144580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9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06900" y="144644"/>
                                    <a:ext cx="207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140" name="Group 51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06900" y="144462"/>
                                  <a:ext cx="328613" cy="452438"/>
                                  <a:chOff x="4406900" y="144462"/>
                                  <a:chExt cx="207" cy="285"/>
                                </a:xfrm>
                              </wpg:grpSpPr>
                              <wps:wsp>
                                <wps:cNvPr id="5141" name="Oval 51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06958" y="144462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42" name="Line 66"/>
                                <wps:cNvCnPr/>
                                <wps:spPr bwMode="auto">
                                  <a:xfrm>
                                    <a:off x="4407003" y="144555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43" name="Line 67"/>
                                <wps:cNvCnPr/>
                                <wps:spPr bwMode="auto">
                                  <a:xfrm>
                                    <a:off x="4406928" y="144580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44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06900" y="144644"/>
                                    <a:ext cx="207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145" name="Rectangle 51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7815" y="691987"/>
                                  <a:ext cx="73474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0535E8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46" name="Rectangle 51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5963" y="2549525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47" name="Rectangle 51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5963" y="2549525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48" name="Line 73"/>
                              <wps:cNvCnPr/>
                              <wps:spPr bwMode="auto">
                                <a:xfrm>
                                  <a:off x="317500" y="1214437"/>
                                  <a:ext cx="10731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49" name="Line 74"/>
                              <wps:cNvCnPr/>
                              <wps:spPr bwMode="auto">
                                <a:xfrm flipH="1">
                                  <a:off x="1281113" y="121443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0" name="Line 75"/>
                              <wps:cNvCnPr/>
                              <wps:spPr bwMode="auto">
                                <a:xfrm flipH="1" flipV="1">
                                  <a:off x="1281113" y="116840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1" name="Rectangle 5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9303" y="1002981"/>
                                  <a:ext cx="858851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F2051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52" name="Line 77"/>
                              <wps:cNvCnPr/>
                              <wps:spPr bwMode="auto">
                                <a:xfrm>
                                  <a:off x="1484313" y="1741487"/>
                                  <a:ext cx="1698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3" name="Line 78"/>
                              <wps:cNvCnPr/>
                              <wps:spPr bwMode="auto">
                                <a:xfrm flipH="1">
                                  <a:off x="3073400" y="174148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4" name="Line 79"/>
                              <wps:cNvCnPr/>
                              <wps:spPr bwMode="auto">
                                <a:xfrm flipH="1" flipV="1">
                                  <a:off x="3073400" y="1697037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5" name="Rectangle 51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2731" y="1531213"/>
                                  <a:ext cx="1329970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BAD88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getSchoolBusLocation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56" name="Line 81"/>
                              <wps:cNvCnPr/>
                              <wps:spPr bwMode="auto">
                                <a:xfrm>
                                  <a:off x="3281363" y="2111375"/>
                                  <a:ext cx="457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7" name="Line 82"/>
                              <wps:cNvCnPr/>
                              <wps:spPr bwMode="auto">
                                <a:xfrm>
                                  <a:off x="3738563" y="2111375"/>
                                  <a:ext cx="0" cy="92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8" name="Line 83"/>
                              <wps:cNvCnPr/>
                              <wps:spPr bwMode="auto">
                                <a:xfrm flipH="1">
                                  <a:off x="3284538" y="2203450"/>
                                  <a:ext cx="454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9" name="Line 84"/>
                              <wps:cNvCnPr/>
                              <wps:spPr bwMode="auto">
                                <a:xfrm>
                                  <a:off x="3284538" y="220345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0" name="Line 85"/>
                              <wps:cNvCnPr/>
                              <wps:spPr bwMode="auto">
                                <a:xfrm flipV="1">
                                  <a:off x="3284538" y="21574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1" name="Rectangle 51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6800" y="1899637"/>
                                  <a:ext cx="1449155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11158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getSchoolBusLocation()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62" name="Line 87"/>
                              <wps:cNvCnPr/>
                              <wps:spPr bwMode="auto">
                                <a:xfrm>
                                  <a:off x="3278188" y="2547937"/>
                                  <a:ext cx="1244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3" name="Line 88"/>
                              <wps:cNvCnPr/>
                              <wps:spPr bwMode="auto">
                                <a:xfrm flipH="1">
                                  <a:off x="4411663" y="2547937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4" name="Line 89"/>
                              <wps:cNvCnPr/>
                              <wps:spPr bwMode="auto">
                                <a:xfrm flipH="1" flipV="1">
                                  <a:off x="4411663" y="2501900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5" name="Rectangle 51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0333" y="2318421"/>
                                  <a:ext cx="1637314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7379CA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 SchoolBusLocation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66" name="Line 91"/>
                              <wps:cNvCnPr/>
                              <wps:spPr bwMode="auto">
                                <a:xfrm flipH="1">
                                  <a:off x="3281363" y="2868612"/>
                                  <a:ext cx="12414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7" name="Line 92"/>
                              <wps:cNvCnPr/>
                              <wps:spPr bwMode="auto">
                                <a:xfrm>
                                  <a:off x="3281363" y="28686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8" name="Line 93"/>
                              <wps:cNvCnPr/>
                              <wps:spPr bwMode="auto">
                                <a:xfrm flipV="1">
                                  <a:off x="3281363" y="282257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9" name="Rectangle 51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6609" y="2656637"/>
                                  <a:ext cx="971988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14187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location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70" name="Line 95"/>
                              <wps:cNvCnPr/>
                              <wps:spPr bwMode="auto">
                                <a:xfrm flipH="1">
                                  <a:off x="1487488" y="3473450"/>
                                  <a:ext cx="1695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1" name="Line 96"/>
                              <wps:cNvCnPr/>
                              <wps:spPr bwMode="auto">
                                <a:xfrm>
                                  <a:off x="1487488" y="3473450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2" name="Line 97"/>
                              <wps:cNvCnPr/>
                              <wps:spPr bwMode="auto">
                                <a:xfrm flipV="1">
                                  <a:off x="1487488" y="34274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3" name="Rectangle 51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10907" y="3261282"/>
                                  <a:ext cx="1162235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FC7902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74" name="Line 99"/>
                              <wps:cNvCnPr/>
                              <wps:spPr bwMode="auto">
                                <a:xfrm flipH="1">
                                  <a:off x="1487488" y="4770437"/>
                                  <a:ext cx="1695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5" name="Line 100"/>
                              <wps:cNvCnPr/>
                              <wps:spPr bwMode="auto">
                                <a:xfrm>
                                  <a:off x="1487488" y="477043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6" name="Line 101"/>
                              <wps:cNvCnPr/>
                              <wps:spPr bwMode="auto">
                                <a:xfrm flipV="1">
                                  <a:off x="1487488" y="472440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7" name="Rectangle 51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4087" y="4518546"/>
                                  <a:ext cx="2210123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BB166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show message Location not found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5F170F03" id="Group 842" o:spid="_x0000_s2389" style="position:absolute;margin-left:-.15pt;margin-top:.1pt;width:273.75pt;height:315.65pt;z-index:251651124;mso-width-relative:margin" coordsize="50276,53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">
                      <v:rect id="Rectangle 5080" o:spid="_x0000_s2390" style="position:absolute;top:7189;width:5384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dVZ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px3VWcMAAADdAAAADwAA&#10;AAAAAAAAAAAAAAAHAgAAZHJzL2Rvd25yZXYueG1sUEsFBgAAAAADAAMAtwAAAPcCAAAAAA==&#10;" filled="f" stroked="f">
                        <v:textbox inset="0,0,0,0">
                          <w:txbxContent>
                            <w:p w14:paraId="3EE2FED1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line id="Line 6" o:spid="_x0000_s2391" style="position:absolute;visibility:visible;mso-wrap-style:square" from="2714,10398" to="2714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" strokeweight="1.5pt">
                        <v:stroke dashstyle="3 1"/>
                      </v:line>
                      <v:group id="Group 5082" o:spid="_x0000_s2392" style="position:absolute;left:1063;top:1714;width:3286;height:4540" coordorigin="106363,171450" coordsize="207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">
                        <v:oval id="Oval 5083" o:spid="_x0000_s2393" style="position:absolute;left:106422;top:1714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" filled="f" strokecolor="#903" strokeweight="1.5pt"/>
                        <v:line id="Line 8" o:spid="_x0000_s2394" style="position:absolute;visibility:visible;mso-wrap-style:square" from="106467,171543" to="106467,171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" strokecolor="#903" strokeweight="1.5pt"/>
                        <v:line id="Line 9" o:spid="_x0000_s2395" style="position:absolute;visibility:visible;mso-wrap-style:square" from="106392,171568" to="106542,171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" strokecolor="#903" strokeweight="1.5pt"/>
                        <v:shape id="Freeform 10" o:spid="_x0000_s2396" style="position:absolute;left:106363;top:171632;width:207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group id="Group 5087" o:spid="_x0000_s2397" style="position:absolute;left:1063;top:1714;width:3286;height:4540" coordorigin="106363,171450" coordsize="207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Y7HxgAAAN0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nE0m8LzTXgCcvkAAAD//wMAUEsBAi0AFAAGAAgAAAAhANvh9svuAAAAhQEAABMAAAAAAAAA&#10;AAAAAAAAAAAAAFtDb250ZW50X1R5cGVzXS54bWxQSwECLQAUAAYACAAAACEAWvQsW78AAAAVAQAA&#10;CwAAAAAAAAAAAAAAAAAfAQAAX3JlbHMvLnJlbHNQSwECLQAUAAYACAAAACEA7sWOx8YAAADdAAAA&#10;DwAAAAAAAAAAAAAAAAAHAgAAZHJzL2Rvd25yZXYueG1sUEsFBgAAAAADAAMAtwAAAPoCAAAAAA==&#10;">
                        <v:oval id="Oval 5088" o:spid="_x0000_s2398" style="position:absolute;left:106422;top:1714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" filled="f" strokecolor="#903" strokeweight="1.5pt"/>
                        <v:line id="Line 13" o:spid="_x0000_s2399" style="position:absolute;visibility:visible;mso-wrap-style:square" from="106467,171543" to="106467,171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" strokecolor="#903" strokeweight="1.5pt"/>
                        <v:line id="Line 14" o:spid="_x0000_s2400" style="position:absolute;visibility:visible;mso-wrap-style:square" from="106392,171568" to="106542,171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" strokecolor="#903" strokeweight="1.5pt"/>
                        <v:shape id="Freeform 15" o:spid="_x0000_s2401" style="position:absolute;left:106363;top:171632;width:207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rect id="Rectangle 5092" o:spid="_x0000_s2402" style="position:absolute;top:7189;width:5384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nho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C9WnhoxQAAAN0AAAAP&#10;AAAAAAAAAAAAAAAAAAcCAABkcnMvZG93bnJldi54bWxQSwUGAAAAAAMAAwC3AAAA+QIAAAAA&#10;" filled="f" stroked="f">
                        <v:textbox inset="0,0,0,0">
                          <w:txbxContent>
                            <w:p w14:paraId="25566986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rect id="Rectangle 5093" o:spid="_x0000_s2403" style="position:absolute;left:2270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" strokecolor="#903" strokeweight="1.5pt"/>
                      <v:rect id="Rectangle 5094" o:spid="_x0000_s2404" style="position:absolute;left:2270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" strokecolor="#903" strokeweight="1.5pt"/>
                      <v:line id="Line 21" o:spid="_x0000_s2405" style="position:absolute;visibility:visible;mso-wrap-style:square" from="14382,10271" to="14382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" strokeweight="1.5pt">
                        <v:stroke dashstyle="3 1"/>
                      </v:line>
                      <v:group id="Group 5097" o:spid="_x0000_s2406" style="position:absolute;left:11096;top:1857;width:6620;height:4302" coordorigin="11096,1857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Bga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nE0/YTHm/AE5PwOAAD//wMAUEsBAi0AFAAGAAgAAAAhANvh9svuAAAAhQEAABMAAAAAAAAA&#10;AAAAAAAAAAAAAFtDb250ZW50X1R5cGVzXS54bWxQSwECLQAUAAYACAAAACEAWvQsW78AAAAVAQAA&#10;CwAAAAAAAAAAAAAAAAAfAQAAX3JlbHMvLnJlbHNQSwECLQAUAAYACAAAACEAaxwYGsYAAADdAAAA&#10;DwAAAAAAAAAAAAAAAAAHAgAAZHJzL2Rvd25yZXYueG1sUEsFBgAAAAADAAMAtwAAAPoCAAAAAA==&#10;">
                        <v:oval id="Oval 5098" o:spid="_x0000_s2407" style="position:absolute;left:11098;top:1857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" fillcolor="#ffc" strokecolor="#1f1a17" strokeweight="1.5pt"/>
                        <v:line id="Line 23" o:spid="_x0000_s2408" style="position:absolute;visibility:visible;mso-wrap-style:square" from="11096,1858" to="11096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" strokecolor="#1f1a17" strokeweight="1.5pt"/>
                        <v:line id="Line 24" o:spid="_x0000_s2409" style="position:absolute;visibility:visible;mso-wrap-style:square" from="11096,1858" to="11098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" strokecolor="#1f1a17" strokeweight="1.5pt"/>
                      </v:group>
                      <v:group id="Group 5101" o:spid="_x0000_s2410" style="position:absolute;left:11096;top:1857;width:6620;height:4302" coordorigin="11096,1857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r/vxQAAAN0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">
                        <v:oval id="Oval 5102" o:spid="_x0000_s2411" style="position:absolute;left:11098;top:1857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" fillcolor="#ffc" strokecolor="#1f1a17" strokeweight="1.5pt"/>
                        <v:line id="Line 27" o:spid="_x0000_s2412" style="position:absolute;visibility:visible;mso-wrap-style:square" from="11096,1858" to="11096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" strokecolor="#1f1a17" strokeweight="1.5pt"/>
                        <v:line id="Line 28" o:spid="_x0000_s2413" style="position:absolute;visibility:visible;mso-wrap-style:square" from="11096,1858" to="11098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" strokecolor="#1f1a17" strokeweight="1.5pt"/>
                      </v:group>
                      <v:rect id="Rectangle 5105" o:spid="_x0000_s2414" style="position:absolute;left:5793;top:7456;width:18795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HoGxQAAAN0AAAAPAAAAZHJzL2Rvd25yZXYueG1sRI9Bi8Iw&#10;FITvwv6H8Bb2pqkLil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sWHoGxQAAAN0AAAAP&#10;AAAAAAAAAAAAAAAAAAcCAABkcnMvZG93bnJldi54bWxQSwUGAAAAAAMAAwC3AAAA+QIAAAAA&#10;" filled="f" stroked="f">
                        <v:textbox inset="0,0,0,0">
                          <w:txbxContent>
                            <w:p w14:paraId="4BAC13C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ViewSchoolBusLocationPage</w:t>
                              </w:r>
                            </w:p>
                          </w:txbxContent>
                        </v:textbox>
                      </v:rect>
                      <v:rect id="Rectangle 5106" o:spid="_x0000_s2415" style="position:absolute;left:13954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" strokecolor="#903" strokeweight="1.5pt"/>
                      <v:rect id="Rectangle 5107" o:spid="_x0000_s2416" style="position:absolute;left:13954;top:17430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" strokecolor="#903" strokeweight="1.5pt"/>
                      <v:rect id="Rectangle 5108" o:spid="_x0000_s2417" style="position:absolute;left:13954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" strokecolor="#903" strokeweight="1.5pt"/>
                      <v:rect id="Rectangle 5109" o:spid="_x0000_s2418" style="position:absolute;left:13954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" strokecolor="#903" strokeweight="1.5pt"/>
                      <v:rect id="Rectangle 5110" o:spid="_x0000_s2419" style="position:absolute;left:13954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" strokecolor="#903" strokeweight="1.5pt"/>
                      <v:rect id="Rectangle 5111" o:spid="_x0000_s2420" style="position:absolute;left:13954;top:17430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" strokecolor="#903" strokeweight="1.5pt"/>
                      <v:rect id="Rectangle 5112" o:spid="_x0000_s2421" style="position:absolute;left:13954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" strokecolor="#903" strokeweight="1.5pt"/>
                      <v:rect id="Rectangle 5113" o:spid="_x0000_s2422" style="position:absolute;left:13954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IT5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8JamY7i/iU8AZ38AAAD//wMAUEsBAi0AFAAGAAgAAAAhANvh9svuAAAAhQEAABMAAAAAAAAA&#10;AAAAAAAAAAAAAFtDb250ZW50X1R5cGVzXS54bWxQSwECLQAUAAYACAAAACEAWvQsW78AAAAVAQAA&#10;CwAAAAAAAAAAAAAAAAAfAQAAX3JlbHMvLnJlbHNQSwECLQAUAAYACAAAACEANZyE+cYAAADdAAAA&#10;DwAAAAAAAAAAAAAAAAAHAgAAZHJzL2Rvd25yZXYueG1sUEsFBgAAAAADAAMAtwAAAPoCAAAAAA==&#10;" strokecolor="#903" strokeweight="1.5pt"/>
                      <v:rect id="Rectangle 5114" o:spid="_x0000_s2423" style="position:absolute;left:31725;top:5570;width:65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lA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B/HX/D3JjwBOXkCAAD//wMAUEsBAi0AFAAGAAgAAAAhANvh9svuAAAAhQEAABMAAAAAAAAA&#10;AAAAAAAAAAAAAFtDb250ZW50X1R5cGVzXS54bWxQSwECLQAUAAYACAAAACEAWvQsW78AAAAVAQAA&#10;CwAAAAAAAAAAAAAAAAAfAQAAX3JlbHMvLnJlbHNQSwECLQAUAAYACAAAACEARs1JQMYAAADdAAAA&#10;DwAAAAAAAAAAAAAAAAAHAgAAZHJzL2Rvd25yZXYueG1sUEsFBgAAAAADAAMAtwAAAPoCAAAAAA==&#10;" filled="f" stroked="f">
                        <v:textbox inset="0,0,0,0">
                          <w:txbxContent>
                            <w:p w14:paraId="23801E3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line id="Line 41" o:spid="_x0000_s2424" style="position:absolute;visibility:visible;mso-wrap-style:square" from="32321,8778" to="32321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" strokeweight="1.5pt">
                        <v:stroke dashstyle="3 1"/>
                      </v:line>
                      <v:group id="Group 5117" o:spid="_x0000_s2425" style="position:absolute;left:30130;width:4414;height:4619" coordorigin="30130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">
                        <v:oval id="Oval 5118" o:spid="_x0000_s2426" style="position:absolute;left:3013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" fillcolor="#ffc" strokecolor="#1f1a17" strokeweight="1.5pt"/>
                        <v:line id="Line 43" o:spid="_x0000_s2427" style="position:absolute;flip:x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" strokecolor="#1f1a17" strokeweight="1.5pt"/>
                        <v:line id="Line 44" o:spid="_x0000_s2428" style="position:absolute;flip:x y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" strokecolor="#1f1a17" strokeweight="1.5pt"/>
                      </v:group>
                      <v:group id="Group 5121" o:spid="_x0000_s2429" style="position:absolute;left:30130;width:4414;height:4619" coordorigin="30130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">
                        <v:oval id="Oval 5122" o:spid="_x0000_s2430" style="position:absolute;left:3013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" fillcolor="#ffc" strokecolor="#1f1a17" strokeweight="1.5pt"/>
                        <v:line id="Line 47" o:spid="_x0000_s2431" style="position:absolute;flip:x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" strokecolor="#1f1a17" strokeweight="1.5pt"/>
                        <v:line id="Line 48" o:spid="_x0000_s2432" style="position:absolute;flip:x y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" strokecolor="#1f1a17" strokeweight="1.5pt"/>
                      </v:group>
                      <v:rect id="Rectangle 5125" o:spid="_x0000_s2433" style="position:absolute;left:31725;top:5570;width:65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SZm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OftJmbHAAAA3QAA&#10;AA8AAAAAAAAAAAAAAAAABwIAAGRycy9kb3ducmV2LnhtbFBLBQYAAAAAAwADALcAAAD7AgAAAAA=&#10;" filled="f" stroked="f">
                        <v:textbox inset="0,0,0,0">
                          <w:txbxContent>
                            <w:p w14:paraId="537CE1A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5126" o:spid="_x0000_s2434" style="position:absolute;left:24756;top:6445;width:15529;height:3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7gR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Fz+4EcYAAADdAAAA&#10;DwAAAAAAAAAAAAAAAAAHAgAAZHJzL2Rvd25yZXYueG1sUEsFBgAAAAADAAMAtwAAAPoCAAAAAA==&#10;" filled="f" stroked="f">
                        <v:textbox inset="0,0,0,0">
                          <w:txbxContent>
                            <w:p w14:paraId="6090EDAF" w14:textId="77777777" w:rsidR="004852C6" w:rsidRDefault="00197DF1" w:rsidP="004852C6">
                              <w:pPr>
                                <w:kinsoku w:val="0"/>
                                <w:overflowPunct w:val="0"/>
                                <w:spacing w:after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ViewSchoolBusLocation</w:t>
                              </w:r>
                            </w:p>
                            <w:p w14:paraId="78E92398" w14:textId="48723610" w:rsidR="00197DF1" w:rsidRDefault="00197DF1" w:rsidP="004852C6">
                              <w:pPr>
                                <w:kinsoku w:val="0"/>
                                <w:overflowPunct w:val="0"/>
                                <w:spacing w:after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5127" o:spid="_x0000_s2435" style="position:absolute;left:31877;top:17430;width:793;height:14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" strokecolor="#903" strokeweight="1.5pt"/>
                      <v:rect id="Rectangle 5128" o:spid="_x0000_s2436" style="position:absolute;left:31877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" strokecolor="#903" strokeweight="1.5pt"/>
                      <v:rect id="Rectangle 5129" o:spid="_x0000_s2437" style="position:absolute;left:31877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" strokecolor="#903" strokeweight="1.5pt"/>
                      <v:rect id="Rectangle 5130" o:spid="_x0000_s2438" style="position:absolute;left:31877;top:17430;width:793;height:14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" strokecolor="#903" strokeweight="1.5pt"/>
                      <v:rect id="Rectangle 5131" o:spid="_x0000_s2439" style="position:absolute;left:31877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+N1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8JaOU7i/iU8AZ38AAAD//wMAUEsBAi0AFAAGAAgAAAAhANvh9svuAAAAhQEAABMAAAAAAAAA&#10;AAAAAAAAAAAAAFtDb250ZW50X1R5cGVzXS54bWxQSwECLQAUAAYACAAAACEAWvQsW78AAAAVAQAA&#10;CwAAAAAAAAAAAAAAAAAfAQAAX3JlbHMvLnJlbHNQSwECLQAUAAYACAAAACEA4bfjdcYAAADdAAAA&#10;DwAAAAAAAAAAAAAAAAAHAgAAZHJzL2Rvd25yZXYueG1sUEsFBgAAAAADAAMAtwAAAPoCAAAAAA==&#10;" strokecolor="#903" strokeweight="1.5pt"/>
                      <v:rect id="Rectangle 5132" o:spid="_x0000_s2440" style="position:absolute;left:31877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" strokecolor="#903" strokeweight="1.5pt"/>
                      <v:rect id="Rectangle 5133" o:spid="_x0000_s2441" style="position:absolute;left:41978;top:6919;width:734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Y1U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uDAbzehCcg508AAAD//wMAUEsBAi0AFAAGAAgAAAAhANvh9svuAAAAhQEAABMAAAAAAAAA&#10;AAAAAAAAAAAAAFtDb250ZW50X1R5cGVzXS54bWxQSwECLQAUAAYACAAAACEAWvQsW78AAAAVAQAA&#10;CwAAAAAAAAAAAAAAAAAfAQAAX3JlbHMvLnJlbHNQSwECLQAUAAYACAAAACEAgpGNVMYAAADdAAAA&#10;DwAAAAAAAAAAAAAAAAAHAgAAZHJzL2Rvd25yZXYueG1sUEsFBgAAAAADAAMAtwAAAPoCAAAAAA==&#10;" filled="f" stroked="f">
                        <v:textbox inset="0,0,0,0">
                          <w:txbxContent>
                            <w:p w14:paraId="2307885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9" o:spid="_x0000_s2442" style="position:absolute;visibility:visible;mso-wrap-style:square" from="45704,10128" to="45704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" strokeweight="1.5pt">
                        <v:stroke dashstyle="3 1"/>
                      </v:line>
                      <v:group id="Group 5135" o:spid="_x0000_s2443" style="position:absolute;left:44069;top:1444;width:3286;height:4525" coordorigin="44069,144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XNR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">
                        <v:oval id="Oval 5136" o:spid="_x0000_s2444" style="position:absolute;left:44069;top:144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" filled="f" strokecolor="#903" strokeweight="1.5pt"/>
                        <v:line id="Line 61" o:spid="_x0000_s2445" style="position:absolute;visibility:visible;mso-wrap-style:square" from="44070,1445" to="44070,1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" strokecolor="#903" strokeweight="1.5pt"/>
                        <v:line id="Line 62" o:spid="_x0000_s2446" style="position:absolute;visibility:visible;mso-wrap-style:square" from="44069,1445" to="44070,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" strokecolor="#903" strokeweight="1.5pt"/>
                        <v:shape id="Freeform 63" o:spid="_x0000_s2447" style="position:absolute;left:44069;top:144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" path="m,54l54,r54,54e" filled="f" strokecolor="#903" strokeweight="1.5pt">
                          <v:path arrowok="t" o:connecttype="custom" o:connectlocs="0,103;104,0;207,103" o:connectangles="0,0,0"/>
                        </v:shape>
                      </v:group>
                      <v:group id="Group 5140" o:spid="_x0000_s2448" style="position:absolute;left:44069;top:1444;width:3286;height:4525" coordorigin="44069,144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KO0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ONJ2B/ehCcgF08AAAD//wMAUEsBAi0AFAAGAAgAAAAhANvh9svuAAAAhQEAABMAAAAAAAAAAAAA&#10;AAAAAAAAAFtDb250ZW50X1R5cGVzXS54bWxQSwECLQAUAAYACAAAACEAWvQsW78AAAAVAQAACwAA&#10;AAAAAAAAAAAAAAAfAQAAX3JlbHMvLnJlbHNQSwECLQAUAAYACAAAACEA7HSjtMMAAADdAAAADwAA&#10;AAAAAAAAAAAAAAAHAgAAZHJzL2Rvd25yZXYueG1sUEsFBgAAAAADAAMAtwAAAPcCAAAAAA==&#10;">
                        <v:oval id="Oval 5141" o:spid="_x0000_s2449" style="position:absolute;left:44069;top:144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" filled="f" strokecolor="#903" strokeweight="1.5pt"/>
                        <v:line id="Line 66" o:spid="_x0000_s2450" style="position:absolute;visibility:visible;mso-wrap-style:square" from="44070,1445" to="44070,1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" strokecolor="#903" strokeweight="1.5pt"/>
                        <v:line id="Line 67" o:spid="_x0000_s2451" style="position:absolute;visibility:visible;mso-wrap-style:square" from="44069,1445" to="44070,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" strokecolor="#903" strokeweight="1.5pt"/>
                        <v:shape id="Freeform 68" o:spid="_x0000_s2452" style="position:absolute;left:44069;top:144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" path="m,54l54,r54,54e" filled="f" strokecolor="#903" strokeweight="1.5pt">
                          <v:path arrowok="t" o:connecttype="custom" o:connectlocs="0,103;104,0;207,103" o:connectangles="0,0,0"/>
                        </v:shape>
                      </v:group>
                      <v:rect id="Rectangle 5145" o:spid="_x0000_s2453" style="position:absolute;left:41978;top:6919;width:734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sPG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uDIbzehCcg508AAAD//wMAUEsBAi0AFAAGAAgAAAAhANvh9svuAAAAhQEAABMAAAAAAAAA&#10;AAAAAAAAAAAAAFtDb250ZW50X1R5cGVzXS54bWxQSwECLQAUAAYACAAAACEAWvQsW78AAAAVAQAA&#10;CwAAAAAAAAAAAAAAAAAfAQAAX3JlbHMvLnJlbHNQSwECLQAUAAYACAAAACEAOjLDxsYAAADdAAAA&#10;DwAAAAAAAAAAAAAAAAAHAgAAZHJzL2Rvd25yZXYueG1sUEsFBgAAAAADAAMAtwAAAPoCAAAAAA==&#10;" filled="f" stroked="f">
                        <v:textbox inset="0,0,0,0">
                          <w:txbxContent>
                            <w:p w14:paraId="730535E8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5146" o:spid="_x0000_s2454" style="position:absolute;left:45259;top:25495;width:794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" strokecolor="#903" strokeweight="1.5pt"/>
                      <v:rect id="Rectangle 5147" o:spid="_x0000_s2455" style="position:absolute;left:45259;top:25495;width:794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" strokecolor="#903" strokeweight="1.5pt"/>
                      <v:line id="Line 73" o:spid="_x0000_s2456" style="position:absolute;visibility:visible;mso-wrap-style:square" from="3175,12144" to="13906,12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" strokecolor="#903" strokeweight="1.5pt"/>
                      <v:line id="Line 74" o:spid="_x0000_s2457" style="position:absolute;flip:x;visibility:visible;mso-wrap-style:square" from="12811,12144" to="13906,12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" strokecolor="#903" strokeweight="1.5pt"/>
                      <v:line id="Line 75" o:spid="_x0000_s2458" style="position:absolute;flip:x y;visibility:visible;mso-wrap-style:square" from="12811,11684" to="13906,12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" strokecolor="#903" strokeweight="1.5pt"/>
                      <v:rect id="Rectangle 5151" o:spid="_x0000_s2459" style="position:absolute;left:5793;top:10029;width:8588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FMYxQAAAN0AAAAPAAAAZHJzL2Rvd25yZXYueG1sRI9Pi8Iw&#10;FMTvwn6H8Ba8aVpB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A0FMYxQAAAN0AAAAP&#10;AAAAAAAAAAAAAAAAAAcCAABkcnMvZG93bnJldi54bWxQSwUGAAAAAAMAAwC3AAAA+QIAAAAA&#10;" filled="f" stroked="f">
                        <v:textbox inset="0,0,0,0">
                          <w:txbxContent>
                            <w:p w14:paraId="29F2051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7" o:spid="_x0000_s2460" style="position:absolute;visibility:visible;mso-wrap-style:square" from="14843,17414" to="31829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" strokecolor="#903" strokeweight="1.5pt">
                        <v:stroke dashstyle="3 1"/>
                      </v:line>
                      <v:line id="Line 78" o:spid="_x0000_s2461" style="position:absolute;flip:x;visibility:visible;mso-wrap-style:square" from="30734,17414" to="31829,1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" strokecolor="#903" strokeweight="1.5pt"/>
                      <v:line id="Line 79" o:spid="_x0000_s2462" style="position:absolute;flip:x y;visibility:visible;mso-wrap-style:square" from="30734,16970" to="31829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" strokecolor="#903" strokeweight="1.5pt"/>
                      <v:rect id="Rectangle 5155" o:spid="_x0000_s2463" style="position:absolute;left:15427;top:15312;width:13300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1UbxQAAAN0AAAAPAAAAZHJzL2Rvd25yZXYueG1sRI9Pi8Iw&#10;FMTvgt8hPGFvmip0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C/61UbxQAAAN0AAAAP&#10;AAAAAAAAAAAAAAAAAAcCAABkcnMvZG93bnJldi54bWxQSwUGAAAAAAMAAwC3AAAA+QIAAAAA&#10;" filled="f" stroked="f">
                        <v:textbox inset="0,0,0,0">
                          <w:txbxContent>
                            <w:p w14:paraId="44BAD88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getSchoolBusLocation</w:t>
                              </w:r>
                            </w:p>
                          </w:txbxContent>
                        </v:textbox>
                      </v:rect>
                      <v:line id="Line 81" o:spid="_x0000_s2464" style="position:absolute;visibility:visible;mso-wrap-style:square" from="32813,21113" to="37385,21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" strokecolor="#903" strokeweight="1.5pt"/>
                      <v:line id="Line 82" o:spid="_x0000_s2465" style="position:absolute;visibility:visible;mso-wrap-style:square" from="37385,21113" to="37385,22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" strokecolor="#903" strokeweight="1.5pt"/>
                      <v:line id="Line 83" o:spid="_x0000_s2466" style="position:absolute;flip:x;visibility:visible;mso-wrap-style:square" from="32845,22034" to="37385,22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" strokecolor="#903" strokeweight="1.5pt"/>
                      <v:line id="Line 84" o:spid="_x0000_s2467" style="position:absolute;visibility:visible;mso-wrap-style:square" from="32845,22034" to="33940,22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" strokecolor="#903" strokeweight="1.5pt"/>
                      <v:line id="Line 85" o:spid="_x0000_s2468" style="position:absolute;flip:y;visibility:visible;mso-wrap-style:square" from="32845,21574" to="33940,22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" strokecolor="#903" strokeweight="1.5pt"/>
                      <v:rect id="Rectangle 5161" o:spid="_x0000_s2469" style="position:absolute;left:32668;top:18996;width:14491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Jml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A68maXHAAAA3QAA&#10;AA8AAAAAAAAAAAAAAAAABwIAAGRycy9kb3ducmV2LnhtbFBLBQYAAAAAAwADALcAAAD7AgAAAAA=&#10;" filled="f" stroked="f">
                        <v:textbox inset="0,0,0,0">
                          <w:txbxContent>
                            <w:p w14:paraId="4F11158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getSchoolBusLocation()</w:t>
                              </w:r>
                            </w:p>
                          </w:txbxContent>
                        </v:textbox>
                      </v:rect>
                      <v:line id="Line 87" o:spid="_x0000_s2470" style="position:absolute;visibility:visible;mso-wrap-style:square" from="32781,25479" to="45227,25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Cc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tsnsLfm/gEZPELAAD//wMAUEsBAi0AFAAGAAgAAAAhANvh9svuAAAAhQEAABMAAAAAAAAA&#10;AAAAAAAAAAAAAFtDb250ZW50X1R5cGVzXS54bWxQSwECLQAUAAYACAAAACEAWvQsW78AAAAVAQAA&#10;CwAAAAAAAAAAAAAAAAAfAQAAX3JlbHMvLnJlbHNQSwECLQAUAAYACAAAACEASuSQnMYAAADdAAAA&#10;DwAAAAAAAAAAAAAAAAAHAgAAZHJzL2Rvd25yZXYueG1sUEsFBgAAAAADAAMAtwAAAPoCAAAAAA==&#10;" strokecolor="#903" strokeweight="1.5pt"/>
                      <v:line id="Line 88" o:spid="_x0000_s2471" style="position:absolute;flip:x;visibility:visible;mso-wrap-style:square" from="44116,25479" to="45227,25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" strokecolor="#903" strokeweight="1.5pt"/>
                      <v:line id="Line 89" o:spid="_x0000_s2472" style="position:absolute;flip:x y;visibility:visible;mso-wrap-style:square" from="44116,25019" to="45227,25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" strokecolor="#903" strokeweight="1.5pt"/>
                      <v:rect id="Rectangle 5165" o:spid="_x0000_s2473" style="position:absolute;left:33903;top:23184;width:16373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5+m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xh5+mxQAAAN0AAAAP&#10;AAAAAAAAAAAAAAAAAAcCAABkcnMvZG93bnJldi54bWxQSwUGAAAAAAMAAwC3AAAA+QIAAAAA&#10;" filled="f" stroked="f">
                        <v:textbox inset="0,0,0,0">
                          <w:txbxContent>
                            <w:p w14:paraId="5D7379CA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 SchoolBusLocation</w:t>
                              </w:r>
                            </w:p>
                          </w:txbxContent>
                        </v:textbox>
                      </v:rect>
                      <v:line id="Line 91" o:spid="_x0000_s2474" style="position:absolute;flip:x;visibility:visible;mso-wrap-style:square" from="32813,28686" to="45227,28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" strokecolor="#903" strokeweight="1.5pt">
                        <v:stroke dashstyle="3 1"/>
                      </v:line>
                      <v:line id="Line 92" o:spid="_x0000_s2475" style="position:absolute;visibility:visible;mso-wrap-style:square" from="32813,28686" to="33909,29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" strokecolor="#903" strokeweight="1.5pt"/>
                      <v:line id="Line 93" o:spid="_x0000_s2476" style="position:absolute;flip:y;visibility:visible;mso-wrap-style:square" from="32813,28225" to="33909,28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" strokecolor="#903" strokeweight="1.5pt"/>
                      <v:rect id="Rectangle 5169" o:spid="_x0000_s2477" style="position:absolute;left:35266;top:26566;width:9719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pWj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DwypWjxQAAAN0AAAAP&#10;AAAAAAAAAAAAAAAAAAcCAABkcnMvZG93bnJldi54bWxQSwUGAAAAAAMAAwC3AAAA+QIAAAAA&#10;" filled="f" stroked="f">
                        <v:textbox inset="0,0,0,0">
                          <w:txbxContent>
                            <w:p w14:paraId="3214187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location</w:t>
                              </w:r>
                            </w:p>
                          </w:txbxContent>
                        </v:textbox>
                      </v:rect>
                      <v:line id="Line 95" o:spid="_x0000_s2478" style="position:absolute;flip:x;visibility:visible;mso-wrap-style:square" from="14874,34734" to="31829,34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" strokecolor="#903" strokeweight="1.5pt"/>
                      <v:line id="Line 96" o:spid="_x0000_s2479" style="position:absolute;visibility:visible;mso-wrap-style:square" from="14874,34734" to="15970,35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" strokecolor="#903" strokeweight="1.5pt"/>
                      <v:line id="Line 97" o:spid="_x0000_s2480" style="position:absolute;flip:y;visibility:visible;mso-wrap-style:square" from="14874,34274" to="15970,34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" strokecolor="#903" strokeweight="1.5pt"/>
                      <v:rect id="Rectangle 5173" o:spid="_x0000_s2481" style="position:absolute;left:19109;top:32612;width:11622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zSU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FPs0lMYAAADdAAAA&#10;DwAAAAAAAAAAAAAAAAAHAgAAZHJzL2Rvd25yZXYueG1sUEsFBgAAAAADAAMAtwAAAPoCAAAAAA==&#10;" filled="f" stroked="f">
                        <v:textbox inset="0,0,0,0">
                          <w:txbxContent>
                            <w:p w14:paraId="47FC7902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location</w:t>
                              </w:r>
                            </w:p>
                          </w:txbxContent>
                        </v:textbox>
                      </v:rect>
                      <v:line id="Line 99" o:spid="_x0000_s2482" style="position:absolute;flip:x;visibility:visible;mso-wrap-style:square" from="14874,47704" to="31829,47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" strokecolor="#903" strokeweight="1.5pt"/>
                      <v:line id="Line 100" o:spid="_x0000_s2483" style="position:absolute;visibility:visible;mso-wrap-style:square" from="14874,47704" to="15970,48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" strokecolor="#903" strokeweight="1.5pt"/>
                      <v:line id="Line 101" o:spid="_x0000_s2484" style="position:absolute;flip:y;visibility:visible;mso-wrap-style:square" from="14874,47244" to="15970,47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" strokecolor="#903" strokeweight="1.5pt"/>
                      <v:rect id="Rectangle 5177" o:spid="_x0000_s2485" style="position:absolute;left:17840;top:45185;width:22102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DKX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GvAMpfHAAAA3QAA&#10;AA8AAAAAAAAAAAAAAAAABwIAAGRycy9kb3ducmV2LnhtbFBLBQYAAAAAAwADALcAAAD7AgAAAAA=&#10;" filled="f" stroked="f">
                        <v:textbox inset="0,0,0,0">
                          <w:txbxContent>
                            <w:p w14:paraId="3BBB166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show message Location not found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3BEE4874" w14:textId="19A0AF72" w:rsidR="00197DF1" w:rsidRPr="009F1F59" w:rsidRDefault="003E79E7" w:rsidP="00197DF1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27" behindDoc="0" locked="0" layoutInCell="1" allowOverlap="1" wp14:anchorId="7236C8D8" wp14:editId="6733ACF7">
                <wp:simplePos x="0" y="0"/>
                <wp:positionH relativeFrom="column">
                  <wp:posOffset>-914400</wp:posOffset>
                </wp:positionH>
                <wp:positionV relativeFrom="paragraph">
                  <wp:posOffset>292100</wp:posOffset>
                </wp:positionV>
                <wp:extent cx="7762875" cy="457200"/>
                <wp:effectExtent l="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28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22247" w14:textId="5A4FB0B4" w:rsidR="002C4DE9" w:rsidRPr="003E79E7" w:rsidRDefault="002C4DE9" w:rsidP="003E79E7">
                            <w:pPr>
                              <w:pStyle w:val="Caption"/>
                              <w:keepNext/>
                              <w:ind w:left="624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10" w:name="_Toc11520167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\* ARABIC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View school bus</w:t>
                            </w:r>
                            <w:bookmarkEnd w:id="110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36C8D8" id="Text Box 15" o:spid="_x0000_s2486" type="#_x0000_t202" style="position:absolute;margin-left:-1in;margin-top:23pt;width:611.25pt;height:36pt;z-index:25165112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" stroked="f">
                <v:textbox inset="0,0,0,0">
                  <w:txbxContent>
                    <w:p w14:paraId="68822247" w14:textId="5A4FB0B4" w:rsidR="002C4DE9" w:rsidRPr="003E79E7" w:rsidRDefault="002C4DE9" w:rsidP="003E79E7">
                      <w:pPr>
                        <w:pStyle w:val="Caption"/>
                        <w:keepNext/>
                        <w:ind w:left="624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11" w:name="_Toc115201672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\* ARABIC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17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View school bus</w:t>
                      </w:r>
                      <w:bookmarkEnd w:id="111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F5E549F" w14:textId="280D3017" w:rsidR="00197DF1" w:rsidRPr="009F1F59" w:rsidRDefault="00197DF1" w:rsidP="00197DF1">
      <w:pPr>
        <w:rPr>
          <w:rFonts w:ascii="TH SarabunPSK" w:hAnsi="TH SarabunPSK" w:cs="TH SarabunPSK"/>
          <w:sz w:val="4"/>
          <w:szCs w:val="4"/>
        </w:rPr>
      </w:pPr>
    </w:p>
    <w:p w14:paraId="20E1205F" w14:textId="07F9EA5D" w:rsidR="00197DF1" w:rsidRPr="009F1F59" w:rsidRDefault="00197DF1" w:rsidP="00197DF1">
      <w:pPr>
        <w:rPr>
          <w:rFonts w:ascii="TH SarabunPSK" w:hAnsi="TH SarabunPSK" w:cs="TH SarabunPSK"/>
          <w:b/>
          <w:bCs/>
          <w:sz w:val="24"/>
          <w:szCs w:val="24"/>
        </w:rPr>
      </w:pPr>
    </w:p>
    <w:p w14:paraId="295A7451" w14:textId="73F4BBAA" w:rsidR="00994404" w:rsidRDefault="00994404" w:rsidP="00197DF1">
      <w:pPr>
        <w:spacing w:after="0"/>
        <w:jc w:val="center"/>
        <w:rPr>
          <w:rFonts w:ascii="TH SarabunPSK" w:hAnsi="TH SarabunPSK" w:cs="TH SarabunPSK"/>
          <w:b/>
          <w:bCs/>
          <w:noProof/>
          <w:sz w:val="28"/>
        </w:rPr>
      </w:pPr>
    </w:p>
    <w:p w14:paraId="530B80CD" w14:textId="4E0ED32B" w:rsidR="00B71876" w:rsidRDefault="00B71876" w:rsidP="00197DF1">
      <w:pPr>
        <w:spacing w:after="0"/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B71876">
        <w:rPr>
          <w:rFonts w:ascii="TH SarabunPSK" w:hAnsi="TH SarabunPSK" w:cs="TH SarabunPSK"/>
          <w:b/>
          <w:bCs/>
          <w:noProof/>
          <w:sz w:val="28"/>
        </w:rPr>
        <w:lastRenderedPageBreak/>
        <w:drawing>
          <wp:inline distT="0" distB="0" distL="0" distR="0" wp14:anchorId="2B0C3016" wp14:editId="073985D5">
            <wp:extent cx="3733800" cy="4165600"/>
            <wp:effectExtent l="0" t="0" r="0" b="0"/>
            <wp:docPr id="2513" name="Picture 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" t="2740" r="23485" b="22375"/>
                    <a:stretch/>
                  </pic:blipFill>
                  <pic:spPr bwMode="auto">
                    <a:xfrm>
                      <a:off x="0" y="0"/>
                      <a:ext cx="37338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3905C" w14:textId="0E2D144E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72D82462" w14:textId="1F8D9BB8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2" w:name="_Toc115201673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school bus location</w:t>
      </w:r>
      <w:bookmarkEnd w:id="112"/>
    </w:p>
    <w:p w14:paraId="0EE4246E" w14:textId="77777777" w:rsidR="00197DF1" w:rsidRPr="009F1F59" w:rsidRDefault="00197DF1" w:rsidP="00197DF1">
      <w:pPr>
        <w:rPr>
          <w:rFonts w:ascii="TH SarabunPSK" w:hAnsi="TH SarabunPSK" w:cs="TH SarabunPSK"/>
          <w:b/>
          <w:bCs/>
          <w:sz w:val="28"/>
          <w:cs/>
        </w:rPr>
      </w:pPr>
    </w:p>
    <w:p w14:paraId="615645FC" w14:textId="77777777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  <w:cs/>
        </w:rPr>
      </w:pPr>
    </w:p>
    <w:p w14:paraId="45C7ACF6" w14:textId="2FF79DCC" w:rsidR="00197DF1" w:rsidRPr="009F1F59" w:rsidRDefault="002C4DE9" w:rsidP="002C4DE9">
      <w:pPr>
        <w:jc w:val="center"/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96D5A59" wp14:editId="44CFF5C6">
            <wp:extent cx="2580494" cy="5655600"/>
            <wp:effectExtent l="0" t="0" r="0" b="2540"/>
            <wp:docPr id="205" name="Graphic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494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F309" w14:textId="73AF38D6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3" w:name="_Toc115201674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Send message by children</w:t>
      </w:r>
      <w:bookmarkEnd w:id="113"/>
    </w:p>
    <w:p w14:paraId="544007AE" w14:textId="77777777" w:rsidR="00197DF1" w:rsidRPr="009F1F59" w:rsidRDefault="00197DF1" w:rsidP="00197DF1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7738683" w14:textId="77777777" w:rsidR="00197DF1" w:rsidRPr="009F1F59" w:rsidRDefault="00197DF1" w:rsidP="00197DF1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5FC236F" w14:textId="7DDBB919" w:rsidR="00197DF1" w:rsidRPr="009F1F59" w:rsidRDefault="00197DF1" w:rsidP="00197DF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Send message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0"/>
        <w:gridCol w:w="4940"/>
      </w:tblGrid>
      <w:tr w:rsidR="00197DF1" w14:paraId="3BBAA458" w14:textId="77777777" w:rsidTr="00B775BF">
        <w:tc>
          <w:tcPr>
            <w:tcW w:w="4410" w:type="dxa"/>
          </w:tcPr>
          <w:p w14:paraId="14E83CFB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C7832FD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48EA88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A5A15FB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6D0A2F53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3AC667C8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1.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8"/>
              </w:rPr>
              <w:t>Send message</w:t>
            </w:r>
          </w:p>
          <w:p w14:paraId="68883B65" w14:textId="77777777" w:rsidR="00197DF1" w:rsidRPr="009F1F59" w:rsidRDefault="00197DF1" w:rsidP="00B775BF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  <w:p w14:paraId="4D5B866E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ระบบรับค่าชื่อผู้ใช้ที่ต้องการส่งข้อความ</w:t>
            </w:r>
          </w:p>
          <w:p w14:paraId="4B4103A6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ระบบตรวจสอบข้อมูลที่อยู่ไลน์</w:t>
            </w:r>
          </w:p>
          <w:p w14:paraId="1835E168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ระบบค้นหาข้อมูลที่อยู่ไลน์ในฐานข้อมูล</w:t>
            </w:r>
          </w:p>
          <w:p w14:paraId="66150E0C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ระบบคืนค่าข้อมูลที่อยู่ไลน์</w:t>
            </w:r>
          </w:p>
          <w:p w14:paraId="50C8D633" w14:textId="77777777" w:rsidR="00197DF1" w:rsidRDefault="00197DF1" w:rsidP="00B775BF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43CE3553" w14:textId="77777777" w:rsidR="00197DF1" w:rsidRPr="009F1F59" w:rsidRDefault="00197DF1" w:rsidP="00B775BF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8E07FFA" w14:textId="2DA9742F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ระบบส่งการทำงานไปที่ไลน์</w:t>
            </w:r>
          </w:p>
          <w:p w14:paraId="379A76F5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BD26660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1AE54C2" w14:textId="619C5616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67F64ED2" w14:textId="3447044B" w:rsidR="00197DF1" w:rsidRDefault="003E79E7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28" behindDoc="0" locked="0" layoutInCell="1" allowOverlap="1" wp14:anchorId="4C8FB342" wp14:editId="447F7A8A">
                      <wp:simplePos x="0" y="0"/>
                      <wp:positionH relativeFrom="column">
                        <wp:posOffset>-970280</wp:posOffset>
                      </wp:positionH>
                      <wp:positionV relativeFrom="paragraph">
                        <wp:posOffset>183515</wp:posOffset>
                      </wp:positionV>
                      <wp:extent cx="7772400" cy="292100"/>
                      <wp:effectExtent l="0" t="0" r="0" b="0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72400" cy="2921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155178A" w14:textId="6ED56F80" w:rsidR="00EF3588" w:rsidRPr="003E79E7" w:rsidRDefault="00EF3588" w:rsidP="003E79E7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14" w:name="_Toc115201675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20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Send message</w:t>
                                  </w:r>
                                  <w:bookmarkEnd w:id="114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8FB342" id="Text Box 55" o:spid="_x0000_s2487" type="#_x0000_t202" style="position:absolute;margin-left:-76.4pt;margin-top:14.45pt;width:612pt;height:23pt;z-index:251651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" stroked="f">
                      <v:textbox inset="0,0,0,0">
                        <w:txbxContent>
                          <w:p w14:paraId="6155178A" w14:textId="6ED56F80" w:rsidR="00EF3588" w:rsidRPr="003E79E7" w:rsidRDefault="00EF3588" w:rsidP="003E79E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15" w:name="_Toc115201675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20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Send message</w:t>
                            </w:r>
                            <w:bookmarkEnd w:id="115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940" w:type="dxa"/>
          </w:tcPr>
          <w:p w14:paraId="6F3ABEE7" w14:textId="69426C70" w:rsidR="00197DF1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3101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125" behindDoc="0" locked="0" layoutInCell="1" allowOverlap="1" wp14:anchorId="61788B58" wp14:editId="77287C40">
                      <wp:simplePos x="0" y="0"/>
                      <wp:positionH relativeFrom="column">
                        <wp:posOffset>-230505</wp:posOffset>
                      </wp:positionH>
                      <wp:positionV relativeFrom="paragraph">
                        <wp:posOffset>5715</wp:posOffset>
                      </wp:positionV>
                      <wp:extent cx="3485592" cy="3117850"/>
                      <wp:effectExtent l="0" t="0" r="635" b="44450"/>
                      <wp:wrapNone/>
                      <wp:docPr id="5179" name="Group 8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5592" cy="3117850"/>
                                <a:chOff x="0" y="0"/>
                                <a:chExt cx="4926284" cy="4041776"/>
                              </a:xfrm>
                            </wpg:grpSpPr>
                            <wps:wsp>
                              <wps:cNvPr id="5180" name="Rectangle 51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69913"/>
                                  <a:ext cx="600916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4F6F71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81" name="Line 6"/>
                              <wps:cNvCnPr/>
                              <wps:spPr bwMode="auto">
                                <a:xfrm>
                                  <a:off x="271463" y="890588"/>
                                  <a:ext cx="0" cy="31511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82" name="Group 51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4" y="22225"/>
                                  <a:ext cx="330200" cy="454025"/>
                                  <a:chOff x="106363" y="22225"/>
                                  <a:chExt cx="208" cy="286"/>
                                </a:xfrm>
                              </wpg:grpSpPr>
                              <wps:wsp>
                                <wps:cNvPr id="5183" name="Oval 51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222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84" name="Line 8"/>
                                <wps:cNvCnPr/>
                                <wps:spPr bwMode="auto">
                                  <a:xfrm>
                                    <a:off x="106467" y="22319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85" name="Line 9"/>
                                <wps:cNvCnPr/>
                                <wps:spPr bwMode="auto">
                                  <a:xfrm>
                                    <a:off x="106392" y="22344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86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2240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187" name="Group 51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4" y="22225"/>
                                  <a:ext cx="330200" cy="454025"/>
                                  <a:chOff x="106363" y="22225"/>
                                  <a:chExt cx="208" cy="286"/>
                                </a:xfrm>
                              </wpg:grpSpPr>
                              <wps:wsp>
                                <wps:cNvPr id="5188" name="Oval 51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222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89" name="Line 13"/>
                                <wps:cNvCnPr/>
                                <wps:spPr bwMode="auto">
                                  <a:xfrm>
                                    <a:off x="106467" y="22319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90" name="Line 14"/>
                                <wps:cNvCnPr/>
                                <wps:spPr bwMode="auto">
                                  <a:xfrm>
                                    <a:off x="106392" y="22344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9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2240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192" name="Rectangle 51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69913"/>
                                  <a:ext cx="600916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5731A9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93" name="Rectangle 51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94" name="Rectangle 51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95" name="Rectangle 51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5052" y="566738"/>
                                  <a:ext cx="1259454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D0EDB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SendMessagePage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96" name="Line 21"/>
                              <wps:cNvCnPr/>
                              <wps:spPr bwMode="auto">
                                <a:xfrm>
                                  <a:off x="1243013" y="884238"/>
                                  <a:ext cx="0" cy="31575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97" name="Group 51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3" y="42863"/>
                                  <a:ext cx="661988" cy="430213"/>
                                  <a:chOff x="912813" y="42863"/>
                                  <a:chExt cx="417" cy="271"/>
                                </a:xfrm>
                              </wpg:grpSpPr>
                              <wps:wsp>
                                <wps:cNvPr id="5198" name="Oval 51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52" y="42863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99" name="Line 23"/>
                                <wps:cNvCnPr/>
                                <wps:spPr bwMode="auto">
                                  <a:xfrm>
                                    <a:off x="912813" y="42927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00" name="Line 24"/>
                                <wps:cNvCnPr/>
                                <wps:spPr bwMode="auto">
                                  <a:xfrm>
                                    <a:off x="912814" y="42999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201" name="Group 52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3" y="42863"/>
                                  <a:ext cx="661988" cy="430213"/>
                                  <a:chOff x="912813" y="42863"/>
                                  <a:chExt cx="417" cy="271"/>
                                </a:xfrm>
                              </wpg:grpSpPr>
                              <wps:wsp>
                                <wps:cNvPr id="5202" name="Oval 52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52" y="42863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03" name="Line 27"/>
                                <wps:cNvCnPr/>
                                <wps:spPr bwMode="auto">
                                  <a:xfrm>
                                    <a:off x="912813" y="42927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04" name="Line 28"/>
                                <wps:cNvCnPr/>
                                <wps:spPr bwMode="auto">
                                  <a:xfrm>
                                    <a:off x="912814" y="42999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205" name="Rectangle 52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5052" y="566738"/>
                                  <a:ext cx="1259454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3BBEC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SendMessagePage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06" name="Rectangle 52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07" name="Rectangle 52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541463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08" name="Rectangle 5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09" name="Rectangle 5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541463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10" name="Rectangle 5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236" y="558800"/>
                                  <a:ext cx="1522869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11939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SendMessageController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11" name="Line 36"/>
                              <wps:cNvCnPr/>
                              <wps:spPr bwMode="auto">
                                <a:xfrm>
                                  <a:off x="2649538" y="877888"/>
                                  <a:ext cx="0" cy="31638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212" name="Group 521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30463" y="0"/>
                                  <a:ext cx="441325" cy="463551"/>
                                  <a:chOff x="2430463" y="0"/>
                                  <a:chExt cx="278" cy="292"/>
                                </a:xfrm>
                              </wpg:grpSpPr>
                              <wps:wsp>
                                <wps:cNvPr id="5213" name="Oval 521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30463" y="23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14" name="Line 38"/>
                                <wps:cNvCnPr/>
                                <wps:spPr bwMode="auto">
                                  <a:xfrm flipH="1">
                                    <a:off x="2430574" y="0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15" name="Line 39"/>
                                <wps:cNvCnPr/>
                                <wps:spPr bwMode="auto">
                                  <a:xfrm flipH="1" flipV="1">
                                    <a:off x="2430574" y="25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216" name="Group 52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30463" y="0"/>
                                  <a:ext cx="441325" cy="463551"/>
                                  <a:chOff x="2430463" y="0"/>
                                  <a:chExt cx="278" cy="292"/>
                                </a:xfrm>
                              </wpg:grpSpPr>
                              <wps:wsp>
                                <wps:cNvPr id="5217" name="Oval 52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30463" y="23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18" name="Line 42"/>
                                <wps:cNvCnPr/>
                                <wps:spPr bwMode="auto">
                                  <a:xfrm flipH="1">
                                    <a:off x="2430574" y="0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19" name="Line 43"/>
                                <wps:cNvCnPr/>
                                <wps:spPr bwMode="auto">
                                  <a:xfrm flipH="1" flipV="1">
                                    <a:off x="2430574" y="25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220" name="Rectangle 52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236" y="558800"/>
                                  <a:ext cx="1522869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58829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SendMessageController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21" name="Rectangle 52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05088" y="1544638"/>
                                  <a:ext cx="79375" cy="2208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22" name="Rectangle 5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05088" y="1544638"/>
                                  <a:ext cx="79375" cy="2208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23" name="Rectangle 52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5414" y="576263"/>
                                  <a:ext cx="819880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95C5A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24" name="Line 49"/>
                              <wps:cNvCnPr/>
                              <wps:spPr bwMode="auto">
                                <a:xfrm>
                                  <a:off x="3829050" y="896938"/>
                                  <a:ext cx="0" cy="31448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225" name="Group 52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63951" y="28575"/>
                                  <a:ext cx="330200" cy="454025"/>
                                  <a:chOff x="3663950" y="28575"/>
                                  <a:chExt cx="208" cy="286"/>
                                </a:xfrm>
                              </wpg:grpSpPr>
                              <wps:wsp>
                                <wps:cNvPr id="5226" name="Oval 52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64009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27" name="Line 51"/>
                                <wps:cNvCnPr/>
                                <wps:spPr bwMode="auto">
                                  <a:xfrm>
                                    <a:off x="3664054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28" name="Line 52"/>
                                <wps:cNvCnPr/>
                                <wps:spPr bwMode="auto">
                                  <a:xfrm>
                                    <a:off x="3663979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29" name="Freeform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63950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230" name="Group 52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63951" y="28575"/>
                                  <a:ext cx="330200" cy="454025"/>
                                  <a:chOff x="3663950" y="28575"/>
                                  <a:chExt cx="208" cy="286"/>
                                </a:xfrm>
                              </wpg:grpSpPr>
                              <wps:wsp>
                                <wps:cNvPr id="5231" name="Oval 52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64009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32" name="Line 56"/>
                                <wps:cNvCnPr/>
                                <wps:spPr bwMode="auto">
                                  <a:xfrm>
                                    <a:off x="3664054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33" name="Line 57"/>
                                <wps:cNvCnPr/>
                                <wps:spPr bwMode="auto">
                                  <a:xfrm>
                                    <a:off x="3663979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34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63950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235" name="Rectangle 52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5414" y="576263"/>
                                  <a:ext cx="819880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CD3EF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36" name="Rectangle 52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4600" y="2386013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37" name="Rectangle 52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4600" y="2386013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38" name="Rectangle 5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87116" y="576263"/>
                                  <a:ext cx="358903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F5375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39" name="Line 64"/>
                              <wps:cNvCnPr/>
                              <wps:spPr bwMode="auto">
                                <a:xfrm>
                                  <a:off x="4652963" y="896938"/>
                                  <a:ext cx="0" cy="31448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240" name="Group 52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87864" y="28575"/>
                                  <a:ext cx="330200" cy="454025"/>
                                  <a:chOff x="4487863" y="28575"/>
                                  <a:chExt cx="208" cy="286"/>
                                </a:xfrm>
                              </wpg:grpSpPr>
                              <wps:wsp>
                                <wps:cNvPr id="5241" name="Oval 52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87922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42" name="Line 66"/>
                                <wps:cNvCnPr/>
                                <wps:spPr bwMode="auto">
                                  <a:xfrm>
                                    <a:off x="4487967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3" name="Line 67"/>
                                <wps:cNvCnPr/>
                                <wps:spPr bwMode="auto">
                                  <a:xfrm>
                                    <a:off x="4487892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4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87863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245" name="Group 52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87864" y="28575"/>
                                  <a:ext cx="330200" cy="454025"/>
                                  <a:chOff x="4487863" y="28575"/>
                                  <a:chExt cx="208" cy="286"/>
                                </a:xfrm>
                              </wpg:grpSpPr>
                              <wps:wsp>
                                <wps:cNvPr id="5246" name="Oval 52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87922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47" name="Line 71"/>
                                <wps:cNvCnPr/>
                                <wps:spPr bwMode="auto">
                                  <a:xfrm>
                                    <a:off x="4487967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8" name="Line 72"/>
                                <wps:cNvCnPr/>
                                <wps:spPr bwMode="auto">
                                  <a:xfrm>
                                    <a:off x="4487892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9" name="Freeform 7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87863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250" name="Rectangle 52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87115" y="576263"/>
                                  <a:ext cx="358903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59B616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51" name="Rectangle 52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08513" y="3494088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52" name="Rectangle 52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08513" y="3494088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53" name="Line 78"/>
                              <wps:cNvCnPr/>
                              <wps:spPr bwMode="auto">
                                <a:xfrm>
                                  <a:off x="1289050" y="1539875"/>
                                  <a:ext cx="13128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4" name="Line 79"/>
                              <wps:cNvCnPr/>
                              <wps:spPr bwMode="auto">
                                <a:xfrm flipH="1">
                                  <a:off x="2490788" y="1539875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5" name="Line 80"/>
                              <wps:cNvCnPr/>
                              <wps:spPr bwMode="auto">
                                <a:xfrm flipH="1" flipV="1">
                                  <a:off x="2490788" y="1493838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6" name="Rectangle 52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0156" y="1330326"/>
                                  <a:ext cx="1041580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AB58E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doUserName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57" name="Line 82"/>
                              <wps:cNvCnPr/>
                              <wps:spPr bwMode="auto">
                                <a:xfrm>
                                  <a:off x="2698750" y="1860550"/>
                                  <a:ext cx="4587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8" name="Line 83"/>
                              <wps:cNvCnPr/>
                              <wps:spPr bwMode="auto">
                                <a:xfrm>
                                  <a:off x="3157538" y="1860550"/>
                                  <a:ext cx="0" cy="92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9" name="Line 84"/>
                              <wps:cNvCnPr/>
                              <wps:spPr bwMode="auto">
                                <a:xfrm flipH="1">
                                  <a:off x="2701925" y="1952625"/>
                                  <a:ext cx="4556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0" name="Line 85"/>
                              <wps:cNvCnPr/>
                              <wps:spPr bwMode="auto">
                                <a:xfrm>
                                  <a:off x="2701925" y="19526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1" name="Line 86"/>
                              <wps:cNvCnPr/>
                              <wps:spPr bwMode="auto">
                                <a:xfrm flipV="1">
                                  <a:off x="2701925" y="1906588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2" name="Rectangle 52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12545" y="1641476"/>
                                  <a:ext cx="994223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7DCFB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getLinkLine()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63" name="Line 88"/>
                              <wps:cNvCnPr/>
                              <wps:spPr bwMode="auto">
                                <a:xfrm>
                                  <a:off x="2695575" y="2381250"/>
                                  <a:ext cx="10842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4" name="Line 89"/>
                              <wps:cNvCnPr/>
                              <wps:spPr bwMode="auto">
                                <a:xfrm flipH="1">
                                  <a:off x="3670300" y="238125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5" name="Line 90"/>
                              <wps:cNvCnPr/>
                              <wps:spPr bwMode="auto">
                                <a:xfrm flipH="1" flipV="1">
                                  <a:off x="3670300" y="2336800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6" name="Rectangle 5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50646" y="2171700"/>
                                  <a:ext cx="1143434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964B6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query LinkLine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67" name="Line 92"/>
                              <wps:cNvCnPr/>
                              <wps:spPr bwMode="auto">
                                <a:xfrm flipH="1">
                                  <a:off x="2698750" y="2701925"/>
                                  <a:ext cx="10810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8" name="Line 93"/>
                              <wps:cNvCnPr/>
                              <wps:spPr bwMode="auto">
                                <a:xfrm>
                                  <a:off x="2698750" y="270192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9" name="Line 94"/>
                              <wps:cNvCnPr/>
                              <wps:spPr bwMode="auto">
                                <a:xfrm flipV="1">
                                  <a:off x="2698750" y="2655888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0" name="Rectangle 52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47470" y="2492375"/>
                                  <a:ext cx="1016438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D6FFE2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return LinkLine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71" name="Line 96"/>
                              <wps:cNvCnPr/>
                              <wps:spPr bwMode="auto">
                                <a:xfrm>
                                  <a:off x="2695575" y="3489325"/>
                                  <a:ext cx="1908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2" name="Line 97"/>
                              <wps:cNvCnPr/>
                              <wps:spPr bwMode="auto">
                                <a:xfrm flipH="1">
                                  <a:off x="4494213" y="348932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3" name="Line 98"/>
                              <wps:cNvCnPr/>
                              <wps:spPr bwMode="auto">
                                <a:xfrm flipH="1" flipV="1">
                                  <a:off x="4494213" y="3443288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4" name="Rectangle 52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70026" y="3281363"/>
                                  <a:ext cx="1856258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238919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Display ChatLine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75" name="Line 100"/>
                              <wps:cNvCnPr/>
                              <wps:spPr bwMode="auto">
                                <a:xfrm>
                                  <a:off x="317500" y="1069975"/>
                                  <a:ext cx="8763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6" name="Line 101"/>
                              <wps:cNvCnPr/>
                              <wps:spPr bwMode="auto">
                                <a:xfrm flipH="1">
                                  <a:off x="1084263" y="106997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7" name="Line 102"/>
                              <wps:cNvCnPr/>
                              <wps:spPr bwMode="auto">
                                <a:xfrm flipH="1" flipV="1">
                                  <a:off x="1084263" y="10255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8" name="Rectangle 52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9260" y="896938"/>
                                  <a:ext cx="1005591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4F51A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61788B58" id="Group 843" o:spid="_x0000_s2488" style="position:absolute;margin-left:-18.15pt;margin-top:.45pt;width:274.45pt;height:245.5pt;z-index:251651125;mso-width-relative:margin" coordsize="49262,40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">
                      <v:rect id="Rectangle 5180" o:spid="_x0000_s2489" style="position:absolute;top:5699;width:600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" filled="f" stroked="f">
                        <v:textbox inset="0,0,0,0">
                          <w:txbxContent>
                            <w:p w14:paraId="4F4F6F71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line id="Line 6" o:spid="_x0000_s2490" style="position:absolute;visibility:visible;mso-wrap-style:square" from="2714,8905" to="2714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" strokeweight="1.5pt">
                        <v:stroke dashstyle="3 1"/>
                      </v:line>
                      <v:group id="Group 5182" o:spid="_x0000_s2491" style="position:absolute;left:1063;top:222;width:3302;height:4540" coordorigin="106363,22225" coordsize="208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">
                        <v:oval id="Oval 5183" o:spid="_x0000_s2492" style="position:absolute;left:106422;top:222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" filled="f" strokecolor="#903" strokeweight="1.5pt"/>
                        <v:line id="Line 8" o:spid="_x0000_s2493" style="position:absolute;visibility:visible;mso-wrap-style:square" from="106467,22319" to="106467,22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" strokecolor="#903" strokeweight="1.5pt"/>
                        <v:line id="Line 9" o:spid="_x0000_s2494" style="position:absolute;visibility:visible;mso-wrap-style:square" from="106392,22344" to="106542,22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" strokecolor="#903" strokeweight="1.5pt"/>
                        <v:shape id="Freeform 10" o:spid="_x0000_s2495" style="position:absolute;left:106363;top:22407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5187" o:spid="_x0000_s2496" style="position:absolute;left:1063;top:222;width:3302;height:4540" coordorigin="106363,22225" coordsize="208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">
                        <v:oval id="Oval 5188" o:spid="_x0000_s2497" style="position:absolute;left:106422;top:222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" filled="f" strokecolor="#903" strokeweight="1.5pt"/>
                        <v:line id="Line 13" o:spid="_x0000_s2498" style="position:absolute;visibility:visible;mso-wrap-style:square" from="106467,22319" to="106467,22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" strokecolor="#903" strokeweight="1.5pt"/>
                        <v:line id="Line 14" o:spid="_x0000_s2499" style="position:absolute;visibility:visible;mso-wrap-style:square" from="106392,22344" to="106542,22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" strokecolor="#903" strokeweight="1.5pt"/>
                        <v:shape id="Freeform 15" o:spid="_x0000_s2500" style="position:absolute;left:106363;top:22407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5192" o:spid="_x0000_s2501" style="position:absolute;top:5699;width:600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3f1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Mu7d/XHAAAA3QAA&#10;AA8AAAAAAAAAAAAAAAAABwIAAGRycy9kb3ducmV2LnhtbFBLBQYAAAAAAwADALcAAAD7AgAAAAA=&#10;" filled="f" stroked="f">
                        <v:textbox inset="0,0,0,0">
                          <w:txbxContent>
                            <w:p w14:paraId="35731A9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rect id="Rectangle 5193" o:spid="_x0000_s2502" style="position:absolute;left:2270;top:10683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" strokecolor="#903" strokeweight="1.5pt"/>
                      <v:rect id="Rectangle 5194" o:spid="_x0000_s2503" style="position:absolute;left:2270;top:10683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" strokecolor="#903" strokeweight="1.5pt"/>
                      <v:rect id="Rectangle 5195" o:spid="_x0000_s2504" style="position:absolute;left:6650;top:5667;width:12595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u+B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ERS74HHAAAA3QAA&#10;AA8AAAAAAAAAAAAAAAAABwIAAGRycy9kb3ducmV2LnhtbFBLBQYAAAAAAwADALcAAAD7AgAAAAA=&#10;" filled="f" stroked="f">
                        <v:textbox inset="0,0,0,0">
                          <w:txbxContent>
                            <w:p w14:paraId="1BD0EDB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SendMessagePage</w:t>
                              </w:r>
                            </w:p>
                          </w:txbxContent>
                        </v:textbox>
                      </v:rect>
                      <v:line id="Line 21" o:spid="_x0000_s2505" style="position:absolute;visibility:visible;mso-wrap-style:square" from="12430,8842" to="12430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" strokeweight="1.5pt">
                        <v:stroke dashstyle="3 1"/>
                      </v:line>
                      <v:group id="Group 5197" o:spid="_x0000_s2506" style="position:absolute;left:9128;top:428;width:6620;height:4302" coordorigin="9128,428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eH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nE8/YTHm/AE5PwOAAD//wMAUEsBAi0AFAAGAAgAAAAhANvh9svuAAAAhQEAABMAAAAAAAAA&#10;AAAAAAAAAAAAAFtDb250ZW50X1R5cGVzXS54bWxQSwECLQAUAAYACAAAACEAWvQsW78AAAAVAQAA&#10;CwAAAAAAAAAAAAAAAAAfAQAAX3JlbHMvLnJlbHNQSwECLQAUAAYACAAAACEAHf0Xh8YAAADdAAAA&#10;DwAAAAAAAAAAAAAAAAAHAgAAZHJzL2Rvd25yZXYueG1sUEsFBgAAAAADAAMAtwAAAPoCAAAAAA==&#10;">
                        <v:oval id="Oval 5198" o:spid="_x0000_s2507" style="position:absolute;left:9129;top:428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" fillcolor="#ffc" strokecolor="#1f1a17" strokeweight="1.5pt"/>
                        <v:line id="Line 23" o:spid="_x0000_s2508" style="position:absolute;visibility:visible;mso-wrap-style:square" from="9128,429" to="9128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" strokecolor="#1f1a17" strokeweight="1.5pt"/>
                        <v:line id="Line 24" o:spid="_x0000_s2509" style="position:absolute;visibility:visible;mso-wrap-style:square" from="9128,429" to="9129,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" strokecolor="#1f1a17" strokeweight="1.5pt"/>
                      </v:group>
                      <v:group id="Group 5201" o:spid="_x0000_s2510" style="position:absolute;left:9128;top:428;width:6620;height:4302" coordorigin="9128,428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">
                        <v:oval id="Oval 5202" o:spid="_x0000_s2511" style="position:absolute;left:9129;top:428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" fillcolor="#ffc" strokecolor="#1f1a17" strokeweight="1.5pt"/>
                        <v:line id="Line 27" o:spid="_x0000_s2512" style="position:absolute;visibility:visible;mso-wrap-style:square" from="9128,429" to="9128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" strokecolor="#1f1a17" strokeweight="1.5pt"/>
                        <v:line id="Line 28" o:spid="_x0000_s2513" style="position:absolute;visibility:visible;mso-wrap-style:square" from="9128,429" to="9129,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" strokecolor="#1f1a17" strokeweight="1.5pt"/>
                      </v:group>
                      <v:rect id="Rectangle 5205" o:spid="_x0000_s2514" style="position:absolute;left:6650;top:5667;width:12595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Rt6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3fRt6xQAAAN0AAAAP&#10;AAAAAAAAAAAAAAAAAAcCAABkcnMvZG93bnJldi54bWxQSwUGAAAAAAMAAwC3AAAA+QIAAAAA&#10;" filled="f" stroked="f">
                        <v:textbox inset="0,0,0,0">
                          <w:txbxContent>
                            <w:p w14:paraId="393BBEC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SendMessagePage</w:t>
                              </w:r>
                            </w:p>
                          </w:txbxContent>
                        </v:textbox>
                      </v:rect>
                      <v:rect id="Rectangle 5206" o:spid="_x0000_s2515" style="position:absolute;left:11985;top:10683;width:794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" strokecolor="#903" strokeweight="1.5pt"/>
                      <v:rect id="Rectangle 5207" o:spid="_x0000_s2516" style="position:absolute;left:11985;top:15414;width:794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" strokecolor="#903" strokeweight="1.5pt"/>
                      <v:rect id="Rectangle 5208" o:spid="_x0000_s2517" style="position:absolute;left:11985;top:10683;width:794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" strokecolor="#903" strokeweight="1.5pt"/>
                      <v:rect id="Rectangle 5209" o:spid="_x0000_s2518" style="position:absolute;left:11985;top:15414;width:794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" strokecolor="#903" strokeweight="1.5pt"/>
                      <v:rect id="Rectangle 5210" o:spid="_x0000_s2519" style="position:absolute;left:19602;top:5588;width:1522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y4/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OLTLj/BAAAA3QAAAA8AAAAA&#10;AAAAAAAAAAAABwIAAGRycy9kb3ducmV2LnhtbFBLBQYAAAAAAwADALcAAAD1AgAAAAA=&#10;" filled="f" stroked="f">
                        <v:textbox inset="0,0,0,0">
                          <w:txbxContent>
                            <w:p w14:paraId="4411939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SendMessageController</w:t>
                              </w:r>
                            </w:p>
                          </w:txbxContent>
                        </v:textbox>
                      </v:rect>
                      <v:line id="Line 36" o:spid="_x0000_s2520" style="position:absolute;visibility:visible;mso-wrap-style:square" from="26495,8778" to="26495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" strokeweight="1.5pt">
                        <v:stroke dashstyle="3 1"/>
                      </v:line>
                      <v:group id="Group 5212" o:spid="_x0000_s2521" style="position:absolute;left:24304;width:4413;height:4635" coordorigin="24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NY5xQAAAN0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">
                        <v:oval id="Oval 5213" o:spid="_x0000_s2522" style="position:absolute;left:24304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" fillcolor="#ffc" strokecolor="#1f1a17" strokeweight="1.5pt"/>
                        <v:line id="Line 38" o:spid="_x0000_s2523" style="position:absolute;flip:x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" strokecolor="#1f1a17" strokeweight="1.5pt"/>
                        <v:line id="Line 39" o:spid="_x0000_s2524" style="position:absolute;flip:x y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" strokecolor="#1f1a17" strokeweight="1.5pt"/>
                      </v:group>
                      <v:group id="Group 5216" o:spid="_x0000_s2525" style="position:absolute;left:24304;width:4413;height:4635" coordorigin="24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9A6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">
                        <v:oval id="Oval 5217" o:spid="_x0000_s2526" style="position:absolute;left:24304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" fillcolor="#ffc" strokecolor="#1f1a17" strokeweight="1.5pt"/>
                        <v:line id="Line 42" o:spid="_x0000_s2527" style="position:absolute;flip:x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" strokecolor="#1f1a17" strokeweight="1.5pt"/>
                        <v:line id="Line 43" o:spid="_x0000_s2528" style="position:absolute;flip:x y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" strokecolor="#1f1a17" strokeweight="1.5pt"/>
                      </v:group>
                      <v:rect id="Rectangle 5220" o:spid="_x0000_s2529" style="position:absolute;left:19602;top:5588;width:1522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+SC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LL/kgsMAAADdAAAADwAA&#10;AAAAAAAAAAAAAAAHAgAAZHJzL2Rvd25yZXYueG1sUEsFBgAAAAADAAMAtwAAAPcCAAAAAA==&#10;" filled="f" stroked="f">
                        <v:textbox inset="0,0,0,0">
                          <w:txbxContent>
                            <w:p w14:paraId="7158829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SendMessageController</w:t>
                              </w:r>
                            </w:p>
                          </w:txbxContent>
                        </v:textbox>
                      </v:rect>
                      <v:rect id="Rectangle 5221" o:spid="_x0000_s2530" style="position:absolute;left:26050;top:15446;width:794;height:2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" strokecolor="#903" strokeweight="1.5pt"/>
                      <v:rect id="Rectangle 5222" o:spid="_x0000_s2531" style="position:absolute;left:26050;top:15446;width:794;height:2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" strokecolor="#903" strokeweight="1.5pt"/>
                      <v:rect id="Rectangle 5223" o:spid="_x0000_s2532" style="position:absolute;left:34554;top:5762;width:8198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r1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YyS5A1ub8ITkPM/AAAA//8DAFBLAQItABQABgAIAAAAIQDb4fbL7gAAAIUBAAATAAAAAAAA&#10;AAAAAAAAAAAAAABbQ29udGVudF9UeXBlc10ueG1sUEsBAi0AFAAGAAgAAAAhAFr0LFu/AAAAFQEA&#10;AAsAAAAAAAAAAAAAAAAAHwEAAF9yZWxzLy5yZWxzUEsBAi0AFAAGAAgAAAAhANxtevXHAAAA3QAA&#10;AA8AAAAAAAAAAAAAAAAABwIAAGRycy9kb3ducmV2LnhtbFBLBQYAAAAAAwADALcAAAD7AgAAAAA=&#10;" filled="f" stroked="f">
                        <v:textbox inset="0,0,0,0">
                          <w:txbxContent>
                            <w:p w14:paraId="6B95C5A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49" o:spid="_x0000_s2533" style="position:absolute;visibility:visible;mso-wrap-style:square" from="38290,8969" to="38290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" strokeweight="1.5pt">
                        <v:stroke dashstyle="3 1"/>
                      </v:line>
                      <v:group id="Group 5225" o:spid="_x0000_s2534" style="position:absolute;left:36639;top:285;width:3302;height:4541" coordorigin="36639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">
                        <v:oval id="Oval 5226" o:spid="_x0000_s2535" style="position:absolute;left:36640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" filled="f" strokecolor="#903" strokeweight="1.5pt"/>
                        <v:line id="Line 51" o:spid="_x0000_s2536" style="position:absolute;visibility:visible;mso-wrap-style:square" from="36640,286" to="36640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" strokecolor="#903" strokeweight="1.5pt"/>
                        <v:line id="Line 52" o:spid="_x0000_s2537" style="position:absolute;visibility:visible;mso-wrap-style:square" from="36639,286" to="36641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" strokecolor="#903" strokeweight="1.5pt"/>
                        <v:shape id="Freeform 53" o:spid="_x0000_s2538" style="position:absolute;left:36639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5230" o:spid="_x0000_s2539" style="position:absolute;left:36639;top:285;width:3302;height:4541" coordorigin="36639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7G1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Votl2B/ehCcg0xcAAAD//wMAUEsBAi0AFAAGAAgAAAAhANvh9svuAAAAhQEAABMAAAAAAAAAAAAA&#10;AAAAAAAAAFtDb250ZW50X1R5cGVzXS54bWxQSwECLQAUAAYACAAAACEAWvQsW78AAAAVAQAACwAA&#10;AAAAAAAAAAAAAAAfAQAAX3JlbHMvLnJlbHNQSwECLQAUAAYACAAAACEAb1extcMAAADdAAAADwAA&#10;AAAAAAAAAAAAAAAHAgAAZHJzL2Rvd25yZXYueG1sUEsFBgAAAAADAAMAtwAAAPcCAAAAAA==&#10;">
                        <v:oval id="Oval 5231" o:spid="_x0000_s2540" style="position:absolute;left:36640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" filled="f" strokecolor="#903" strokeweight="1.5pt"/>
                        <v:line id="Line 56" o:spid="_x0000_s2541" style="position:absolute;visibility:visible;mso-wrap-style:square" from="36640,286" to="36640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" strokecolor="#903" strokeweight="1.5pt"/>
                        <v:line id="Line 57" o:spid="_x0000_s2542" style="position:absolute;visibility:visible;mso-wrap-style:square" from="36639,286" to="36641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" strokecolor="#903" strokeweight="1.5pt"/>
                        <v:shape id="Freeform 58" o:spid="_x0000_s2543" style="position:absolute;left:36639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5235" o:spid="_x0000_s2544" style="position:absolute;left:34554;top:5762;width:8198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dH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oPPIbzehCcg508AAAD//wMAUEsBAi0AFAAGAAgAAAAhANvh9svuAAAAhQEAABMAAAAAAAAA&#10;AAAAAAAAAAAAAFtDb250ZW50X1R5cGVzXS54bWxQSwECLQAUAAYACAAAACEAWvQsW78AAAAVAQAA&#10;CwAAAAAAAAAAAAAAAAAfAQAAX3JlbHMvLnJlbHNQSwECLQAUAAYACAAAACEAuRHRx8YAAADdAAAA&#10;DwAAAAAAAAAAAAAAAAAHAgAAZHJzL2Rvd25yZXYueG1sUEsFBgAAAAADAAMAtwAAAPoCAAAAAA==&#10;" filled="f" stroked="f">
                        <v:textbox inset="0,0,0,0">
                          <w:txbxContent>
                            <w:p w14:paraId="6BCD3EF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5236" o:spid="_x0000_s2545" style="position:absolute;left:37846;top:23860;width:793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" strokecolor="#903" strokeweight="1.5pt"/>
                      <v:rect id="Rectangle 5237" o:spid="_x0000_s2546" style="position:absolute;left:37846;top:23860;width:793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" strokecolor="#903" strokeweight="1.5pt"/>
                      <v:rect id="Rectangle 5238" o:spid="_x0000_s2547" style="position:absolute;left:44871;top:5762;width:358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5Z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4eA7zA1vwhOQ8ycAAAD//wMAUEsBAi0AFAAGAAgAAAAhANvh9svuAAAAhQEAABMAAAAAAAAAAAAA&#10;AAAAAAAAAFtDb250ZW50X1R5cGVzXS54bWxQSwECLQAUAAYACAAAACEAWvQsW78AAAAVAQAACwAA&#10;AAAAAAAAAAAAAAAfAQAAX3JlbHMvLnJlbHNQSwECLQAUAAYACAAAACEAVxB+WcMAAADdAAAADwAA&#10;AAAAAAAAAAAAAAAHAgAAZHJzL2Rvd25yZXYueG1sUEsFBgAAAAADAAMAtwAAAPcCAAAAAA==&#10;" filled="f" stroked="f">
                        <v:textbox inset="0,0,0,0">
                          <w:txbxContent>
                            <w:p w14:paraId="3BF5375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Line</w:t>
                              </w:r>
                            </w:p>
                          </w:txbxContent>
                        </v:textbox>
                      </v:rect>
                      <v:line id="Line 64" o:spid="_x0000_s2548" style="position:absolute;visibility:visible;mso-wrap-style:square" from="46529,8969" to="46529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" strokeweight="1.5pt">
                        <v:stroke dashstyle="3 1"/>
                      </v:line>
                      <v:group id="Group 5240" o:spid="_x0000_s2549" style="position:absolute;left:44878;top:285;width:3302;height:4541" coordorigin="44878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">
                        <v:oval id="Oval 5241" o:spid="_x0000_s2550" style="position:absolute;left:44879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" filled="f" strokecolor="#903" strokeweight="1.5pt"/>
                        <v:line id="Line 66" o:spid="_x0000_s2551" style="position:absolute;visibility:visible;mso-wrap-style:square" from="44879,286" to="44879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" strokecolor="#903" strokeweight="1.5pt"/>
                        <v:line id="Line 67" o:spid="_x0000_s2552" style="position:absolute;visibility:visible;mso-wrap-style:square" from="44878,286" to="44880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" strokecolor="#903" strokeweight="1.5pt"/>
                        <v:shape id="Freeform 68" o:spid="_x0000_s2553" style="position:absolute;left:44878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5245" o:spid="_x0000_s2554" style="position:absolute;left:44878;top:285;width:3302;height:4541" coordorigin="44878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">
                        <v:oval id="Oval 5246" o:spid="_x0000_s2555" style="position:absolute;left:44879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" filled="f" strokecolor="#903" strokeweight="1.5pt"/>
                        <v:line id="Line 71" o:spid="_x0000_s2556" style="position:absolute;visibility:visible;mso-wrap-style:square" from="44879,286" to="44879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4Y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wWv6MoO/N/EJyNUvAAAA//8DAFBLAQItABQABgAIAAAAIQDb4fbL7gAAAIUBAAATAAAAAAAA&#10;AAAAAAAAAAAAAABbQ29udGVudF9UeXBlc10ueG1sUEsBAi0AFAAGAAgAAAAhAFr0LFu/AAAAFQEA&#10;AAsAAAAAAAAAAAAAAAAAHwEAAF9yZWxzLy5yZWxzUEsBAi0AFAAGAAgAAAAhAMoDDhjHAAAA3QAA&#10;AA8AAAAAAAAAAAAAAAAABwIAAGRycy9kb3ducmV2LnhtbFBLBQYAAAAAAwADALcAAAD7AgAAAAA=&#10;" strokecolor="#903" strokeweight="1.5pt"/>
                        <v:line id="Line 72" o:spid="_x0000_s2557" style="position:absolute;visibility:visible;mso-wrap-style:square" from="44878,286" to="44880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" strokecolor="#903" strokeweight="1.5pt"/>
                        <v:shape id="Freeform 73" o:spid="_x0000_s2558" style="position:absolute;left:44878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VOh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JFPv+Ex5v0BOT6DgAA//8DAFBLAQItABQABgAIAAAAIQDb4fbL7gAAAIUBAAATAAAAAAAAAAAA&#10;AAAAAAAAAABbQ29udGVudF9UeXBlc10ueG1sUEsBAi0AFAAGAAgAAAAhAFr0LFu/AAAAFQEAAAsA&#10;AAAAAAAAAAAAAAAAHwEAAF9yZWxzLy5yZWxzUEsBAi0AFAAGAAgAAAAhAM7lU6H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5250" o:spid="_x0000_s2559" style="position:absolute;left:44871;top:5762;width:358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Zf/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HS5l//BAAAA3QAAAA8AAAAA&#10;AAAAAAAAAAAABwIAAGRycy9kb3ducmV2LnhtbFBLBQYAAAAAAwADALcAAAD1AgAAAAA=&#10;" filled="f" stroked="f">
                        <v:textbox inset="0,0,0,0">
                          <w:txbxContent>
                            <w:p w14:paraId="4959B616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Line</w:t>
                              </w:r>
                            </w:p>
                          </w:txbxContent>
                        </v:textbox>
                      </v:rect>
                      <v:rect id="Rectangle 5251" o:spid="_x0000_s2560" style="position:absolute;left:46085;top:34940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" strokecolor="#903" strokeweight="1.5pt"/>
                      <v:rect id="Rectangle 5252" o:spid="_x0000_s2561" style="position:absolute;left:46085;top:34940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" strokecolor="#903" strokeweight="1.5pt"/>
                      <v:line id="Line 78" o:spid="_x0000_s2562" style="position:absolute;visibility:visible;mso-wrap-style:square" from="12890,15398" to="26019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" strokecolor="#903" strokeweight="1.5pt"/>
                      <v:line id="Line 79" o:spid="_x0000_s2563" style="position:absolute;flip:x;visibility:visible;mso-wrap-style:square" from="24907,15398" to="26019,15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" strokecolor="#903" strokeweight="1.5pt"/>
                      <v:line id="Line 80" o:spid="_x0000_s2564" style="position:absolute;flip:x y;visibility:visible;mso-wrap-style:square" from="24907,14938" to="26019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" strokecolor="#903" strokeweight="1.5pt"/>
                      <v:rect id="Rectangle 5256" o:spid="_x0000_s2565" style="position:absolute;left:15601;top:13303;width:10416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oQ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CUHKoQxQAAAN0AAAAP&#10;AAAAAAAAAAAAAAAAAAcCAABkcnMvZG93bnJldi54bWxQSwUGAAAAAAMAAwC3AAAA+QIAAAAA&#10;" filled="f" stroked="f">
                        <v:textbox inset="0,0,0,0">
                          <w:txbxContent>
                            <w:p w14:paraId="11AB58E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doUserName</w:t>
                              </w:r>
                            </w:p>
                          </w:txbxContent>
                        </v:textbox>
                      </v:rect>
                      <v:line id="Line 82" o:spid="_x0000_s2566" style="position:absolute;visibility:visible;mso-wrap-style:square" from="26987,18605" to="31575,18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" strokecolor="#903" strokeweight="1.5pt"/>
                      <v:line id="Line 83" o:spid="_x0000_s2567" style="position:absolute;visibility:visible;mso-wrap-style:square" from="31575,18605" to="31575,1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" strokecolor="#903" strokeweight="1.5pt"/>
                      <v:line id="Line 84" o:spid="_x0000_s2568" style="position:absolute;flip:x;visibility:visible;mso-wrap-style:square" from="27019,19526" to="31575,1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" strokecolor="#903" strokeweight="1.5pt"/>
                      <v:line id="Line 85" o:spid="_x0000_s2569" style="position:absolute;visibility:visible;mso-wrap-style:square" from="27019,19526" to="28114,19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oM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bymq7g/volPQO5+AQAA//8DAFBLAQItABQABgAIAAAAIQDb4fbL7gAAAIUBAAATAAAAAAAAAAAA&#10;AAAAAAAAAABbQ29udGVudF9UeXBlc10ueG1sUEsBAi0AFAAGAAgAAAAhAFr0LFu/AAAAFQEAAAsA&#10;AAAAAAAAAAAAAAAAHwEAAF9yZWxzLy5yZWxzUEsBAi0AFAAGAAgAAAAhAA5fygzEAAAA3QAAAA8A&#10;AAAAAAAAAAAAAAAABwIAAGRycy9kb3ducmV2LnhtbFBLBQYAAAAAAwADALcAAAD4AgAAAAA=&#10;" strokecolor="#903" strokeweight="1.5pt"/>
                      <v:line id="Line 86" o:spid="_x0000_s2570" style="position:absolute;flip:y;visibility:visible;mso-wrap-style:square" from="27019,19065" to="28114,1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" strokecolor="#903" strokeweight="1.5pt"/>
                      <v:rect id="Rectangle 5262" o:spid="_x0000_s2571" style="position:absolute;left:29125;top:16414;width:9942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2au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/xKobfN+EJyP0PAAAA//8DAFBLAQItABQABgAIAAAAIQDb4fbL7gAAAIUBAAATAAAAAAAA&#10;AAAAAAAAAAAAAABbQ29udGVudF9UeXBlc10ueG1sUEsBAi0AFAAGAAgAAAAhAFr0LFu/AAAAFQEA&#10;AAsAAAAAAAAAAAAAAAAAHwEAAF9yZWxzLy5yZWxzUEsBAi0AFAAGAAgAAAAhACVLZq7HAAAA3QAA&#10;AA8AAAAAAAAAAAAAAAAABwIAAGRycy9kb3ducmV2LnhtbFBLBQYAAAAAAwADALcAAAD7AgAAAAA=&#10;" filled="f" stroked="f">
                        <v:textbox inset="0,0,0,0">
                          <w:txbxContent>
                            <w:p w14:paraId="757DCFB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getLinkLine()</w:t>
                              </w:r>
                            </w:p>
                          </w:txbxContent>
                        </v:textbox>
                      </v:rect>
                      <v:line id="Line 88" o:spid="_x0000_s2572" style="position:absolute;visibility:visible;mso-wrap-style:square" from="26955,23812" to="37798,23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" strokecolor="#903" strokeweight="1.5pt"/>
                      <v:line id="Line 89" o:spid="_x0000_s2573" style="position:absolute;flip:x;visibility:visible;mso-wrap-style:square" from="36703,23812" to="37798,24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" strokecolor="#903" strokeweight="1.5pt"/>
                      <v:line id="Line 90" o:spid="_x0000_s2574" style="position:absolute;flip:x y;visibility:visible;mso-wrap-style:square" from="36703,23368" to="37798,23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" strokecolor="#903" strokeweight="1.5pt"/>
                      <v:rect id="Rectangle 5266" o:spid="_x0000_s2575" style="position:absolute;left:28506;top:21717;width:11434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GC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BacGCtxQAAAN0AAAAP&#10;AAAAAAAAAAAAAAAAAAcCAABkcnMvZG93bnJldi54bWxQSwUGAAAAAAMAAwC3AAAA+QIAAAAA&#10;" filled="f" stroked="f">
                        <v:textbox inset="0,0,0,0">
                          <w:txbxContent>
                            <w:p w14:paraId="76964B6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LinkLine</w:t>
                              </w:r>
                            </w:p>
                          </w:txbxContent>
                        </v:textbox>
                      </v:rect>
                      <v:line id="Line 92" o:spid="_x0000_s2576" style="position:absolute;flip:x;visibility:visible;mso-wrap-style:square" from="26987,27019" to="37798,27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" strokecolor="#903" strokeweight="1.5pt">
                        <v:stroke dashstyle="3 1"/>
                      </v:line>
                      <v:line id="Line 93" o:spid="_x0000_s2577" style="position:absolute;visibility:visible;mso-wrap-style:square" from="26987,27019" to="28082,27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cYK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bymqzg3volPQO5+AQAA//8DAFBLAQItABQABgAIAAAAIQDb4fbL7gAAAIUBAAATAAAAAAAAAAAA&#10;AAAAAAAAAABbQ29udGVudF9UeXBlc10ueG1sUEsBAi0AFAAGAAgAAAAhAFr0LFu/AAAAFQEAAAsA&#10;AAAAAAAAAAAAAAAAHwEAAF9yZWxzLy5yZWxzUEsBAi0AFAAGAAgAAAAhAPApxgrEAAAA3QAAAA8A&#10;AAAAAAAAAAAAAAAABwIAAGRycy9kb3ducmV2LnhtbFBLBQYAAAAAAwADALcAAAD4AgAAAAA=&#10;" strokecolor="#903" strokeweight="1.5pt"/>
                      <v:line id="Line 94" o:spid="_x0000_s2578" style="position:absolute;flip:y;visibility:visible;mso-wrap-style:square" from="26987,26558" to="28082,27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" strokecolor="#903" strokeweight="1.5pt"/>
                      <v:rect id="Rectangle 5270" o:spid="_x0000_s2579" style="position:absolute;left:28474;top:24923;width:10165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Muf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sD+8CU9Azp8AAAD//wMAUEsBAi0AFAAGAAgAAAAhANvh9svuAAAAhQEAABMAAAAAAAAAAAAA&#10;AAAAAAAAAFtDb250ZW50X1R5cGVzXS54bWxQSwECLQAUAAYACAAAACEAWvQsW78AAAAVAQAACwAA&#10;AAAAAAAAAAAAAAAfAQAAX3JlbHMvLnJlbHNQSwECLQAUAAYACAAAACEAPwzLn8MAAADdAAAADwAA&#10;AAAAAAAAAAAAAAAHAgAAZHJzL2Rvd25yZXYueG1sUEsFBgAAAAADAAMAtwAAAPcCAAAAAA==&#10;" filled="f" stroked="f">
                        <v:textbox inset="0,0,0,0">
                          <w:txbxContent>
                            <w:p w14:paraId="7ED6FFE2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LinkLine</w:t>
                              </w:r>
                            </w:p>
                          </w:txbxContent>
                        </v:textbox>
                      </v:rect>
                      <v:line id="Line 96" o:spid="_x0000_s2580" style="position:absolute;visibility:visible;mso-wrap-style:square" from="26955,34893" to="46037,34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" strokecolor="#903" strokeweight="1.5pt"/>
                      <v:line id="Line 97" o:spid="_x0000_s2581" style="position:absolute;flip:x;visibility:visible;mso-wrap-style:square" from="44942,34893" to="46037,3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" strokecolor="#903" strokeweight="1.5pt"/>
                      <v:line id="Line 98" o:spid="_x0000_s2582" style="position:absolute;flip:x y;visibility:visible;mso-wrap-style:square" from="44942,34432" to="46037,34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" strokecolor="#903" strokeweight="1.5pt"/>
                      <v:rect id="Rectangle 5274" o:spid="_x0000_s2583" style="position:absolute;left:30700;top:32813;width:18562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82c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yG729wfROegJxfAAAA//8DAFBLAQItABQABgAIAAAAIQDb4fbL7gAAAIUBAAATAAAAAAAA&#10;AAAAAAAAAAAAAABbQ29udGVudF9UeXBlc10ueG1sUEsBAi0AFAAGAAgAAAAhAFr0LFu/AAAAFQEA&#10;AAsAAAAAAAAAAAAAAAAAHwEAAF9yZWxzLy5yZWxzUEsBAi0AFAAGAAgAAAAhAEA3zZzHAAAA3QAA&#10;AA8AAAAAAAAAAAAAAAAABwIAAGRycy9kb3ducmV2LnhtbFBLBQYAAAAAAwADALcAAAD7AgAAAAA=&#10;" filled="f" stroked="f">
                        <v:textbox inset="0,0,0,0">
                          <w:txbxContent>
                            <w:p w14:paraId="19238919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ChatLine</w:t>
                              </w:r>
                            </w:p>
                          </w:txbxContent>
                        </v:textbox>
                      </v:rect>
                      <v:line id="Line 100" o:spid="_x0000_s2584" style="position:absolute;visibility:visible;mso-wrap-style:square" from="3175,10699" to="11938,10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" strokecolor="#903" strokeweight="1.5pt"/>
                      <v:line id="Line 101" o:spid="_x0000_s2585" style="position:absolute;flip:x;visibility:visible;mso-wrap-style:square" from="10842,10699" to="11938,1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" strokecolor="#903" strokeweight="1.5pt"/>
                      <v:line id="Line 102" o:spid="_x0000_s2586" style="position:absolute;flip:x y;visibility:visible;mso-wrap-style:square" from="10842,10255" to="11938,10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" strokecolor="#903" strokeweight="1.5pt"/>
                      <v:rect id="Rectangle 5278" o:spid="_x0000_s2587" style="position:absolute;left:3492;top:8969;width:10056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eZ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wXrHmcMAAADdAAAADwAA&#10;AAAAAAAAAAAAAAAHAgAAZHJzL2Rvd25yZXYueG1sUEsFBgAAAAADAAMAtwAAAPcCAAAAAA==&#10;" filled="f" stroked="f">
                        <v:textbox inset="0,0,0,0">
                          <w:txbxContent>
                            <w:p w14:paraId="034F51A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023FAAB3" w14:textId="77777777" w:rsidR="00197DF1" w:rsidRPr="003B46CB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8449A0" w14:textId="32187870" w:rsidR="00197DF1" w:rsidRPr="003B46CB" w:rsidRDefault="001B146B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B146B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16B4A810" wp14:editId="0FB46D8D">
            <wp:extent cx="5818942" cy="17417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" r="21004" b="21679"/>
                    <a:stretch/>
                  </pic:blipFill>
                  <pic:spPr bwMode="auto">
                    <a:xfrm>
                      <a:off x="0" y="0"/>
                      <a:ext cx="5832286" cy="174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C279C" w14:textId="01B3BC34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6" w:name="_Toc11520167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Send message</w:t>
      </w:r>
      <w:bookmarkEnd w:id="11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</w:p>
    <w:p w14:paraId="71096C98" w14:textId="5C1B30BC" w:rsidR="00197DF1" w:rsidRPr="003B46CB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980286" w14:textId="354DD410" w:rsidR="00197DF1" w:rsidRPr="003B46CB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FA59989" w14:textId="77777777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1BF874E8" w14:textId="4E7AF2C3" w:rsidR="00176676" w:rsidRPr="0056222F" w:rsidRDefault="003E79E7" w:rsidP="003E79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C0079E" wp14:editId="741AB3A3">
            <wp:extent cx="2614012" cy="5655600"/>
            <wp:effectExtent l="0" t="0" r="0" b="2540"/>
            <wp:docPr id="147" name="Graphic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96DAC541-7B7A-43D3-8B79-37D633B846F1}">
                          <asvg:svgBlip xmlns:asvg="http://schemas.microsoft.com/office/drawing/2016/SVG/main" r:embed="rId1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539E" w14:textId="15B0DE3E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7" w:name="_Toc115201677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Parent</w:t>
      </w:r>
      <w:bookmarkEnd w:id="117"/>
    </w:p>
    <w:p w14:paraId="7C7662CE" w14:textId="55A61C0D" w:rsidR="0056222F" w:rsidRDefault="0056222F" w:rsidP="0056222F">
      <w:pPr>
        <w:keepNext/>
        <w:jc w:val="center"/>
      </w:pPr>
    </w:p>
    <w:p w14:paraId="1D3704CB" w14:textId="76DFA065" w:rsidR="006B05E7" w:rsidRPr="009F1F59" w:rsidRDefault="006B05E7" w:rsidP="006B05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32095F0" w14:textId="4F3273AE" w:rsidR="001C3936" w:rsidRPr="009F1F59" w:rsidRDefault="001C3936" w:rsidP="006B05E7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Login Parent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155C7" w14:paraId="251C9398" w14:textId="77777777" w:rsidTr="003155C7">
        <w:tc>
          <w:tcPr>
            <w:tcW w:w="4675" w:type="dxa"/>
          </w:tcPr>
          <w:p w14:paraId="73487C1C" w14:textId="50C725EF" w:rsidR="00046343" w:rsidRDefault="00B24D50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55C7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42368" behindDoc="0" locked="0" layoutInCell="1" allowOverlap="1" wp14:anchorId="332C1B76" wp14:editId="66F197F1">
                      <wp:simplePos x="0" y="0"/>
                      <wp:positionH relativeFrom="column">
                        <wp:posOffset>2459355</wp:posOffset>
                      </wp:positionH>
                      <wp:positionV relativeFrom="paragraph">
                        <wp:posOffset>6985</wp:posOffset>
                      </wp:positionV>
                      <wp:extent cx="3581284" cy="4111625"/>
                      <wp:effectExtent l="0" t="0" r="635" b="41275"/>
                      <wp:wrapNone/>
                      <wp:docPr id="705" name="Group 3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81284" cy="4111625"/>
                                <a:chOff x="0" y="0"/>
                                <a:chExt cx="4787223" cy="5948363"/>
                              </a:xfrm>
                            </wpg:grpSpPr>
                            <wps:wsp>
                              <wps:cNvPr id="706" name="Rectangle 7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9113"/>
                                  <a:ext cx="379409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F81A1B" w14:textId="0B4A9740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07" name="Line 136"/>
                              <wps:cNvCnPr/>
                              <wps:spPr bwMode="auto">
                                <a:xfrm>
                                  <a:off x="157163" y="798513"/>
                                  <a:ext cx="0" cy="51498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08" name="Group 7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70" y="41275"/>
                                  <a:ext cx="287339" cy="395288"/>
                                  <a:chOff x="12700" y="41275"/>
                                  <a:chExt cx="181" cy="249"/>
                                </a:xfrm>
                              </wpg:grpSpPr>
                              <wps:wsp>
                                <wps:cNvPr id="709" name="Oval 7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41275"/>
                                    <a:ext cx="81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10" name="Line 138"/>
                                <wps:cNvCnPr/>
                                <wps:spPr bwMode="auto">
                                  <a:xfrm>
                                    <a:off x="12791" y="41356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1" name="Line 139"/>
                                <wps:cNvCnPr/>
                                <wps:spPr bwMode="auto">
                                  <a:xfrm>
                                    <a:off x="12726" y="41378"/>
                                    <a:ext cx="1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2" name="Freeform 1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41433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13" name="Group 7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70" y="41275"/>
                                  <a:ext cx="287339" cy="395288"/>
                                  <a:chOff x="12700" y="41275"/>
                                  <a:chExt cx="181" cy="249"/>
                                </a:xfrm>
                              </wpg:grpSpPr>
                              <wps:wsp>
                                <wps:cNvPr id="714" name="Oval 7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41275"/>
                                    <a:ext cx="81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15" name="Line 143"/>
                                <wps:cNvCnPr/>
                                <wps:spPr bwMode="auto">
                                  <a:xfrm>
                                    <a:off x="12791" y="41356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6" name="Line 144"/>
                                <wps:cNvCnPr/>
                                <wps:spPr bwMode="auto">
                                  <a:xfrm>
                                    <a:off x="12726" y="41378"/>
                                    <a:ext cx="1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7" name="Freeform 1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41433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718" name="Rectangle 7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9113"/>
                                  <a:ext cx="379409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5BF4EC" w14:textId="479932FD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" name="Rectangle 7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0" name="Rectangle 7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6875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1" name="Rectangle 7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2" name="Rectangle 7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6875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3" name="Rectangle 7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5102" y="511173"/>
                                  <a:ext cx="722990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32E78F" w14:textId="5B45EB5A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4" name="Line 153"/>
                              <wps:cNvCnPr/>
                              <wps:spPr bwMode="auto">
                                <a:xfrm>
                                  <a:off x="1084263" y="787400"/>
                                  <a:ext cx="0" cy="516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25" name="Group 7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99115" y="53975"/>
                                  <a:ext cx="577851" cy="374650"/>
                                  <a:chOff x="796925" y="53975"/>
                                  <a:chExt cx="364" cy="236"/>
                                </a:xfrm>
                              </wpg:grpSpPr>
                              <wps:wsp>
                                <wps:cNvPr id="726" name="Oval 7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97046" y="53975"/>
                                    <a:ext cx="243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27" name="Line 155"/>
                                <wps:cNvCnPr/>
                                <wps:spPr bwMode="auto">
                                  <a:xfrm flipH="1">
                                    <a:off x="796925" y="54030"/>
                                    <a:ext cx="1" cy="1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28" name="Line 156"/>
                                <wps:cNvCnPr/>
                                <wps:spPr bwMode="auto">
                                  <a:xfrm>
                                    <a:off x="796926" y="54093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29" name="Group 7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99115" y="53975"/>
                                  <a:ext cx="577851" cy="374650"/>
                                  <a:chOff x="796925" y="53975"/>
                                  <a:chExt cx="364" cy="236"/>
                                </a:xfrm>
                              </wpg:grpSpPr>
                              <wps:wsp>
                                <wps:cNvPr id="730" name="Oval 7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97046" y="53975"/>
                                    <a:ext cx="243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31" name="Line 159"/>
                                <wps:cNvCnPr/>
                                <wps:spPr bwMode="auto">
                                  <a:xfrm flipH="1">
                                    <a:off x="796925" y="54030"/>
                                    <a:ext cx="1" cy="1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2" name="Line 160"/>
                                <wps:cNvCnPr/>
                                <wps:spPr bwMode="auto">
                                  <a:xfrm>
                                    <a:off x="796926" y="54093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33" name="Rectangle 7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5102" y="511173"/>
                                  <a:ext cx="722990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219E48" w14:textId="2462B490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4" name="Rectangle 7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5" name="Rectangle 7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687513"/>
                                  <a:ext cx="68263" cy="5746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6" name="Rectangle 7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24828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7" name="Rectangle 7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4846638"/>
                                  <a:ext cx="68263" cy="2952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8" name="Rectangle 7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9" name="Rectangle 7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0" name="Rectangle 7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687513"/>
                                  <a:ext cx="68263" cy="5746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1" name="Rectangle 7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24828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2" name="Rectangle 7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4846638"/>
                                  <a:ext cx="68263" cy="2952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3" name="Rectangle 7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4" name="Rectangle 7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29809" y="487362"/>
                                  <a:ext cx="98021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48D3BB9" w14:textId="79B5BC1F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5" name="Line 174"/>
                              <wps:cNvCnPr/>
                              <wps:spPr bwMode="auto">
                                <a:xfrm>
                                  <a:off x="2420938" y="766763"/>
                                  <a:ext cx="0" cy="518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46" name="Group 74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30438" y="0"/>
                                  <a:ext cx="384175" cy="403225"/>
                                  <a:chOff x="2230438" y="0"/>
                                  <a:chExt cx="242" cy="254"/>
                                </a:xfrm>
                              </wpg:grpSpPr>
                              <wps:wsp>
                                <wps:cNvPr id="747" name="Oval 7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30438" y="20"/>
                                    <a:ext cx="242" cy="2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48" name="Line 176"/>
                                <wps:cNvCnPr/>
                                <wps:spPr bwMode="auto">
                                  <a:xfrm flipH="1">
                                    <a:off x="2230534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49" name="Line 177"/>
                                <wps:cNvCnPr/>
                                <wps:spPr bwMode="auto">
                                  <a:xfrm flipH="1" flipV="1">
                                    <a:off x="2230534" y="22"/>
                                    <a:ext cx="53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50" name="Group 7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30438" y="0"/>
                                  <a:ext cx="384175" cy="403225"/>
                                  <a:chOff x="2230438" y="0"/>
                                  <a:chExt cx="242" cy="254"/>
                                </a:xfrm>
                              </wpg:grpSpPr>
                              <wps:wsp>
                                <wps:cNvPr id="751" name="Oval 7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30438" y="20"/>
                                    <a:ext cx="242" cy="2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52" name="Line 180"/>
                                <wps:cNvCnPr/>
                                <wps:spPr bwMode="auto">
                                  <a:xfrm flipH="1">
                                    <a:off x="2230534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53" name="Line 181"/>
                                <wps:cNvCnPr/>
                                <wps:spPr bwMode="auto">
                                  <a:xfrm flipH="1" flipV="1">
                                    <a:off x="2230534" y="22"/>
                                    <a:ext cx="53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54" name="Rectangle 7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29809" y="487362"/>
                                  <a:ext cx="98021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7E4128" w14:textId="4BFED9DC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5" name="Rectangle 7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2482850"/>
                                  <a:ext cx="68263" cy="16462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6" name="Rectangle 7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7" name="Rectangle 7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2482850"/>
                                  <a:ext cx="68263" cy="16462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8" name="Rectangle 7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9" name="Rectangle 7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0403" y="511173"/>
                                  <a:ext cx="80107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FC055B" w14:textId="0AF8BCA5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0" name="Line 189"/>
                              <wps:cNvCnPr/>
                              <wps:spPr bwMode="auto">
                                <a:xfrm>
                                  <a:off x="3505200" y="790575"/>
                                  <a:ext cx="0" cy="51577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61" name="Group 7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62324" y="33338"/>
                                  <a:ext cx="287338" cy="395288"/>
                                  <a:chOff x="3362325" y="33338"/>
                                  <a:chExt cx="181" cy="249"/>
                                </a:xfrm>
                              </wpg:grpSpPr>
                              <wps:wsp>
                                <wps:cNvPr id="762" name="Oval 7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2376" y="33338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63" name="Line 191"/>
                                <wps:cNvCnPr/>
                                <wps:spPr bwMode="auto">
                                  <a:xfrm>
                                    <a:off x="3362415" y="33419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4" name="Line 192"/>
                                <wps:cNvCnPr/>
                                <wps:spPr bwMode="auto">
                                  <a:xfrm>
                                    <a:off x="3362350" y="33441"/>
                                    <a:ext cx="13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5" name="Freeform 19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2325" y="33496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66" name="Group 7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62324" y="33338"/>
                                  <a:ext cx="287338" cy="395288"/>
                                  <a:chOff x="3362325" y="33338"/>
                                  <a:chExt cx="181" cy="249"/>
                                </a:xfrm>
                              </wpg:grpSpPr>
                              <wps:wsp>
                                <wps:cNvPr id="767" name="Oval 7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2376" y="33338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68" name="Line 196"/>
                                <wps:cNvCnPr/>
                                <wps:spPr bwMode="auto">
                                  <a:xfrm>
                                    <a:off x="3362415" y="33419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9" name="Line 197"/>
                                <wps:cNvCnPr/>
                                <wps:spPr bwMode="auto">
                                  <a:xfrm>
                                    <a:off x="3362350" y="33441"/>
                                    <a:ext cx="13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0" name="Freeform 19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2325" y="33496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771" name="Rectangle 7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0403" y="511173"/>
                                  <a:ext cx="80107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5CA4D9B" w14:textId="0369B2C1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2" name="Rectangle 7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7100" y="3108325"/>
                                  <a:ext cx="68263" cy="2682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73" name="Rectangle 7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7100" y="3108325"/>
                                  <a:ext cx="68263" cy="2682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74" name="Rectangle 7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78662" y="488952"/>
                                  <a:ext cx="708292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5EDF3F" w14:textId="08FB3B0E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5" name="Line 204"/>
                              <wps:cNvCnPr/>
                              <wps:spPr bwMode="auto">
                                <a:xfrm>
                                  <a:off x="4367213" y="766763"/>
                                  <a:ext cx="0" cy="518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76" name="Group 77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79875" y="31750"/>
                                  <a:ext cx="576263" cy="374650"/>
                                  <a:chOff x="4079875" y="31750"/>
                                  <a:chExt cx="363" cy="236"/>
                                </a:xfrm>
                              </wpg:grpSpPr>
                              <wps:wsp>
                                <wps:cNvPr id="777" name="Oval 7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79996" y="31750"/>
                                    <a:ext cx="242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78" name="Line 206"/>
                                <wps:cNvCnPr/>
                                <wps:spPr bwMode="auto">
                                  <a:xfrm>
                                    <a:off x="4079875" y="31806"/>
                                    <a:ext cx="0" cy="12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9" name="Line 207"/>
                                <wps:cNvCnPr/>
                                <wps:spPr bwMode="auto">
                                  <a:xfrm>
                                    <a:off x="4079876" y="31869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80" name="Group 7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79875" y="31750"/>
                                  <a:ext cx="576263" cy="374650"/>
                                  <a:chOff x="4079875" y="31750"/>
                                  <a:chExt cx="363" cy="236"/>
                                </a:xfrm>
                              </wpg:grpSpPr>
                              <wps:wsp>
                                <wps:cNvPr id="781" name="Oval 7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79996" y="31750"/>
                                    <a:ext cx="242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82" name="Line 210"/>
                                <wps:cNvCnPr/>
                                <wps:spPr bwMode="auto">
                                  <a:xfrm>
                                    <a:off x="4079875" y="31806"/>
                                    <a:ext cx="0" cy="12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3" name="Line 211"/>
                                <wps:cNvCnPr/>
                                <wps:spPr bwMode="auto">
                                  <a:xfrm>
                                    <a:off x="4079876" y="31869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84" name="Rectangle 7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78931" y="488952"/>
                                  <a:ext cx="708292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73FB3E" w14:textId="2915509E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5" name="Rectangle 7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9113" y="3900488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86" name="Rectangle 7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9113" y="3900488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87" name="Line 216"/>
                              <wps:cNvCnPr/>
                              <wps:spPr bwMode="auto">
                                <a:xfrm>
                                  <a:off x="196850" y="1122363"/>
                                  <a:ext cx="844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8" name="Line 217"/>
                              <wps:cNvCnPr/>
                              <wps:spPr bwMode="auto">
                                <a:xfrm flipH="1">
                                  <a:off x="946150" y="112236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9" name="Line 218"/>
                              <wps:cNvCnPr/>
                              <wps:spPr bwMode="auto">
                                <a:xfrm flipH="1" flipV="1">
                                  <a:off x="946150" y="108267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0" name="Rectangle 7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6633" y="938213"/>
                                  <a:ext cx="636636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4183EE" w14:textId="31C290A5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1" name="Line 220"/>
                              <wps:cNvCnPr/>
                              <wps:spPr bwMode="auto">
                                <a:xfrm>
                                  <a:off x="196850" y="1685925"/>
                                  <a:ext cx="844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" name="Line 221"/>
                              <wps:cNvCnPr/>
                              <wps:spPr bwMode="auto">
                                <a:xfrm flipH="1">
                                  <a:off x="946150" y="168592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3" name="Line 222"/>
                              <wps:cNvCnPr/>
                              <wps:spPr bwMode="auto">
                                <a:xfrm flipH="1" flipV="1">
                                  <a:off x="946150" y="16462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4" name="Rectangle 7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5679" y="1504952"/>
                                  <a:ext cx="59437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C77B84" w14:textId="1033DC37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5" name="Line 224"/>
                              <wps:cNvCnPr/>
                              <wps:spPr bwMode="auto">
                                <a:xfrm>
                                  <a:off x="1127125" y="1965325"/>
                                  <a:ext cx="398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6" name="Line 225"/>
                              <wps:cNvCnPr/>
                              <wps:spPr bwMode="auto">
                                <a:xfrm>
                                  <a:off x="1525588" y="1965325"/>
                                  <a:ext cx="0" cy="793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7" name="Line 226"/>
                              <wps:cNvCnPr/>
                              <wps:spPr bwMode="auto">
                                <a:xfrm flipH="1">
                                  <a:off x="1130300" y="2044700"/>
                                  <a:ext cx="395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8" name="Line 227"/>
                              <wps:cNvCnPr/>
                              <wps:spPr bwMode="auto">
                                <a:xfrm>
                                  <a:off x="1130300" y="204470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9" name="Line 228"/>
                              <wps:cNvCnPr/>
                              <wps:spPr bwMode="auto">
                                <a:xfrm flipV="1">
                                  <a:off x="1130300" y="200501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0" name="Rectangle 8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102" y="1800225"/>
                                  <a:ext cx="97286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0493D4" w14:textId="3093EE64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login scipt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1" name="Line 230"/>
                              <wps:cNvCnPr/>
                              <wps:spPr bwMode="auto">
                                <a:xfrm>
                                  <a:off x="1127125" y="4845050"/>
                                  <a:ext cx="398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2" name="Line 231"/>
                              <wps:cNvCnPr/>
                              <wps:spPr bwMode="auto">
                                <a:xfrm>
                                  <a:off x="1525588" y="4845050"/>
                                  <a:ext cx="0" cy="8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3" name="Line 232"/>
                              <wps:cNvCnPr/>
                              <wps:spPr bwMode="auto">
                                <a:xfrm flipH="1">
                                  <a:off x="1130300" y="4926013"/>
                                  <a:ext cx="395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4" name="Line 233"/>
                              <wps:cNvCnPr/>
                              <wps:spPr bwMode="auto">
                                <a:xfrm>
                                  <a:off x="1130300" y="492601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5" name="Line 234"/>
                              <wps:cNvCnPr/>
                              <wps:spPr bwMode="auto">
                                <a:xfrm flipV="1">
                                  <a:off x="1130300" y="4884738"/>
                                  <a:ext cx="9525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6" name="Rectangle 8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74489" y="4691064"/>
                                  <a:ext cx="1451493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575B58" w14:textId="362D45F3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Login error message scrit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7" name="Line 236"/>
                              <wps:cNvCnPr/>
                              <wps:spPr bwMode="auto">
                                <a:xfrm>
                                  <a:off x="1123950" y="2481263"/>
                                  <a:ext cx="12541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8" name="Line 237"/>
                              <wps:cNvCnPr/>
                              <wps:spPr bwMode="auto">
                                <a:xfrm flipH="1">
                                  <a:off x="2282825" y="248126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9" name="Line 238"/>
                              <wps:cNvCnPr/>
                              <wps:spPr bwMode="auto">
                                <a:xfrm flipH="1" flipV="1">
                                  <a:off x="2282825" y="244157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0" name="Rectangle 8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1016" y="2297114"/>
                                  <a:ext cx="458414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2435BA" w14:textId="59CD2BB7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1" name="Line 240"/>
                              <wps:cNvCnPr/>
                              <wps:spPr bwMode="auto">
                                <a:xfrm>
                                  <a:off x="2463800" y="2760663"/>
                                  <a:ext cx="398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2" name="Line 241"/>
                              <wps:cNvCnPr/>
                              <wps:spPr bwMode="auto">
                                <a:xfrm>
                                  <a:off x="2862263" y="2760663"/>
                                  <a:ext cx="0" cy="793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3" name="Line 242"/>
                              <wps:cNvCnPr/>
                              <wps:spPr bwMode="auto">
                                <a:xfrm flipH="1">
                                  <a:off x="2466975" y="2840038"/>
                                  <a:ext cx="395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4" name="Line 243"/>
                              <wps:cNvCnPr/>
                              <wps:spPr bwMode="auto">
                                <a:xfrm>
                                  <a:off x="2466975" y="28400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5" name="Line 244"/>
                              <wps:cNvCnPr/>
                              <wps:spPr bwMode="auto">
                                <a:xfrm flipV="1">
                                  <a:off x="2466975" y="280035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6" name="Rectangle 8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28316" y="2566987"/>
                                  <a:ext cx="693593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1AB4C4" w14:textId="01E14A08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veriflylogin()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7" name="Line 246"/>
                              <wps:cNvCnPr/>
                              <wps:spPr bwMode="auto">
                                <a:xfrm>
                                  <a:off x="2460625" y="3898900"/>
                                  <a:ext cx="18637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8" name="Line 247"/>
                              <wps:cNvCnPr/>
                              <wps:spPr bwMode="auto">
                                <a:xfrm flipH="1">
                                  <a:off x="4229100" y="389890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9" name="Line 248"/>
                              <wps:cNvCnPr/>
                              <wps:spPr bwMode="auto">
                                <a:xfrm flipH="1" flipV="1">
                                  <a:off x="4229100" y="385921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0" name="Rectangle 8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3195" y="3714750"/>
                                  <a:ext cx="1037174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F566E1" w14:textId="3AE1C4B6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mainPage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1" name="Line 250"/>
                              <wps:cNvCnPr/>
                              <wps:spPr bwMode="auto">
                                <a:xfrm flipH="1">
                                  <a:off x="1127125" y="5470525"/>
                                  <a:ext cx="12509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2" name="Line 251"/>
                              <wps:cNvCnPr/>
                              <wps:spPr bwMode="auto">
                                <a:xfrm>
                                  <a:off x="1127125" y="547052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3" name="Line 252"/>
                              <wps:cNvCnPr/>
                              <wps:spPr bwMode="auto">
                                <a:xfrm flipV="1">
                                  <a:off x="1127125" y="54308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4" name="Rectangle 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360" y="5289551"/>
                                  <a:ext cx="1029825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BFF742" w14:textId="02444F9E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5" name="Line 254"/>
                              <wps:cNvCnPr/>
                              <wps:spPr bwMode="auto">
                                <a:xfrm>
                                  <a:off x="2460625" y="3106738"/>
                                  <a:ext cx="10017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6" name="Line 255"/>
                              <wps:cNvCnPr/>
                              <wps:spPr bwMode="auto">
                                <a:xfrm flipH="1">
                                  <a:off x="3367088" y="31067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7" name="Line 256"/>
                              <wps:cNvCnPr/>
                              <wps:spPr bwMode="auto">
                                <a:xfrm flipH="1" flipV="1">
                                  <a:off x="3367088" y="306705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8" name="Rectangle 8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4966" y="2925763"/>
                                  <a:ext cx="657765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3188D8" w14:textId="11AF0E2F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9" name="Line 258"/>
                              <wps:cNvCnPr/>
                              <wps:spPr bwMode="auto">
                                <a:xfrm flipH="1">
                                  <a:off x="2463800" y="3386138"/>
                                  <a:ext cx="998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0" name="Line 259"/>
                              <wps:cNvCnPr/>
                              <wps:spPr bwMode="auto">
                                <a:xfrm>
                                  <a:off x="2463800" y="33861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1" name="Line 260"/>
                              <wps:cNvCnPr/>
                              <wps:spPr bwMode="auto">
                                <a:xfrm flipV="1">
                                  <a:off x="2463800" y="3344863"/>
                                  <a:ext cx="9525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2" name="Rectangle 8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06095" y="3201988"/>
                                  <a:ext cx="901212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804D3C" w14:textId="03BFD3E2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32C1B76" id="Group 366" o:spid="_x0000_s2588" style="position:absolute;margin-left:193.65pt;margin-top:.55pt;width:282pt;height:323.75pt;z-index:251642368;mso-width-relative:margin" coordsize="47872,59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">
                      <v:rect id="Rectangle 706" o:spid="_x0000_s2589" style="position:absolute;top:5191;width:379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      <v:textbox inset="0,0,0,0">
                          <w:txbxContent>
                            <w:p w14:paraId="3DF81A1B" w14:textId="0B4A9740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line id="Line 136" o:spid="_x0000_s2590" style="position:absolute;visibility:visible;mso-wrap-style:square" from="1571,7985" to="1571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" strokeweight="1.5pt">
                        <v:stroke dashstyle="3 1"/>
                      </v:line>
                      <v:group id="Group 708" o:spid="_x0000_s2591" style="position:absolute;left:127;top:412;width:2874;height:3953" coordorigin="12700,41275" coordsize="181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      <v:oval id="Oval 709" o:spid="_x0000_s2592" style="position:absolute;left:12752;top:41275;width:81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" filled="f" strokecolor="#903" strokeweight="1.5pt"/>
                        <v:line id="Line 138" o:spid="_x0000_s2593" style="position:absolute;visibility:visible;mso-wrap-style:square" from="12791,41356" to="12791,41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" strokecolor="#903" strokeweight="1.5pt"/>
                        <v:line id="Line 139" o:spid="_x0000_s2594" style="position:absolute;visibility:visible;mso-wrap-style:square" from="12726,41378" to="12856,41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" strokecolor="#903" strokeweight="1.5pt"/>
                        <v:shape id="Freeform 140" o:spid="_x0000_s2595" style="position:absolute;left:12700;top:41433;width:181;height:9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group id="Group 713" o:spid="_x0000_s2596" style="position:absolute;left:127;top:412;width:2874;height:3953" coordorigin="12700,41275" coordsize="181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FAO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sFrksLtTDgCcnkFAAD//wMAUEsBAi0AFAAGAAgAAAAhANvh9svuAAAAhQEAABMAAAAAAAAA&#10;AAAAAAAAAAAAAFtDb250ZW50X1R5cGVzXS54bWxQSwECLQAUAAYACAAAACEAWvQsW78AAAAVAQAA&#10;CwAAAAAAAAAAAAAAAAAfAQAAX3JlbHMvLnJlbHNQSwECLQAUAAYACAAAACEAiIRQDsYAAADcAAAA&#10;DwAAAAAAAAAAAAAAAAAHAgAAZHJzL2Rvd25yZXYueG1sUEsFBgAAAAADAAMAtwAAAPoCAAAAAA==&#10;">
                        <v:oval id="Oval 714" o:spid="_x0000_s2597" style="position:absolute;left:12752;top:41275;width:81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" filled="f" strokecolor="#903" strokeweight="1.5pt"/>
                        <v:line id="Line 143" o:spid="_x0000_s2598" style="position:absolute;visibility:visible;mso-wrap-style:square" from="12791,41356" to="12791,41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" strokecolor="#903" strokeweight="1.5pt"/>
                        <v:line id="Line 144" o:spid="_x0000_s2599" style="position:absolute;visibility:visible;mso-wrap-style:square" from="12726,41378" to="12856,41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" strokecolor="#903" strokeweight="1.5pt"/>
                        <v:shape id="Freeform 145" o:spid="_x0000_s2600" style="position:absolute;left:12700;top:41433;width:181;height:9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rect id="Rectangle 718" o:spid="_x0000_s2601" style="position:absolute;top:5191;width:379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      <v:textbox inset="0,0,0,0">
                          <w:txbxContent>
                            <w:p w14:paraId="2D5BF4EC" w14:textId="479932FD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rect id="Rectangle 719" o:spid="_x0000_s2602" style="position:absolute;left:1190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" strokecolor="#903" strokeweight="1.5pt"/>
                      <v:rect id="Rectangle 720" o:spid="_x0000_s2603" style="position:absolute;left:1190;top:16875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" strokecolor="#903" strokeweight="1.5pt"/>
                      <v:rect id="Rectangle 721" o:spid="_x0000_s2604" style="position:absolute;left:1190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" strokecolor="#903" strokeweight="1.5pt"/>
                      <v:rect id="Rectangle 722" o:spid="_x0000_s2605" style="position:absolute;left:1190;top:16875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" strokecolor="#903" strokeweight="1.5pt"/>
                      <v:rect id="Rectangle 723" o:spid="_x0000_s2606" style="position:absolute;left:7951;top:5111;width:7229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      <v:textbox inset="0,0,0,0">
                          <w:txbxContent>
                            <w:p w14:paraId="3032E78F" w14:textId="5B45EB5A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line id="Line 153" o:spid="_x0000_s2607" style="position:absolute;visibility:visible;mso-wrap-style:square" from="10842,7874" to="10842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" strokeweight="1.5pt">
                        <v:stroke dashstyle="3 1"/>
                      </v:line>
                      <v:group id="Group 725" o:spid="_x0000_s2608" style="position:absolute;left:7991;top:539;width:5778;height:3747" coordorigin="7969,539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adc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">
                        <v:oval id="Oval 726" o:spid="_x0000_s2609" style="position:absolute;left:7970;top:539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" fillcolor="#ffc" strokecolor="#1f1a17" strokeweight="1.5pt"/>
                        <v:line id="Line 155" o:spid="_x0000_s2610" style="position:absolute;flip:x;visibility:visible;mso-wrap-style:square" from="7969,540" to="7969,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" strokecolor="#1f1a17" strokeweight="1.5pt"/>
                        <v:line id="Line 156" o:spid="_x0000_s2611" style="position:absolute;visibility:visible;mso-wrap-style:square" from="7969,540" to="7970,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" strokecolor="#1f1a17" strokeweight="1.5pt"/>
                      </v:group>
                      <v:group id="Group 729" o:spid="_x0000_s2612" style="position:absolute;left:7991;top:539;width:5778;height:3747" coordorigin="7969,539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1Z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n4HZ5nwhGQ6z8AAAD//wMAUEsBAi0AFAAGAAgAAAAhANvh9svuAAAAhQEAABMAAAAAAAAA&#10;AAAAAAAAAAAAAFtDb250ZW50X1R5cGVzXS54bWxQSwECLQAUAAYACAAAACEAWvQsW78AAAAVAQAA&#10;CwAAAAAAAAAAAAAAAAAfAQAAX3JlbHMvLnJlbHNQSwECLQAUAAYACAAAACEAJwCtWcYAAADcAAAA&#10;DwAAAAAAAAAAAAAAAAAHAgAAZHJzL2Rvd25yZXYueG1sUEsFBgAAAAADAAMAtwAAAPoCAAAAAA==&#10;">
                        <v:oval id="Oval 730" o:spid="_x0000_s2613" style="position:absolute;left:7970;top:539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" fillcolor="#ffc" strokecolor="#1f1a17" strokeweight="1.5pt"/>
                        <v:line id="Line 159" o:spid="_x0000_s2614" style="position:absolute;flip:x;visibility:visible;mso-wrap-style:square" from="7969,540" to="7969,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" strokecolor="#1f1a17" strokeweight="1.5pt"/>
                        <v:line id="Line 160" o:spid="_x0000_s2615" style="position:absolute;visibility:visible;mso-wrap-style:square" from="7969,540" to="7970,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" strokecolor="#1f1a17" strokeweight="1.5pt"/>
                      </v:group>
                      <v:rect id="Rectangle 733" o:spid="_x0000_s2616" style="position:absolute;left:7951;top:5111;width:7229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      <v:textbox inset="0,0,0,0">
                          <w:txbxContent>
                            <w:p w14:paraId="50219E48" w14:textId="2462B490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rect id="Rectangle 734" o:spid="_x0000_s2617" style="position:absolute;left:10461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FyOxQAAANw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" strokecolor="#903" strokeweight="1.5pt"/>
                      <v:rect id="Rectangle 735" o:spid="_x0000_s2618" style="position:absolute;left:10461;top:16875;width:683;height:5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" strokecolor="#903" strokeweight="1.5pt"/>
                      <v:rect id="Rectangle 736" o:spid="_x0000_s2619" style="position:absolute;left:10461;top:24828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" strokecolor="#903" strokeweight="1.5pt"/>
                      <v:rect id="Rectangle 737" o:spid="_x0000_s2620" style="position:absolute;left:10461;top:48466;width:6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" strokecolor="#903" strokeweight="1.5pt"/>
                      <v:rect id="Rectangle 738" o:spid="_x0000_s2621" style="position:absolute;left:10461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" strokecolor="#903" strokeweight="1.5pt"/>
                      <v:rect id="Rectangle 739" o:spid="_x0000_s2622" style="position:absolute;left:10461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" strokecolor="#903" strokeweight="1.5pt"/>
                      <v:rect id="Rectangle 740" o:spid="_x0000_s2623" style="position:absolute;left:10461;top:16875;width:683;height:5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" strokecolor="#903" strokeweight="1.5pt"/>
                      <v:rect id="Rectangle 741" o:spid="_x0000_s2624" style="position:absolute;left:10461;top:24828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" strokecolor="#903" strokeweight="1.5pt"/>
                      <v:rect id="Rectangle 742" o:spid="_x0000_s2625" style="position:absolute;left:10461;top:48466;width:6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" strokecolor="#903" strokeweight="1.5pt"/>
                      <v:rect id="Rectangle 743" o:spid="_x0000_s2626" style="position:absolute;left:10461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7eHxQAAANw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" strokecolor="#903" strokeweight="1.5pt"/>
                      <v:rect id="Rectangle 744" o:spid="_x0000_s2627" style="position:absolute;left:20298;top:4873;width:9802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      <v:textbox inset="0,0,0,0">
                          <w:txbxContent>
                            <w:p w14:paraId="148D3BB9" w14:textId="79B5BC1F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LoginController</w:t>
                              </w:r>
                            </w:p>
                          </w:txbxContent>
                        </v:textbox>
                      </v:rect>
                      <v:line id="Line 174" o:spid="_x0000_s2628" style="position:absolute;visibility:visible;mso-wrap-style:square" from="24209,7667" to="24209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" strokeweight="1.5pt">
                        <v:stroke dashstyle="3 1"/>
                      </v:line>
                      <v:group id="Group 746" o:spid="_x0000_s2629" style="position:absolute;left:22304;width:3842;height:4032" coordorigin="22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yL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W/zBfydCUdArn4BAAD//wMAUEsBAi0AFAAGAAgAAAAhANvh9svuAAAAhQEAABMAAAAAAAAA&#10;AAAAAAAAAAAAAFtDb250ZW50X1R5cGVzXS54bWxQSwECLQAUAAYACAAAACEAWvQsW78AAAAVAQAA&#10;CwAAAAAAAAAAAAAAAAAfAQAAX3JlbHMvLnJlbHNQSwECLQAUAAYACAAAACEAi0Dci8YAAADcAAAA&#10;DwAAAAAAAAAAAAAAAAAHAgAAZHJzL2Rvd25yZXYueG1sUEsFBgAAAAADAAMAtwAAAPoCAAAAAA==&#10;">
                        <v:oval id="Oval 747" o:spid="_x0000_s2630" style="position:absolute;left:2230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" fillcolor="#ffc" strokecolor="#1f1a17" strokeweight="1.5pt"/>
                        <v:line id="Line 176" o:spid="_x0000_s2631" style="position:absolute;flip:x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" strokecolor="#1f1a17" strokeweight="1.5pt"/>
                        <v:line id="Line 177" o:spid="_x0000_s2632" style="position:absolute;flip:x y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" strokecolor="#1f1a17" strokeweight="1.5pt"/>
                      </v:group>
                      <v:group id="Group 750" o:spid="_x0000_s2633" style="position:absolute;left:22304;width:3842;height:4032" coordorigin="22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        <v:oval id="Oval 751" o:spid="_x0000_s2634" style="position:absolute;left:2230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" fillcolor="#ffc" strokecolor="#1f1a17" strokeweight="1.5pt"/>
                        <v:line id="Line 180" o:spid="_x0000_s2635" style="position:absolute;flip:x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" strokecolor="#1f1a17" strokeweight="1.5pt"/>
                        <v:line id="Line 181" o:spid="_x0000_s2636" style="position:absolute;flip:x y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" strokecolor="#1f1a17" strokeweight="1.5pt"/>
                      </v:group>
                      <v:rect id="Rectangle 754" o:spid="_x0000_s2637" style="position:absolute;left:20298;top:4873;width:9802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      <v:textbox inset="0,0,0,0">
                          <w:txbxContent>
                            <w:p w14:paraId="677E4128" w14:textId="4BFED9DC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LoginController</w:t>
                              </w:r>
                            </w:p>
                          </w:txbxContent>
                        </v:textbox>
                      </v:rect>
                      <v:rect id="Rectangle 755" o:spid="_x0000_s2638" style="position:absolute;left:23828;top:24828;width:683;height:16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" strokecolor="#903" strokeweight="1.5pt"/>
                      <v:rect id="Rectangle 756" o:spid="_x0000_s2639" style="position:absolute;left:23828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" strokecolor="#903" strokeweight="1.5pt"/>
                      <v:rect id="Rectangle 757" o:spid="_x0000_s2640" style="position:absolute;left:23828;top:24828;width:683;height:16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" strokecolor="#903" strokeweight="1.5pt"/>
                      <v:rect id="Rectangle 758" o:spid="_x0000_s2641" style="position:absolute;left:23828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" strokecolor="#903" strokeweight="1.5pt"/>
                      <v:rect id="Rectangle 759" o:spid="_x0000_s2642" style="position:absolute;left:31804;top:5111;width:8010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      <v:textbox inset="0,0,0,0">
                          <w:txbxContent>
                            <w:p w14:paraId="34FC055B" w14:textId="0AF8BCA5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189" o:spid="_x0000_s2643" style="position:absolute;visibility:visible;mso-wrap-style:square" from="35052,7905" to="35052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" strokeweight="1.5pt">
                        <v:stroke dashstyle="3 1"/>
                      </v:line>
                      <v:group id="Group 761" o:spid="_x0000_s2644" style="position:absolute;left:33623;top:333;width:2873;height:3953" coordorigin="33623,3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i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SOD3TDgCcn0HAAD//wMAUEsBAi0AFAAGAAgAAAAhANvh9svuAAAAhQEAABMAAAAAAAAA&#10;AAAAAAAAAAAAAFtDb250ZW50X1R5cGVzXS54bWxQSwECLQAUAAYACAAAACEAWvQsW78AAAAVAQAA&#10;CwAAAAAAAAAAAAAAAAAfAQAAX3JlbHMvLnJlbHNQSwECLQAUAAYACAAAACEATxwYn8YAAADcAAAA&#10;DwAAAAAAAAAAAAAAAAAHAgAAZHJzL2Rvd25yZXYueG1sUEsFBgAAAAADAAMAtwAAAPoCAAAAAA==&#10;">
                        <v:oval id="Oval 762" o:spid="_x0000_s2645" style="position:absolute;left:33623;top:3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" filled="f" strokecolor="#903" strokeweight="1.5pt"/>
                        <v:line id="Line 191" o:spid="_x0000_s2646" style="position:absolute;visibility:visible;mso-wrap-style:square" from="33624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Vz2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p7WK/g7E4+A3N0AAAD//wMAUEsBAi0AFAAGAAgAAAAhANvh9svuAAAAhQEAABMAAAAAAAAA&#10;AAAAAAAAAAAAAFtDb250ZW50X1R5cGVzXS54bWxQSwECLQAUAAYACAAAACEAWvQsW78AAAAVAQAA&#10;CwAAAAAAAAAAAAAAAAAfAQAAX3JlbHMvLnJlbHNQSwECLQAUAAYACAAAACEAtp1c9sYAAADcAAAA&#10;DwAAAAAAAAAAAAAAAAAHAgAAZHJzL2Rvd25yZXYueG1sUEsFBgAAAAADAAMAtwAAAPoCAAAAAA==&#10;" strokecolor="#903" strokeweight="1.5pt"/>
                        <v:line id="Line 192" o:spid="_x0000_s2647" style="position:absolute;visibility:visible;mso-wrap-style:square" from="33623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" strokecolor="#903" strokeweight="1.5pt"/>
                        <v:shape id="Freeform 193" o:spid="_x0000_s2648" style="position:absolute;left:33623;top:3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group id="Group 766" o:spid="_x0000_s2649" style="position:absolute;left:33623;top:333;width:2873;height:3953" coordorigin="33623,3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">
                        <v:oval id="Oval 767" o:spid="_x0000_s2650" style="position:absolute;left:33623;top:3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" filled="f" strokecolor="#903" strokeweight="1.5pt"/>
                        <v:line id="Line 196" o:spid="_x0000_s2651" style="position:absolute;visibility:visible;mso-wrap-style:square" from="33624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" strokecolor="#903" strokeweight="1.5pt"/>
                        <v:line id="Line 197" o:spid="_x0000_s2652" style="position:absolute;visibility:visible;mso-wrap-style:square" from="33623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Wsc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ZPxDH7PxCMglz8AAAD//wMAUEsBAi0AFAAGAAgAAAAhANvh9svuAAAAhQEAABMAAAAAAAAA&#10;AAAAAAAAAAAAAFtDb250ZW50X1R5cGVzXS54bWxQSwECLQAUAAYACAAAACEAWvQsW78AAAAVAQAA&#10;CwAAAAAAAAAAAAAAAAAfAQAAX3JlbHMvLnJlbHNQSwECLQAUAAYACAAAACEA13VrHMYAAADcAAAA&#10;DwAAAAAAAAAAAAAAAAAHAgAAZHJzL2Rvd25yZXYueG1sUEsFBgAAAAADAAMAtwAAAPoCAAAAAA==&#10;" strokecolor="#903" strokeweight="1.5pt"/>
                        <v:shape id="Freeform 198" o:spid="_x0000_s2653" style="position:absolute;left:33623;top:3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rect id="Rectangle 771" o:spid="_x0000_s2654" style="position:absolute;left:31804;top:5111;width:8010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      <v:textbox inset="0,0,0,0">
                          <w:txbxContent>
                            <w:p w14:paraId="45CA4D9B" w14:textId="0369B2C1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772" o:spid="_x0000_s2655" style="position:absolute;left:34671;top:31083;width:682;height:2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" strokecolor="#903" strokeweight="1.5pt"/>
                      <v:rect id="Rectangle 773" o:spid="_x0000_s2656" style="position:absolute;left:34671;top:31083;width:682;height:2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" strokecolor="#903" strokeweight="1.5pt"/>
                      <v:rect id="Rectangle 774" o:spid="_x0000_s2657" style="position:absolute;left:40786;top:4889;width:7083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      <v:textbox inset="0,0,0,0">
                          <w:txbxContent>
                            <w:p w14:paraId="6E5EDF3F" w14:textId="08FB3B0E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line id="Line 204" o:spid="_x0000_s2658" style="position:absolute;visibility:visible;mso-wrap-style:square" from="43672,7667" to="43672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" strokeweight="1.5pt">
                        <v:stroke dashstyle="3 1"/>
                      </v:line>
                      <v:group id="Group 776" o:spid="_x0000_s2659" style="position:absolute;left:40798;top:317;width:5763;height:3747" coordorigin="4079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Y2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DZrOH3TDgC8vADAAD//wMAUEsBAi0AFAAGAAgAAAAhANvh9svuAAAAhQEAABMAAAAAAAAA&#10;AAAAAAAAAAAAAFtDb250ZW50X1R5cGVzXS54bWxQSwECLQAUAAYACAAAACEAWvQsW78AAAAVAQAA&#10;CwAAAAAAAAAAAAAAAAAfAQAAX3JlbHMvLnJlbHNQSwECLQAUAAYACAAAACEARSwWNsYAAADcAAAA&#10;DwAAAAAAAAAAAAAAAAAHAgAAZHJzL2Rvd25yZXYueG1sUEsFBgAAAAADAAMAtwAAAPoCAAAAAA==&#10;">
                        <v:oval id="Oval 777" o:spid="_x0000_s2660" style="position:absolute;left:40799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" fillcolor="#ffc" strokecolor="#1f1a17" strokeweight="1.5pt"/>
                        <v:line id="Line 206" o:spid="_x0000_s2661" style="position:absolute;visibility:visible;mso-wrap-style:square" from="40798,318" to="4079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" strokecolor="#1f1a17" strokeweight="1.5pt"/>
                        <v:line id="Line 207" o:spid="_x0000_s2662" style="position:absolute;visibility:visible;mso-wrap-style:square" from="40798,318" to="4079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" strokecolor="#1f1a17" strokeweight="1.5pt"/>
                      </v:group>
                      <v:group id="Group 780" o:spid="_x0000_s2663" style="position:absolute;left:40798;top:317;width:5763;height:3747" coordorigin="4079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Fv+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">
                        <v:oval id="Oval 781" o:spid="_x0000_s2664" style="position:absolute;left:40799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" fillcolor="#ffc" strokecolor="#1f1a17" strokeweight="1.5pt"/>
                        <v:line id="Line 210" o:spid="_x0000_s2665" style="position:absolute;visibility:visible;mso-wrap-style:square" from="40798,318" to="4079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" strokecolor="#1f1a17" strokeweight="1.5pt"/>
                        <v:line id="Line 211" o:spid="_x0000_s2666" style="position:absolute;visibility:visible;mso-wrap-style:square" from="40798,318" to="4079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" strokecolor="#1f1a17" strokeweight="1.5pt"/>
                      </v:group>
                      <v:rect id="Rectangle 784" o:spid="_x0000_s2667" style="position:absolute;left:40789;top:4889;width:7083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      <v:textbox inset="0,0,0,0">
                          <w:txbxContent>
                            <w:p w14:paraId="5973FB3E" w14:textId="2915509E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rect id="Rectangle 785" o:spid="_x0000_s2668" style="position:absolute;left:43291;top:39004;width:68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" strokecolor="#903" strokeweight="1.5pt"/>
                      <v:rect id="Rectangle 786" o:spid="_x0000_s2669" style="position:absolute;left:43291;top:39004;width:68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" strokecolor="#903" strokeweight="1.5pt"/>
                      <v:line id="Line 216" o:spid="_x0000_s2670" style="position:absolute;visibility:visible;mso-wrap-style:square" from="1968,11223" to="10414,1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" strokecolor="#903" strokeweight="1.5pt"/>
                      <v:line id="Line 217" o:spid="_x0000_s2671" style="position:absolute;flip:x;visibility:visible;mso-wrap-style:square" from="9461,11223" to="10414,1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" strokecolor="#903" strokeweight="1.5pt"/>
                      <v:line id="Line 218" o:spid="_x0000_s2672" style="position:absolute;flip:x y;visibility:visible;mso-wrap-style:square" from="9461,10826" to="10414,1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" strokecolor="#903" strokeweight="1.5pt"/>
                      <v:rect id="Rectangle 790" o:spid="_x0000_s2673" style="position:absolute;left:3666;top:9382;width:6366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      <v:textbox inset="0,0,0,0">
                          <w:txbxContent>
                            <w:p w14:paraId="5D4183EE" w14:textId="31C290A5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220" o:spid="_x0000_s2674" style="position:absolute;visibility:visible;mso-wrap-style:square" from="1968,16859" to="10414,16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" strokecolor="#903" strokeweight="1.5pt"/>
                      <v:line id="Line 221" o:spid="_x0000_s2675" style="position:absolute;flip:x;visibility:visible;mso-wrap-style:square" from="9461,16859" to="10414,17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" strokecolor="#903" strokeweight="1.5pt"/>
                      <v:line id="Line 222" o:spid="_x0000_s2676" style="position:absolute;flip:x y;visibility:visible;mso-wrap-style:square" from="9461,16462" to="10414,16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" strokecolor="#903" strokeweight="1.5pt"/>
                      <v:rect id="Rectangle 794" o:spid="_x0000_s2677" style="position:absolute;left:3856;top:15049;width:594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      <v:textbox inset="0,0,0,0">
                          <w:txbxContent>
                            <w:p w14:paraId="03C77B84" w14:textId="1033DC37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login</w:t>
                              </w:r>
                            </w:p>
                          </w:txbxContent>
                        </v:textbox>
                      </v:rect>
                      <v:line id="Line 224" o:spid="_x0000_s2678" style="position:absolute;visibility:visible;mso-wrap-style:square" from="11271,19653" to="15255,19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" strokecolor="#903" strokeweight="1.5pt"/>
                      <v:line id="Line 225" o:spid="_x0000_s2679" style="position:absolute;visibility:visible;mso-wrap-style:square" from="15255,19653" to="15255,20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49J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ZPZGH7PxCMglz8AAAD//wMAUEsBAi0AFAAGAAgAAAAhANvh9svuAAAAhQEAABMAAAAAAAAA&#10;AAAAAAAAAAAAAFtDb250ZW50X1R5cGVzXS54bWxQSwECLQAUAAYACAAAACEAWvQsW78AAAAVAQAA&#10;CwAAAAAAAAAAAAAAAAAfAQAAX3JlbHMvLnJlbHNQSwECLQAUAAYACAAAACEAkz+PScYAAADcAAAA&#10;DwAAAAAAAAAAAAAAAAAHAgAAZHJzL2Rvd25yZXYueG1sUEsFBgAAAAADAAMAtwAAAPoCAAAAAA==&#10;" strokecolor="#903" strokeweight="1.5pt"/>
                      <v:line id="Line 226" o:spid="_x0000_s2680" style="position:absolute;flip:x;visibility:visible;mso-wrap-style:square" from="11303,20447" to="15255,20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" strokecolor="#903" strokeweight="1.5pt"/>
                      <v:line id="Line 227" o:spid="_x0000_s2681" style="position:absolute;visibility:visible;mso-wrap-style:square" from="11303,20447" to="12255,2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" strokecolor="#903" strokeweight="1.5pt"/>
                      <v:line id="Line 228" o:spid="_x0000_s2682" style="position:absolute;flip:y;visibility:visible;mso-wrap-style:square" from="11303,20050" to="12255,20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" strokecolor="#903" strokeweight="1.5pt"/>
                      <v:rect id="Rectangle 800" o:spid="_x0000_s2683" style="position:absolute;left:12221;top:18002;width:9728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      <v:textbox inset="0,0,0,0">
                          <w:txbxContent>
                            <w:p w14:paraId="4D0493D4" w14:textId="3093EE64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login scipt</w:t>
                              </w:r>
                            </w:p>
                          </w:txbxContent>
                        </v:textbox>
                      </v:rect>
                      <v:line id="Line 230" o:spid="_x0000_s2684" style="position:absolute;visibility:visible;mso-wrap-style:square" from="11271,48450" to="15255,48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" strokecolor="#903" strokeweight="1.5pt"/>
                      <v:line id="Line 231" o:spid="_x0000_s2685" style="position:absolute;visibility:visible;mso-wrap-style:square" from="15255,48450" to="15255,4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" strokecolor="#903" strokeweight="1.5pt"/>
                      <v:line id="Line 232" o:spid="_x0000_s2686" style="position:absolute;flip:x;visibility:visible;mso-wrap-style:square" from="11303,49260" to="15255,4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" strokecolor="#903" strokeweight="1.5pt"/>
                      <v:line id="Line 233" o:spid="_x0000_s2687" style="position:absolute;visibility:visible;mso-wrap-style:square" from="11303,49260" to="12255,49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" strokecolor="#903" strokeweight="1.5pt"/>
                      <v:line id="Line 234" o:spid="_x0000_s2688" style="position:absolute;flip:y;visibility:visible;mso-wrap-style:square" from="11303,48847" to="12255,4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" strokecolor="#903" strokeweight="1.5pt"/>
                      <v:rect id="Rectangle 806" o:spid="_x0000_s2689" style="position:absolute;left:11744;top:46910;width:14515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      <v:textbox inset="0,0,0,0">
                          <w:txbxContent>
                            <w:p w14:paraId="1F575B58" w14:textId="362D45F3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 error message scrit</w:t>
                              </w:r>
                            </w:p>
                          </w:txbxContent>
                        </v:textbox>
                      </v:rect>
                      <v:line id="Line 236" o:spid="_x0000_s2690" style="position:absolute;visibility:visible;mso-wrap-style:square" from="11239,24812" to="23780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" strokecolor="#903" strokeweight="1.5pt"/>
                      <v:line id="Line 237" o:spid="_x0000_s2691" style="position:absolute;flip:x;visibility:visible;mso-wrap-style:square" from="22828,24812" to="23780,2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" strokecolor="#903" strokeweight="1.5pt"/>
                      <v:line id="Line 238" o:spid="_x0000_s2692" style="position:absolute;flip:x y;visibility:visible;mso-wrap-style:square" from="22828,24415" to="23780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" strokecolor="#903" strokeweight="1.5pt"/>
                      <v:rect id="Rectangle 810" o:spid="_x0000_s2693" style="position:absolute;left:15410;top:22971;width:458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      <v:textbox inset="0,0,0,0">
                          <w:txbxContent>
                            <w:p w14:paraId="4F2435BA" w14:textId="59CD2BB7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doLogin</w:t>
                              </w:r>
                            </w:p>
                          </w:txbxContent>
                        </v:textbox>
                      </v:rect>
                      <v:line id="Line 240" o:spid="_x0000_s2694" style="position:absolute;visibility:visible;mso-wrap-style:square" from="24638,27606" to="28622,27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" strokecolor="#903" strokeweight="1.5pt"/>
                      <v:line id="Line 241" o:spid="_x0000_s2695" style="position:absolute;visibility:visible;mso-wrap-style:square" from="28622,27606" to="28622,28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" strokecolor="#903" strokeweight="1.5pt"/>
                      <v:line id="Line 242" o:spid="_x0000_s2696" style="position:absolute;flip:x;visibility:visible;mso-wrap-style:square" from="24669,28400" to="28622,28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" strokecolor="#903" strokeweight="1.5pt"/>
                      <v:line id="Line 243" o:spid="_x0000_s2697" style="position:absolute;visibility:visible;mso-wrap-style:square" from="24669,28400" to="25622,28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" strokecolor="#903" strokeweight="1.5pt"/>
                      <v:line id="Line 244" o:spid="_x0000_s2698" style="position:absolute;flip:y;visibility:visible;mso-wrap-style:square" from="24669,28003" to="25622,28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" strokecolor="#903" strokeweight="1.5pt"/>
                      <v:rect id="Rectangle 816" o:spid="_x0000_s2699" style="position:absolute;left:26283;top:25669;width:6936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      <v:textbox inset="0,0,0,0">
                          <w:txbxContent>
                            <w:p w14:paraId="6C1AB4C4" w14:textId="01E14A08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veriflylogin()</w:t>
                              </w:r>
                            </w:p>
                          </w:txbxContent>
                        </v:textbox>
                      </v:rect>
                      <v:line id="Line 246" o:spid="_x0000_s2700" style="position:absolute;visibility:visible;mso-wrap-style:square" from="24606,38989" to="43243,38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" strokecolor="#903" strokeweight="1.5pt"/>
                      <v:line id="Line 247" o:spid="_x0000_s2701" style="position:absolute;flip:x;visibility:visible;mso-wrap-style:square" from="42291,38989" to="43243,39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" strokecolor="#903" strokeweight="1.5pt"/>
                      <v:line id="Line 248" o:spid="_x0000_s2702" style="position:absolute;flip:x y;visibility:visible;mso-wrap-style:square" from="42291,38592" to="43243,38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" strokecolor="#903" strokeweight="1.5pt"/>
                      <v:rect id="Rectangle 820" o:spid="_x0000_s2703" style="position:absolute;left:30631;top:37147;width:10372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      <v:textbox inset="0,0,0,0">
                          <w:txbxContent>
                            <w:p w14:paraId="23F566E1" w14:textId="3AE1C4B6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mainPage</w:t>
                              </w:r>
                            </w:p>
                          </w:txbxContent>
                        </v:textbox>
                      </v:rect>
                      <v:line id="Line 250" o:spid="_x0000_s2704" style="position:absolute;flip:x;visibility:visible;mso-wrap-style:square" from="11271,54705" to="23780,54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" strokecolor="#903" strokeweight="1.5pt"/>
                      <v:line id="Line 251" o:spid="_x0000_s2705" style="position:absolute;visibility:visible;mso-wrap-style:square" from="11271,54705" to="12223,55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" strokecolor="#903" strokeweight="1.5pt"/>
                      <v:line id="Line 252" o:spid="_x0000_s2706" style="position:absolute;flip:y;visibility:visible;mso-wrap-style:square" from="11271,54308" to="12223,54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" strokecolor="#903" strokeweight="1.5pt"/>
                      <v:rect id="Rectangle 824" o:spid="_x0000_s2707" style="position:absolute;left:11903;top:52895;width:10298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      <v:textbox inset="0,0,0,0">
                          <w:txbxContent>
                            <w:p w14:paraId="64BFF742" w14:textId="02444F9E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loginPage</w:t>
                              </w:r>
                            </w:p>
                          </w:txbxContent>
                        </v:textbox>
                      </v:rect>
                      <v:line id="Line 254" o:spid="_x0000_s2708" style="position:absolute;visibility:visible;mso-wrap-style:square" from="24606,31067" to="34623,31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" strokecolor="#903" strokeweight="1.5pt"/>
                      <v:line id="Line 255" o:spid="_x0000_s2709" style="position:absolute;flip:x;visibility:visible;mso-wrap-style:square" from="33670,31067" to="34623,31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" strokecolor="#903" strokeweight="1.5pt"/>
                      <v:line id="Line 256" o:spid="_x0000_s2710" style="position:absolute;flip:x y;visibility:visible;mso-wrap-style:square" from="33670,30670" to="34623,31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" strokecolor="#903" strokeweight="1.5pt"/>
                      <v:rect id="Rectangle 828" o:spid="_x0000_s2711" style="position:absolute;left:27949;top:29257;width:6578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      <v:textbox inset="0,0,0,0">
                          <w:txbxContent>
                            <w:p w14:paraId="713188D8" w14:textId="11AF0E2F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 login</w:t>
                              </w:r>
                            </w:p>
                          </w:txbxContent>
                        </v:textbox>
                      </v:rect>
                      <v:line id="Line 258" o:spid="_x0000_s2712" style="position:absolute;flip:x;visibility:visible;mso-wrap-style:square" from="24638,33861" to="34623,33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" strokecolor="#903" strokeweight="1.5pt">
                        <v:stroke dashstyle="3 1"/>
                      </v:line>
                      <v:line id="Line 259" o:spid="_x0000_s2713" style="position:absolute;visibility:visible;mso-wrap-style:square" from="24638,33861" to="25590,34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" strokecolor="#903" strokeweight="1.5pt"/>
                      <v:line id="Line 260" o:spid="_x0000_s2714" style="position:absolute;flip:y;visibility:visible;mso-wrap-style:square" from="24638,33448" to="25590,33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" strokecolor="#903" strokeweight="1.5pt"/>
                      <v:rect id="Rectangle 832" o:spid="_x0000_s2715" style="position:absolute;left:26060;top:32019;width:9013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      <v:textbox inset="0,0,0,0">
                          <w:txbxContent>
                            <w:p w14:paraId="1C804D3C" w14:textId="03BFD3E2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04F1AC07" w14:textId="77777777" w:rsidR="00046343" w:rsidRDefault="00046343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88ADFD8" w14:textId="3ECE21C1" w:rsidR="003155C7" w:rsidRPr="009F1F59" w:rsidRDefault="003155C7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2BA3B74" w14:textId="172CA91D" w:rsidR="003155C7" w:rsidRPr="009F1F59" w:rsidRDefault="003155C7" w:rsidP="003155C7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6D87D71C" w14:textId="2062C6CA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4"/>
                <w:szCs w:val="24"/>
              </w:rPr>
              <w:t>Login Parent</w:t>
            </w:r>
          </w:p>
          <w:p w14:paraId="0F5444B0" w14:textId="4D0DE9A1" w:rsidR="003155C7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ผู้ใช้กรอกชื่อผู้ใช้ และรหัสผ่าน</w:t>
            </w:r>
          </w:p>
          <w:p w14:paraId="2CC3F9AB" w14:textId="77777777" w:rsidR="00043081" w:rsidRPr="00043081" w:rsidRDefault="00043081" w:rsidP="003155C7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2EDBBCA0" w14:textId="5F6DEBCD" w:rsidR="003155C7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ระบบตรวจสอบความถูกต้องของข้อมูลจากสคริปต์</w:t>
            </w:r>
          </w:p>
          <w:p w14:paraId="4506DC64" w14:textId="77777777" w:rsidR="00043081" w:rsidRPr="00043081" w:rsidRDefault="00043081" w:rsidP="003155C7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3EE011CE" w14:textId="77777777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0792979D" w14:textId="0BA03CB4" w:rsidR="00043081" w:rsidRPr="00043081" w:rsidRDefault="00043081" w:rsidP="00043081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>
              <w:rPr>
                <w:rFonts w:ascii="TH SarabunPSK" w:eastAsia="Times New Roman" w:hAnsi="TH SarabunPSK" w:cs="TH SarabunPSK"/>
                <w:sz w:val="24"/>
                <w:szCs w:val="24"/>
              </w:rPr>
              <w:t>4.</w:t>
            </w:r>
            <w:r w:rsidR="003155C7" w:rsidRPr="00043081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– </w:t>
            </w:r>
            <w:r w:rsidR="003155C7" w:rsidRPr="00043081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ระบบรับค่าชื่อผู้ใช้และรหัสผ่าน</w:t>
            </w:r>
          </w:p>
          <w:p w14:paraId="6DB3D378" w14:textId="009E3F49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ระบบตรวจสอบสถานะการเข้าสู่ระบบของผู้ใช้โดย</w:t>
            </w:r>
          </w:p>
          <w:p w14:paraId="6488EEF8" w14:textId="1AF41CA0" w:rsidR="00043081" w:rsidRPr="00043081" w:rsidRDefault="003155C7" w:rsidP="00043081">
            <w:pPr>
              <w:ind w:firstLine="437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ค้นหาข้อมูลผู้ใช้จากฐานข้อมูล</w:t>
            </w:r>
          </w:p>
          <w:p w14:paraId="27B86B3A" w14:textId="2B6D04F1" w:rsidR="003155C7" w:rsidRDefault="003155C7" w:rsidP="00043081">
            <w:pPr>
              <w:ind w:firstLine="437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ระบบคืนค่าข้อมูลผู้ใช้จากฐานข้อมูล</w:t>
            </w:r>
          </w:p>
          <w:p w14:paraId="4D729729" w14:textId="77777777" w:rsidR="00043081" w:rsidRPr="00043081" w:rsidRDefault="00043081" w:rsidP="00043081">
            <w:pPr>
              <w:ind w:firstLine="437"/>
              <w:rPr>
                <w:rFonts w:ascii="TH SarabunPSK" w:eastAsia="Times New Roman" w:hAnsi="TH SarabunPSK" w:cs="TH SarabunPSK"/>
                <w:sz w:val="20"/>
                <w:szCs w:val="20"/>
              </w:rPr>
            </w:pPr>
          </w:p>
          <w:p w14:paraId="68F66410" w14:textId="3A1B36BD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4F69AB67" w14:textId="212FC7B9" w:rsidR="003155C7" w:rsidRPr="009F1F59" w:rsidRDefault="003155C7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3E17658" w14:textId="214A938F" w:rsidR="003155C7" w:rsidRPr="009F1F59" w:rsidRDefault="00F248BF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155C7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.1. - ในกรณีที่การตรวจสอบชื่อผู้ใช้และรหัสผ่านไม่ถูกต้องระบบ</w:t>
            </w:r>
          </w:p>
          <w:p w14:paraId="1B85E556" w14:textId="014FE1D8" w:rsidR="003155C7" w:rsidRPr="009F1F59" w:rsidRDefault="003155C7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7ABBE623" w14:textId="57464A5A" w:rsidR="003155C7" w:rsidRPr="009F1F59" w:rsidRDefault="003155C7" w:rsidP="003155C7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  <w:p w14:paraId="1578BB03" w14:textId="00DEBB0E" w:rsidR="003155C7" w:rsidRPr="009F1F59" w:rsidRDefault="003155C7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5.</w:t>
            </w:r>
            <w:r w:rsidR="00F248BF"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.</w:t>
            </w:r>
            <w:r w:rsidR="00F248BF"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 - ในกรณีที่การตรวจสอบไม่พบชื่อผู้ใช้งานในระบบ</w:t>
            </w:r>
          </w:p>
          <w:p w14:paraId="53AB23F3" w14:textId="6BE22634" w:rsidR="003155C7" w:rsidRPr="009F1F59" w:rsidRDefault="003155C7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  <w:p w14:paraId="44DF4234" w14:textId="301EDD64" w:rsidR="003155C7" w:rsidRDefault="003155C7" w:rsidP="001C3936">
            <w:pP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4675" w:type="dxa"/>
          </w:tcPr>
          <w:p w14:paraId="43FB91FE" w14:textId="3DC52FCA" w:rsidR="003155C7" w:rsidRDefault="003155C7" w:rsidP="001C3936">
            <w:pP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</w:tr>
    </w:tbl>
    <w:p w14:paraId="2B69E916" w14:textId="2A9A4E6C" w:rsidR="00135A95" w:rsidRPr="009F1F59" w:rsidRDefault="003E79E7" w:rsidP="001C3936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29" behindDoc="0" locked="0" layoutInCell="1" allowOverlap="1" wp14:anchorId="4E6A1A24" wp14:editId="698CCECE">
                <wp:simplePos x="0" y="0"/>
                <wp:positionH relativeFrom="column">
                  <wp:posOffset>76200</wp:posOffset>
                </wp:positionH>
                <wp:positionV relativeFrom="paragraph">
                  <wp:posOffset>187960</wp:posOffset>
                </wp:positionV>
                <wp:extent cx="6029325" cy="457200"/>
                <wp:effectExtent l="0" t="0" r="9525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932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D19D3D" w14:textId="15B4FFF0" w:rsidR="00EF3588" w:rsidRPr="003E79E7" w:rsidRDefault="00EF3588" w:rsidP="003E79E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18" w:name="_Toc115201678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 Parent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6A1A24" id="Text Box 57" o:spid="_x0000_s2716" type="#_x0000_t202" style="position:absolute;margin-left:6pt;margin-top:14.8pt;width:474.75pt;height:36pt;z-index:25165112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" stroked="f">
                <v:textbox inset="0,0,0,0">
                  <w:txbxContent>
                    <w:p w14:paraId="77D19D3D" w14:textId="15B4FFF0" w:rsidR="00EF3588" w:rsidRPr="003E79E7" w:rsidRDefault="00EF3588" w:rsidP="003E79E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19" w:name="_Toc115201678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23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Login Parent</w:t>
                      </w:r>
                      <w:bookmarkEnd w:id="119"/>
                    </w:p>
                  </w:txbxContent>
                </v:textbox>
              </v:shape>
            </w:pict>
          </mc:Fallback>
        </mc:AlternateContent>
      </w:r>
    </w:p>
    <w:p w14:paraId="1EDB4522" w14:textId="77777777" w:rsidR="003E79E7" w:rsidRDefault="003E79E7" w:rsidP="003E79E7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B073E31" w14:textId="282B43F8" w:rsidR="00084BB6" w:rsidRPr="009F1F59" w:rsidRDefault="003E79E7" w:rsidP="003E79E7">
      <w:pPr>
        <w:jc w:val="center"/>
        <w:rPr>
          <w:rFonts w:ascii="TH SarabunPSK" w:hAnsi="TH SarabunPSK" w:cs="TH SarabunPSK"/>
          <w:b/>
          <w:bCs/>
          <w:sz w:val="28"/>
        </w:rPr>
      </w:pPr>
      <w:r w:rsidRPr="00DB04B4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75053587" wp14:editId="545CAC2A">
            <wp:extent cx="1619250" cy="1295400"/>
            <wp:effectExtent l="0" t="0" r="0" b="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86" b="18367"/>
                    <a:stretch/>
                  </pic:blipFill>
                  <pic:spPr bwMode="auto">
                    <a:xfrm>
                      <a:off x="0" y="0"/>
                      <a:ext cx="16192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2F1F" w14:textId="3C2B8CAD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0" w:name="_Toc11520167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Parent</w:t>
      </w:r>
      <w:bookmarkEnd w:id="120"/>
    </w:p>
    <w:p w14:paraId="0FA6A6BF" w14:textId="230C800E" w:rsidR="00176676" w:rsidRPr="009F1F59" w:rsidRDefault="00176676" w:rsidP="001C39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34BBFCB" w14:textId="5E3E4D7F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49168B" w14:textId="77777777" w:rsidR="003E79E7" w:rsidRDefault="003E79E7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6592C57" wp14:editId="0245B914">
            <wp:extent cx="2614012" cy="5655600"/>
            <wp:effectExtent l="0" t="0" r="0" b="2540"/>
            <wp:docPr id="164" name="Graphic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96DAC541-7B7A-43D3-8B79-37D633B846F1}">
                          <asvg:svgBlip xmlns:asvg="http://schemas.microsoft.com/office/drawing/2016/SVG/main" r:embed="rId1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F72E" w14:textId="7C9FF352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1" w:name="_Toc11520168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Register Parent</w:t>
      </w:r>
      <w:bookmarkEnd w:id="121"/>
    </w:p>
    <w:p w14:paraId="44DFDD75" w14:textId="5B9681E8" w:rsidR="00084BB6" w:rsidRPr="00084BB6" w:rsidRDefault="00084BB6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6F25CDD6" w14:textId="6B919591" w:rsidR="001C3936" w:rsidRPr="00084BB6" w:rsidRDefault="006B05E7" w:rsidP="00172A5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84BB6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A7A3FB0" w14:textId="4FD8FAB8" w:rsidR="008B4928" w:rsidRPr="009F1F59" w:rsidRDefault="00425529" w:rsidP="008B4928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8B4928" w:rsidRPr="009F1F59">
        <w:rPr>
          <w:rFonts w:ascii="TH SarabunPSK" w:hAnsi="TH SarabunPSK" w:cs="TH SarabunPSK"/>
          <w:b/>
          <w:bCs/>
          <w:sz w:val="32"/>
          <w:szCs w:val="32"/>
        </w:rPr>
        <w:t>Register Parent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B57BD" w14:paraId="0E44E649" w14:textId="77777777" w:rsidTr="00E10992">
        <w:tc>
          <w:tcPr>
            <w:tcW w:w="4675" w:type="dxa"/>
          </w:tcPr>
          <w:p w14:paraId="700C0B24" w14:textId="4BEEB0FB" w:rsidR="00E8407F" w:rsidRDefault="00E8407F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B7DD0C1" w14:textId="77777777" w:rsidR="00E8407F" w:rsidRDefault="00E8407F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D1E183C" w14:textId="19145140" w:rsidR="003B57BD" w:rsidRPr="009F1F59" w:rsidRDefault="003B57BD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46949747" w14:textId="77777777" w:rsidR="003B57BD" w:rsidRPr="009F1F59" w:rsidRDefault="003B57BD" w:rsidP="003B57BD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4D7C64B2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>Register Parent</w:t>
            </w:r>
          </w:p>
          <w:p w14:paraId="382FDBB4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1F0C5678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ผู้ใช้กรอกข้อมูลการสมัครสมาชิกในแบบฟอร์มการสมัครสมาชิก</w:t>
            </w:r>
          </w:p>
          <w:p w14:paraId="2AE94B5E" w14:textId="30FC20F2" w:rsidR="003B57BD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ระบบตรวจสอบความถูกต้องของข้อมูลจากสคริปต์</w:t>
            </w:r>
          </w:p>
          <w:p w14:paraId="5388AEB1" w14:textId="77777777" w:rsidR="00E8407F" w:rsidRPr="00E8407F" w:rsidRDefault="00E8407F" w:rsidP="003B57BD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52FD0EEB" w14:textId="3DA2A0C8" w:rsidR="003B57BD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ระบบรับค่าข้อมูลการสมัครจากที่ผู้ใช้กรอก</w:t>
            </w:r>
          </w:p>
          <w:p w14:paraId="22FEE263" w14:textId="77777777" w:rsidR="00E8407F" w:rsidRPr="00E8407F" w:rsidRDefault="00E8407F" w:rsidP="003B57BD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513228EF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ระบบตรวจสอบสถานะการบันทึกข้อมูลโดย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</w:t>
            </w:r>
          </w:p>
          <w:p w14:paraId="0C593151" w14:textId="77777777" w:rsidR="003B57BD" w:rsidRPr="009F1F59" w:rsidRDefault="003B57BD" w:rsidP="003B57BD">
            <w:pPr>
              <w:ind w:firstLine="720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ระบบบันทึกข้อมูลการสมัครสมาชิกลงในฐานข้อมูล</w:t>
            </w:r>
          </w:p>
          <w:p w14:paraId="54C5B7C2" w14:textId="12AF50C2" w:rsidR="003B57BD" w:rsidRPr="009F1F59" w:rsidRDefault="003B57BD" w:rsidP="003B57BD">
            <w:pPr>
              <w:ind w:firstLine="720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ระบบคืนค่าสถานะการบันทึกข้อมูลการสมัครสมาชิก</w:t>
            </w:r>
          </w:p>
          <w:p w14:paraId="40276452" w14:textId="77777777" w:rsidR="003B57BD" w:rsidRPr="009F1F59" w:rsidRDefault="003B57BD" w:rsidP="003B57BD">
            <w:pPr>
              <w:ind w:firstLine="720"/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42406545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ระบบแสดงผลการสมัครสมาชิก</w:t>
            </w:r>
          </w:p>
          <w:p w14:paraId="3B79ECD8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4F800012" w14:textId="1381CAD4" w:rsidR="003B57BD" w:rsidRPr="009F1F59" w:rsidRDefault="003B57BD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C8F9810" w14:textId="514F4012" w:rsidR="003B57BD" w:rsidRPr="009F1F59" w:rsidRDefault="003B57BD" w:rsidP="003B57B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3.1 – ในกรณีที่กรอกข้อมูลการสมัครสมาชิกไม่ครบถ้วนหรือไม่ถูกต้อง</w:t>
            </w:r>
          </w:p>
          <w:p w14:paraId="2BC9A2BD" w14:textId="678B06F3" w:rsidR="003B57BD" w:rsidRPr="009F1F59" w:rsidRDefault="003B57BD" w:rsidP="003B57B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ระบบจะแสดงข้อความ “กรุณากรอกข้อมูลให้ถูกต้อง”</w:t>
            </w:r>
          </w:p>
          <w:p w14:paraId="7174E920" w14:textId="6FB247EB" w:rsidR="003B57BD" w:rsidRPr="009F1F59" w:rsidRDefault="003B57BD" w:rsidP="003B57B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5.1.1 – ในกรณีที่บันทึกไม่ได้เนื่องจากข้อมูลซ้ำกับฐานข้อมูล ระบบจะแสดงข้อความ “บัญชีนี้มีผู้ใช้แล้ว”</w:t>
            </w:r>
          </w:p>
          <w:p w14:paraId="33CE69D7" w14:textId="5217341E" w:rsidR="003B57BD" w:rsidRDefault="003E79E7" w:rsidP="008B4928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30" behindDoc="0" locked="0" layoutInCell="1" allowOverlap="1" wp14:anchorId="55482574" wp14:editId="59E6AA66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120650</wp:posOffset>
                      </wp:positionV>
                      <wp:extent cx="4920608" cy="457200"/>
                      <wp:effectExtent l="0" t="0" r="0" b="0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20608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09CB47D" w14:textId="19CC861B" w:rsidR="0077020A" w:rsidRPr="003E79E7" w:rsidRDefault="0077020A" w:rsidP="003E79E7">
                                  <w:pPr>
                                    <w:pStyle w:val="Caption"/>
                                    <w:keepNext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22" w:name="_Toc115201681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26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 ซีเควนซ์ไดอาแกรมระดับ 1 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Register Parent</w:t>
                                  </w:r>
                                  <w:bookmarkEnd w:id="12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5482574" id="Text Box 59" o:spid="_x0000_s2717" type="#_x0000_t202" style="position:absolute;margin-left:93.6pt;margin-top:9.5pt;width:387.45pt;height:36pt;z-index:25165113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" stroked="f">
                      <v:textbox inset="0,0,0,0">
                        <w:txbxContent>
                          <w:p w14:paraId="109CB47D" w14:textId="19CC861B" w:rsidR="0077020A" w:rsidRPr="003E79E7" w:rsidRDefault="0077020A" w:rsidP="003E79E7">
                            <w:pPr>
                              <w:pStyle w:val="Caption"/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3" w:name="_Toc115201681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1 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Register Parent</w:t>
                            </w:r>
                            <w:bookmarkEnd w:id="123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10BF1993" w14:textId="1F086514" w:rsidR="003B57BD" w:rsidRDefault="00C27059" w:rsidP="008B4928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3B57BD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1078" behindDoc="0" locked="0" layoutInCell="1" allowOverlap="1" wp14:anchorId="78CE1485" wp14:editId="34B898C1">
                      <wp:simplePos x="0" y="0"/>
                      <wp:positionH relativeFrom="column">
                        <wp:posOffset>-323044</wp:posOffset>
                      </wp:positionH>
                      <wp:positionV relativeFrom="paragraph">
                        <wp:posOffset>6985</wp:posOffset>
                      </wp:positionV>
                      <wp:extent cx="3368040" cy="4131945"/>
                      <wp:effectExtent l="0" t="0" r="3810" b="40005"/>
                      <wp:wrapNone/>
                      <wp:docPr id="833" name="Group 3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68040" cy="4131945"/>
                                <a:chOff x="0" y="0"/>
                                <a:chExt cx="4763020" cy="5959475"/>
                              </a:xfrm>
                            </wpg:grpSpPr>
                            <wps:wsp>
                              <wps:cNvPr id="834" name="Rectangle 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0991" y="488836"/>
                                  <a:ext cx="798565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6948E6F" w14:textId="71302F0F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5" name="Line 7"/>
                              <wps:cNvCnPr/>
                              <wps:spPr bwMode="auto">
                                <a:xfrm>
                                  <a:off x="3487737" y="760412"/>
                                  <a:ext cx="0" cy="51990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36" name="Group 8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48037" y="24009"/>
                                  <a:ext cx="277813" cy="384177"/>
                                  <a:chOff x="3348037" y="23812"/>
                                  <a:chExt cx="175" cy="242"/>
                                </a:xfrm>
                              </wpg:grpSpPr>
                              <wps:wsp>
                                <wps:cNvPr id="837" name="Oval 8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48086" y="23812"/>
                                    <a:ext cx="81" cy="8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38" name="Line 9"/>
                                <wps:cNvCnPr/>
                                <wps:spPr bwMode="auto">
                                  <a:xfrm>
                                    <a:off x="3348125" y="23892"/>
                                    <a:ext cx="0" cy="7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9" name="Line 10"/>
                                <wps:cNvCnPr/>
                                <wps:spPr bwMode="auto">
                                  <a:xfrm>
                                    <a:off x="3348061" y="23913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0" name="Freeform 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48037" y="23966"/>
                                    <a:ext cx="175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841" name="Group 8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48037" y="24009"/>
                                  <a:ext cx="277813" cy="384177"/>
                                  <a:chOff x="3348037" y="23812"/>
                                  <a:chExt cx="175" cy="242"/>
                                </a:xfrm>
                              </wpg:grpSpPr>
                              <wps:wsp>
                                <wps:cNvPr id="842" name="Oval 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48086" y="23812"/>
                                    <a:ext cx="81" cy="8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3" name="Line 14"/>
                                <wps:cNvCnPr/>
                                <wps:spPr bwMode="auto">
                                  <a:xfrm>
                                    <a:off x="3348125" y="23892"/>
                                    <a:ext cx="0" cy="7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4" name="Line 15"/>
                                <wps:cNvCnPr/>
                                <wps:spPr bwMode="auto">
                                  <a:xfrm>
                                    <a:off x="3348061" y="23913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5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48037" y="23966"/>
                                    <a:ext cx="175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846" name="Rectangle 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0991" y="488836"/>
                                  <a:ext cx="798565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BCBFB5" w14:textId="608A47DC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7" name="Rectangle 8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8050" y="3116262"/>
                                  <a:ext cx="69850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48" name="Rectangle 8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8050" y="3116262"/>
                                  <a:ext cx="69850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49" name="Rectangle 8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04708"/>
                                  <a:ext cx="485366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EBDD69" w14:textId="33F3B50A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0" name="Line 22"/>
                              <wps:cNvCnPr/>
                              <wps:spPr bwMode="auto">
                                <a:xfrm>
                                  <a:off x="193675" y="774700"/>
                                  <a:ext cx="0" cy="51847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51" name="Group 85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282" y="41276"/>
                                  <a:ext cx="279401" cy="382588"/>
                                  <a:chOff x="53975" y="41275"/>
                                  <a:chExt cx="176" cy="241"/>
                                </a:xfrm>
                              </wpg:grpSpPr>
                              <wps:wsp>
                                <wps:cNvPr id="852" name="Oval 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4025" y="41275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53" name="Line 24"/>
                                <wps:cNvCnPr/>
                                <wps:spPr bwMode="auto">
                                  <a:xfrm>
                                    <a:off x="54063" y="41353"/>
                                    <a:ext cx="0" cy="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4" name="Line 25"/>
                                <wps:cNvCnPr/>
                                <wps:spPr bwMode="auto">
                                  <a:xfrm>
                                    <a:off x="54000" y="41374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5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3975" y="41428"/>
                                    <a:ext cx="176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856" name="Group 8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282" y="41276"/>
                                  <a:ext cx="279401" cy="382588"/>
                                  <a:chOff x="53975" y="41275"/>
                                  <a:chExt cx="176" cy="241"/>
                                </a:xfrm>
                              </wpg:grpSpPr>
                              <wps:wsp>
                                <wps:cNvPr id="857" name="Oval 8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4025" y="41275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58" name="Line 29"/>
                                <wps:cNvCnPr/>
                                <wps:spPr bwMode="auto">
                                  <a:xfrm>
                                    <a:off x="54063" y="41353"/>
                                    <a:ext cx="0" cy="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9" name="Line 30"/>
                                <wps:cNvCnPr/>
                                <wps:spPr bwMode="auto">
                                  <a:xfrm>
                                    <a:off x="54000" y="41374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0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3975" y="41428"/>
                                    <a:ext cx="176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861" name="Rectangle 8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04708"/>
                                  <a:ext cx="485366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E7E1F7" w14:textId="27750C9D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2" name="Rectangle 8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3" name="Rectangle 8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711325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4" name="Rectangle 8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5" name="Rectangle 8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711325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6" name="Rectangle 8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1632" y="476142"/>
                                  <a:ext cx="905712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7A8FE8" w14:textId="50719D8E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Register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7" name="Line 39"/>
                              <wps:cNvCnPr/>
                              <wps:spPr bwMode="auto">
                                <a:xfrm>
                                  <a:off x="1192212" y="744537"/>
                                  <a:ext cx="0" cy="52149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68" name="Group 86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2" y="31750"/>
                                  <a:ext cx="560388" cy="363538"/>
                                  <a:chOff x="912812" y="31750"/>
                                  <a:chExt cx="353" cy="229"/>
                                </a:xfrm>
                              </wpg:grpSpPr>
                              <wps:wsp>
                                <wps:cNvPr id="869" name="Oval 86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30" y="31750"/>
                                    <a:ext cx="235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0" name="Line 41"/>
                                <wps:cNvCnPr/>
                                <wps:spPr bwMode="auto">
                                  <a:xfrm>
                                    <a:off x="912812" y="31804"/>
                                    <a:ext cx="0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1" name="Line 42"/>
                                <wps:cNvCnPr/>
                                <wps:spPr bwMode="auto">
                                  <a:xfrm>
                                    <a:off x="912813" y="31865"/>
                                    <a:ext cx="11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72" name="Group 87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2" y="31750"/>
                                  <a:ext cx="560388" cy="363538"/>
                                  <a:chOff x="912812" y="31750"/>
                                  <a:chExt cx="353" cy="229"/>
                                </a:xfrm>
                              </wpg:grpSpPr>
                              <wps:wsp>
                                <wps:cNvPr id="873" name="Oval 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30" y="31750"/>
                                    <a:ext cx="235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4" name="Line 45"/>
                                <wps:cNvCnPr/>
                                <wps:spPr bwMode="auto">
                                  <a:xfrm>
                                    <a:off x="912812" y="31804"/>
                                    <a:ext cx="0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5" name="Line 46"/>
                                <wps:cNvCnPr/>
                                <wps:spPr bwMode="auto">
                                  <a:xfrm>
                                    <a:off x="912813" y="31865"/>
                                    <a:ext cx="11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876" name="Rectangle 8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1632" y="476142"/>
                                  <a:ext cx="905712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DBACBA" w14:textId="31B6251B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Register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7" name="Rectangle 8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78" name="Rectangle 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711325"/>
                                  <a:ext cx="69850" cy="5603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79" name="Rectangle 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2481262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0" name="Rectangle 8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4927600"/>
                                  <a:ext cx="69850" cy="2905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1" name="Rectangle 8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5494337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2" name="Rectangle 8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3" name="Rectangle 8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711325"/>
                                  <a:ext cx="69850" cy="5603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4" name="Rectangle 8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2481262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5" name="Rectangle 8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4927600"/>
                                  <a:ext cx="69850" cy="2905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6" name="Rectangle 8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5494337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7" name="Rectangle 8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5932" y="472967"/>
                                  <a:ext cx="114015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82FB6B" w14:textId="33BA5274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RegisterController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8" name="Line 60"/>
                              <wps:cNvCnPr/>
                              <wps:spPr bwMode="auto">
                                <a:xfrm>
                                  <a:off x="2324100" y="744537"/>
                                  <a:ext cx="0" cy="52149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89" name="Group 8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38362" y="0"/>
                                  <a:ext cx="373063" cy="392113"/>
                                  <a:chOff x="2138362" y="0"/>
                                  <a:chExt cx="235" cy="247"/>
                                </a:xfrm>
                              </wpg:grpSpPr>
                              <wps:wsp>
                                <wps:cNvPr id="890" name="Oval 8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38362" y="20"/>
                                    <a:ext cx="235" cy="22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1" name="Line 62"/>
                                <wps:cNvCnPr/>
                                <wps:spPr bwMode="auto">
                                  <a:xfrm flipH="1">
                                    <a:off x="2138456" y="0"/>
                                    <a:ext cx="51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92" name="Line 63"/>
                                <wps:cNvCnPr/>
                                <wps:spPr bwMode="auto">
                                  <a:xfrm flipH="1" flipV="1">
                                    <a:off x="2138456" y="22"/>
                                    <a:ext cx="51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93" name="Group 8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38362" y="0"/>
                                  <a:ext cx="373063" cy="392113"/>
                                  <a:chOff x="2138362" y="0"/>
                                  <a:chExt cx="235" cy="247"/>
                                </a:xfrm>
                              </wpg:grpSpPr>
                              <wps:wsp>
                                <wps:cNvPr id="894" name="Oval 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38362" y="20"/>
                                    <a:ext cx="235" cy="22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5" name="Line 66"/>
                                <wps:cNvCnPr/>
                                <wps:spPr bwMode="auto">
                                  <a:xfrm flipH="1">
                                    <a:off x="2138456" y="0"/>
                                    <a:ext cx="51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96" name="Line 67"/>
                                <wps:cNvCnPr/>
                                <wps:spPr bwMode="auto">
                                  <a:xfrm flipH="1" flipV="1">
                                    <a:off x="2138456" y="22"/>
                                    <a:ext cx="51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897" name="Rectangle 8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5932" y="472967"/>
                                  <a:ext cx="114015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A04D11" w14:textId="0DF9F739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RegisterController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8" name="Rectangle 8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2481262"/>
                                  <a:ext cx="68263" cy="15351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99" name="Rectangle 8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5494337"/>
                                  <a:ext cx="68263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00" name="Rectangle 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2481262"/>
                                  <a:ext cx="68263" cy="15351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01" name="Rectangle 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5494337"/>
                                  <a:ext cx="68263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02" name="Rectangle 9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42297" y="476142"/>
                                  <a:ext cx="72072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B5B72D" w14:textId="498DF955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03" name="Line 75"/>
                              <wps:cNvCnPr/>
                              <wps:spPr bwMode="auto">
                                <a:xfrm>
                                  <a:off x="4324350" y="744537"/>
                                  <a:ext cx="0" cy="52149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904" name="Group 9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44950" y="31750"/>
                                  <a:ext cx="561975" cy="363538"/>
                                  <a:chOff x="4044950" y="31750"/>
                                  <a:chExt cx="354" cy="229"/>
                                </a:xfrm>
                              </wpg:grpSpPr>
                              <wps:wsp>
                                <wps:cNvPr id="905" name="Oval 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45068" y="31750"/>
                                    <a:ext cx="236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6" name="Line 77"/>
                                <wps:cNvCnPr/>
                                <wps:spPr bwMode="auto">
                                  <a:xfrm flipH="1">
                                    <a:off x="4044950" y="31804"/>
                                    <a:ext cx="1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07" name="Line 78"/>
                                <wps:cNvCnPr/>
                                <wps:spPr bwMode="auto">
                                  <a:xfrm>
                                    <a:off x="4044951" y="31865"/>
                                    <a:ext cx="11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908" name="Group 9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44950" y="31750"/>
                                  <a:ext cx="561975" cy="363538"/>
                                  <a:chOff x="4044950" y="31750"/>
                                  <a:chExt cx="354" cy="229"/>
                                </a:xfrm>
                              </wpg:grpSpPr>
                              <wps:wsp>
                                <wps:cNvPr id="909" name="Oval 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45068" y="31750"/>
                                    <a:ext cx="236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10" name="Line 81"/>
                                <wps:cNvCnPr/>
                                <wps:spPr bwMode="auto">
                                  <a:xfrm flipH="1">
                                    <a:off x="4044950" y="31804"/>
                                    <a:ext cx="1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11" name="Line 82"/>
                                <wps:cNvCnPr/>
                                <wps:spPr bwMode="auto">
                                  <a:xfrm>
                                    <a:off x="4044951" y="31865"/>
                                    <a:ext cx="11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912" name="Rectangle 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42287" y="476142"/>
                                  <a:ext cx="72072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4890" w14:textId="66A3117C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3" name="Rectangle 9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86250" y="3790950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14" name="Rectangle 9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86250" y="3790950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15" name="Line 87"/>
                              <wps:cNvCnPr/>
                              <wps:spPr bwMode="auto">
                                <a:xfrm>
                                  <a:off x="233362" y="1260475"/>
                                  <a:ext cx="917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6" name="Line 88"/>
                              <wps:cNvCnPr/>
                              <wps:spPr bwMode="auto">
                                <a:xfrm flipH="1">
                                  <a:off x="1057275" y="1260475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7" name="Line 89"/>
                              <wps:cNvCnPr/>
                              <wps:spPr bwMode="auto">
                                <a:xfrm flipH="1" flipV="1">
                                  <a:off x="1057275" y="1222375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8" name="Rectangle 9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7581" y="1098299"/>
                                  <a:ext cx="606250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C7FA25" w14:textId="18E2B98F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9" name="Line 91"/>
                              <wps:cNvCnPr/>
                              <wps:spPr bwMode="auto">
                                <a:xfrm>
                                  <a:off x="233362" y="1711325"/>
                                  <a:ext cx="917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0" name="Line 92"/>
                              <wps:cNvCnPr/>
                              <wps:spPr bwMode="auto">
                                <a:xfrm flipH="1">
                                  <a:off x="1057275" y="1711325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1" name="Line 93"/>
                              <wps:cNvCnPr/>
                              <wps:spPr bwMode="auto">
                                <a:xfrm flipH="1" flipV="1">
                                  <a:off x="1057275" y="1671637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2" name="Rectangle 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147" y="1534761"/>
                                  <a:ext cx="1033922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CEC37D" w14:textId="4CF571EC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register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3" name="Line 95"/>
                              <wps:cNvCnPr/>
                              <wps:spPr bwMode="auto">
                                <a:xfrm>
                                  <a:off x="1233487" y="1982787"/>
                                  <a:ext cx="387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4" name="Line 96"/>
                              <wps:cNvCnPr/>
                              <wps:spPr bwMode="auto">
                                <a:xfrm>
                                  <a:off x="1620837" y="1982787"/>
                                  <a:ext cx="0" cy="76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5" name="Line 97"/>
                              <wps:cNvCnPr/>
                              <wps:spPr bwMode="auto">
                                <a:xfrm flipH="1">
                                  <a:off x="1235075" y="2058987"/>
                                  <a:ext cx="3857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6" name="Line 98"/>
                              <wps:cNvCnPr/>
                              <wps:spPr bwMode="auto">
                                <a:xfrm>
                                  <a:off x="1235075" y="2058987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7" name="Line 99"/>
                              <wps:cNvCnPr/>
                              <wps:spPr bwMode="auto">
                                <a:xfrm flipV="1">
                                  <a:off x="1235075" y="2020887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8" name="Rectangle 9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835" y="1810921"/>
                                  <a:ext cx="663029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35D061" w14:textId="7F2055CE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scipt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9" name="Line 101"/>
                              <wps:cNvCnPr/>
                              <wps:spPr bwMode="auto">
                                <a:xfrm>
                                  <a:off x="1233487" y="4927600"/>
                                  <a:ext cx="387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0" name="Line 102"/>
                              <wps:cNvCnPr/>
                              <wps:spPr bwMode="auto">
                                <a:xfrm>
                                  <a:off x="1620837" y="4927600"/>
                                  <a:ext cx="0" cy="777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1" name="Line 103"/>
                              <wps:cNvCnPr/>
                              <wps:spPr bwMode="auto">
                                <a:xfrm flipH="1">
                                  <a:off x="1235075" y="5005387"/>
                                  <a:ext cx="3857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2" name="Line 104"/>
                              <wps:cNvCnPr/>
                              <wps:spPr bwMode="auto">
                                <a:xfrm>
                                  <a:off x="1235075" y="5005387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3" name="Line 105"/>
                              <wps:cNvCnPr/>
                              <wps:spPr bwMode="auto">
                                <a:xfrm flipV="1">
                                  <a:off x="1235075" y="4967287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4" name="Rectangle 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2897" y="4761406"/>
                                  <a:ext cx="161819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3E14B8" w14:textId="1688AF55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Register Fail message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5" name="Line 107"/>
                              <wps:cNvCnPr/>
                              <wps:spPr bwMode="auto">
                                <a:xfrm>
                                  <a:off x="2362200" y="3790950"/>
                                  <a:ext cx="19208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6" name="Line 108"/>
                              <wps:cNvCnPr/>
                              <wps:spPr bwMode="auto">
                                <a:xfrm flipH="1">
                                  <a:off x="4189412" y="3790950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7" name="Line 109"/>
                              <wps:cNvCnPr/>
                              <wps:spPr bwMode="auto">
                                <a:xfrm flipH="1" flipV="1">
                                  <a:off x="4189412" y="3752850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8" name="Rectangle 9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2806" y="3629780"/>
                                  <a:ext cx="727134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1D5BC4" w14:textId="14BB0E26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9" name="Line 111"/>
                              <wps:cNvCnPr/>
                              <wps:spPr bwMode="auto">
                                <a:xfrm flipH="1">
                                  <a:off x="1233487" y="5494337"/>
                                  <a:ext cx="10493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0" name="Line 112"/>
                              <wps:cNvCnPr/>
                              <wps:spPr bwMode="auto">
                                <a:xfrm>
                                  <a:off x="1233487" y="5494337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1" name="Line 113"/>
                              <wps:cNvCnPr/>
                              <wps:spPr bwMode="auto">
                                <a:xfrm flipV="1">
                                  <a:off x="1233487" y="5454650"/>
                                  <a:ext cx="92075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2" name="Rectangle 9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09421" y="5293096"/>
                                  <a:ext cx="1205174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DA4262" w14:textId="671A791B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Dispaly register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3" name="Line 115"/>
                              <wps:cNvCnPr/>
                              <wps:spPr bwMode="auto">
                                <a:xfrm>
                                  <a:off x="2365375" y="2752725"/>
                                  <a:ext cx="387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4" name="Line 116"/>
                              <wps:cNvCnPr/>
                              <wps:spPr bwMode="auto">
                                <a:xfrm>
                                  <a:off x="2752725" y="2752725"/>
                                  <a:ext cx="0" cy="777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5" name="Line 117"/>
                              <wps:cNvCnPr/>
                              <wps:spPr bwMode="auto">
                                <a:xfrm flipH="1">
                                  <a:off x="2368550" y="2830512"/>
                                  <a:ext cx="384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6" name="Line 118"/>
                              <wps:cNvCnPr/>
                              <wps:spPr bwMode="auto">
                                <a:xfrm>
                                  <a:off x="2368550" y="2830512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7" name="Line 119"/>
                              <wps:cNvCnPr/>
                              <wps:spPr bwMode="auto">
                                <a:xfrm flipV="1">
                                  <a:off x="2368550" y="2790825"/>
                                  <a:ext cx="92075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8" name="Rectangle 9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3439" y="2534658"/>
                                  <a:ext cx="570534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F3A78F" w14:textId="7DA4EE93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addUser()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9" name="Line 121"/>
                              <wps:cNvCnPr/>
                              <wps:spPr bwMode="auto">
                                <a:xfrm>
                                  <a:off x="2362200" y="3116262"/>
                                  <a:ext cx="10842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0" name="Line 122"/>
                              <wps:cNvCnPr/>
                              <wps:spPr bwMode="auto">
                                <a:xfrm flipH="1">
                                  <a:off x="3352800" y="3116262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1" name="Line 123"/>
                              <wps:cNvCnPr/>
                              <wps:spPr bwMode="auto">
                                <a:xfrm flipH="1" flipV="1">
                                  <a:off x="3352800" y="3078162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2" name="Rectangle 9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8357" y="2933024"/>
                                  <a:ext cx="891059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3B3E28" w14:textId="3B618194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insert UserData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3" name="Line 125"/>
                              <wps:cNvCnPr/>
                              <wps:spPr bwMode="auto">
                                <a:xfrm flipH="1">
                                  <a:off x="2365375" y="3387725"/>
                                  <a:ext cx="10810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4" name="Line 126"/>
                              <wps:cNvCnPr/>
                              <wps:spPr bwMode="auto">
                                <a:xfrm>
                                  <a:off x="2365375" y="3387725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5" name="Line 127"/>
                              <wps:cNvCnPr/>
                              <wps:spPr bwMode="auto">
                                <a:xfrm flipV="1">
                                  <a:off x="2365375" y="3349625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6" name="Rectangle 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8513" y="3209189"/>
                                  <a:ext cx="898386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764BEC" w14:textId="26B4CE21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ture/false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7" name="Line 129"/>
                              <wps:cNvCnPr/>
                              <wps:spPr bwMode="auto">
                                <a:xfrm>
                                  <a:off x="1230312" y="2481262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8" name="Line 130"/>
                              <wps:cNvCnPr/>
                              <wps:spPr bwMode="auto">
                                <a:xfrm flipH="1">
                                  <a:off x="2189162" y="2481262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9" name="Line 131"/>
                              <wps:cNvCnPr/>
                              <wps:spPr bwMode="auto">
                                <a:xfrm flipH="1" flipV="1">
                                  <a:off x="2189162" y="2441575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0" name="Rectangle 9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3994" y="2301171"/>
                                  <a:ext cx="62090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BA2403" w14:textId="2F130159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doRegister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8CE1485" id="Group 388" o:spid="_x0000_s2718" style="position:absolute;margin-left:-25.45pt;margin-top:.55pt;width:265.2pt;height:325.35pt;z-index:251651078;mso-width-relative:margin" coordsize="47630,59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">
                      <v:rect id="Rectangle 834" o:spid="_x0000_s2719" style="position:absolute;left:31709;top:4888;width:7986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      <v:textbox inset="0,0,0,0">
                          <w:txbxContent>
                            <w:p w14:paraId="16948E6F" w14:textId="71302F0F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7" o:spid="_x0000_s2720" style="position:absolute;visibility:visible;mso-wrap-style:square" from="34877,7604" to="34877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" strokeweight="1.5pt">
                        <v:stroke dashstyle="3 1"/>
                      </v:line>
                      <v:group id="Group 836" o:spid="_x0000_s2721" style="position:absolute;left:33480;top:240;width:2778;height:3841" coordorigin="33480,23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      <v:oval id="Oval 837" o:spid="_x0000_s2722" style="position:absolute;left:33480;top:23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" filled="f" strokecolor="#903" strokeweight="1.5pt"/>
                        <v:line id="Line 9" o:spid="_x0000_s2723" style="position:absolute;visibility:visible;mso-wrap-style:square" from="33481,238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" strokecolor="#903" strokeweight="1.5pt"/>
                        <v:line id="Line 10" o:spid="_x0000_s2724" style="position:absolute;visibility:visible;mso-wrap-style:square" from="33480,239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" strokecolor="#903" strokeweight="1.5pt"/>
                        <v:shape id="Freeform 11" o:spid="_x0000_s2725" style="position:absolute;left:33480;top:23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" path="m,54l54,r54,54e" filled="f" strokecolor="#903" strokeweight="1.5pt">
                          <v:path arrowok="t" o:connecttype="custom" o:connectlocs="0,88;88,0;175,88" o:connectangles="0,0,0"/>
                        </v:shape>
                      </v:group>
                      <v:group id="Group 841" o:spid="_x0000_s2726" style="position:absolute;left:33480;top:240;width:2778;height:3841" coordorigin="33480,23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dCp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1EMzzPhCMj5AwAA//8DAFBLAQItABQABgAIAAAAIQDb4fbL7gAAAIUBAAATAAAAAAAAAAAA&#10;AAAAAAAAAABbQ29udGVudF9UeXBlc10ueG1sUEsBAi0AFAAGAAgAAAAhAFr0LFu/AAAAFQEAAAsA&#10;AAAAAAAAAAAAAAAAHwEAAF9yZWxzLy5yZWxzUEsBAi0AFAAGAAgAAAAhAPId0KnEAAAA3AAAAA8A&#10;AAAAAAAAAAAAAAAABwIAAGRycy9kb3ducmV2LnhtbFBLBQYAAAAAAwADALcAAAD4AgAAAAA=&#10;">
                        <v:oval id="Oval 842" o:spid="_x0000_s2727" style="position:absolute;left:33480;top:23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" filled="f" strokecolor="#903" strokeweight="1.5pt"/>
                        <v:line id="Line 14" o:spid="_x0000_s2728" style="position:absolute;visibility:visible;mso-wrap-style:square" from="33481,238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" strokecolor="#903" strokeweight="1.5pt"/>
                        <v:line id="Line 15" o:spid="_x0000_s2729" style="position:absolute;visibility:visible;mso-wrap-style:square" from="33480,239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" strokecolor="#903" strokeweight="1.5pt"/>
                        <v:shape id="Freeform 16" o:spid="_x0000_s2730" style="position:absolute;left:33480;top:23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" path="m,54l54,r54,54e" filled="f" strokecolor="#903" strokeweight="1.5pt">
                          <v:path arrowok="t" o:connecttype="custom" o:connectlocs="0,88;88,0;175,88" o:connectangles="0,0,0"/>
                        </v:shape>
                      </v:group>
                      <v:rect id="Rectangle 846" o:spid="_x0000_s2731" style="position:absolute;left:31709;top:4888;width:7986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      <v:textbox inset="0,0,0,0">
                          <w:txbxContent>
                            <w:p w14:paraId="29BCBFB5" w14:textId="608A47DC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847" o:spid="_x0000_s2732" style="position:absolute;left:34480;top:31162;width:69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" strokecolor="#903" strokeweight="1.5pt"/>
                      <v:rect id="Rectangle 848" o:spid="_x0000_s2733" style="position:absolute;left:34480;top:31162;width:69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" strokecolor="#903" strokeweight="1.5pt"/>
                      <v:rect id="Rectangle 849" o:spid="_x0000_s2734" style="position:absolute;top:5047;width:4853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      <v:textbox inset="0,0,0,0">
                          <w:txbxContent>
                            <w:p w14:paraId="01EBDD69" w14:textId="33F3B50A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22" o:spid="_x0000_s2735" style="position:absolute;visibility:visible;mso-wrap-style:square" from="1936,7747" to="1936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" strokeweight="1.5pt">
                        <v:stroke dashstyle="3 1"/>
                      </v:line>
                      <v:group id="Group 851" o:spid="_x0000_s2736" style="position:absolute;left:542;top:412;width:2794;height:3826" coordorigin="53975,41275" coordsize="17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      <v:oval id="Oval 852" o:spid="_x0000_s2737" style="position:absolute;left:54025;top:41275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" filled="f" strokecolor="#903" strokeweight="1.5pt"/>
                        <v:line id="Line 24" o:spid="_x0000_s2738" style="position:absolute;visibility:visible;mso-wrap-style:square" from="54063,41353" to="54063,4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" strokecolor="#903" strokeweight="1.5pt"/>
                        <v:line id="Line 25" o:spid="_x0000_s2739" style="position:absolute;visibility:visible;mso-wrap-style:square" from="54000,41374" to="54127,41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" strokecolor="#903" strokeweight="1.5pt"/>
                        <v:shape id="Freeform 26" o:spid="_x0000_s2740" style="position:absolute;left:53975;top:41428;width:176;height:8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" path="m,54l54,r54,54e" filled="f" strokecolor="#903" strokeweight="1.5pt">
                          <v:path arrowok="t" o:connecttype="custom" o:connectlocs="0,88;88,0;176,88" o:connectangles="0,0,0"/>
                        </v:shape>
                      </v:group>
                      <v:group id="_x0000_s2741" style="position:absolute;left:542;top:412;width:2794;height:3826" coordorigin="53975,41275" coordsize="17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        <v:oval id="Oval 857" o:spid="_x0000_s2742" style="position:absolute;left:54025;top:41275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" filled="f" strokecolor="#903" strokeweight="1.5pt"/>
                        <v:line id="Line 29" o:spid="_x0000_s2743" style="position:absolute;visibility:visible;mso-wrap-style:square" from="54063,41353" to="54063,4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" strokecolor="#903" strokeweight="1.5pt"/>
                        <v:line id="Line 30" o:spid="_x0000_s2744" style="position:absolute;visibility:visible;mso-wrap-style:square" from="54000,41374" to="54127,41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" strokecolor="#903" strokeweight="1.5pt"/>
                        <v:shape id="Freeform 31" o:spid="_x0000_s2745" style="position:absolute;left:53975;top:41428;width:176;height:8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" path="m,54l54,r54,54e" filled="f" strokecolor="#903" strokeweight="1.5pt">
                          <v:path arrowok="t" o:connecttype="custom" o:connectlocs="0,88;88,0;176,88" o:connectangles="0,0,0"/>
                        </v:shape>
                      </v:group>
                      <v:rect id="Rectangle 861" o:spid="_x0000_s2746" style="position:absolute;top:5047;width:4853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      <v:textbox inset="0,0,0,0">
                          <w:txbxContent>
                            <w:p w14:paraId="33E7E1F7" w14:textId="27750C9D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862" o:spid="_x0000_s2747" style="position:absolute;left:1555;top:12604;width:69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" strokecolor="#903" strokeweight="1.5pt"/>
                      <v:rect id="Rectangle 863" o:spid="_x0000_s2748" style="position:absolute;left:1555;top:17113;width:699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" strokecolor="#903" strokeweight="1.5pt"/>
                      <v:rect id="Rectangle 864" o:spid="_x0000_s2749" style="position:absolute;left:1555;top:12604;width:69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" strokecolor="#903" strokeweight="1.5pt"/>
                      <v:rect id="Rectangle 865" o:spid="_x0000_s2750" style="position:absolute;left:1555;top:17113;width:699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" strokecolor="#903" strokeweight="1.5pt"/>
                      <v:rect id="Rectangle 866" o:spid="_x0000_s2751" style="position:absolute;left:8316;top:4761;width:9057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      <v:textbox inset="0,0,0,0">
                          <w:txbxContent>
                            <w:p w14:paraId="307A8FE8" w14:textId="50719D8E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Register page</w:t>
                              </w:r>
                            </w:p>
                          </w:txbxContent>
                        </v:textbox>
                      </v:rect>
                      <v:line id="Line 39" o:spid="_x0000_s2752" style="position:absolute;visibility:visible;mso-wrap-style:square" from="11922,7445" to="11922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" strokeweight="1.5pt">
                        <v:stroke dashstyle="3 1"/>
                      </v:line>
                      <v:group id="Group 868" o:spid="_x0000_s2753" style="position:absolute;left:9128;top:317;width:5604;height:3635" coordorigin="912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iVU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">
                        <v:oval id="Oval 869" o:spid="_x0000_s2754" style="position:absolute;left:9129;top:31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" fillcolor="#ffc" strokecolor="#1f1a17" strokeweight="1.5pt"/>
                        <v:line id="Line 41" o:spid="_x0000_s2755" style="position:absolute;visibility:visible;mso-wrap-style:square" from="9128,318" to="912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" strokecolor="#1f1a17" strokeweight="1.5pt"/>
                        <v:line id="Line 42" o:spid="_x0000_s2756" style="position:absolute;visibility:visible;mso-wrap-style:square" from="9128,318" to="912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" strokecolor="#1f1a17" strokeweight="1.5pt"/>
                      </v:group>
                      <v:group id="Group 872" o:spid="_x0000_s2757" style="position:absolute;left:9128;top:317;width:5604;height:3635" coordorigin="912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4Rj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">
                        <v:oval id="Oval 873" o:spid="_x0000_s2758" style="position:absolute;left:9129;top:31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" fillcolor="#ffc" strokecolor="#1f1a17" strokeweight="1.5pt"/>
                        <v:line id="Line 45" o:spid="_x0000_s2759" style="position:absolute;visibility:visible;mso-wrap-style:square" from="9128,318" to="912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" strokecolor="#1f1a17" strokeweight="1.5pt"/>
                        <v:line id="Line 46" o:spid="_x0000_s2760" style="position:absolute;visibility:visible;mso-wrap-style:square" from="9128,318" to="912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" strokecolor="#1f1a17" strokeweight="1.5pt"/>
                      </v:group>
                      <v:rect id="Rectangle 876" o:spid="_x0000_s2761" style="position:absolute;left:8316;top:4761;width:9057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      <v:textbox inset="0,0,0,0">
                          <w:txbxContent>
                            <w:p w14:paraId="48DBACBA" w14:textId="31B6251B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Register page</w:t>
                              </w:r>
                            </w:p>
                          </w:txbxContent>
                        </v:textbox>
                      </v:rect>
                      <v:rect id="Rectangle 877" o:spid="_x0000_s2762" style="position:absolute;left:11525;top:12604;width:698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" strokecolor="#903" strokeweight="1.5pt"/>
                      <v:rect id="Rectangle 878" o:spid="_x0000_s2763" style="position:absolute;left:11525;top:17113;width:698;height:5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" strokecolor="#903" strokeweight="1.5pt"/>
                      <v:rect id="Rectangle 879" o:spid="_x0000_s2764" style="position:absolute;left:11525;top:24812;width:698;height:2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" strokecolor="#903" strokeweight="1.5pt"/>
                      <v:rect id="Rectangle 880" o:spid="_x0000_s2765" style="position:absolute;left:11525;top:49276;width:698;height:2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" strokecolor="#903" strokeweight="1.5pt"/>
                      <v:rect id="Rectangle 881" o:spid="_x0000_s2766" style="position:absolute;left:11525;top:54943;width:698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" strokecolor="#903" strokeweight="1.5pt"/>
                      <v:rect id="Rectangle 882" o:spid="_x0000_s2767" style="position:absolute;left:11525;top:12604;width:698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" strokecolor="#903" strokeweight="1.5pt"/>
                      <v:rect id="Rectangle 883" o:spid="_x0000_s2768" style="position:absolute;left:11525;top:17113;width:698;height:5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" strokecolor="#903" strokeweight="1.5pt"/>
                      <v:rect id="Rectangle 884" o:spid="_x0000_s2769" style="position:absolute;left:11525;top:24812;width:698;height:2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" strokecolor="#903" strokeweight="1.5pt"/>
                      <v:rect id="Rectangle 885" o:spid="_x0000_s2770" style="position:absolute;left:11525;top:49276;width:698;height:2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" strokecolor="#903" strokeweight="1.5pt"/>
                      <v:rect id="Rectangle 886" o:spid="_x0000_s2771" style="position:absolute;left:11525;top:54943;width:698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" strokecolor="#903" strokeweight="1.5pt"/>
                      <v:rect id="Rectangle 887" o:spid="_x0000_s2772" style="position:absolute;left:18759;top:4729;width:1140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      <v:textbox inset="0,0,0,0">
                          <w:txbxContent>
                            <w:p w14:paraId="3C82FB6B" w14:textId="33BA5274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RegisterController</w:t>
                              </w:r>
                            </w:p>
                          </w:txbxContent>
                        </v:textbox>
                      </v:rect>
                      <v:line id="Line 60" o:spid="_x0000_s2773" style="position:absolute;visibility:visible;mso-wrap-style:square" from="23241,7445" to="23241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" strokeweight="1.5pt">
                        <v:stroke dashstyle="3 1"/>
                      </v:line>
                      <v:group id="Group 889" o:spid="_x0000_s2774" style="position:absolute;left:21383;width:3731;height:3921" coordorigin="2138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          <v:oval id="Oval 890" o:spid="_x0000_s2775" style="position:absolute;left:2138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" fillcolor="#ffc" strokecolor="#1f1a17" strokeweight="1.5pt"/>
                        <v:line id="Line 62" o:spid="_x0000_s2776" style="position:absolute;flip:x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" strokecolor="#1f1a17" strokeweight="1.5pt"/>
                        <v:line id="Line 63" o:spid="_x0000_s2777" style="position:absolute;flip:x y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" strokecolor="#1f1a17" strokeweight="1.5pt"/>
                      </v:group>
                      <v:group id="Group 893" o:spid="_x0000_s2778" style="position:absolute;left:21383;width:3731;height:3921" coordorigin="2138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      <v:oval id="Oval 894" o:spid="_x0000_s2779" style="position:absolute;left:2138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" fillcolor="#ffc" strokecolor="#1f1a17" strokeweight="1.5pt"/>
                        <v:line id="Line 66" o:spid="_x0000_s2780" style="position:absolute;flip:x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" strokecolor="#1f1a17" strokeweight="1.5pt"/>
                        <v:line id="Line 67" o:spid="_x0000_s2781" style="position:absolute;flip:x y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" strokecolor="#1f1a17" strokeweight="1.5pt"/>
                      </v:group>
                      <v:rect id="Rectangle 897" o:spid="_x0000_s2782" style="position:absolute;left:18759;top:4729;width:1140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      <v:textbox inset="0,0,0,0">
                          <w:txbxContent>
                            <w:p w14:paraId="38A04D11" w14:textId="0DF9F739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RegisterController</w:t>
                              </w:r>
                            </w:p>
                          </w:txbxContent>
                        </v:textbox>
                      </v:rect>
                      <v:rect id="Rectangle 898" o:spid="_x0000_s2783" style="position:absolute;left:22860;top:24812;width:682;height:15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" strokecolor="#903" strokeweight="1.5pt"/>
                      <v:rect id="Rectangle 899" o:spid="_x0000_s2784" style="position:absolute;left:22860;top:54943;width:682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" strokecolor="#903" strokeweight="1.5pt"/>
                      <v:rect id="Rectangle 900" o:spid="_x0000_s2785" style="position:absolute;left:22860;top:24812;width:682;height:15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" strokecolor="#903" strokeweight="1.5pt"/>
                      <v:rect id="Rectangle 901" o:spid="_x0000_s2786" style="position:absolute;left:22860;top:54943;width:682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" strokecolor="#903" strokeweight="1.5pt"/>
                      <v:rect id="Rectangle 902" o:spid="_x0000_s2787" style="position:absolute;left:40422;top:4761;width:7208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      <v:textbox inset="0,0,0,0">
                          <w:txbxContent>
                            <w:p w14:paraId="79B5B72D" w14:textId="498DF955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line id="Line 75" o:spid="_x0000_s2788" style="position:absolute;visibility:visible;mso-wrap-style:square" from="43243,7445" to="43243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" strokeweight="1.5pt">
                        <v:stroke dashstyle="3 1"/>
                      </v:line>
                      <v:group id="Group 904" o:spid="_x0000_s2789" style="position:absolute;left:40449;top:317;width:5620;height:3635" coordorigin="40449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cVs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CI3uD3TDgCcvUDAAD//wMAUEsBAi0AFAAGAAgAAAAhANvh9svuAAAAhQEAABMAAAAAAAAA&#10;AAAAAAAAAAAAAFtDb250ZW50X1R5cGVzXS54bWxQSwECLQAUAAYACAAAACEAWvQsW78AAAAVAQAA&#10;CwAAAAAAAAAAAAAAAAAfAQAAX3JlbHMvLnJlbHNQSwECLQAUAAYACAAAACEAAuHFbMYAAADcAAAA&#10;DwAAAAAAAAAAAAAAAAAHAgAAZHJzL2Rvd25yZXYueG1sUEsFBgAAAAADAAMAtwAAAPoCAAAAAA==&#10;">
                        <v:oval id="Oval 905" o:spid="_x0000_s2790" style="position:absolute;left:40450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" fillcolor="#ffc" strokecolor="#1f1a17" strokeweight="1.5pt"/>
                        <v:line id="Line 77" o:spid="_x0000_s2791" style="position:absolute;flip:x;visibility:visible;mso-wrap-style:square" from="40449,318" to="40449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" strokecolor="#1f1a17" strokeweight="1.5pt"/>
                        <v:line id="Line 78" o:spid="_x0000_s2792" style="position:absolute;visibility:visible;mso-wrap-style:square" from="40449,318" to="40450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" strokecolor="#1f1a17" strokeweight="1.5pt"/>
                      </v:group>
                      <v:group id="Group 908" o:spid="_x0000_s2793" style="position:absolute;left:40449;top:317;width:5620;height:3635" coordorigin="40449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">
                        <v:oval id="Oval 909" o:spid="_x0000_s2794" style="position:absolute;left:40450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" fillcolor="#ffc" strokecolor="#1f1a17" strokeweight="1.5pt"/>
                        <v:line id="Line 81" o:spid="_x0000_s2795" style="position:absolute;flip:x;visibility:visible;mso-wrap-style:square" from="40449,318" to="40449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" strokecolor="#1f1a17" strokeweight="1.5pt"/>
                        <v:line id="Line 82" o:spid="_x0000_s2796" style="position:absolute;visibility:visible;mso-wrap-style:square" from="40449,318" to="40450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" strokecolor="#1f1a17" strokeweight="1.5pt"/>
                      </v:group>
                      <v:rect id="Rectangle 912" o:spid="_x0000_s2797" style="position:absolute;left:40422;top:4761;width:7208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      <v:textbox inset="0,0,0,0">
                          <w:txbxContent>
                            <w:p w14:paraId="1D754890" w14:textId="66A3117C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rect id="Rectangle 913" o:spid="_x0000_s2798" style="position:absolute;left:42862;top:37909;width:69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" strokecolor="#903" strokeweight="1.5pt"/>
                      <v:rect id="Rectangle 914" o:spid="_x0000_s2799" style="position:absolute;left:42862;top:37909;width:69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" strokecolor="#903" strokeweight="1.5pt"/>
                      <v:line id="Line 87" o:spid="_x0000_s2800" style="position:absolute;visibility:visible;mso-wrap-style:square" from="2333,12604" to="11509,12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" strokecolor="#903" strokeweight="1.5pt"/>
                      <v:line id="Line 88" o:spid="_x0000_s2801" style="position:absolute;flip:x;visibility:visible;mso-wrap-style:square" from="10572,12604" to="11509,13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" strokecolor="#903" strokeweight="1.5pt"/>
                      <v:line id="Line 89" o:spid="_x0000_s2802" style="position:absolute;flip:x y;visibility:visible;mso-wrap-style:square" from="10572,12223" to="11509,12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" strokecolor="#903" strokeweight="1.5pt"/>
                      <v:rect id="Rectangle 918" o:spid="_x0000_s2803" style="position:absolute;left:4475;top:10982;width:6063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      <v:textbox inset="0,0,0,0">
                          <w:txbxContent>
                            <w:p w14:paraId="7DC7FA25" w14:textId="18E2B98F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1" o:spid="_x0000_s2804" style="position:absolute;visibility:visible;mso-wrap-style:square" from="2333,17113" to="11509,17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" strokecolor="#903" strokeweight="1.5pt"/>
                      <v:line id="Line 92" o:spid="_x0000_s2805" style="position:absolute;flip:x;visibility:visible;mso-wrap-style:square" from="10572,17113" to="11509,17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" strokecolor="#903" strokeweight="1.5pt"/>
                      <v:line id="Line 93" o:spid="_x0000_s2806" style="position:absolute;flip:x y;visibility:visible;mso-wrap-style:square" from="10572,16716" to="11509,17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" strokecolor="#903" strokeweight="1.5pt"/>
                      <v:rect id="Rectangle 922" o:spid="_x0000_s2807" style="position:absolute;left:3031;top:15347;width:10339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      <v:textbox inset="0,0,0,0">
                          <w:txbxContent>
                            <w:p w14:paraId="1BCEC37D" w14:textId="4CF571EC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register data</w:t>
                              </w:r>
                            </w:p>
                          </w:txbxContent>
                        </v:textbox>
                      </v:rect>
                      <v:line id="Line 95" o:spid="_x0000_s2808" style="position:absolute;visibility:visible;mso-wrap-style:square" from="12334,19827" to="16208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" strokecolor="#903" strokeweight="1.5pt"/>
                      <v:line id="Line 96" o:spid="_x0000_s2809" style="position:absolute;visibility:visible;mso-wrap-style:square" from="16208,19827" to="16208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" strokecolor="#903" strokeweight="1.5pt"/>
                      <v:line id="Line 97" o:spid="_x0000_s2810" style="position:absolute;flip:x;visibility:visible;mso-wrap-style:square" from="12350,20589" to="16208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" strokecolor="#903" strokeweight="1.5pt"/>
                      <v:line id="Line 98" o:spid="_x0000_s2811" style="position:absolute;visibility:visible;mso-wrap-style:square" from="12350,20589" to="13287,20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" strokecolor="#903" strokeweight="1.5pt"/>
                      <v:line id="Line 99" o:spid="_x0000_s2812" style="position:absolute;flip:y;visibility:visible;mso-wrap-style:square" from="12350,20208" to="13287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" strokecolor="#903" strokeweight="1.5pt"/>
                      <v:rect id="Rectangle 928" o:spid="_x0000_s2813" style="position:absolute;left:13808;top:18109;width:663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      <v:textbox inset="0,0,0,0">
                          <w:txbxContent>
                            <w:p w14:paraId="1A35D061" w14:textId="7F2055CE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scipt</w:t>
                              </w:r>
                            </w:p>
                          </w:txbxContent>
                        </v:textbox>
                      </v:rect>
                      <v:line id="Line 101" o:spid="_x0000_s2814" style="position:absolute;visibility:visible;mso-wrap-style:square" from="12334,49276" to="16208,49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" strokecolor="#903" strokeweight="1.5pt"/>
                      <v:line id="Line 102" o:spid="_x0000_s2815" style="position:absolute;visibility:visible;mso-wrap-style:square" from="16208,49276" to="16208,5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" strokecolor="#903" strokeweight="1.5pt"/>
                      <v:line id="Line 103" o:spid="_x0000_s2816" style="position:absolute;flip:x;visibility:visible;mso-wrap-style:square" from="12350,50053" to="16208,5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" strokecolor="#903" strokeweight="1.5pt"/>
                      <v:line id="Line 104" o:spid="_x0000_s2817" style="position:absolute;visibility:visible;mso-wrap-style:square" from="12350,50053" to="13287,5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" strokecolor="#903" strokeweight="1.5pt"/>
                      <v:line id="Line 105" o:spid="_x0000_s2818" style="position:absolute;flip:y;visibility:visible;mso-wrap-style:square" from="12350,49672" to="13287,5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" strokecolor="#903" strokeweight="1.5pt"/>
                      <v:rect id="Rectangle 934" o:spid="_x0000_s2819" style="position:absolute;left:13728;top:47614;width:16182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      <v:textbox inset="0,0,0,0">
                          <w:txbxContent>
                            <w:p w14:paraId="7E3E14B8" w14:textId="1688AF55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 Fail message script</w:t>
                              </w:r>
                            </w:p>
                          </w:txbxContent>
                        </v:textbox>
                      </v:rect>
                      <v:line id="Line 107" o:spid="_x0000_s2820" style="position:absolute;visibility:visible;mso-wrap-style:square" from="23622,37909" to="42830,37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" strokecolor="#903" strokeweight="1.5pt"/>
                      <v:line id="Line 108" o:spid="_x0000_s2821" style="position:absolute;flip:x;visibility:visible;mso-wrap-style:square" from="41894,37909" to="42830,38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" strokecolor="#903" strokeweight="1.5pt"/>
                      <v:line id="Line 109" o:spid="_x0000_s2822" style="position:absolute;flip:x y;visibility:visible;mso-wrap-style:square" from="41894,37528" to="42830,37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" strokecolor="#903" strokeweight="1.5pt"/>
                      <v:rect id="Rectangle 938" o:spid="_x0000_s2823" style="position:absolute;left:24728;top:36297;width:727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      <v:textbox inset="0,0,0,0">
                          <w:txbxContent>
                            <w:p w14:paraId="5B1D5BC4" w14:textId="14BB0E26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</w:t>
                              </w:r>
                            </w:p>
                          </w:txbxContent>
                        </v:textbox>
                      </v:rect>
                      <v:line id="Line 111" o:spid="_x0000_s2824" style="position:absolute;flip:x;visibility:visible;mso-wrap-style:square" from="12334,54943" to="22828,54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" strokecolor="#903" strokeweight="1.5pt"/>
                      <v:line id="Line 112" o:spid="_x0000_s2825" style="position:absolute;visibility:visible;mso-wrap-style:square" from="12334,54943" to="13255,55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" strokecolor="#903" strokeweight="1.5pt"/>
                      <v:line id="Line 113" o:spid="_x0000_s2826" style="position:absolute;flip:y;visibility:visible;mso-wrap-style:square" from="12334,54546" to="13255,54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" strokecolor="#903" strokeweight="1.5pt"/>
                      <v:rect id="Rectangle 942" o:spid="_x0000_s2827" style="position:absolute;left:12094;top:52930;width:1205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      <v:textbox inset="0,0,0,0">
                          <w:txbxContent>
                            <w:p w14:paraId="58DA4262" w14:textId="671A791B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Dispaly register page</w:t>
                              </w:r>
                            </w:p>
                          </w:txbxContent>
                        </v:textbox>
                      </v:rect>
                      <v:line id="Line 115" o:spid="_x0000_s2828" style="position:absolute;visibility:visible;mso-wrap-style:square" from="23653,27527" to="27527,2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" strokecolor="#903" strokeweight="1.5pt"/>
                      <v:line id="Line 116" o:spid="_x0000_s2829" style="position:absolute;visibility:visible;mso-wrap-style:square" from="27527,27527" to="27527,28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" strokecolor="#903" strokeweight="1.5pt"/>
                      <v:line id="Line 117" o:spid="_x0000_s2830" style="position:absolute;flip:x;visibility:visible;mso-wrap-style:square" from="23685,28305" to="27527,28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" strokecolor="#903" strokeweight="1.5pt"/>
                      <v:line id="Line 118" o:spid="_x0000_s2831" style="position:absolute;visibility:visible;mso-wrap-style:square" from="23685,28305" to="24606,28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" strokecolor="#903" strokeweight="1.5pt"/>
                      <v:line id="Line 119" o:spid="_x0000_s2832" style="position:absolute;flip:y;visibility:visible;mso-wrap-style:square" from="23685,27908" to="24606,28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" strokecolor="#903" strokeweight="1.5pt"/>
                      <v:rect id="Rectangle 948" o:spid="_x0000_s2833" style="position:absolute;left:24934;top:25346;width:570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      <v:textbox inset="0,0,0,0">
                          <w:txbxContent>
                            <w:p w14:paraId="2FF3A78F" w14:textId="7DA4EE93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addUser()</w:t>
                              </w:r>
                            </w:p>
                          </w:txbxContent>
                        </v:textbox>
                      </v:rect>
                      <v:line id="Line 121" o:spid="_x0000_s2834" style="position:absolute;visibility:visible;mso-wrap-style:square" from="23622,31162" to="34464,3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" strokecolor="#903" strokeweight="1.5pt"/>
                      <v:line id="Line 122" o:spid="_x0000_s2835" style="position:absolute;flip:x;visibility:visible;mso-wrap-style:square" from="33528,31162" to="34464,31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" strokecolor="#903" strokeweight="1.5pt"/>
                      <v:line id="Line 123" o:spid="_x0000_s2836" style="position:absolute;flip:x y;visibility:visible;mso-wrap-style:square" from="33528,30781" to="34464,3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" strokecolor="#903" strokeweight="1.5pt"/>
                      <v:rect id="Rectangle 952" o:spid="_x0000_s2837" style="position:absolute;left:25283;top:29330;width:8911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      <v:textbox inset="0,0,0,0">
                          <w:txbxContent>
                            <w:p w14:paraId="2C3B3E28" w14:textId="3B618194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insert UserData</w:t>
                              </w:r>
                            </w:p>
                          </w:txbxContent>
                        </v:textbox>
                      </v:rect>
                      <v:line id="Line 125" o:spid="_x0000_s2838" style="position:absolute;flip:x;visibility:visible;mso-wrap-style:square" from="23653,33877" to="34464,33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" strokecolor="#903" strokeweight="1.5pt">
                        <v:stroke dashstyle="3 1"/>
                      </v:line>
                      <v:line id="Line 126" o:spid="_x0000_s2839" style="position:absolute;visibility:visible;mso-wrap-style:square" from="23653,33877" to="24590,3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" strokecolor="#903" strokeweight="1.5pt"/>
                      <v:line id="Line 127" o:spid="_x0000_s2840" style="position:absolute;flip:y;visibility:visible;mso-wrap-style:square" from="23653,33496" to="24590,33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" strokecolor="#903" strokeweight="1.5pt"/>
                      <v:rect id="Rectangle 956" o:spid="_x0000_s2841" style="position:absolute;left:25585;top:32091;width:8983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      <v:textbox inset="0,0,0,0">
                          <w:txbxContent>
                            <w:p w14:paraId="71764BEC" w14:textId="26B4CE21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ture/false</w:t>
                              </w:r>
                            </w:p>
                          </w:txbxContent>
                        </v:textbox>
                      </v:rect>
                      <v:line id="Line 129" o:spid="_x0000_s2842" style="position:absolute;visibility:visible;mso-wrap-style:square" from="12303,24812" to="22828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" strokecolor="#903" strokeweight="1.5pt"/>
                      <v:line id="Line 130" o:spid="_x0000_s2843" style="position:absolute;flip:x;visibility:visible;mso-wrap-style:square" from="21891,24812" to="22828,25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" strokecolor="#903" strokeweight="1.5pt"/>
                      <v:line id="Line 131" o:spid="_x0000_s2844" style="position:absolute;flip:x y;visibility:visible;mso-wrap-style:square" from="21891,24415" to="22828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" strokecolor="#903" strokeweight="1.5pt"/>
                      <v:rect id="Rectangle 960" o:spid="_x0000_s2845" style="position:absolute;left:14839;top:23011;width:6209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      <v:textbox inset="0,0,0,0">
                          <w:txbxContent>
                            <w:p w14:paraId="05BA2403" w14:textId="2F130159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doRegister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2C8CDC91" w14:textId="10F2F56D" w:rsidR="008B4928" w:rsidRPr="009F1F59" w:rsidRDefault="008B4928" w:rsidP="008B4928">
      <w:pPr>
        <w:ind w:firstLine="720"/>
        <w:rPr>
          <w:rFonts w:ascii="TH SarabunPSK" w:hAnsi="TH SarabunPSK" w:cs="TH SarabunPSK"/>
          <w:sz w:val="24"/>
          <w:szCs w:val="24"/>
        </w:rPr>
      </w:pPr>
    </w:p>
    <w:p w14:paraId="671DA7BA" w14:textId="3BC8956A" w:rsidR="003E79E7" w:rsidRDefault="0043080A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43080A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drawing>
          <wp:inline distT="0" distB="0" distL="0" distR="0" wp14:anchorId="1E29DE1B" wp14:editId="50AF389F">
            <wp:extent cx="3215640" cy="15773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52" b="19768"/>
                    <a:stretch/>
                  </pic:blipFill>
                  <pic:spPr bwMode="auto">
                    <a:xfrm>
                      <a:off x="0" y="0"/>
                      <a:ext cx="32156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489B3" w14:textId="1FC94CFA" w:rsidR="0077020A" w:rsidRPr="003E79E7" w:rsidRDefault="0077020A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4" w:name="_Toc115201682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27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Register Parent</w:t>
      </w:r>
      <w:bookmarkEnd w:id="124"/>
    </w:p>
    <w:p w14:paraId="1A2B2702" w14:textId="797E3145" w:rsidR="004E489D" w:rsidRPr="009F1F59" w:rsidRDefault="004E489D" w:rsidP="00E8407F">
      <w:pPr>
        <w:spacing w:after="0"/>
        <w:jc w:val="center"/>
        <w:rPr>
          <w:rFonts w:ascii="TH SarabunPSK" w:hAnsi="TH SarabunPSK" w:cs="TH SarabunPSK"/>
          <w:sz w:val="24"/>
          <w:szCs w:val="24"/>
        </w:rPr>
      </w:pPr>
    </w:p>
    <w:p w14:paraId="428456F1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ADD3838" wp14:editId="531D917C">
            <wp:extent cx="2614012" cy="5655600"/>
            <wp:effectExtent l="0" t="0" r="0" b="2540"/>
            <wp:docPr id="166" name="Graphic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4A0C" w14:textId="691FB98E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5" w:name="_Toc115201683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parent profile</w:t>
      </w:r>
      <w:bookmarkEnd w:id="125"/>
    </w:p>
    <w:p w14:paraId="2F15B9FF" w14:textId="45026F30" w:rsidR="00172A54" w:rsidRPr="009F1F59" w:rsidRDefault="00172A54" w:rsidP="00172A5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5DC23C" w14:textId="76637F82" w:rsidR="00172A54" w:rsidRPr="009F1F59" w:rsidRDefault="00172A54" w:rsidP="00172A54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1D29F77" w14:textId="2CCBA53E" w:rsidR="00E65256" w:rsidRPr="009F1F59" w:rsidRDefault="00E65256" w:rsidP="00E65256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0217A1" w:rsidRPr="009F1F59">
        <w:rPr>
          <w:rFonts w:ascii="TH SarabunPSK" w:hAnsi="TH SarabunPSK" w:cs="TH SarabunPSK"/>
          <w:b/>
          <w:bCs/>
          <w:sz w:val="32"/>
          <w:szCs w:val="32"/>
        </w:rPr>
        <w:t>Edit parent 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90"/>
        <w:gridCol w:w="4770"/>
      </w:tblGrid>
      <w:tr w:rsidR="006E1A79" w14:paraId="64ADB1C6" w14:textId="77777777" w:rsidTr="005D38AC">
        <w:tc>
          <w:tcPr>
            <w:tcW w:w="4590" w:type="dxa"/>
          </w:tcPr>
          <w:p w14:paraId="0714354A" w14:textId="77777777" w:rsidR="00B8171D" w:rsidRDefault="00B8171D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D46F649" w14:textId="77777777" w:rsidR="00B8171D" w:rsidRDefault="00B8171D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7660845" w14:textId="77777777" w:rsidR="00B8171D" w:rsidRDefault="00B8171D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EB00B5" w14:textId="266337F2" w:rsidR="001855DA" w:rsidRPr="009F1F59" w:rsidRDefault="001855DA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1B870BBA" w14:textId="77777777" w:rsidR="001855DA" w:rsidRPr="009F1F59" w:rsidRDefault="001855DA" w:rsidP="001855DA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26D9AE98" w14:textId="2F0FB424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Edit parent profile </w:t>
            </w:r>
          </w:p>
          <w:p w14:paraId="087E9ECD" w14:textId="77777777" w:rsidR="00B8171D" w:rsidRPr="00B8171D" w:rsidRDefault="00B8171D" w:rsidP="001855DA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080BD6C3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ผู้ใช้เลือกแสดงข้อมูลส่วนตัว</w:t>
            </w:r>
          </w:p>
          <w:p w14:paraId="493AACA3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0C9A32F6" w14:textId="3A87E2A1" w:rsidR="00B8171D" w:rsidRDefault="001855DA" w:rsidP="00B8171D">
            <w:pPr>
              <w:tabs>
                <w:tab w:val="left" w:pos="7987"/>
              </w:tabs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ระบบรับค่าข้อมูลที่ผู้ใช้ต้องการจะแก้</w:t>
            </w:r>
            <w:r w:rsidR="00B8171D">
              <w:rPr>
                <w:rFonts w:ascii="TH SarabunPSK" w:eastAsia="Times New Roman" w:hAnsi="TH SarabunPSK" w:cs="TH SarabunPSK" w:hint="cs"/>
                <w:sz w:val="24"/>
                <w:szCs w:val="24"/>
                <w:cs/>
              </w:rPr>
              <w:t>ไข</w:t>
            </w:r>
          </w:p>
          <w:p w14:paraId="2697E615" w14:textId="7EC2A754" w:rsidR="001855DA" w:rsidRPr="009F1F59" w:rsidRDefault="001855DA" w:rsidP="00B8171D">
            <w:pPr>
              <w:tabs>
                <w:tab w:val="left" w:pos="7987"/>
              </w:tabs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ระบบค้นหาข้อมูลที่ต้องการแก้ไข</w:t>
            </w:r>
          </w:p>
          <w:p w14:paraId="2C628D78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4.1-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ระบบค้นหาโดยใช้ชื่อผู้ใช้ที่จะแก้ไข</w:t>
            </w:r>
          </w:p>
          <w:p w14:paraId="5BDA0644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4.2-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ระบบคืนค่าสถานะการแสดงข้อมูล</w:t>
            </w:r>
          </w:p>
          <w:p w14:paraId="562F3817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6C87BEF1" w14:textId="19F31D76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ระบบแสดงข้อมูลส่วนตัวของผู้ใช้</w:t>
            </w:r>
          </w:p>
          <w:p w14:paraId="1EBE0220" w14:textId="77777777" w:rsidR="00B8171D" w:rsidRPr="009F1F59" w:rsidRDefault="00B8171D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2EB515AB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740D0D2C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ผู้ใช้แก้ไขข้อมูลส่วนตัวที่ต้องการ</w:t>
            </w:r>
          </w:p>
          <w:p w14:paraId="33BF38D6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49F43A4A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ระบบตรวจสอบความถูกต้องของข้อมูลจากสคริปต์</w:t>
            </w:r>
          </w:p>
          <w:p w14:paraId="396D0CD6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2792536C" w14:textId="7A643953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ระบบรับข้อมูลการแก้ไขจากผู้ใช้</w:t>
            </w:r>
          </w:p>
          <w:p w14:paraId="71F80BBA" w14:textId="77777777" w:rsidR="00B8171D" w:rsidRPr="00B8171D" w:rsidRDefault="00B8171D" w:rsidP="001855DA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33971C5E" w14:textId="21EF5EC3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ระบบตรวจสอบสถานะการแก้ไขข้อมูลโดย</w:t>
            </w:r>
          </w:p>
          <w:p w14:paraId="47281C96" w14:textId="42A2D5F9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9.1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ระบบแก้ไขข้อมูลลงในฐานข้อมูล</w:t>
            </w:r>
          </w:p>
          <w:p w14:paraId="68DD898C" w14:textId="3058123D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ระบบคืนค่าสถานะการแก้ไขข้อมูล</w:t>
            </w:r>
          </w:p>
          <w:p w14:paraId="7B58211C" w14:textId="77777777" w:rsidR="00B8171D" w:rsidRPr="009F1F59" w:rsidRDefault="00B8171D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15F29EA6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4C396C46" w14:textId="7EFB292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ระบบแจ้งผลการแก้ไขข้อมูลการลงทะเบียนสำเร็จ</w:t>
            </w:r>
          </w:p>
          <w:p w14:paraId="467CAE33" w14:textId="77777777" w:rsidR="001855DA" w:rsidRPr="009F1F59" w:rsidRDefault="001855DA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833C17B" w14:textId="77777777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34925530" w14:textId="77777777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“กรุณากรอกข้อมูลให้ครบถ้วน”</w:t>
            </w:r>
          </w:p>
          <w:p w14:paraId="6CDAF38B" w14:textId="7A2C9583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9.1</w:t>
            </w:r>
            <w:r w:rsidR="00F248BF">
              <w:rPr>
                <w:rFonts w:ascii="TH SarabunPSK" w:hAnsi="TH SarabunPSK" w:cs="TH SarabunPSK" w:hint="cs"/>
                <w:sz w:val="24"/>
                <w:szCs w:val="24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 – ในกรณีที่ไม่สามารถแก้ไขข้อมูลได้ระบบจะแสดงข้อความ</w:t>
            </w:r>
          </w:p>
          <w:p w14:paraId="26BE04EC" w14:textId="77777777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เตือนให้ ผู้ใช้ทราบ “แก้ไขข้อมูลส่วนตัวไม่สำเร็จ”</w:t>
            </w:r>
          </w:p>
          <w:p w14:paraId="32650FD1" w14:textId="77777777" w:rsidR="006E1A79" w:rsidRDefault="006E1A79" w:rsidP="00E65256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4770" w:type="dxa"/>
          </w:tcPr>
          <w:p w14:paraId="6A1C8F2D" w14:textId="5B22B74C" w:rsidR="006E1A79" w:rsidRDefault="00DC23B9" w:rsidP="00E65256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1855DA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1079" behindDoc="0" locked="0" layoutInCell="1" allowOverlap="1" wp14:anchorId="678DAC6E" wp14:editId="0427BF88">
                      <wp:simplePos x="0" y="0"/>
                      <wp:positionH relativeFrom="column">
                        <wp:posOffset>-6667</wp:posOffset>
                      </wp:positionH>
                      <wp:positionV relativeFrom="paragraph">
                        <wp:posOffset>7620</wp:posOffset>
                      </wp:positionV>
                      <wp:extent cx="3078480" cy="5953760"/>
                      <wp:effectExtent l="0" t="0" r="7620" b="27940"/>
                      <wp:wrapNone/>
                      <wp:docPr id="1275" name="Group 6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78480" cy="5953760"/>
                                <a:chOff x="0" y="1"/>
                                <a:chExt cx="3111993" cy="6018212"/>
                              </a:xfrm>
                            </wpg:grpSpPr>
                            <wps:wsp>
                              <wps:cNvPr id="1276" name="Rectangle 12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2460" y="471715"/>
                                  <a:ext cx="107905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A30EA0" w14:textId="015486C8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:EditprofileParentController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77" name="Line 7"/>
                              <wps:cNvCnPr/>
                              <wps:spPr bwMode="auto">
                                <a:xfrm>
                                  <a:off x="1990725" y="582612"/>
                                  <a:ext cx="0" cy="5435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278" name="Group 12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44675" y="1"/>
                                  <a:ext cx="293688" cy="306388"/>
                                  <a:chOff x="1844675" y="0"/>
                                  <a:chExt cx="185" cy="193"/>
                                </a:xfrm>
                              </wpg:grpSpPr>
                              <wps:wsp>
                                <wps:cNvPr id="1279" name="Oval 12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44675" y="15"/>
                                    <a:ext cx="185" cy="17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80" name="Line 9"/>
                                <wps:cNvCnPr/>
                                <wps:spPr bwMode="auto">
                                  <a:xfrm flipH="1">
                                    <a:off x="1844748" y="0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81" name="Line 10"/>
                                <wps:cNvCnPr/>
                                <wps:spPr bwMode="auto">
                                  <a:xfrm flipH="1" flipV="1">
                                    <a:off x="1844749" y="17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282" name="Group 12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44675" y="1"/>
                                  <a:ext cx="293688" cy="306388"/>
                                  <a:chOff x="1844675" y="0"/>
                                  <a:chExt cx="185" cy="193"/>
                                </a:xfrm>
                              </wpg:grpSpPr>
                              <wps:wsp>
                                <wps:cNvPr id="1283" name="Oval 12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44675" y="15"/>
                                    <a:ext cx="185" cy="17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84" name="Line 13"/>
                                <wps:cNvCnPr/>
                                <wps:spPr bwMode="auto">
                                  <a:xfrm flipH="1">
                                    <a:off x="1844748" y="0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85" name="Line 14"/>
                                <wps:cNvCnPr/>
                                <wps:spPr bwMode="auto">
                                  <a:xfrm flipH="1" flipV="1">
                                    <a:off x="1844749" y="17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286" name="Rectangle 12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2460" y="471416"/>
                                  <a:ext cx="107905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274DFFF" w14:textId="22C36260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:EditprofileParentController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87" name="Rectangle 12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1708150"/>
                                  <a:ext cx="53975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88" name="Rectangle 12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89" name="Rectangle 12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3659187"/>
                                  <a:ext cx="53975" cy="920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90" name="Rectangle 12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91" name="Rectangle 12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92" name="Rectangle 12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9900"/>
                                  <a:ext cx="34021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C22B9A" w14:textId="3CA1CDCD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93" name="Line 24"/>
                              <wps:cNvCnPr/>
                              <wps:spPr bwMode="auto">
                                <a:xfrm>
                                  <a:off x="152400" y="682625"/>
                                  <a:ext cx="0" cy="53355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294" name="Group 12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73" y="106362"/>
                                  <a:ext cx="219076" cy="300038"/>
                                  <a:chOff x="42862" y="106362"/>
                                  <a:chExt cx="138" cy="189"/>
                                </a:xfrm>
                              </wpg:grpSpPr>
                              <wps:wsp>
                                <wps:cNvPr id="1295" name="Oval 12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02" y="106362"/>
                                    <a:ext cx="62" cy="6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96" name="Line 26"/>
                                <wps:cNvCnPr/>
                                <wps:spPr bwMode="auto">
                                  <a:xfrm>
                                    <a:off x="42931" y="106424"/>
                                    <a:ext cx="0" cy="5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97" name="Line 27"/>
                                <wps:cNvCnPr/>
                                <wps:spPr bwMode="auto">
                                  <a:xfrm>
                                    <a:off x="42882" y="106440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9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862" y="106482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299" name="Group 12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73" y="106362"/>
                                  <a:ext cx="219076" cy="300038"/>
                                  <a:chOff x="42862" y="106362"/>
                                  <a:chExt cx="138" cy="189"/>
                                </a:xfrm>
                              </wpg:grpSpPr>
                              <wps:wsp>
                                <wps:cNvPr id="1300" name="Oval 13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02" y="106362"/>
                                    <a:ext cx="62" cy="6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01" name="Line 31"/>
                                <wps:cNvCnPr/>
                                <wps:spPr bwMode="auto">
                                  <a:xfrm>
                                    <a:off x="42931" y="106424"/>
                                    <a:ext cx="0" cy="5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02" name="Line 32"/>
                                <wps:cNvCnPr/>
                                <wps:spPr bwMode="auto">
                                  <a:xfrm>
                                    <a:off x="42882" y="106440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03" name="Freeform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862" y="106482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304" name="Rectangle 13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9900"/>
                                  <a:ext cx="34021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C0F975A" w14:textId="2660F70C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05" name="Rectangle 1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15728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6" name="Rectangle 1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470025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7" name="Rectangle 1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318293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8" name="Rectangle 13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15728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9" name="Rectangle 13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470025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10" name="Rectangle 13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318293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11" name="Rectangle 13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5530" y="477837"/>
                                  <a:ext cx="94938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2E1A75" w14:textId="70F240C0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EditprofileParentPage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12" name="Line 43"/>
                              <wps:cNvCnPr/>
                              <wps:spPr bwMode="auto">
                                <a:xfrm>
                                  <a:off x="873125" y="688975"/>
                                  <a:ext cx="0" cy="53292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313" name="Group 13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54050" y="128587"/>
                                  <a:ext cx="439738" cy="285750"/>
                                  <a:chOff x="654050" y="128587"/>
                                  <a:chExt cx="277" cy="180"/>
                                </a:xfrm>
                              </wpg:grpSpPr>
                              <wps:wsp>
                                <wps:cNvPr id="1314" name="Oval 13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54142" y="128587"/>
                                    <a:ext cx="185" cy="1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15" name="Line 45"/>
                                <wps:cNvCnPr/>
                                <wps:spPr bwMode="auto">
                                  <a:xfrm>
                                    <a:off x="654050" y="128630"/>
                                    <a:ext cx="0" cy="9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16" name="Line 46"/>
                                <wps:cNvCnPr/>
                                <wps:spPr bwMode="auto">
                                  <a:xfrm>
                                    <a:off x="654051" y="128678"/>
                                    <a:ext cx="9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317" name="Group 13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54050" y="128587"/>
                                  <a:ext cx="439738" cy="285750"/>
                                  <a:chOff x="654050" y="128587"/>
                                  <a:chExt cx="277" cy="180"/>
                                </a:xfrm>
                              </wpg:grpSpPr>
                              <wps:wsp>
                                <wps:cNvPr id="1318" name="Oval 13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54142" y="128587"/>
                                    <a:ext cx="185" cy="1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19" name="Line 49"/>
                                <wps:cNvCnPr/>
                                <wps:spPr bwMode="auto">
                                  <a:xfrm>
                                    <a:off x="654050" y="128630"/>
                                    <a:ext cx="0" cy="9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20" name="Line 50"/>
                                <wps:cNvCnPr/>
                                <wps:spPr bwMode="auto">
                                  <a:xfrm>
                                    <a:off x="654051" y="128678"/>
                                    <a:ext cx="9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321" name="Rectangle 13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5530" y="477837"/>
                                  <a:ext cx="94938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B9CE45" w14:textId="18AB0B33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EditprofileParentPage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22" name="Rectangle 13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1572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3" name="Rectangle 13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470025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4" name="Rectangle 13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708150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5" name="Rectangle 13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6" name="Rectangle 13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3586473"/>
                                  <a:ext cx="60326" cy="19256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7" name="Rectangle 13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8" name="Rectangle 13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219700"/>
                                  <a:ext cx="53975" cy="227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9" name="Rectangle 13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0" name="Rectangle 13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1572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1" name="Rectangle 13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470025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2" name="Rectangle 13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708150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3" name="Rectangle 13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4" name="Rectangle 13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0" y="3182937"/>
                                  <a:ext cx="65090" cy="33654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5" name="Rectangle 13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6" name="Rectangle 13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219700"/>
                                  <a:ext cx="53975" cy="227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7" name="Rectangle 13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8" name="Rectangle 13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1708150"/>
                                  <a:ext cx="53975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9" name="Rectangle 13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0" name="Rectangle 13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3659187"/>
                                  <a:ext cx="53975" cy="920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1" name="Rectangle 13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2" name="Rectangle 13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3" name="Rectangle 13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246" y="458787"/>
                                  <a:ext cx="5597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2B301D" w14:textId="74D96A55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44" name="Line 75"/>
                              <wps:cNvCnPr/>
                              <wps:spPr bwMode="auto">
                                <a:xfrm>
                                  <a:off x="2800350" y="671512"/>
                                  <a:ext cx="0" cy="53467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345" name="Group 13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10311" y="95752"/>
                                  <a:ext cx="219076" cy="301626"/>
                                  <a:chOff x="2690812" y="95250"/>
                                  <a:chExt cx="138" cy="190"/>
                                </a:xfrm>
                              </wpg:grpSpPr>
                              <wps:wsp>
                                <wps:cNvPr id="1346" name="Oval 13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90850" y="95250"/>
                                    <a:ext cx="64" cy="6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47" name="Line 77"/>
                                <wps:cNvCnPr/>
                                <wps:spPr bwMode="auto">
                                  <a:xfrm>
                                    <a:off x="2690881" y="95312"/>
                                    <a:ext cx="0" cy="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48" name="Line 78"/>
                                <wps:cNvCnPr/>
                                <wps:spPr bwMode="auto">
                                  <a:xfrm>
                                    <a:off x="2690831" y="95329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49" name="Freeform 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0812" y="95371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350" name="Group 13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10311" y="95752"/>
                                  <a:ext cx="219076" cy="301626"/>
                                  <a:chOff x="2690812" y="95250"/>
                                  <a:chExt cx="138" cy="190"/>
                                </a:xfrm>
                              </wpg:grpSpPr>
                              <wps:wsp>
                                <wps:cNvPr id="1351" name="Oval 13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90850" y="95250"/>
                                    <a:ext cx="64" cy="6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52" name="Line 82"/>
                                <wps:cNvCnPr/>
                                <wps:spPr bwMode="auto">
                                  <a:xfrm>
                                    <a:off x="2690881" y="95312"/>
                                    <a:ext cx="0" cy="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53" name="Line 83"/>
                                <wps:cNvCnPr/>
                                <wps:spPr bwMode="auto">
                                  <a:xfrm>
                                    <a:off x="2690831" y="95329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54" name="Freeform 8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0812" y="95371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355" name="Rectangle 13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241" y="458787"/>
                                  <a:ext cx="5597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E1BCE6" w14:textId="53D131AB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56" name="Rectangle 13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2214562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57" name="Rectangle 13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4171950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58" name="Rectangle 13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2214562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59" name="Rectangle 13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4171950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60" name="Line 91"/>
                              <wps:cNvCnPr/>
                              <wps:spPr bwMode="auto">
                                <a:xfrm>
                                  <a:off x="182562" y="1157287"/>
                                  <a:ext cx="657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1" name="Line 92"/>
                              <wps:cNvCnPr/>
                              <wps:spPr bwMode="auto">
                                <a:xfrm flipH="1">
                                  <a:off x="766762" y="1157287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2" name="Line 93"/>
                              <wps:cNvCnPr/>
                              <wps:spPr bwMode="auto">
                                <a:xfrm flipH="1" flipV="1">
                                  <a:off x="766762" y="11271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3" name="Rectangle 13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9065" y="1017587"/>
                                  <a:ext cx="444845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18A0D8" w14:textId="1B6B5174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64" name="Line 95"/>
                              <wps:cNvCnPr/>
                              <wps:spPr bwMode="auto">
                                <a:xfrm>
                                  <a:off x="182562" y="1470025"/>
                                  <a:ext cx="657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5" name="Line 96"/>
                              <wps:cNvCnPr/>
                              <wps:spPr bwMode="auto">
                                <a:xfrm flipH="1">
                                  <a:off x="766762" y="14700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6" name="Line 97"/>
                              <wps:cNvCnPr/>
                              <wps:spPr bwMode="auto">
                                <a:xfrm flipH="1" flipV="1">
                                  <a:off x="766762" y="14398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7" name="Rectangle 13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4142" y="1330325"/>
                                  <a:ext cx="519948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DF376B" w14:textId="7F208AEE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Select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68" name="Line 99"/>
                              <wps:cNvCnPr/>
                              <wps:spPr bwMode="auto">
                                <a:xfrm>
                                  <a:off x="903287" y="1708150"/>
                                  <a:ext cx="10541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9" name="Line 100"/>
                              <wps:cNvCnPr/>
                              <wps:spPr bwMode="auto">
                                <a:xfrm flipH="1">
                                  <a:off x="1884362" y="1708150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0" name="Line 101"/>
                              <wps:cNvCnPr/>
                              <wps:spPr bwMode="auto">
                                <a:xfrm flipH="1" flipV="1">
                                  <a:off x="1884362" y="16779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1" name="Rectangle 13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23870" y="1568450"/>
                                  <a:ext cx="64447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5DB926" w14:textId="0727731A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getParentProfile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72" name="Line 103"/>
                              <wps:cNvCnPr/>
                              <wps:spPr bwMode="auto">
                                <a:xfrm>
                                  <a:off x="2022475" y="1920875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3" name="Line 104"/>
                              <wps:cNvCnPr/>
                              <wps:spPr bwMode="auto">
                                <a:xfrm>
                                  <a:off x="2327275" y="1920875"/>
                                  <a:ext cx="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4" name="Line 105"/>
                              <wps:cNvCnPr/>
                              <wps:spPr bwMode="auto">
                                <a:xfrm flipH="1">
                                  <a:off x="2024062" y="1982787"/>
                                  <a:ext cx="303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5" name="Line 106"/>
                              <wps:cNvCnPr/>
                              <wps:spPr bwMode="auto">
                                <a:xfrm>
                                  <a:off x="2024062" y="19827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6" name="Line 107"/>
                              <wps:cNvCnPr/>
                              <wps:spPr bwMode="auto">
                                <a:xfrm flipV="1">
                                  <a:off x="2024062" y="19526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7" name="Rectangle 13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98532" y="1781175"/>
                                  <a:ext cx="70481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949FE6" w14:textId="1E7ECAB8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getParentProfile()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78" name="Line 109"/>
                              <wps:cNvCnPr/>
                              <wps:spPr bwMode="auto">
                                <a:xfrm>
                                  <a:off x="2020887" y="2214562"/>
                                  <a:ext cx="7461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9" name="Line 110"/>
                              <wps:cNvCnPr/>
                              <wps:spPr bwMode="auto">
                                <a:xfrm flipH="1">
                                  <a:off x="2693987" y="22145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0" name="Line 111"/>
                              <wps:cNvCnPr/>
                              <wps:spPr bwMode="auto">
                                <a:xfrm flipH="1" flipV="1">
                                  <a:off x="2693987" y="218440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1" name="Rectangle 13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7891" y="2074862"/>
                                  <a:ext cx="7343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0C72422" w14:textId="0133AAD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queryParentprofile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82" name="Line 113"/>
                              <wps:cNvCnPr/>
                              <wps:spPr bwMode="auto">
                                <a:xfrm flipH="1">
                                  <a:off x="2022475" y="2427287"/>
                                  <a:ext cx="744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3" name="Line 114"/>
                              <wps:cNvCnPr/>
                              <wps:spPr bwMode="auto">
                                <a:xfrm>
                                  <a:off x="2022475" y="24272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4" name="Line 115"/>
                              <wps:cNvCnPr/>
                              <wps:spPr bwMode="auto">
                                <a:xfrm flipV="1">
                                  <a:off x="2022475" y="23971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5" name="Rectangle 13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09645" y="2287587"/>
                                  <a:ext cx="435216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C1F435" w14:textId="362EDF11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86" name="Line 117"/>
                              <wps:cNvCnPr/>
                              <wps:spPr bwMode="auto">
                                <a:xfrm flipH="1">
                                  <a:off x="904875" y="2841625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7" name="Line 118"/>
                              <wps:cNvCnPr/>
                              <wps:spPr bwMode="auto">
                                <a:xfrm>
                                  <a:off x="904875" y="28416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8" name="Line 119"/>
                              <wps:cNvCnPr/>
                              <wps:spPr bwMode="auto">
                                <a:xfrm flipV="1">
                                  <a:off x="904875" y="2809875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9" name="Rectangle 13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58788" y="2701925"/>
                                  <a:ext cx="84924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C27683" w14:textId="3F304F8A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profile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90" name="Line 121"/>
                              <wps:cNvCnPr/>
                              <wps:spPr bwMode="auto">
                                <a:xfrm>
                                  <a:off x="182562" y="3182937"/>
                                  <a:ext cx="657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1" name="Line 122"/>
                              <wps:cNvCnPr/>
                              <wps:spPr bwMode="auto">
                                <a:xfrm flipH="1">
                                  <a:off x="766762" y="318293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2" name="Line 123"/>
                              <wps:cNvCnPr/>
                              <wps:spPr bwMode="auto">
                                <a:xfrm flipH="1" flipV="1">
                                  <a:off x="766762" y="315277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3" name="Rectangle 13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8268" y="3043237"/>
                                  <a:ext cx="554612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495097" w14:textId="3B68478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Editdata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94" name="Line 125"/>
                              <wps:cNvCnPr/>
                              <wps:spPr bwMode="auto">
                                <a:xfrm>
                                  <a:off x="904875" y="3395662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5" name="Line 126"/>
                              <wps:cNvCnPr/>
                              <wps:spPr bwMode="auto">
                                <a:xfrm>
                                  <a:off x="1209675" y="3395662"/>
                                  <a:ext cx="0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6" name="Line 127"/>
                              <wps:cNvCnPr/>
                              <wps:spPr bwMode="auto">
                                <a:xfrm flipH="1">
                                  <a:off x="908050" y="3455987"/>
                                  <a:ext cx="301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7" name="Line 128"/>
                              <wps:cNvCnPr/>
                              <wps:spPr bwMode="auto">
                                <a:xfrm>
                                  <a:off x="908050" y="34559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8" name="Line 129"/>
                              <wps:cNvCnPr/>
                              <wps:spPr bwMode="auto">
                                <a:xfrm flipV="1">
                                  <a:off x="908050" y="34258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9" name="Rectangle 13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1327" y="3227387"/>
                                  <a:ext cx="84924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A571E5" w14:textId="2A8E1E67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editData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00" name="Line 131"/>
                              <wps:cNvCnPr/>
                              <wps:spPr bwMode="auto">
                                <a:xfrm>
                                  <a:off x="903287" y="3659187"/>
                                  <a:ext cx="10541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1" name="Line 132"/>
                              <wps:cNvCnPr/>
                              <wps:spPr bwMode="auto">
                                <a:xfrm flipH="1">
                                  <a:off x="1884362" y="36591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2" name="Line 133"/>
                              <wps:cNvCnPr/>
                              <wps:spPr bwMode="auto">
                                <a:xfrm flipH="1" flipV="1">
                                  <a:off x="1884362" y="36290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3" name="Rectangle 14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26982" y="3519487"/>
                                  <a:ext cx="665020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0F2B24" w14:textId="6B8682DB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editParentProfile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04" name="Line 135"/>
                              <wps:cNvCnPr/>
                              <wps:spPr bwMode="auto">
                                <a:xfrm>
                                  <a:off x="2022475" y="3871912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5" name="Line 136"/>
                              <wps:cNvCnPr/>
                              <wps:spPr bwMode="auto">
                                <a:xfrm>
                                  <a:off x="2327275" y="3871912"/>
                                  <a:ext cx="0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6" name="Line 137"/>
                              <wps:cNvCnPr/>
                              <wps:spPr bwMode="auto">
                                <a:xfrm flipH="1">
                                  <a:off x="2024062" y="3932237"/>
                                  <a:ext cx="303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7" name="Line 138"/>
                              <wps:cNvCnPr/>
                              <wps:spPr bwMode="auto">
                                <a:xfrm>
                                  <a:off x="2024062" y="393223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8" name="Line 139"/>
                              <wps:cNvCnPr/>
                              <wps:spPr bwMode="auto">
                                <a:xfrm flipV="1">
                                  <a:off x="2024062" y="390207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9" name="Rectangle 14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6502" y="3721100"/>
                                  <a:ext cx="724718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F6F2D3" w14:textId="2256F50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editParentProfile()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10" name="Line 141"/>
                              <wps:cNvCnPr/>
                              <wps:spPr bwMode="auto">
                                <a:xfrm>
                                  <a:off x="2020887" y="4171950"/>
                                  <a:ext cx="7461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1" name="Line 142"/>
                              <wps:cNvCnPr/>
                              <wps:spPr bwMode="auto">
                                <a:xfrm flipH="1">
                                  <a:off x="2693987" y="417195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2" name="Line 143"/>
                              <wps:cNvCnPr/>
                              <wps:spPr bwMode="auto">
                                <a:xfrm flipH="1" flipV="1">
                                  <a:off x="2693987" y="4140200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3" name="Rectangle 14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46149" y="4032250"/>
                                  <a:ext cx="564882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CE4DF7" w14:textId="29312D03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Update patent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14" name="Line 145"/>
                              <wps:cNvCnPr/>
                              <wps:spPr bwMode="auto">
                                <a:xfrm flipH="1">
                                  <a:off x="2022475" y="4384675"/>
                                  <a:ext cx="744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5" name="Line 146"/>
                              <wps:cNvCnPr/>
                              <wps:spPr bwMode="auto">
                                <a:xfrm>
                                  <a:off x="2022475" y="438467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6" name="Line 147"/>
                              <wps:cNvCnPr/>
                              <wps:spPr bwMode="auto">
                                <a:xfrm flipV="1">
                                  <a:off x="2022475" y="4352925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7" name="Rectangle 14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3925" y="4244975"/>
                                  <a:ext cx="629715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91B0E1" w14:textId="5E988C87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18" name="Line 149"/>
                              <wps:cNvCnPr/>
                              <wps:spPr bwMode="auto">
                                <a:xfrm flipH="1">
                                  <a:off x="904875" y="4818062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9" name="Line 150"/>
                              <wps:cNvCnPr/>
                              <wps:spPr bwMode="auto">
                                <a:xfrm>
                                  <a:off x="904875" y="48180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0" name="Line 151"/>
                              <wps:cNvCnPr/>
                              <wps:spPr bwMode="auto">
                                <a:xfrm flipV="1">
                                  <a:off x="904875" y="4786312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1" name="Rectangle 14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58790" y="4516178"/>
                                  <a:ext cx="7343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E3B91C3" w14:textId="1D53F8FA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edit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22" name="Line 153"/>
                              <wps:cNvCnPr/>
                              <wps:spPr bwMode="auto">
                                <a:xfrm>
                                  <a:off x="904875" y="5219700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3" name="Line 154"/>
                              <wps:cNvCnPr/>
                              <wps:spPr bwMode="auto">
                                <a:xfrm>
                                  <a:off x="1209675" y="5219700"/>
                                  <a:ext cx="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4" name="Line 155"/>
                              <wps:cNvCnPr/>
                              <wps:spPr bwMode="auto">
                                <a:xfrm flipH="1">
                                  <a:off x="908050" y="5281612"/>
                                  <a:ext cx="301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5" name="Line 156"/>
                              <wps:cNvCnPr/>
                              <wps:spPr bwMode="auto">
                                <a:xfrm>
                                  <a:off x="908050" y="528161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6" name="Line 157"/>
                              <wps:cNvCnPr/>
                              <wps:spPr bwMode="auto">
                                <a:xfrm flipV="1">
                                  <a:off x="908050" y="5249862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7" name="Rectangle 14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82605" y="5062537"/>
                                  <a:ext cx="93462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53C094" w14:textId="398351C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 FailMessage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28" name="Line 159"/>
                              <wps:cNvCnPr/>
                              <wps:spPr bwMode="auto">
                                <a:xfrm flipH="1">
                                  <a:off x="904875" y="5653087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9" name="Line 160"/>
                              <wps:cNvCnPr/>
                              <wps:spPr bwMode="auto">
                                <a:xfrm>
                                  <a:off x="904875" y="56530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30" name="Line 161"/>
                              <wps:cNvCnPr/>
                              <wps:spPr bwMode="auto">
                                <a:xfrm flipV="1">
                                  <a:off x="904875" y="56229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31" name="Rectangle 14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84185" y="5513387"/>
                                  <a:ext cx="804314" cy="2240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E0FC655" w14:textId="7DE63482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false error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78DAC6E" id="Group 613" o:spid="_x0000_s2846" style="position:absolute;margin-left:-.5pt;margin-top:.6pt;width:242.4pt;height:468.8pt;z-index:251651079" coordorigin="" coordsize="31119,60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">
                      <v:rect id="Rectangle 1276" o:spid="_x0000_s2847" style="position:absolute;left:14824;top:4717;width:10791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8A30EA0" w14:textId="015486C8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:EditprofileParentController</w:t>
                              </w:r>
                            </w:p>
                          </w:txbxContent>
                        </v:textbox>
                      </v:rect>
                      <v:line id="Line 7" o:spid="_x0000_s2848" style="position:absolute;visibility:visible;mso-wrap-style:square" from="19907,5826" to="19907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" strokeweight="1.5pt">
                        <v:stroke dashstyle="3 1"/>
                      </v:line>
                      <v:group id="Group 1278" o:spid="_x0000_s2849" style="position:absolute;left:18446;width:2937;height:3063" coordorigin="18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nj5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s4Xgyjcygl79AwAA//8DAFBLAQItABQABgAIAAAAIQDb4fbL7gAAAIUBAAATAAAAAAAA&#10;AAAAAAAAAAAAAABbQ29udGVudF9UeXBlc10ueG1sUEsBAi0AFAAGAAgAAAAhAFr0LFu/AAAAFQEA&#10;AAsAAAAAAAAAAAAAAAAAHwEAAF9yZWxzLy5yZWxzUEsBAi0AFAAGAAgAAAAhAGQuePnHAAAA3QAA&#10;AA8AAAAAAAAAAAAAAAAABwIAAGRycy9kb3ducmV2LnhtbFBLBQYAAAAAAwADALcAAAD7AgAAAAA=&#10;">
                        <v:oval id="Oval 1279" o:spid="_x0000_s2850" style="position:absolute;left:18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" fillcolor="#ffc" strokecolor="#1f1a17" strokeweight="1.5pt"/>
                        <v:line id="Line 9" o:spid="_x0000_s2851" style="position:absolute;flip:x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" strokecolor="#1f1a17" strokeweight="1.5pt"/>
                        <v:line id="Line 10" o:spid="_x0000_s2852" style="position:absolute;flip:x y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" strokecolor="#1f1a17" strokeweight="1.5pt"/>
                      </v:group>
                      <v:group id="Group 1282" o:spid="_x0000_s2853" style="position:absolute;left:18446;width:2937;height:3063" coordorigin="18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">
                        <v:oval id="Oval 1283" o:spid="_x0000_s2854" style="position:absolute;left:18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" fillcolor="#ffc" strokecolor="#1f1a17" strokeweight="1.5pt"/>
                        <v:line id="Line 13" o:spid="_x0000_s2855" style="position:absolute;flip:x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" strokecolor="#1f1a17" strokeweight="1.5pt"/>
                        <v:line id="Line 14" o:spid="_x0000_s2856" style="position:absolute;flip:x y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" strokecolor="#1f1a17" strokeweight="1.5pt"/>
                      </v:group>
                      <v:rect id="Rectangle 1286" o:spid="_x0000_s2857" style="position:absolute;left:14824;top:4714;width:10791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274DFFF" w14:textId="22C36260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:EditprofileParentController</w:t>
                              </w:r>
                            </w:p>
                          </w:txbxContent>
                        </v:textbox>
                      </v:rect>
                      <v:rect id="Rectangle 1287" o:spid="_x0000_s2858" style="position:absolute;left:19605;top:17081;width:540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" strokecolor="#903" strokeweight="1.5pt"/>
                      <v:rect id="Rectangle 1288" o:spid="_x0000_s2859" style="position:absolute;left:19605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" strokecolor="#903" strokeweight="1.5pt"/>
                      <v:rect id="Rectangle 1289" o:spid="_x0000_s2860" style="position:absolute;left:19605;top:36591;width:540;height:9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" strokecolor="#903" strokeweight="1.5pt"/>
                      <v:rect id="Rectangle 1290" o:spid="_x0000_s2861" style="position:absolute;left:19605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" strokecolor="#903" strokeweight="1.5pt"/>
                      <v:rect id="Rectangle 1291" o:spid="_x0000_s2862" style="position:absolute;left:19605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" strokecolor="#903" strokeweight="1.5pt"/>
                      <v:rect id="Rectangle 1292" o:spid="_x0000_s2863" style="position:absolute;top:4699;width:3402;height:2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8C22B9A" w14:textId="3CA1CDCD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24" o:spid="_x0000_s2864" style="position:absolute;visibility:visible;mso-wrap-style:square" from="1524,6826" to="1524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" strokeweight="1.5pt">
                        <v:stroke dashstyle="3 1"/>
                      </v:line>
                      <v:group id="Group 1294" o:spid="_x0000_s2865" style="position:absolute;left:431;top:1063;width:2191;height:3001" coordorigin="42862,106362" coordsize="138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5QG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aP36fw/CacINd/AAAA//8DAFBLAQItABQABgAIAAAAIQDb4fbL7gAAAIUBAAATAAAAAAAAAAAA&#10;AAAAAAAAAABbQ29udGVudF9UeXBlc10ueG1sUEsBAi0AFAAGAAgAAAAhAFr0LFu/AAAAFQEAAAsA&#10;AAAAAAAAAAAAAAAAHwEAAF9yZWxzLy5yZWxzUEsBAi0AFAAGAAgAAAAhAFVvlAbEAAAA3QAAAA8A&#10;AAAAAAAAAAAAAAAABwIAAGRycy9kb3ducmV2LnhtbFBLBQYAAAAAAwADALcAAAD4AgAAAAA=&#10;">
                        <v:oval id="Oval 1295" o:spid="_x0000_s2866" style="position:absolute;left:42902;top:106362;width:62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" filled="f" strokecolor="#903" strokeweight="1.5pt"/>
                        <v:line id="Line 26" o:spid="_x0000_s2867" style="position:absolute;visibility:visible;mso-wrap-style:square" from="42931,106424" to="42931,10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" strokecolor="#903" strokeweight="1.5pt"/>
                        <v:line id="Line 27" o:spid="_x0000_s2868" style="position:absolute;visibility:visible;mso-wrap-style:square" from="42882,106440" to="42981,10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" strokecolor="#903" strokeweight="1.5pt"/>
                        <v:shape id="Freeform 28" o:spid="_x0000_s2869" style="position:absolute;left:42862;top:106482;width:138;height:6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group id="Group 1299" o:spid="_x0000_s2870" style="position:absolute;left:431;top:1063;width:2191;height:3001" coordorigin="42862,106362" coordsize="138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">
                        <v:oval id="Oval 1300" o:spid="_x0000_s2871" style="position:absolute;left:42902;top:106362;width:62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" filled="f" strokecolor="#903" strokeweight="1.5pt"/>
                        <v:line id="Line 31" o:spid="_x0000_s2872" style="position:absolute;visibility:visible;mso-wrap-style:square" from="42931,106424" to="42931,10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" strokecolor="#903" strokeweight="1.5pt"/>
                        <v:line id="Line 32" o:spid="_x0000_s2873" style="position:absolute;visibility:visible;mso-wrap-style:square" from="42882,106440" to="42981,10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" strokecolor="#903" strokeweight="1.5pt"/>
                        <v:shape id="Freeform 33" o:spid="_x0000_s2874" style="position:absolute;left:42862;top:106482;width:138;height:6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rect id="Rectangle 1304" o:spid="_x0000_s2875" style="position:absolute;top:4699;width:3402;height:2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C0F975A" w14:textId="2660F70C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1305" o:spid="_x0000_s2876" style="position:absolute;left:1222;top:11572;width:55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" strokecolor="#903" strokeweight="1.5pt"/>
                      <v:rect id="Rectangle 1306" o:spid="_x0000_s2877" style="position:absolute;left:1222;top:14700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" strokecolor="#903" strokeweight="1.5pt"/>
                      <v:rect id="Rectangle 1307" o:spid="_x0000_s2878" style="position:absolute;left:1222;top:31829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" strokecolor="#903" strokeweight="1.5pt"/>
                      <v:rect id="Rectangle 1308" o:spid="_x0000_s2879" style="position:absolute;left:1222;top:11572;width:55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" strokecolor="#903" strokeweight="1.5pt"/>
                      <v:rect id="Rectangle 1309" o:spid="_x0000_s2880" style="position:absolute;left:1222;top:14700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" strokecolor="#903" strokeweight="1.5pt"/>
                      <v:rect id="Rectangle 1310" o:spid="_x0000_s2881" style="position:absolute;left:1222;top:31829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" strokecolor="#903" strokeweight="1.5pt"/>
                      <v:rect id="Rectangle 1311" o:spid="_x0000_s2882" style="position:absolute;left:4555;top:4778;width:949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D2E1A75" w14:textId="70F240C0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EditprofileParentPage</w:t>
                              </w:r>
                            </w:p>
                          </w:txbxContent>
                        </v:textbox>
                      </v:rect>
                      <v:line id="Line 43" o:spid="_x0000_s2883" style="position:absolute;visibility:visible;mso-wrap-style:square" from="8731,6889" to="8731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" strokeweight="1.5pt">
                        <v:stroke dashstyle="3 1"/>
                      </v:line>
                      <v:group id="Group 1313" o:spid="_x0000_s2884" style="position:absolute;left:6540;top:1285;width:4397;height:2858" coordorigin="6540,1285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      <v:oval id="Oval 1314" o:spid="_x0000_s2885" style="position:absolute;left:6541;top:128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" fillcolor="#ffc" strokecolor="#1f1a17" strokeweight="1.5pt"/>
                        <v:line id="Line 45" o:spid="_x0000_s2886" style="position:absolute;visibility:visible;mso-wrap-style:square" from="6540,1286" to="6540,1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" strokecolor="#1f1a17" strokeweight="1.5pt"/>
                        <v:line id="Line 46" o:spid="_x0000_s2887" style="position:absolute;visibility:visible;mso-wrap-style:square" from="6540,1286" to="6541,1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" strokecolor="#1f1a17" strokeweight="1.5pt"/>
                      </v:group>
                      <v:group id="Group 1317" o:spid="_x0000_s2888" style="position:absolute;left:6540;top:1285;width:4397;height:2858" coordorigin="6540,1285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      <v:oval id="Oval 1318" o:spid="_x0000_s2889" style="position:absolute;left:6541;top:128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" fillcolor="#ffc" strokecolor="#1f1a17" strokeweight="1.5pt"/>
                        <v:line id="Line 49" o:spid="_x0000_s2890" style="position:absolute;visibility:visible;mso-wrap-style:square" from="6540,1286" to="6540,1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" strokecolor="#1f1a17" strokeweight="1.5pt"/>
                        <v:line id="Line 50" o:spid="_x0000_s2891" style="position:absolute;visibility:visible;mso-wrap-style:square" from="6540,1286" to="6541,1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" strokecolor="#1f1a17" strokeweight="1.5pt"/>
                      </v:group>
                      <v:rect id="Rectangle 1321" o:spid="_x0000_s2892" style="position:absolute;left:4555;top:4778;width:949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CB9CE45" w14:textId="18AB0B33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EditprofileParentPage</w:t>
                              </w:r>
                            </w:p>
                          </w:txbxContent>
                        </v:textbox>
                      </v:rect>
                      <v:rect id="Rectangle 1322" o:spid="_x0000_s2893" style="position:absolute;left:8429;top:11572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" strokecolor="#903" strokeweight="1.5pt"/>
                      <v:rect id="Rectangle 1323" o:spid="_x0000_s2894" style="position:absolute;left:8429;top:14700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" strokecolor="#903" strokeweight="1.5pt"/>
                      <v:rect id="Rectangle 1324" o:spid="_x0000_s2895" style="position:absolute;left:8429;top:17081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" strokecolor="#903" strokeweight="1.5pt"/>
                      <v:rect id="Rectangle 1325" o:spid="_x0000_s2896" style="position:absolute;left:8429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" strokecolor="#903" strokeweight="1.5pt"/>
                      <v:rect id="Rectangle 1326" o:spid="_x0000_s2897" style="position:absolute;left:8429;top:35864;width:603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" strokecolor="#903" strokeweight="1.5pt"/>
                      <v:rect id="Rectangle 1327" o:spid="_x0000_s2898" style="position:absolute;left:8429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" strokecolor="#903" strokeweight="1.5pt"/>
                      <v:rect id="Rectangle 1328" o:spid="_x0000_s2899" style="position:absolute;left:8429;top:52197;width:540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" strokecolor="#903" strokeweight="1.5pt"/>
                      <v:rect id="Rectangle 1329" o:spid="_x0000_s2900" style="position:absolute;left:8429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" strokecolor="#903" strokeweight="1.5pt"/>
                      <v:rect id="Rectangle 1330" o:spid="_x0000_s2901" style="position:absolute;left:8429;top:11572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" strokecolor="#903" strokeweight="1.5pt"/>
                      <v:rect id="Rectangle 1331" o:spid="_x0000_s2902" style="position:absolute;left:8429;top:14700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" strokecolor="#903" strokeweight="1.5pt"/>
                      <v:rect id="Rectangle 1332" o:spid="_x0000_s2903" style="position:absolute;left:8429;top:17081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" strokecolor="#903" strokeweight="1.5pt"/>
                      <v:rect id="Rectangle 1333" o:spid="_x0000_s2904" style="position:absolute;left:8429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" strokecolor="#903" strokeweight="1.5pt"/>
                      <v:rect id="Rectangle 1334" o:spid="_x0000_s2905" style="position:absolute;left:8429;top:31829;width:651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" strokecolor="#903" strokeweight="1.5pt"/>
                      <v:rect id="Rectangle 1335" o:spid="_x0000_s2906" style="position:absolute;left:8429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" strokecolor="#903" strokeweight="1.5pt"/>
                      <v:rect id="Rectangle 1336" o:spid="_x0000_s2907" style="position:absolute;left:8429;top:52197;width:540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" strokecolor="#903" strokeweight="1.5pt"/>
                      <v:rect id="Rectangle 1337" o:spid="_x0000_s2908" style="position:absolute;left:8429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" strokecolor="#903" strokeweight="1.5pt"/>
                      <v:rect id="Rectangle 1338" o:spid="_x0000_s2909" style="position:absolute;left:19605;top:17081;width:540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" strokecolor="#903" strokeweight="1.5pt"/>
                      <v:rect id="Rectangle 1339" o:spid="_x0000_s2910" style="position:absolute;left:19605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" strokecolor="#903" strokeweight="1.5pt"/>
                      <v:rect id="Rectangle 1340" o:spid="_x0000_s2911" style="position:absolute;left:19605;top:36591;width:540;height:9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" strokecolor="#903" strokeweight="1.5pt"/>
                      <v:rect id="Rectangle 1341" o:spid="_x0000_s2912" style="position:absolute;left:19605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" strokecolor="#903" strokeweight="1.5pt"/>
                      <v:rect id="Rectangle 1342" o:spid="_x0000_s2913" style="position:absolute;left:19605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" strokecolor="#903" strokeweight="1.5pt"/>
                      <v:rect id="Rectangle 1343" o:spid="_x0000_s2914" style="position:absolute;left:25522;top:4587;width:5597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F2B301D" w14:textId="74D96A55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75" o:spid="_x0000_s2915" style="position:absolute;visibility:visible;mso-wrap-style:square" from="28003,6715" to="28003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" strokeweight="1.5pt">
                        <v:stroke dashstyle="3 1"/>
                      </v:line>
                      <v:group id="Group 1345" o:spid="_x0000_s2916" style="position:absolute;left:27103;top:957;width:2190;height:3016" coordorigin="26908,95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hJH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">
                        <v:oval id="Oval 1346" o:spid="_x0000_s2917" style="position:absolute;left:26908;top:95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" filled="f" strokecolor="#903" strokeweight="1.5pt"/>
                        <v:line id="Line 77" o:spid="_x0000_s2918" style="position:absolute;visibility:visible;mso-wrap-style:square" from="26908,953" to="26908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" strokecolor="#903" strokeweight="1.5pt"/>
                        <v:line id="Line 78" o:spid="_x0000_s2919" style="position:absolute;visibility:visible;mso-wrap-style:square" from="26908,953" to="26909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" strokecolor="#903" strokeweight="1.5pt"/>
                        <v:shape id="Freeform 79" o:spid="_x0000_s2920" style="position:absolute;left:26908;top:953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group id="Group 1350" o:spid="_x0000_s2921" style="position:absolute;left:27103;top:957;width:2190;height:3016" coordorigin="26908,95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">
                        <v:oval id="Oval 1351" o:spid="_x0000_s2922" style="position:absolute;left:26908;top:95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" filled="f" strokecolor="#903" strokeweight="1.5pt"/>
                        <v:line id="Line 82" o:spid="_x0000_s2923" style="position:absolute;visibility:visible;mso-wrap-style:square" from="26908,953" to="26908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UhK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OnsxR+v4knyNUPAAAA//8DAFBLAQItABQABgAIAAAAIQDb4fbL7gAAAIUBAAATAAAAAAAAAAAA&#10;AAAAAAAAAABbQ29udGVudF9UeXBlc10ueG1sUEsBAi0AFAAGAAgAAAAhAFr0LFu/AAAAFQEAAAsA&#10;AAAAAAAAAAAAAAAAHwEAAF9yZWxzLy5yZWxzUEsBAi0AFAAGAAgAAAAhAEopSErEAAAA3QAAAA8A&#10;AAAAAAAAAAAAAAAABwIAAGRycy9kb3ducmV2LnhtbFBLBQYAAAAAAwADALcAAAD4AgAAAAA=&#10;" strokecolor="#903" strokeweight="1.5pt"/>
                        <v:line id="Line 83" o:spid="_x0000_s2924" style="position:absolute;visibility:visible;mso-wrap-style:square" from="26908,953" to="26909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" strokecolor="#903" strokeweight="1.5pt"/>
                        <v:shape id="Freeform 84" o:spid="_x0000_s2925" style="position:absolute;left:26908;top:953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rect id="Rectangle 1355" o:spid="_x0000_s2926" style="position:absolute;left:25522;top:4587;width:5597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6E1BCE6" w14:textId="53D131AB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1356" o:spid="_x0000_s2927" style="position:absolute;left:27686;top:22145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" strokecolor="#903" strokeweight="1.5pt"/>
                      <v:rect id="Rectangle 1357" o:spid="_x0000_s2928" style="position:absolute;left:27686;top:41719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" strokecolor="#903" strokeweight="1.5pt"/>
                      <v:rect id="Rectangle 1358" o:spid="_x0000_s2929" style="position:absolute;left:27686;top:22145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" strokecolor="#903" strokeweight="1.5pt"/>
                      <v:rect id="Rectangle 1359" o:spid="_x0000_s2930" style="position:absolute;left:27686;top:41719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" strokecolor="#903" strokeweight="1.5pt"/>
                      <v:line id="Line 91" o:spid="_x0000_s2931" style="position:absolute;visibility:visible;mso-wrap-style:square" from="1825,11572" to="8397,11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" strokecolor="#903" strokeweight="1.5pt"/>
                      <v:line id="Line 92" o:spid="_x0000_s2932" style="position:absolute;flip:x;visibility:visible;mso-wrap-style:square" from="7667,11572" to="8397,11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" strokecolor="#903" strokeweight="1.5pt"/>
                      <v:line id="Line 93" o:spid="_x0000_s2933" style="position:absolute;flip:x y;visibility:visible;mso-wrap-style:square" from="7667,11271" to="8397,11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" strokecolor="#903" strokeweight="1.5pt"/>
                      <v:rect id="Rectangle 1363" o:spid="_x0000_s2934" style="position:absolute;left:3190;top:10175;width:4449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D18A0D8" w14:textId="1B6B5174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5" o:spid="_x0000_s2935" style="position:absolute;visibility:visible;mso-wrap-style:square" from="1825,14700" to="8397,14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" strokecolor="#903" strokeweight="1.5pt"/>
                      <v:line id="Line 96" o:spid="_x0000_s2936" style="position:absolute;flip:x;visibility:visible;mso-wrap-style:square" from="7667,14700" to="8397,15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" strokecolor="#903" strokeweight="1.5pt"/>
                      <v:line id="Line 97" o:spid="_x0000_s2937" style="position:absolute;flip:x y;visibility:visible;mso-wrap-style:square" from="7667,14398" to="8397,14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" strokecolor="#903" strokeweight="1.5pt"/>
                      <v:rect id="Rectangle 1367" o:spid="_x0000_s2938" style="position:absolute;left:2841;top:13303;width:5199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4DF376B" w14:textId="7F208AEE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Select profile</w:t>
                              </w:r>
                            </w:p>
                          </w:txbxContent>
                        </v:textbox>
                      </v:rect>
                      <v:line id="Line 99" o:spid="_x0000_s2939" style="position:absolute;visibility:visible;mso-wrap-style:square" from="9032,17081" to="19573,17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" strokecolor="#903" strokeweight="1.5pt"/>
                      <v:line id="Line 100" o:spid="_x0000_s2940" style="position:absolute;flip:x;visibility:visible;mso-wrap-style:square" from="18843,17081" to="19573,17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" strokecolor="#903" strokeweight="1.5pt"/>
                      <v:line id="Line 101" o:spid="_x0000_s2941" style="position:absolute;flip:x y;visibility:visible;mso-wrap-style:square" from="18843,16779" to="19573,17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" strokecolor="#903" strokeweight="1.5pt"/>
                      <v:rect id="Rectangle 1371" o:spid="_x0000_s2942" style="position:absolute;left:11238;top:15684;width:6445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25DB926" w14:textId="0727731A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getParentProfile</w:t>
                              </w:r>
                            </w:p>
                          </w:txbxContent>
                        </v:textbox>
                      </v:rect>
                      <v:line id="Line 103" o:spid="_x0000_s2943" style="position:absolute;visibility:visible;mso-wrap-style:square" from="20224,19208" to="23272,19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" strokecolor="#903" strokeweight="1.5pt"/>
                      <v:line id="Line 104" o:spid="_x0000_s2944" style="position:absolute;visibility:visible;mso-wrap-style:square" from="23272,19208" to="23272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" strokecolor="#903" strokeweight="1.5pt"/>
                      <v:line id="Line 105" o:spid="_x0000_s2945" style="position:absolute;flip:x;visibility:visible;mso-wrap-style:square" from="20240,19827" to="23272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" strokecolor="#903" strokeweight="1.5pt"/>
                      <v:line id="Line 106" o:spid="_x0000_s2946" style="position:absolute;visibility:visible;mso-wrap-style:square" from="20240,19827" to="20970,20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" strokecolor="#903" strokeweight="1.5pt"/>
                      <v:line id="Line 107" o:spid="_x0000_s2947" style="position:absolute;flip:y;visibility:visible;mso-wrap-style:square" from="20240,19526" to="20970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" strokecolor="#903" strokeweight="1.5pt"/>
                      <v:rect id="Rectangle 1377" o:spid="_x0000_s2948" style="position:absolute;left:21985;top:17811;width:7048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0949FE6" w14:textId="1E7ECAB8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getParentProfile()</w:t>
                              </w:r>
                            </w:p>
                          </w:txbxContent>
                        </v:textbox>
                      </v:rect>
                      <v:line id="Line 109" o:spid="_x0000_s2949" style="position:absolute;visibility:visible;mso-wrap-style:square" from="20208,22145" to="27670,22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" strokecolor="#903" strokeweight="1.5pt"/>
                      <v:line id="Line 110" o:spid="_x0000_s2950" style="position:absolute;flip:x;visibility:visible;mso-wrap-style:square" from="26939,22145" to="27670,22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" strokecolor="#903" strokeweight="1.5pt"/>
                      <v:line id="Line 111" o:spid="_x0000_s2951" style="position:absolute;flip:x y;visibility:visible;mso-wrap-style:square" from="26939,21844" to="27670,22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" strokecolor="#903" strokeweight="1.5pt"/>
                      <v:rect id="Rectangle 1381" o:spid="_x0000_s2952" style="position:absolute;left:20778;top:20748;width:734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0C72422" w14:textId="0133AAD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queryParentprofile</w:t>
                              </w:r>
                            </w:p>
                          </w:txbxContent>
                        </v:textbox>
                      </v:rect>
                      <v:line id="Line 113" o:spid="_x0000_s2953" style="position:absolute;flip:x;visibility:visible;mso-wrap-style:square" from="20224,24272" to="27670,24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" strokecolor="#903" strokeweight="1.5pt">
                        <v:stroke dashstyle="3 1"/>
                      </v:line>
                      <v:line id="Line 114" o:spid="_x0000_s2954" style="position:absolute;visibility:visible;mso-wrap-style:square" from="20224,24272" to="20955,24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" strokecolor="#903" strokeweight="1.5pt"/>
                      <v:line id="Line 115" o:spid="_x0000_s2955" style="position:absolute;flip:y;visibility:visible;mso-wrap-style:square" from="20224,23971" to="20955,24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" strokecolor="#903" strokeweight="1.5pt"/>
                      <v:rect id="Rectangle 1385" o:spid="_x0000_s2956" style="position:absolute;left:22096;top:22875;width:4352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2C1F435" w14:textId="362EDF11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117" o:spid="_x0000_s2957" style="position:absolute;flip:x;visibility:visible;mso-wrap-style:square" from="9048,28416" to="19573,28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" strokecolor="#903" strokeweight="1.5pt"/>
                      <v:line id="Line 118" o:spid="_x0000_s2958" style="position:absolute;visibility:visible;mso-wrap-style:square" from="9048,28416" to="9779,28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" strokecolor="#903" strokeweight="1.5pt"/>
                      <v:line id="Line 119" o:spid="_x0000_s2959" style="position:absolute;flip:y;visibility:visible;mso-wrap-style:square" from="9048,28098" to="9779,28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" strokecolor="#903" strokeweight="1.5pt"/>
                      <v:rect id="Rectangle 1389" o:spid="_x0000_s2960" style="position:absolute;left:10587;top:27019;width:8493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5C27683" w14:textId="3F304F8A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profile details</w:t>
                              </w:r>
                            </w:p>
                          </w:txbxContent>
                        </v:textbox>
                      </v:rect>
                      <v:line id="Line 121" o:spid="_x0000_s2961" style="position:absolute;visibility:visible;mso-wrap-style:square" from="1825,31829" to="8397,3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" strokecolor="#903" strokeweight="1.5pt"/>
                      <v:line id="Line 122" o:spid="_x0000_s2962" style="position:absolute;flip:x;visibility:visible;mso-wrap-style:square" from="7667,31829" to="8397,32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" strokecolor="#903" strokeweight="1.5pt"/>
                      <v:line id="Line 123" o:spid="_x0000_s2963" style="position:absolute;flip:x y;visibility:visible;mso-wrap-style:square" from="7667,31527" to="8397,3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" strokecolor="#903" strokeweight="1.5pt"/>
                      <v:rect id="Rectangle 1393" o:spid="_x0000_s2964" style="position:absolute;left:2682;top:30432;width:5546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0495097" w14:textId="3B68478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Editdata</w:t>
                              </w:r>
                            </w:p>
                          </w:txbxContent>
                        </v:textbox>
                      </v:rect>
                      <v:line id="Line 125" o:spid="_x0000_s2965" style="position:absolute;visibility:visible;mso-wrap-style:square" from="9048,33956" to="12096,33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" strokecolor="#903" strokeweight="1.5pt"/>
                      <v:line id="Line 126" o:spid="_x0000_s2966" style="position:absolute;visibility:visible;mso-wrap-style:square" from="12096,33956" to="12096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" strokecolor="#903" strokeweight="1.5pt"/>
                      <v:line id="Line 127" o:spid="_x0000_s2967" style="position:absolute;flip:x;visibility:visible;mso-wrap-style:square" from="9080,34559" to="12096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" strokecolor="#903" strokeweight="1.5pt"/>
                      <v:line id="Line 128" o:spid="_x0000_s2968" style="position:absolute;visibility:visible;mso-wrap-style:square" from="9080,34559" to="9810,34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" strokecolor="#903" strokeweight="1.5pt"/>
                      <v:line id="Line 129" o:spid="_x0000_s2969" style="position:absolute;flip:y;visibility:visible;mso-wrap-style:square" from="9080,34258" to="9810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" strokecolor="#903" strokeweight="1.5pt"/>
                      <v:rect id="Rectangle 1399" o:spid="_x0000_s2970" style="position:absolute;left:10413;top:32273;width:8492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7A571E5" w14:textId="2A8E1E67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editData Script</w:t>
                              </w:r>
                            </w:p>
                          </w:txbxContent>
                        </v:textbox>
                      </v:rect>
                      <v:line id="Line 131" o:spid="_x0000_s2971" style="position:absolute;visibility:visible;mso-wrap-style:square" from="9032,36591" to="19573,36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" strokecolor="#903" strokeweight="1.5pt"/>
                      <v:line id="Line 132" o:spid="_x0000_s2972" style="position:absolute;flip:x;visibility:visible;mso-wrap-style:square" from="18843,36591" to="19573,36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" strokecolor="#903" strokeweight="1.5pt"/>
                      <v:line id="Line 133" o:spid="_x0000_s2973" style="position:absolute;flip:x y;visibility:visible;mso-wrap-style:square" from="18843,36290" to="19573,36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" strokecolor="#903" strokeweight="1.5pt"/>
                      <v:rect id="Rectangle 1403" o:spid="_x0000_s2974" style="position:absolute;left:11269;top:35194;width:6651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10F2B24" w14:textId="6B8682DB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editParentProfile</w:t>
                              </w:r>
                            </w:p>
                          </w:txbxContent>
                        </v:textbox>
                      </v:rect>
                      <v:line id="Line 135" o:spid="_x0000_s2975" style="position:absolute;visibility:visible;mso-wrap-style:square" from="20224,38719" to="23272,3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" strokecolor="#903" strokeweight="1.5pt"/>
                      <v:line id="Line 136" o:spid="_x0000_s2976" style="position:absolute;visibility:visible;mso-wrap-style:square" from="23272,38719" to="23272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" strokecolor="#903" strokeweight="1.5pt"/>
                      <v:line id="Line 137" o:spid="_x0000_s2977" style="position:absolute;flip:x;visibility:visible;mso-wrap-style:square" from="20240,39322" to="23272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" strokecolor="#903" strokeweight="1.5pt"/>
                      <v:line id="Line 138" o:spid="_x0000_s2978" style="position:absolute;visibility:visible;mso-wrap-style:square" from="20240,39322" to="20970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" strokecolor="#903" strokeweight="1.5pt"/>
                      <v:line id="Line 139" o:spid="_x0000_s2979" style="position:absolute;flip:y;visibility:visible;mso-wrap-style:square" from="20240,39020" to="20970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" strokecolor="#903" strokeweight="1.5pt"/>
                      <v:rect id="Rectangle 1409" o:spid="_x0000_s2980" style="position:absolute;left:21365;top:37211;width:7247;height:2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DF6F2D3" w14:textId="2256F50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editParentProfile()</w:t>
                              </w:r>
                            </w:p>
                          </w:txbxContent>
                        </v:textbox>
                      </v:rect>
                      <v:line id="Line 141" o:spid="_x0000_s2981" style="position:absolute;visibility:visible;mso-wrap-style:square" from="20208,41719" to="27670,41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" strokecolor="#903" strokeweight="1.5pt"/>
                      <v:line id="Line 142" o:spid="_x0000_s2982" style="position:absolute;flip:x;visibility:visible;mso-wrap-style:square" from="26939,41719" to="27670,42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" strokecolor="#903" strokeweight="1.5pt"/>
                      <v:line id="Line 143" o:spid="_x0000_s2983" style="position:absolute;flip:x y;visibility:visible;mso-wrap-style:square" from="26939,41402" to="27670,41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" strokecolor="#903" strokeweight="1.5pt"/>
                      <v:rect id="Rectangle 1413" o:spid="_x0000_s2984" style="position:absolute;left:21461;top:40322;width:5649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5CE4DF7" w14:textId="29312D03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 patent</w:t>
                              </w:r>
                            </w:p>
                          </w:txbxContent>
                        </v:textbox>
                      </v:rect>
                      <v:line id="Line 145" o:spid="_x0000_s2985" style="position:absolute;flip:x;visibility:visible;mso-wrap-style:square" from="20224,43846" to="27670,43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" strokecolor="#903" strokeweight="1.5pt">
                        <v:stroke dashstyle="3 1"/>
                      </v:line>
                      <v:line id="Line 146" o:spid="_x0000_s2986" style="position:absolute;visibility:visible;mso-wrap-style:square" from="20224,43846" to="20955,44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" strokecolor="#903" strokeweight="1.5pt"/>
                      <v:line id="Line 147" o:spid="_x0000_s2987" style="position:absolute;flip:y;visibility:visible;mso-wrap-style:square" from="20224,43529" to="20955,43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" strokecolor="#903" strokeweight="1.5pt"/>
                      <v:rect id="Rectangle 1417" o:spid="_x0000_s2988" style="position:absolute;left:21239;top:42449;width:6297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691B0E1" w14:textId="5E988C87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  <v:line id="Line 149" o:spid="_x0000_s2989" style="position:absolute;flip:x;visibility:visible;mso-wrap-style:square" from="9048,48180" to="19573,48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" strokecolor="#903" strokeweight="1.5pt"/>
                      <v:line id="Line 150" o:spid="_x0000_s2990" style="position:absolute;visibility:visible;mso-wrap-style:square" from="9048,48180" to="9779,48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" strokecolor="#903" strokeweight="1.5pt"/>
                      <v:line id="Line 151" o:spid="_x0000_s2991" style="position:absolute;flip:y;visibility:visible;mso-wrap-style:square" from="9048,47863" to="9779,48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" strokecolor="#903" strokeweight="1.5pt"/>
                      <v:rect id="Rectangle 1421" o:spid="_x0000_s2992" style="position:absolute;left:10587;top:45161;width:734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E3B91C3" w14:textId="1D53F8FA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edit profile</w:t>
                              </w:r>
                            </w:p>
                          </w:txbxContent>
                        </v:textbox>
                      </v:rect>
                      <v:line id="Line 153" o:spid="_x0000_s2993" style="position:absolute;visibility:visible;mso-wrap-style:square" from="9048,52197" to="12096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" strokecolor="#903" strokeweight="1.5pt"/>
                      <v:line id="Line 154" o:spid="_x0000_s2994" style="position:absolute;visibility:visible;mso-wrap-style:square" from="12096,52197" to="12096,52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" strokecolor="#903" strokeweight="1.5pt"/>
                      <v:line id="Line 155" o:spid="_x0000_s2995" style="position:absolute;flip:x;visibility:visible;mso-wrap-style:square" from="9080,52816" to="12096,52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" strokecolor="#903" strokeweight="1.5pt"/>
                      <v:line id="Line 156" o:spid="_x0000_s2996" style="position:absolute;visibility:visible;mso-wrap-style:square" from="9080,52816" to="9810,531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" strokecolor="#903" strokeweight="1.5pt"/>
                      <v:line id="Line 157" o:spid="_x0000_s2997" style="position:absolute;flip:y;visibility:visible;mso-wrap-style:square" from="9080,52498" to="9810,52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" strokecolor="#903" strokeweight="1.5pt"/>
                      <v:rect id="Rectangle 1427" o:spid="_x0000_s2998" style="position:absolute;left:11826;top:50625;width:9346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E53C094" w14:textId="398351C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 FailMessage Script</w:t>
                              </w:r>
                            </w:p>
                          </w:txbxContent>
                        </v:textbox>
                      </v:rect>
                      <v:line id="Line 159" o:spid="_x0000_s2999" style="position:absolute;flip:x;visibility:visible;mso-wrap-style:square" from="9048,56530" to="19573,5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" strokecolor="#903" strokeweight="1.5pt"/>
                      <v:line id="Line 160" o:spid="_x0000_s3000" style="position:absolute;visibility:visible;mso-wrap-style:square" from="9048,56530" to="9779,56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" strokecolor="#903" strokeweight="1.5pt"/>
                      <v:line id="Line 161" o:spid="_x0000_s3001" style="position:absolute;flip:y;visibility:visible;mso-wrap-style:square" from="9048,56229" to="9779,5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" strokecolor="#903" strokeweight="1.5pt"/>
                      <v:rect id="Rectangle 1431" o:spid="_x0000_s3002" style="position:absolute;left:10841;top:55133;width:8043;height:224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E0FC655" w14:textId="7DE63482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false error message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1E4BD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31" behindDoc="0" locked="0" layoutInCell="1" allowOverlap="1" wp14:anchorId="0907A8DD" wp14:editId="0123E4AC">
                      <wp:simplePos x="0" y="0"/>
                      <wp:positionH relativeFrom="column">
                        <wp:posOffset>-1964218</wp:posOffset>
                      </wp:positionH>
                      <wp:positionV relativeFrom="paragraph">
                        <wp:posOffset>6017895</wp:posOffset>
                      </wp:positionV>
                      <wp:extent cx="4686300" cy="457200"/>
                      <wp:effectExtent l="0" t="0" r="0" b="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86300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D8A93C0" w14:textId="1FD2AA95" w:rsidR="0077020A" w:rsidRPr="003E79E7" w:rsidRDefault="0077020A" w:rsidP="003E79E7">
                                  <w:pPr>
                                    <w:pStyle w:val="Caption"/>
                                    <w:keepNext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26" w:name="_Toc115201684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29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Edit parent profile</w:t>
                                  </w:r>
                                  <w:bookmarkEnd w:id="126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07A8DD" id="Text Box 60" o:spid="_x0000_s3003" type="#_x0000_t202" style="position:absolute;margin-left:-154.65pt;margin-top:473.85pt;width:369pt;height:36pt;z-index:25165113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" stroked="f">
                      <v:textbox inset="0,0,0,0">
                        <w:txbxContent>
                          <w:p w14:paraId="3D8A93C0" w14:textId="1FD2AA95" w:rsidR="0077020A" w:rsidRPr="003E79E7" w:rsidRDefault="0077020A" w:rsidP="003E79E7">
                            <w:pPr>
                              <w:pStyle w:val="Caption"/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7" w:name="_Toc115201684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29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Edit parent profile</w:t>
                            </w:r>
                            <w:bookmarkEnd w:id="127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840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095" behindDoc="0" locked="0" layoutInCell="1" allowOverlap="1" wp14:anchorId="44920AFC" wp14:editId="55A65C70">
                      <wp:simplePos x="0" y="0"/>
                      <wp:positionH relativeFrom="column">
                        <wp:posOffset>-2967990</wp:posOffset>
                      </wp:positionH>
                      <wp:positionV relativeFrom="paragraph">
                        <wp:posOffset>6014085</wp:posOffset>
                      </wp:positionV>
                      <wp:extent cx="6042660" cy="635"/>
                      <wp:effectExtent l="0" t="0" r="0" b="7620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266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F7128D1" w14:textId="15F2A75B" w:rsidR="00E8407F" w:rsidRPr="00084BB6" w:rsidRDefault="00E8407F" w:rsidP="00E8407F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28" w:name="_Toc98702740"/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FC3FB3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27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  <w:t>Edit parent profile</w:t>
                                  </w:r>
                                  <w:bookmarkEnd w:id="128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4920AFC" id="Text Box 70" o:spid="_x0000_s3004" type="#_x0000_t202" style="position:absolute;margin-left:-233.7pt;margin-top:473.55pt;width:475.8pt;height:.05pt;z-index:2516510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" stroked="f">
                      <v:textbox style="mso-fit-shape-to-text:t" inset="0,0,0,0">
                        <w:txbxContent>
                          <w:p w14:paraId="2F7128D1" w14:textId="15F2A75B" w:rsidR="00E8407F" w:rsidRPr="00084BB6" w:rsidRDefault="00E8407F" w:rsidP="00E8407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9" w:name="_Toc98702740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FC3FB3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27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Edit parent profile</w:t>
                            </w:r>
                            <w:bookmarkEnd w:id="129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383C9C41" w14:textId="6FEF7997" w:rsidR="00E65256" w:rsidRPr="009F1F59" w:rsidRDefault="00E65256" w:rsidP="00E65256">
      <w:pPr>
        <w:ind w:firstLine="720"/>
        <w:rPr>
          <w:rFonts w:ascii="TH SarabunPSK" w:hAnsi="TH SarabunPSK" w:cs="TH SarabunPSK"/>
          <w:sz w:val="24"/>
          <w:szCs w:val="24"/>
        </w:rPr>
      </w:pPr>
    </w:p>
    <w:p w14:paraId="473284BA" w14:textId="5230638F" w:rsidR="00E65256" w:rsidRDefault="00E65256" w:rsidP="00E65256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2568527F" w14:textId="77777777" w:rsidR="00E8407F" w:rsidRPr="009F1F59" w:rsidRDefault="00E8407F" w:rsidP="00E65256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062B0CAA" w14:textId="7DEE363D" w:rsidR="001E4BD9" w:rsidRDefault="001B146B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36A3CECD" wp14:editId="07AB95C3">
                <wp:simplePos x="0" y="0"/>
                <wp:positionH relativeFrom="column">
                  <wp:posOffset>3280699</wp:posOffset>
                </wp:positionH>
                <wp:positionV relativeFrom="paragraph">
                  <wp:posOffset>693420</wp:posOffset>
                </wp:positionV>
                <wp:extent cx="214745" cy="242455"/>
                <wp:effectExtent l="0" t="0" r="0" b="571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408939" w14:textId="77777777" w:rsidR="001B146B" w:rsidRDefault="001B146B" w:rsidP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3CECD" id="Text Box 25" o:spid="_x0000_s3005" type="#_x0000_t202" style="position:absolute;left:0;text-align:left;margin-left:258.3pt;margin-top:54.6pt;width:16.9pt;height:19.1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bMXHQIAADQ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" filled="f" stroked="f" strokeweight=".5pt">
                <v:textbox>
                  <w:txbxContent>
                    <w:p w14:paraId="5E408939" w14:textId="77777777" w:rsidR="001B146B" w:rsidRDefault="001B146B" w:rsidP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1A36DF46" wp14:editId="487D3D75">
                <wp:simplePos x="0" y="0"/>
                <wp:positionH relativeFrom="column">
                  <wp:posOffset>2115878</wp:posOffset>
                </wp:positionH>
                <wp:positionV relativeFrom="paragraph">
                  <wp:posOffset>694055</wp:posOffset>
                </wp:positionV>
                <wp:extent cx="214745" cy="242455"/>
                <wp:effectExtent l="0" t="0" r="0" b="571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EDA8A8" w14:textId="7CBA9631" w:rsidR="001B146B" w:rsidRDefault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6DF46" id="Text Box 21" o:spid="_x0000_s3006" type="#_x0000_t202" style="position:absolute;left:0;text-align:left;margin-left:166.6pt;margin-top:54.65pt;width:16.9pt;height:19.1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/zCHQIAADQ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" filled="f" stroked="f" strokeweight=".5pt">
                <v:textbox>
                  <w:txbxContent>
                    <w:p w14:paraId="16EDA8A8" w14:textId="7CBA9631" w:rsidR="001B146B" w:rsidRDefault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5982C00" wp14:editId="5B0E23B8">
                <wp:simplePos x="0" y="0"/>
                <wp:positionH relativeFrom="column">
                  <wp:posOffset>2118360</wp:posOffset>
                </wp:positionH>
                <wp:positionV relativeFrom="paragraph">
                  <wp:posOffset>939165</wp:posOffset>
                </wp:positionV>
                <wp:extent cx="1379220" cy="0"/>
                <wp:effectExtent l="38100" t="76200" r="0" b="1143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92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90033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10D3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166.8pt;margin-top:73.95pt;width:108.6pt;height:0;flip:x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" strokecolor="#903" strokeweight=".5pt">
                <v:stroke endarrow="open" joinstyle="miter"/>
              </v:shape>
            </w:pict>
          </mc:Fallback>
        </mc:AlternateContent>
      </w:r>
      <w:r w:rsidRP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1701760" behindDoc="0" locked="0" layoutInCell="1" allowOverlap="1" wp14:anchorId="428FFC1D" wp14:editId="78FB4835">
            <wp:simplePos x="0" y="0"/>
            <wp:positionH relativeFrom="column">
              <wp:posOffset>1127760</wp:posOffset>
            </wp:positionH>
            <wp:positionV relativeFrom="paragraph">
              <wp:posOffset>611505</wp:posOffset>
            </wp:positionV>
            <wp:extent cx="1036320" cy="769620"/>
            <wp:effectExtent l="0" t="0" r="0" b="0"/>
            <wp:wrapThrough wrapText="bothSides">
              <wp:wrapPolygon edited="0">
                <wp:start x="0" y="0"/>
                <wp:lineTo x="397" y="20851"/>
                <wp:lineTo x="21044" y="20851"/>
                <wp:lineTo x="21044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 b="19682"/>
                    <a:stretch/>
                  </pic:blipFill>
                  <pic:spPr bwMode="auto">
                    <a:xfrm>
                      <a:off x="0" y="0"/>
                      <a:ext cx="10363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B146B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1E4BD9" w:rsidRPr="008D2F39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7956929D" wp14:editId="6B34A8BA">
            <wp:extent cx="1285818" cy="19560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557" cy="196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F90B" w14:textId="3715A9C9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0" w:name="_Toc115201685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parent profile</w:t>
      </w:r>
      <w:bookmarkEnd w:id="130"/>
    </w:p>
    <w:p w14:paraId="442D81F6" w14:textId="143E7FA3" w:rsidR="00176676" w:rsidRPr="00E8407F" w:rsidRDefault="00176676">
      <w:pPr>
        <w:rPr>
          <w:rFonts w:ascii="TH SarabunPSK" w:hAnsi="TH SarabunPSK" w:cs="TH SarabunPSK"/>
          <w:b/>
          <w:bCs/>
          <w:sz w:val="28"/>
          <w:u w:val="single"/>
        </w:rPr>
      </w:pPr>
    </w:p>
    <w:p w14:paraId="250D0F0B" w14:textId="77777777" w:rsidR="00172A54" w:rsidRPr="009F1F59" w:rsidRDefault="00172A54" w:rsidP="00172A5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90AD37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8DC3E92" wp14:editId="5E39DD6E">
            <wp:extent cx="2614012" cy="5655600"/>
            <wp:effectExtent l="0" t="0" r="0" b="2540"/>
            <wp:docPr id="167" name="Graphic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81B2" w14:textId="53C54383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1" w:name="_Toc11520168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Add children</w:t>
      </w:r>
      <w:bookmarkEnd w:id="131"/>
    </w:p>
    <w:p w14:paraId="3CB33BF9" w14:textId="5AE7A0EF" w:rsidR="00172A54" w:rsidRDefault="00172A5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15DB74" w14:textId="77777777" w:rsidR="00084BB6" w:rsidRDefault="00084BB6">
      <w:pPr>
        <w:rPr>
          <w:rFonts w:ascii="TH SarabunPSK" w:hAnsi="TH SarabunPSK" w:cs="TH SarabunPSK"/>
          <w:b/>
          <w:bCs/>
          <w:sz w:val="28"/>
        </w:rPr>
      </w:pPr>
    </w:p>
    <w:p w14:paraId="751F7374" w14:textId="529D2479" w:rsidR="00BE2819" w:rsidRDefault="00BE2819">
      <w:pPr>
        <w:rPr>
          <w:rFonts w:ascii="TH SarabunPSK" w:hAnsi="TH SarabunPSK" w:cs="TH SarabunPSK"/>
          <w:b/>
          <w:bCs/>
          <w:sz w:val="28"/>
        </w:rPr>
      </w:pPr>
    </w:p>
    <w:p w14:paraId="718D0F32" w14:textId="4B8CD7D1" w:rsidR="00BE2819" w:rsidRDefault="00BE2819">
      <w:pPr>
        <w:rPr>
          <w:rFonts w:ascii="TH SarabunPSK" w:hAnsi="TH SarabunPSK" w:cs="TH SarabunPSK"/>
          <w:b/>
          <w:bCs/>
          <w:sz w:val="28"/>
        </w:rPr>
      </w:pPr>
    </w:p>
    <w:p w14:paraId="75404111" w14:textId="77777777" w:rsidR="00BE2819" w:rsidRPr="009F1F59" w:rsidRDefault="00BE2819">
      <w:pPr>
        <w:rPr>
          <w:rFonts w:ascii="TH SarabunPSK" w:hAnsi="TH SarabunPSK" w:cs="TH SarabunPSK"/>
          <w:b/>
          <w:bCs/>
          <w:sz w:val="28"/>
        </w:rPr>
      </w:pPr>
    </w:p>
    <w:p w14:paraId="2C100C4C" w14:textId="1CD7F2F2" w:rsidR="000217A1" w:rsidRPr="009F1F59" w:rsidRDefault="000217A1" w:rsidP="000217A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9C1C5C" w:rsidRPr="009F1F59">
        <w:rPr>
          <w:rFonts w:ascii="TH SarabunPSK" w:hAnsi="TH SarabunPSK" w:cs="TH SarabunPSK"/>
          <w:b/>
          <w:bCs/>
          <w:sz w:val="32"/>
          <w:szCs w:val="32"/>
        </w:rPr>
        <w:t>Add children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E2819" w14:paraId="2958DCA4" w14:textId="77777777" w:rsidTr="00BE2819">
        <w:tc>
          <w:tcPr>
            <w:tcW w:w="4675" w:type="dxa"/>
          </w:tcPr>
          <w:p w14:paraId="018C32CC" w14:textId="4EFC1647" w:rsidR="00B8171D" w:rsidRDefault="00B8171D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BAF23D2" w14:textId="77777777" w:rsidR="00B8171D" w:rsidRDefault="00B8171D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596FE65" w14:textId="77777777" w:rsidR="00B8171D" w:rsidRDefault="00B8171D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710B21C" w14:textId="38FE0F20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368DCC57" w14:textId="77777777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78E4FC38" w14:textId="77777777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03ACEFA7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>Add children</w:t>
            </w:r>
          </w:p>
          <w:p w14:paraId="1C727E29" w14:textId="3BBBEF3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1E91F5CB" w14:textId="0CAA0BE9" w:rsidR="00BE2819" w:rsidRPr="00B8171D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ผู้ใช้กรอกรายละเอียดนักเรียนในแบบฟอร์มข้อมูลนักเรียน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</w:t>
            </w:r>
          </w:p>
          <w:p w14:paraId="608F3CD8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ระบบตรวจสอบความครบถ้วนของข้อมูลจากสคริปต์</w:t>
            </w:r>
          </w:p>
          <w:p w14:paraId="721E0AF9" w14:textId="009D4568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0597F0DD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ระบบรับค่าข้อมูลนักเรียนจากผู้ใช้กรอก</w:t>
            </w:r>
          </w:p>
          <w:p w14:paraId="3100123F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6AC8CB0F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ระบบตรวจสอบสถานะการบันทึกข้อมูลโดย</w:t>
            </w:r>
          </w:p>
          <w:p w14:paraId="3422E5ED" w14:textId="20B31FEA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5.1 -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ระบบบันทึกข้อมูลนักเรียนลงในฐานข้อมูล</w:t>
            </w:r>
          </w:p>
          <w:p w14:paraId="39DB8918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5.2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ระบบคืนค่าสถานะการบันทึกข้อมูลนักเรียน</w:t>
            </w:r>
          </w:p>
          <w:p w14:paraId="362728F3" w14:textId="09FE5582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175AB3D8" w14:textId="3BB7032B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ระบบแสดงผลการบันทึกข้อมูลนักเรียนที่สมบูรณ์</w:t>
            </w:r>
          </w:p>
          <w:p w14:paraId="0DB2167A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0414F1DC" w14:textId="7E55744B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328F267E" w14:textId="27DD298B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8C471A3" w14:textId="7595E1B0" w:rsidR="00BE2819" w:rsidRPr="009F1F59" w:rsidRDefault="00BE2819" w:rsidP="00BE2819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3.1 –</w:t>
            </w:r>
            <w:r w:rsidR="00450CC3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 ในกรณีที่กรอกข้อมูลเด็กไม่ครบถ้วนหรือไม่ถูกต้อง</w:t>
            </w:r>
          </w:p>
          <w:p w14:paraId="63484717" w14:textId="77777777" w:rsidR="00BE2819" w:rsidRPr="009F1F59" w:rsidRDefault="00BE2819" w:rsidP="00BE2819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ระบบจะแสดงข้อความ “กรุณากรอกข้อมูลให้ถูกต้อง”</w:t>
            </w:r>
          </w:p>
          <w:p w14:paraId="4E426064" w14:textId="77777777" w:rsidR="00BE2819" w:rsidRDefault="00BE2819" w:rsidP="000217A1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4675" w:type="dxa"/>
          </w:tcPr>
          <w:p w14:paraId="6378B8DD" w14:textId="75D3F1A3" w:rsidR="00BE2819" w:rsidRDefault="001E4BD9" w:rsidP="000217A1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32" behindDoc="0" locked="0" layoutInCell="1" allowOverlap="1" wp14:anchorId="12E65F47" wp14:editId="59085740">
                      <wp:simplePos x="0" y="0"/>
                      <wp:positionH relativeFrom="column">
                        <wp:posOffset>-2989580</wp:posOffset>
                      </wp:positionH>
                      <wp:positionV relativeFrom="paragraph">
                        <wp:posOffset>4453890</wp:posOffset>
                      </wp:positionV>
                      <wp:extent cx="5718810" cy="200025"/>
                      <wp:effectExtent l="0" t="0" r="0" b="952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8810" cy="20002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1D294BB" w14:textId="536F2F87" w:rsidR="0077020A" w:rsidRPr="003E79E7" w:rsidRDefault="0077020A" w:rsidP="001E4BD9">
                                  <w:pPr>
                                    <w:pStyle w:val="Caption"/>
                                    <w:keepNext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32" w:name="_Toc115201687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32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Add children</w:t>
                                  </w:r>
                                  <w:bookmarkEnd w:id="13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65F47" id="Text Box 62" o:spid="_x0000_s3007" type="#_x0000_t202" style="position:absolute;margin-left:-235.4pt;margin-top:350.7pt;width:450.3pt;height:15.75pt;z-index:2516511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" stroked="f">
                      <v:textbox inset="0,0,0,0">
                        <w:txbxContent>
                          <w:p w14:paraId="41D294BB" w14:textId="536F2F87" w:rsidR="0077020A" w:rsidRPr="003E79E7" w:rsidRDefault="0077020A" w:rsidP="001E4BD9">
                            <w:pPr>
                              <w:pStyle w:val="Caption"/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3" w:name="_Toc115201687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32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Add children</w:t>
                            </w:r>
                            <w:bookmarkEnd w:id="133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E2819" w:rsidRPr="00BE2819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1080" behindDoc="0" locked="0" layoutInCell="1" allowOverlap="1" wp14:anchorId="6698D2D1" wp14:editId="03EB76E9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6350</wp:posOffset>
                      </wp:positionV>
                      <wp:extent cx="2901316" cy="4387588"/>
                      <wp:effectExtent l="0" t="0" r="13335" b="32385"/>
                      <wp:wrapNone/>
                      <wp:docPr id="1432" name="Group 5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01316" cy="4387588"/>
                                <a:chOff x="0" y="1"/>
                                <a:chExt cx="3921840" cy="5930900"/>
                              </a:xfrm>
                            </wpg:grpSpPr>
                            <wps:wsp>
                              <wps:cNvPr id="1433" name="Rectangle 14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5638"/>
                                  <a:ext cx="45493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5FCD1C" w14:textId="037955E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34" name="Line 6"/>
                              <wps:cNvCnPr/>
                              <wps:spPr bwMode="auto">
                                <a:xfrm>
                                  <a:off x="211137" y="882650"/>
                                  <a:ext cx="0" cy="50482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35" name="Group 14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9042" y="80963"/>
                                  <a:ext cx="304801" cy="417513"/>
                                  <a:chOff x="58737" y="80963"/>
                                  <a:chExt cx="192" cy="263"/>
                                </a:xfrm>
                              </wpg:grpSpPr>
                              <wps:wsp>
                                <wps:cNvPr id="1436" name="Oval 14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8792" y="80963"/>
                                    <a:ext cx="87" cy="8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37" name="Line 8"/>
                                <wps:cNvCnPr/>
                                <wps:spPr bwMode="auto">
                                  <a:xfrm>
                                    <a:off x="58833" y="81049"/>
                                    <a:ext cx="0" cy="8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38" name="Line 9"/>
                                <wps:cNvCnPr/>
                                <wps:spPr bwMode="auto">
                                  <a:xfrm>
                                    <a:off x="58764" y="81072"/>
                                    <a:ext cx="13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39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37" y="81130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440" name="Group 14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9042" y="80963"/>
                                  <a:ext cx="304801" cy="417513"/>
                                  <a:chOff x="58737" y="80963"/>
                                  <a:chExt cx="192" cy="263"/>
                                </a:xfrm>
                              </wpg:grpSpPr>
                              <wps:wsp>
                                <wps:cNvPr id="1441" name="Oval 14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8792" y="80963"/>
                                    <a:ext cx="87" cy="8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42" name="Line 13"/>
                                <wps:cNvCnPr/>
                                <wps:spPr bwMode="auto">
                                  <a:xfrm>
                                    <a:off x="58833" y="81049"/>
                                    <a:ext cx="0" cy="8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3" name="Line 14"/>
                                <wps:cNvCnPr/>
                                <wps:spPr bwMode="auto">
                                  <a:xfrm>
                                    <a:off x="58764" y="81072"/>
                                    <a:ext cx="13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4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37" y="81130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445" name="Rectangle 14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5638"/>
                                  <a:ext cx="45493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30C875" w14:textId="60E1C10E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46" name="Rectangle 14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47" name="Rectangle 14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955800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48" name="Rectangle 14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49" name="Rectangle 14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955800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50" name="Rectangle 14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5807" y="518978"/>
                                  <a:ext cx="1042905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345D2C" w14:textId="4FB82820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AddChildrenPage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51" name="Line 23"/>
                              <wps:cNvCnPr/>
                              <wps:spPr bwMode="auto">
                                <a:xfrm>
                                  <a:off x="1355725" y="811213"/>
                                  <a:ext cx="0" cy="511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52" name="Group 145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52512" y="33338"/>
                                  <a:ext cx="611188" cy="396875"/>
                                  <a:chOff x="1052512" y="33338"/>
                                  <a:chExt cx="385" cy="250"/>
                                </a:xfrm>
                              </wpg:grpSpPr>
                              <wps:wsp>
                                <wps:cNvPr id="1453" name="Oval 14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52640" y="33338"/>
                                    <a:ext cx="257" cy="25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54" name="Line 25"/>
                                <wps:cNvCnPr/>
                                <wps:spPr bwMode="auto">
                                  <a:xfrm>
                                    <a:off x="1052512" y="33397"/>
                                    <a:ext cx="0" cy="1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55" name="Line 26"/>
                                <wps:cNvCnPr/>
                                <wps:spPr bwMode="auto">
                                  <a:xfrm>
                                    <a:off x="1052512" y="33464"/>
                                    <a:ext cx="12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456" name="Group 14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52512" y="33338"/>
                                  <a:ext cx="611188" cy="396875"/>
                                  <a:chOff x="1052512" y="33338"/>
                                  <a:chExt cx="385" cy="250"/>
                                </a:xfrm>
                              </wpg:grpSpPr>
                              <wps:wsp>
                                <wps:cNvPr id="1457" name="Oval 14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52640" y="33338"/>
                                    <a:ext cx="257" cy="25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58" name="Line 29"/>
                                <wps:cNvCnPr/>
                                <wps:spPr bwMode="auto">
                                  <a:xfrm>
                                    <a:off x="1052512" y="33397"/>
                                    <a:ext cx="0" cy="1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59" name="Line 30"/>
                                <wps:cNvCnPr/>
                                <wps:spPr bwMode="auto">
                                  <a:xfrm>
                                    <a:off x="1052512" y="33464"/>
                                    <a:ext cx="12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460" name="Rectangle 14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5807" y="518978"/>
                                  <a:ext cx="1042905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54D988" w14:textId="66E83EFF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AddChildrenPage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61" name="Rectangle 14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2" name="Rectangle 14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955800"/>
                                  <a:ext cx="76200" cy="611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3" name="Rectangle 14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2820988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4" name="Rectangle 14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4127500"/>
                                  <a:ext cx="76200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5" name="Rectangle 14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5354638"/>
                                  <a:ext cx="76200" cy="3143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6" name="Rectangle 14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7" name="Rectangle 14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955800"/>
                                  <a:ext cx="76200" cy="611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8" name="Rectangle 14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2820988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9" name="Rectangle 14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4127500"/>
                                  <a:ext cx="76200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70" name="Rectangle 14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5354638"/>
                                  <a:ext cx="76200" cy="3143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71" name="Rectangle 14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089" y="515808"/>
                                  <a:ext cx="1283246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0B838F" w14:textId="76C5A1A3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AddChildrenController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72" name="Line 44"/>
                              <wps:cNvCnPr/>
                              <wps:spPr bwMode="auto">
                                <a:xfrm>
                                  <a:off x="2466975" y="811213"/>
                                  <a:ext cx="0" cy="511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73" name="Group 147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63775" y="1"/>
                                  <a:ext cx="407988" cy="427038"/>
                                  <a:chOff x="2263775" y="0"/>
                                  <a:chExt cx="257" cy="269"/>
                                </a:xfrm>
                              </wpg:grpSpPr>
                              <wps:wsp>
                                <wps:cNvPr id="1474" name="Oval 14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63775" y="21"/>
                                    <a:ext cx="257" cy="24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75" name="Line 46"/>
                                <wps:cNvCnPr/>
                                <wps:spPr bwMode="auto">
                                  <a:xfrm flipH="1">
                                    <a:off x="2263877" y="0"/>
                                    <a:ext cx="56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76" name="Line 47"/>
                                <wps:cNvCnPr/>
                                <wps:spPr bwMode="auto">
                                  <a:xfrm flipH="1" flipV="1">
                                    <a:off x="2263877" y="24"/>
                                    <a:ext cx="56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477" name="Group 14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63775" y="1"/>
                                  <a:ext cx="407988" cy="427038"/>
                                  <a:chOff x="2263775" y="0"/>
                                  <a:chExt cx="257" cy="269"/>
                                </a:xfrm>
                              </wpg:grpSpPr>
                              <wps:wsp>
                                <wps:cNvPr id="1478" name="Oval 14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63775" y="21"/>
                                    <a:ext cx="257" cy="24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79" name="Line 50"/>
                                <wps:cNvCnPr/>
                                <wps:spPr bwMode="auto">
                                  <a:xfrm flipH="1">
                                    <a:off x="2263877" y="0"/>
                                    <a:ext cx="56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80" name="Line 51"/>
                                <wps:cNvCnPr/>
                                <wps:spPr bwMode="auto">
                                  <a:xfrm flipH="1" flipV="1">
                                    <a:off x="2263877" y="24"/>
                                    <a:ext cx="56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481" name="Rectangle 14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089" y="515808"/>
                                  <a:ext cx="1283246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37DC17" w14:textId="16D6E4BA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AddChildrenController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82" name="Rectangle 14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4112" y="2820988"/>
                                  <a:ext cx="76200" cy="1552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83" name="Rectangle 14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4112" y="2820988"/>
                                  <a:ext cx="76200" cy="1552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84" name="Rectangle 14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3351" y="515808"/>
                                  <a:ext cx="748488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FC34E1" w14:textId="4D116672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85" name="Line 57"/>
                              <wps:cNvCnPr/>
                              <wps:spPr bwMode="auto">
                                <a:xfrm>
                                  <a:off x="3517900" y="811213"/>
                                  <a:ext cx="0" cy="511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86" name="Group 148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83028" y="9597"/>
                                  <a:ext cx="304801" cy="419102"/>
                                  <a:chOff x="3365500" y="9525"/>
                                  <a:chExt cx="192" cy="264"/>
                                </a:xfrm>
                              </wpg:grpSpPr>
                              <wps:wsp>
                                <wps:cNvPr id="1487" name="Oval 14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5554" y="9525"/>
                                    <a:ext cx="87" cy="8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88" name="Line 59"/>
                                <wps:cNvCnPr/>
                                <wps:spPr bwMode="auto">
                                  <a:xfrm>
                                    <a:off x="3365596" y="9611"/>
                                    <a:ext cx="0" cy="8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89" name="Line 60"/>
                                <wps:cNvCnPr/>
                                <wps:spPr bwMode="auto">
                                  <a:xfrm>
                                    <a:off x="3365527" y="9634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90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5500" y="9693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491" name="Group 14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83028" y="9597"/>
                                  <a:ext cx="304801" cy="419102"/>
                                  <a:chOff x="3365500" y="9525"/>
                                  <a:chExt cx="192" cy="264"/>
                                </a:xfrm>
                              </wpg:grpSpPr>
                              <wps:wsp>
                                <wps:cNvPr id="1492" name="Oval 14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5554" y="9525"/>
                                    <a:ext cx="87" cy="8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93" name="Line 64"/>
                                <wps:cNvCnPr/>
                                <wps:spPr bwMode="auto">
                                  <a:xfrm>
                                    <a:off x="3365596" y="9611"/>
                                    <a:ext cx="0" cy="8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94" name="Line 65"/>
                                <wps:cNvCnPr/>
                                <wps:spPr bwMode="auto">
                                  <a:xfrm>
                                    <a:off x="3365527" y="9634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95" name="Freeform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5500" y="9693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496" name="Rectangle 14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3352" y="515808"/>
                                  <a:ext cx="748488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CDD48A" w14:textId="2F940A11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97" name="Rectangle 14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75037" y="3536950"/>
                                  <a:ext cx="76200" cy="287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98" name="Rectangle 14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75037" y="3536950"/>
                                  <a:ext cx="76200" cy="287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99" name="Line 71"/>
                              <wps:cNvCnPr/>
                              <wps:spPr bwMode="auto">
                                <a:xfrm>
                                  <a:off x="254000" y="1533525"/>
                                  <a:ext cx="1057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0" name="Line 72"/>
                              <wps:cNvCnPr/>
                              <wps:spPr bwMode="auto">
                                <a:xfrm flipH="1">
                                  <a:off x="1209675" y="153352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1" name="Line 73"/>
                              <wps:cNvCnPr/>
                              <wps:spPr bwMode="auto">
                                <a:xfrm flipH="1" flipV="1">
                                  <a:off x="1209675" y="149066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2" name="Rectangle 15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3869" y="1337923"/>
                                  <a:ext cx="568233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43F632" w14:textId="5D53022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03" name="Line 75"/>
                              <wps:cNvCnPr/>
                              <wps:spPr bwMode="auto">
                                <a:xfrm>
                                  <a:off x="254000" y="1955800"/>
                                  <a:ext cx="1057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4" name="Line 76"/>
                              <wps:cNvCnPr/>
                              <wps:spPr bwMode="auto">
                                <a:xfrm flipH="1">
                                  <a:off x="1209675" y="1955800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5" name="Line 77"/>
                              <wps:cNvCnPr/>
                              <wps:spPr bwMode="auto">
                                <a:xfrm flipH="1" flipV="1">
                                  <a:off x="1209675" y="1912938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6" name="Rectangle 15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3373" y="1760088"/>
                                  <a:ext cx="98282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9882C9" w14:textId="54871D36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input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children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07" name="Line 79"/>
                              <wps:cNvCnPr/>
                              <wps:spPr bwMode="auto">
                                <a:xfrm>
                                  <a:off x="1401762" y="2251075"/>
                                  <a:ext cx="42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8" name="Line 80"/>
                              <wps:cNvCnPr/>
                              <wps:spPr bwMode="auto">
                                <a:xfrm>
                                  <a:off x="1824037" y="2251075"/>
                                  <a:ext cx="0" cy="8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9" name="Line 81"/>
                              <wps:cNvCnPr/>
                              <wps:spPr bwMode="auto">
                                <a:xfrm flipH="1">
                                  <a:off x="1403350" y="2335213"/>
                                  <a:ext cx="4206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0" name="Line 82"/>
                              <wps:cNvCnPr/>
                              <wps:spPr bwMode="auto">
                                <a:xfrm>
                                  <a:off x="1403350" y="233521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1" name="Line 83"/>
                              <wps:cNvCnPr/>
                              <wps:spPr bwMode="auto">
                                <a:xfrm flipV="1">
                                  <a:off x="1403350" y="2293938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2" name="Rectangle 15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9060" y="2014023"/>
                                  <a:ext cx="902134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782B76" w14:textId="5E78888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data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13" name="Line 85"/>
                              <wps:cNvCnPr/>
                              <wps:spPr bwMode="auto">
                                <a:xfrm>
                                  <a:off x="1398587" y="2820988"/>
                                  <a:ext cx="1022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4" name="Line 86"/>
                              <wps:cNvCnPr/>
                              <wps:spPr bwMode="auto">
                                <a:xfrm flipH="1">
                                  <a:off x="2319337" y="2820988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5" name="Line 87"/>
                              <wps:cNvCnPr/>
                              <wps:spPr bwMode="auto">
                                <a:xfrm flipH="1" flipV="1">
                                  <a:off x="2319337" y="2778125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6" name="Rectangle 15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87484" y="2624610"/>
                                  <a:ext cx="64806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B3F3A9A" w14:textId="6F37EE78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addChildren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17" name="Line 89"/>
                              <wps:cNvCnPr/>
                              <wps:spPr bwMode="auto">
                                <a:xfrm>
                                  <a:off x="2511425" y="3116263"/>
                                  <a:ext cx="4238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8" name="Line 90"/>
                              <wps:cNvCnPr/>
                              <wps:spPr bwMode="auto">
                                <a:xfrm>
                                  <a:off x="2935287" y="3116263"/>
                                  <a:ext cx="0" cy="8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9" name="Line 91"/>
                              <wps:cNvCnPr/>
                              <wps:spPr bwMode="auto">
                                <a:xfrm flipH="1">
                                  <a:off x="2514600" y="3200400"/>
                                  <a:ext cx="4206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0" name="Line 92"/>
                              <wps:cNvCnPr/>
                              <wps:spPr bwMode="auto">
                                <a:xfrm>
                                  <a:off x="2514600" y="3200400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1" name="Line 93"/>
                              <wps:cNvCnPr/>
                              <wps:spPr bwMode="auto">
                                <a:xfrm flipV="1">
                                  <a:off x="2514600" y="315912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2" name="Rectangle 15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9508" y="2936125"/>
                                  <a:ext cx="728746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E5E159" w14:textId="511B13DD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addChildren()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23" name="Line 95"/>
                              <wps:cNvCnPr/>
                              <wps:spPr bwMode="auto">
                                <a:xfrm>
                                  <a:off x="2508250" y="3536950"/>
                                  <a:ext cx="965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4" name="Line 96"/>
                              <wps:cNvCnPr/>
                              <wps:spPr bwMode="auto">
                                <a:xfrm flipH="1">
                                  <a:off x="3371850" y="3536950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5" name="Line 97"/>
                              <wps:cNvCnPr/>
                              <wps:spPr bwMode="auto">
                                <a:xfrm flipH="1" flipV="1">
                                  <a:off x="3371850" y="3494088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6" name="Rectangle 15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60621" y="3329727"/>
                                  <a:ext cx="1142475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0AAAF3" w14:textId="16D5D72F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Insert Children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27" name="Line 99"/>
                              <wps:cNvCnPr/>
                              <wps:spPr bwMode="auto">
                                <a:xfrm flipH="1">
                                  <a:off x="2511425" y="3832225"/>
                                  <a:ext cx="962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8" name="Line 100"/>
                              <wps:cNvCnPr/>
                              <wps:spPr bwMode="auto">
                                <a:xfrm>
                                  <a:off x="2511425" y="3832225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9" name="Line 101"/>
                              <wps:cNvCnPr/>
                              <wps:spPr bwMode="auto">
                                <a:xfrm flipV="1">
                                  <a:off x="2511425" y="378936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0" name="Rectangle 15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0794" y="3637621"/>
                                  <a:ext cx="448063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271C1D" w14:textId="24ACEE02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31" name="Line 103"/>
                              <wps:cNvCnPr/>
                              <wps:spPr bwMode="auto">
                                <a:xfrm flipH="1">
                                  <a:off x="1401762" y="4127500"/>
                                  <a:ext cx="1019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2" name="Line 104"/>
                              <wps:cNvCnPr/>
                              <wps:spPr bwMode="auto">
                                <a:xfrm>
                                  <a:off x="1401762" y="4127500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3" name="Line 105"/>
                              <wps:cNvCnPr/>
                              <wps:spPr bwMode="auto">
                                <a:xfrm flipV="1">
                                  <a:off x="1401762" y="408622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4" name="Rectangle 15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14413" y="3875685"/>
                                  <a:ext cx="1162217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D9BE0A" w14:textId="19338497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Add complete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35" name="Line 107"/>
                              <wps:cNvCnPr/>
                              <wps:spPr bwMode="auto">
                                <a:xfrm>
                                  <a:off x="1401762" y="5354638"/>
                                  <a:ext cx="42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6" name="Line 108"/>
                              <wps:cNvCnPr/>
                              <wps:spPr bwMode="auto">
                                <a:xfrm>
                                  <a:off x="1824037" y="5354638"/>
                                  <a:ext cx="0" cy="8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7" name="Line 109"/>
                              <wps:cNvCnPr/>
                              <wps:spPr bwMode="auto">
                                <a:xfrm flipH="1">
                                  <a:off x="1403350" y="5438775"/>
                                  <a:ext cx="4206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8" name="Line 110"/>
                              <wps:cNvCnPr/>
                              <wps:spPr bwMode="auto">
                                <a:xfrm>
                                  <a:off x="1403350" y="543877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9" name="Line 111"/>
                              <wps:cNvCnPr/>
                              <wps:spPr bwMode="auto">
                                <a:xfrm flipV="1">
                                  <a:off x="1403350" y="539591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40" name="Rectangle 15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3509" y="5158061"/>
                                  <a:ext cx="1048914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267DDF" w14:textId="687261B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errorMessageScript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698D2D1" id="Group 597" o:spid="_x0000_s3008" style="position:absolute;margin-left:.1pt;margin-top:.5pt;width:228.45pt;height:345.5pt;z-index:251651080" coordorigin="" coordsize="39218,59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">
                      <v:rect id="Rectangle 1433" o:spid="_x0000_s3009" style="position:absolute;top:5856;width:454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F5FCD1C" w14:textId="037955E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010" style="position:absolute;visibility:visible;mso-wrap-style:square" from="2111,8826" to="2111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" strokeweight="1.5pt">
                        <v:stroke dashstyle="3 1"/>
                      </v:line>
                      <v:group id="Group 1435" o:spid="_x0000_s3011" style="position:absolute;left:590;top:809;width:3048;height:4175" coordorigin="58737,80963" coordsize="192,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qxf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">
                        <v:oval id="Oval 1436" o:spid="_x0000_s3012" style="position:absolute;left:58792;top:80963;width:87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" filled="f" strokecolor="#903" strokeweight="1.5pt"/>
                        <v:line id="Line 8" o:spid="_x0000_s3013" style="position:absolute;visibility:visible;mso-wrap-style:square" from="58833,81049" to="58833,8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" strokecolor="#903" strokeweight="1.5pt"/>
                        <v:line id="Line 9" o:spid="_x0000_s3014" style="position:absolute;visibility:visible;mso-wrap-style:square" from="58764,81072" to="58903,81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" strokecolor="#903" strokeweight="1.5pt"/>
                        <v:shape id="Freeform 10" o:spid="_x0000_s3015" style="position:absolute;left:58737;top:81130;width:192;height:9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group id="Group 1440" o:spid="_x0000_s3016" style="position:absolute;left:590;top:809;width:3048;height:4175" coordorigin="58737,80963" coordsize="192,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">
                        <v:oval id="Oval 1441" o:spid="_x0000_s3017" style="position:absolute;left:58792;top:80963;width:87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" filled="f" strokecolor="#903" strokeweight="1.5pt"/>
                        <v:line id="Line 13" o:spid="_x0000_s3018" style="position:absolute;visibility:visible;mso-wrap-style:square" from="58833,81049" to="58833,8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" strokecolor="#903" strokeweight="1.5pt"/>
                        <v:line id="Line 14" o:spid="_x0000_s3019" style="position:absolute;visibility:visible;mso-wrap-style:square" from="58764,81072" to="58903,81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" strokecolor="#903" strokeweight="1.5pt"/>
                        <v:shape id="Freeform 15" o:spid="_x0000_s3020" style="position:absolute;left:58737;top:81130;width:192;height:9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rect id="Rectangle 1445" o:spid="_x0000_s3021" style="position:absolute;top:5856;width:454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330C875" w14:textId="60E1C10E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1446" o:spid="_x0000_s3022" style="position:absolute;left:1698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" strokecolor="#903" strokeweight="1.5pt"/>
                      <v:rect id="Rectangle 1447" o:spid="_x0000_s3023" style="position:absolute;left:1698;top:19558;width:762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" strokecolor="#903" strokeweight="1.5pt"/>
                      <v:rect id="Rectangle 1448" o:spid="_x0000_s3024" style="position:absolute;left:1698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" strokecolor="#903" strokeweight="1.5pt"/>
                      <v:rect id="Rectangle 1449" o:spid="_x0000_s3025" style="position:absolute;left:1698;top:19558;width:762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" strokecolor="#903" strokeweight="1.5pt"/>
                      <v:rect id="Rectangle 1450" o:spid="_x0000_s3026" style="position:absolute;left:8858;top:5189;width:1042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5345D2C" w14:textId="4FB82820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AddChildrenPage</w:t>
                              </w:r>
                            </w:p>
                          </w:txbxContent>
                        </v:textbox>
                      </v:rect>
                      <v:line id="Line 23" o:spid="_x0000_s3027" style="position:absolute;visibility:visible;mso-wrap-style:square" from="13557,8112" to="13557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" strokeweight="1.5pt">
                        <v:stroke dashstyle="3 1"/>
                      </v:line>
                      <v:group id="Group 1452" o:spid="_x0000_s3028" style="position:absolute;left:10525;top:333;width:6112;height:3969" coordorigin="10525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NGL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">
                        <v:oval id="Oval 1453" o:spid="_x0000_s3029" style="position:absolute;left:10526;top:33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" fillcolor="#ffc" strokecolor="#1f1a17" strokeweight="1.5pt"/>
                        <v:line id="Line 25" o:spid="_x0000_s3030" style="position:absolute;visibility:visible;mso-wrap-style:square" from="10525,333" to="10525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" strokecolor="#1f1a17" strokeweight="1.5pt"/>
                        <v:line id="Line 26" o:spid="_x0000_s3031" style="position:absolute;visibility:visible;mso-wrap-style:square" from="10525,334" to="10526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" strokecolor="#1f1a17" strokeweight="1.5pt"/>
                      </v:group>
                      <v:group id="Group 1456" o:spid="_x0000_s3032" style="position:absolute;left:10525;top:333;width:6112;height:3969" coordorigin="10525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">
                        <v:oval id="Oval 1457" o:spid="_x0000_s3033" style="position:absolute;left:10526;top:33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" fillcolor="#ffc" strokecolor="#1f1a17" strokeweight="1.5pt"/>
                        <v:line id="Line 29" o:spid="_x0000_s3034" style="position:absolute;visibility:visible;mso-wrap-style:square" from="10525,333" to="10525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" strokecolor="#1f1a17" strokeweight="1.5pt"/>
                        <v:line id="Line 30" o:spid="_x0000_s3035" style="position:absolute;visibility:visible;mso-wrap-style:square" from="10525,334" to="10526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" strokecolor="#1f1a17" strokeweight="1.5pt"/>
                      </v:group>
                      <v:rect id="Rectangle 1460" o:spid="_x0000_s3036" style="position:absolute;left:8858;top:5189;width:1042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954D988" w14:textId="66E83EFF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AddChildrenPage</w:t>
                              </w:r>
                            </w:p>
                          </w:txbxContent>
                        </v:textbox>
                      </v:rect>
                      <v:rect id="Rectangle 1461" o:spid="_x0000_s3037" style="position:absolute;left:13144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" strokecolor="#903" strokeweight="1.5pt"/>
                      <v:rect id="Rectangle 1462" o:spid="_x0000_s3038" style="position:absolute;left:13144;top:19558;width:762;height:6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" strokecolor="#903" strokeweight="1.5pt"/>
                      <v:rect id="Rectangle 1463" o:spid="_x0000_s3039" style="position:absolute;left:13144;top:28209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SiKwwAAAN0AAAAPAAAAZHJzL2Rvd25yZXYueG1sRE9LawIx&#10;EL4L/ocwQm86qy0i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Y5EoisMAAADdAAAADwAA&#10;AAAAAAAAAAAAAAAHAgAAZHJzL2Rvd25yZXYueG1sUEsFBgAAAAADAAMAtwAAAPcCAAAAAA==&#10;" strokecolor="#903" strokeweight="1.5pt"/>
                      <v:rect id="Rectangle 1464" o:spid="_x0000_s3040" style="position:absolute;left:13144;top:41275;width:762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" strokecolor="#903" strokeweight="1.5pt"/>
                      <v:rect id="Rectangle 1465" o:spid="_x0000_s3041" style="position:absolute;left:13144;top:53546;width:762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" strokecolor="#903" strokeweight="1.5pt"/>
                      <v:rect id="Rectangle 1466" o:spid="_x0000_s3042" style="position:absolute;left:13144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" strokecolor="#903" strokeweight="1.5pt"/>
                      <v:rect id="Rectangle 1467" o:spid="_x0000_s3043" style="position:absolute;left:13144;top:19558;width:762;height:6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" strokecolor="#903" strokeweight="1.5pt"/>
                      <v:rect id="Rectangle 1468" o:spid="_x0000_s3044" style="position:absolute;left:13144;top:28209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" strokecolor="#903" strokeweight="1.5pt"/>
                      <v:rect id="Rectangle 1469" o:spid="_x0000_s3045" style="position:absolute;left:13144;top:41275;width:762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" strokecolor="#903" strokeweight="1.5pt"/>
                      <v:rect id="Rectangle 1470" o:spid="_x0000_s3046" style="position:absolute;left:13144;top:53546;width:762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" strokecolor="#903" strokeweight="1.5pt"/>
                      <v:rect id="Rectangle 1471" o:spid="_x0000_s3047" style="position:absolute;left:18890;top:5158;width:12833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50B838F" w14:textId="76C5A1A3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AddChildrenController</w:t>
                              </w:r>
                            </w:p>
                          </w:txbxContent>
                        </v:textbox>
                      </v:rect>
                      <v:line id="Line 44" o:spid="_x0000_s3048" style="position:absolute;visibility:visible;mso-wrap-style:square" from="24669,8112" to="24669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" strokeweight="1.5pt">
                        <v:stroke dashstyle="3 1"/>
                      </v:line>
                      <v:group id="Group 1473" o:spid="_x0000_s3049" style="position:absolute;left:22637;width:4080;height:4270" coordorigin="226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Shw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zifw9004Qa6eAAAA//8DAFBLAQItABQABgAIAAAAIQDb4fbL7gAAAIUBAAATAAAAAAAAAAAA&#10;AAAAAAAAAABbQ29udGVudF9UeXBlc10ueG1sUEsBAi0AFAAGAAgAAAAhAFr0LFu/AAAAFQEAAAsA&#10;AAAAAAAAAAAAAAAAHwEAAF9yZWxzLy5yZWxzUEsBAi0AFAAGAAgAAAAhANzBKHDEAAAA3QAAAA8A&#10;AAAAAAAAAAAAAAAABwIAAGRycy9kb3ducmV2LnhtbFBLBQYAAAAAAwADALcAAAD4AgAAAAA=&#10;">
                        <v:oval id="Oval 1474" o:spid="_x0000_s3050" style="position:absolute;left:2263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" fillcolor="#ffc" strokecolor="#1f1a17" strokeweight="1.5pt"/>
                        <v:line id="Line 46" o:spid="_x0000_s3051" style="position:absolute;flip:x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" strokecolor="#1f1a17" strokeweight="1.5pt"/>
                        <v:line id="Line 47" o:spid="_x0000_s3052" style="position:absolute;flip:x y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" strokecolor="#1f1a17" strokeweight="1.5pt"/>
                      </v:group>
                      <v:group id="Group 1477" o:spid="_x0000_s3053" style="position:absolute;left:22637;width:4080;height:4270" coordorigin="226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">
                        <v:oval id="Oval 1478" o:spid="_x0000_s3054" style="position:absolute;left:2263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" fillcolor="#ffc" strokecolor="#1f1a17" strokeweight="1.5pt"/>
                        <v:line id="Line 50" o:spid="_x0000_s3055" style="position:absolute;flip:x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" strokecolor="#1f1a17" strokeweight="1.5pt"/>
                        <v:line id="Line 51" o:spid="_x0000_s3056" style="position:absolute;flip:x y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" strokecolor="#1f1a17" strokeweight="1.5pt"/>
                      </v:group>
                      <v:rect id="Rectangle 1481" o:spid="_x0000_s3057" style="position:absolute;left:18890;top:5158;width:12833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D37DC17" w14:textId="16D6E4BA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AddChildrenController</w:t>
                              </w:r>
                            </w:p>
                          </w:txbxContent>
                        </v:textbox>
                      </v:rect>
                      <v:rect id="Rectangle 1482" o:spid="_x0000_s3058" style="position:absolute;left:24241;top:28209;width:762;height:1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" strokecolor="#903" strokeweight="1.5pt"/>
                      <v:rect id="Rectangle 1483" o:spid="_x0000_s3059" style="position:absolute;left:24241;top:28209;width:762;height:1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" strokecolor="#903" strokeweight="1.5pt"/>
                      <v:rect id="Rectangle 1484" o:spid="_x0000_s3060" style="position:absolute;left:31733;top:5158;width:7485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1FC34E1" w14:textId="4D116672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7" o:spid="_x0000_s3061" style="position:absolute;visibility:visible;mso-wrap-style:square" from="35179,8112" to="35179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" strokeweight="1.5pt">
                        <v:stroke dashstyle="3 1"/>
                      </v:line>
                      <v:group id="Group 1486" o:spid="_x0000_s3062" style="position:absolute;left:33830;top:95;width:3048;height:4191" coordorigin="33655,9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">
                        <v:oval id="Oval 1487" o:spid="_x0000_s3063" style="position:absolute;left:33655;top:9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" filled="f" strokecolor="#903" strokeweight="1.5pt"/>
                        <v:line id="Line 59" o:spid="_x0000_s3064" style="position:absolute;visibility:visible;mso-wrap-style:square" from="33655,96" to="33655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" strokecolor="#903" strokeweight="1.5pt"/>
                        <v:line id="Line 60" o:spid="_x0000_s3065" style="position:absolute;visibility:visible;mso-wrap-style:square" from="33655,96" to="33656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" strokecolor="#903" strokeweight="1.5pt"/>
                        <v:shape id="Freeform 61" o:spid="_x0000_s3066" style="position:absolute;left:33655;top: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group id="Group 1491" o:spid="_x0000_s3067" style="position:absolute;left:33830;top:95;width:3048;height:4191" coordorigin="33655,9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      <v:oval id="Oval 1492" o:spid="_x0000_s3068" style="position:absolute;left:33655;top:9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" filled="f" strokecolor="#903" strokeweight="1.5pt"/>
                        <v:line id="Line 64" o:spid="_x0000_s3069" style="position:absolute;visibility:visible;mso-wrap-style:square" from="33655,96" to="33655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" strokecolor="#903" strokeweight="1.5pt"/>
                        <v:line id="Line 65" o:spid="_x0000_s3070" style="position:absolute;visibility:visible;mso-wrap-style:square" from="33655,96" to="33656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" strokecolor="#903" strokeweight="1.5pt"/>
                        <v:shape id="Freeform 66" o:spid="_x0000_s3071" style="position:absolute;left:33655;top: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rect id="Rectangle 1496" o:spid="_x0000_s3072" style="position:absolute;left:31733;top:5158;width:7485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5CDD48A" w14:textId="2F940A11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1497" o:spid="_x0000_s3073" style="position:absolute;left:34750;top:35369;width:762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" strokecolor="#903" strokeweight="1.5pt"/>
                      <v:rect id="Rectangle 1498" o:spid="_x0000_s3074" style="position:absolute;left:34750;top:35369;width:762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" strokecolor="#903" strokeweight="1.5pt"/>
                      <v:line id="Line 71" o:spid="_x0000_s3075" style="position:absolute;visibility:visible;mso-wrap-style:square" from="2540,15335" to="13112,15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" strokecolor="#903" strokeweight="1.5pt"/>
                      <v:line id="Line 72" o:spid="_x0000_s3076" style="position:absolute;flip:x;visibility:visible;mso-wrap-style:square" from="12096,15335" to="13112,15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" strokecolor="#903" strokeweight="1.5pt"/>
                      <v:line id="Line 73" o:spid="_x0000_s3077" style="position:absolute;flip:x y;visibility:visible;mso-wrap-style:square" from="12096,14906" to="13112,15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" strokecolor="#903" strokeweight="1.5pt"/>
                      <v:rect id="Rectangle 1502" o:spid="_x0000_s3078" style="position:absolute;left:5238;top:13379;width:5683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443F632" w14:textId="5D53022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5" o:spid="_x0000_s3079" style="position:absolute;visibility:visible;mso-wrap-style:square" from="2540,19558" to="13112,19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" strokecolor="#903" strokeweight="1.5pt"/>
                      <v:line id="Line 76" o:spid="_x0000_s3080" style="position:absolute;flip:x;visibility:visible;mso-wrap-style:square" from="12096,19558" to="13112,19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" strokecolor="#903" strokeweight="1.5pt"/>
                      <v:line id="Line 77" o:spid="_x0000_s3081" style="position:absolute;flip:x y;visibility:visible;mso-wrap-style:square" from="12096,19129" to="13112,19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" strokecolor="#903" strokeweight="1.5pt"/>
                      <v:rect id="Rectangle 1506" o:spid="_x0000_s3082" style="position:absolute;left:3333;top:17600;width:9828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29882C9" w14:textId="54871D36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input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children data</w:t>
                              </w:r>
                            </w:p>
                          </w:txbxContent>
                        </v:textbox>
                      </v:rect>
                      <v:line id="Line 79" o:spid="_x0000_s3083" style="position:absolute;visibility:visible;mso-wrap-style:square" from="14017,22510" to="18240,22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" strokecolor="#903" strokeweight="1.5pt"/>
                      <v:line id="Line 80" o:spid="_x0000_s3084" style="position:absolute;visibility:visible;mso-wrap-style:square" from="18240,22510" to="18240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" strokecolor="#903" strokeweight="1.5pt"/>
                      <v:line id="Line 81" o:spid="_x0000_s3085" style="position:absolute;flip:x;visibility:visible;mso-wrap-style:square" from="14033,23352" to="18240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" strokecolor="#903" strokeweight="1.5pt"/>
                      <v:line id="Line 82" o:spid="_x0000_s3086" style="position:absolute;visibility:visible;mso-wrap-style:square" from="14033,23352" to="15049,2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" strokecolor="#903" strokeweight="1.5pt"/>
                      <v:line id="Line 83" o:spid="_x0000_s3087" style="position:absolute;flip:y;visibility:visible;mso-wrap-style:square" from="14033,22939" to="15049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" strokecolor="#903" strokeweight="1.5pt"/>
                      <v:rect id="Rectangle 1512" o:spid="_x0000_s3088" style="position:absolute;left:14890;top:20140;width:9021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5782B76" w14:textId="5E78888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data script</w:t>
                              </w:r>
                            </w:p>
                          </w:txbxContent>
                        </v:textbox>
                      </v:rect>
                      <v:line id="Line 85" o:spid="_x0000_s3089" style="position:absolute;visibility:visible;mso-wrap-style:square" from="13985,28209" to="24209,28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" strokecolor="#903" strokeweight="1.5pt"/>
                      <v:line id="Line 86" o:spid="_x0000_s3090" style="position:absolute;flip:x;visibility:visible;mso-wrap-style:square" from="23193,28209" to="24209,28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" strokecolor="#903" strokeweight="1.5pt"/>
                      <v:line id="Line 87" o:spid="_x0000_s3091" style="position:absolute;flip:x y;visibility:visible;mso-wrap-style:square" from="23193,27781" to="24209,28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" strokecolor="#903" strokeweight="1.5pt"/>
                      <v:rect id="Rectangle 1516" o:spid="_x0000_s3092" style="position:absolute;left:15874;top:26246;width:6481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B3F3A9A" w14:textId="6F37EE78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</w:t>
                              </w:r>
                            </w:p>
                          </w:txbxContent>
                        </v:textbox>
                      </v:rect>
                      <v:line id="Line 89" o:spid="_x0000_s3093" style="position:absolute;visibility:visible;mso-wrap-style:square" from="25114,31162" to="29352,3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" strokecolor="#903" strokeweight="1.5pt"/>
                      <v:line id="Line 90" o:spid="_x0000_s3094" style="position:absolute;visibility:visible;mso-wrap-style:square" from="29352,31162" to="29352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" strokecolor="#903" strokeweight="1.5pt"/>
                      <v:line id="Line 91" o:spid="_x0000_s3095" style="position:absolute;flip:x;visibility:visible;mso-wrap-style:square" from="25146,32004" to="29352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" strokecolor="#903" strokeweight="1.5pt"/>
                      <v:line id="Line 92" o:spid="_x0000_s3096" style="position:absolute;visibility:visible;mso-wrap-style:square" from="25146,32004" to="26162,32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" strokecolor="#903" strokeweight="1.5pt"/>
                      <v:line id="Line 93" o:spid="_x0000_s3097" style="position:absolute;flip:y;visibility:visible;mso-wrap-style:square" from="25146,31591" to="26162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" strokecolor="#903" strokeweight="1.5pt"/>
                      <v:rect id="Rectangle 1522" o:spid="_x0000_s3098" style="position:absolute;left:26495;top:29361;width:7287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0E5E159" w14:textId="511B13DD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addChildren()</w:t>
                              </w:r>
                            </w:p>
                          </w:txbxContent>
                        </v:textbox>
                      </v:rect>
                      <v:line id="Line 95" o:spid="_x0000_s3099" style="position:absolute;visibility:visible;mso-wrap-style:square" from="25082,35369" to="34734,35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FxU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Nn6RR+v4knyNUPAAAA//8DAFBLAQItABQABgAIAAAAIQDb4fbL7gAAAIUBAAATAAAAAAAAAAAA&#10;AAAAAAAAAABbQ29udGVudF9UeXBlc10ueG1sUEsBAi0AFAAGAAgAAAAhAFr0LFu/AAAAFQEAAAsA&#10;AAAAAAAAAAAAAAAAHwEAAF9yZWxzLy5yZWxzUEsBAi0AFAAGAAgAAAAhAMsoXFTEAAAA3QAAAA8A&#10;AAAAAAAAAAAAAAAABwIAAGRycy9kb3ducmV2LnhtbFBLBQYAAAAAAwADALcAAAD4AgAAAAA=&#10;" strokecolor="#903" strokeweight="1.5pt"/>
                      <v:line id="Line 96" o:spid="_x0000_s3100" style="position:absolute;flip:x;visibility:visible;mso-wrap-style:square" from="33718,35369" to="34734,35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" strokecolor="#903" strokeweight="1.5pt"/>
                      <v:line id="Line 97" o:spid="_x0000_s3101" style="position:absolute;flip:x y;visibility:visible;mso-wrap-style:square" from="33718,34940" to="34734,35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" strokecolor="#903" strokeweight="1.5pt"/>
                      <v:rect id="Rectangle 1526" o:spid="_x0000_s3102" style="position:absolute;left:26606;top:33297;width:11424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B0AAAF3" w14:textId="16D5D72F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Insert Children profile</w:t>
                              </w:r>
                            </w:p>
                          </w:txbxContent>
                        </v:textbox>
                      </v:rect>
                      <v:line id="Line 99" o:spid="_x0000_s3103" style="position:absolute;flip:x;visibility:visible;mso-wrap-style:square" from="25114,38322" to="34734,38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" strokecolor="#903" strokeweight="1.5pt">
                        <v:stroke dashstyle="3 1"/>
                      </v:line>
                      <v:line id="Line 100" o:spid="_x0000_s3104" style="position:absolute;visibility:visible;mso-wrap-style:square" from="25114,38322" to="26130,38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" strokecolor="#903" strokeweight="1.5pt"/>
                      <v:line id="Line 101" o:spid="_x0000_s3105" style="position:absolute;flip:y;visibility:visible;mso-wrap-style:square" from="25114,37893" to="26130,38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" strokecolor="#903" strokeweight="1.5pt"/>
                      <v:rect id="Rectangle 1530" o:spid="_x0000_s3106" style="position:absolute;left:27907;top:36376;width:4481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4D271C1D" w14:textId="24ACEE02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03" o:spid="_x0000_s3107" style="position:absolute;flip:x;visibility:visible;mso-wrap-style:square" from="14017,41275" to="24209,41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" strokecolor="#903" strokeweight="1.5pt"/>
                      <v:line id="Line 104" o:spid="_x0000_s3108" style="position:absolute;visibility:visible;mso-wrap-style:square" from="14017,41275" to="15033,41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W8S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Nn0xR+v4knyNUPAAAA//8DAFBLAQItABQABgAIAAAAIQDb4fbL7gAAAIUBAAATAAAAAAAAAAAA&#10;AAAAAAAAAABbQ29udGVudF9UeXBlc10ueG1sUEsBAi0AFAAGAAgAAAAhAFr0LFu/AAAAFQEAAAsA&#10;AAAAAAAAAAAAAAAAHwEAAF9yZWxzLy5yZWxzUEsBAi0AFAAGAAgAAAAhACG9bxLEAAAA3QAAAA8A&#10;AAAAAAAAAAAAAAAABwIAAGRycy9kb3ducmV2LnhtbFBLBQYAAAAAAwADALcAAAD4AgAAAAA=&#10;" strokecolor="#903" strokeweight="1.5pt"/>
                      <v:line id="Line 105" o:spid="_x0000_s3109" style="position:absolute;flip:y;visibility:visible;mso-wrap-style:square" from="14017,40862" to="15033,41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" strokecolor="#903" strokeweight="1.5pt"/>
                      <v:rect id="Rectangle 1534" o:spid="_x0000_s3110" style="position:absolute;left:11144;top:38756;width:11622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54D9BE0A" w14:textId="19338497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Add complete</w:t>
                              </w:r>
                            </w:p>
                          </w:txbxContent>
                        </v:textbox>
                      </v:rect>
                      <v:line id="Line 107" o:spid="_x0000_s3111" style="position:absolute;visibility:visible;mso-wrap-style:square" from="14017,53546" to="18240,53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" strokecolor="#903" strokeweight="1.5pt"/>
                      <v:line id="Line 108" o:spid="_x0000_s3112" style="position:absolute;visibility:visible;mso-wrap-style:square" from="18240,53546" to="18240,54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" strokecolor="#903" strokeweight="1.5pt"/>
                      <v:line id="Line 109" o:spid="_x0000_s3113" style="position:absolute;flip:x;visibility:visible;mso-wrap-style:square" from="14033,54387" to="18240,54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" strokecolor="#903" strokeweight="1.5pt"/>
                      <v:line id="Line 110" o:spid="_x0000_s3114" style="position:absolute;visibility:visible;mso-wrap-style:square" from="14033,54387" to="15049,54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" strokecolor="#903" strokeweight="1.5pt"/>
                      <v:line id="Line 111" o:spid="_x0000_s3115" style="position:absolute;flip:y;visibility:visible;mso-wrap-style:square" from="14033,53959" to="15049,54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" strokecolor="#903" strokeweight="1.5pt"/>
                      <v:rect id="Rectangle 1540" o:spid="_x0000_s3116" style="position:absolute;left:15335;top:51580;width:1048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2267DDF" w14:textId="687261B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errorMessageScript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1A31F3A4" w14:textId="52432AF6" w:rsidR="00B8171D" w:rsidRPr="001E4BD9" w:rsidRDefault="00B8171D" w:rsidP="001E4BD9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142D78D2" w14:textId="77777777" w:rsidR="00D417C1" w:rsidRDefault="00D417C1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7A7B6104" w14:textId="510A5403" w:rsidR="00D417C1" w:rsidRPr="00D417C1" w:rsidRDefault="00D417C1" w:rsidP="00D417C1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D417C1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drawing>
          <wp:inline distT="0" distB="0" distL="0" distR="0" wp14:anchorId="0F5884B2" wp14:editId="61B6A060">
            <wp:extent cx="3133676" cy="1562100"/>
            <wp:effectExtent l="0" t="0" r="0" b="0"/>
            <wp:docPr id="2515" name="Picture 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92" b="20645"/>
                    <a:stretch/>
                  </pic:blipFill>
                  <pic:spPr bwMode="auto">
                    <a:xfrm>
                      <a:off x="0" y="0"/>
                      <a:ext cx="3133676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90C36" w14:textId="24F58136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4" w:name="_Toc11520168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Add children</w:t>
      </w:r>
      <w:bookmarkEnd w:id="134"/>
    </w:p>
    <w:p w14:paraId="62DA4118" w14:textId="4A02BDA3" w:rsidR="009C1C5C" w:rsidRPr="009F1F59" w:rsidRDefault="009C1C5C" w:rsidP="001E4BD9">
      <w:pPr>
        <w:rPr>
          <w:rFonts w:ascii="TH SarabunPSK" w:hAnsi="TH SarabunPSK" w:cs="TH SarabunPSK"/>
          <w:b/>
          <w:bCs/>
          <w:sz w:val="28"/>
        </w:rPr>
      </w:pPr>
    </w:p>
    <w:p w14:paraId="5FBA873D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0179CB2" wp14:editId="363368A1">
            <wp:extent cx="2614012" cy="5655600"/>
            <wp:effectExtent l="0" t="0" r="0" b="2540"/>
            <wp:docPr id="169" name="Graphic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96DAC541-7B7A-43D3-8B79-37D633B846F1}">
                          <asvg:svgBlip xmlns:asvg="http://schemas.microsoft.com/office/drawing/2016/SVG/main" r:embed="rId1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4787" w14:textId="1894D9B6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5" w:name="_Toc11520168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children</w:t>
      </w:r>
      <w:bookmarkEnd w:id="135"/>
    </w:p>
    <w:p w14:paraId="280E4848" w14:textId="77777777" w:rsidR="00172A54" w:rsidRPr="009F1F59" w:rsidRDefault="00172A54" w:rsidP="006B05E7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BB0E892" w14:textId="64B228B7" w:rsidR="00172A54" w:rsidRPr="009F1F59" w:rsidRDefault="00172A54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A953FDF" w14:textId="6EA24A97" w:rsidR="009C1C5C" w:rsidRPr="009F1F59" w:rsidRDefault="009C1C5C" w:rsidP="006B05E7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List children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B58BA" w14:paraId="2F0FF4B1" w14:textId="77777777" w:rsidTr="004B58BA">
        <w:tc>
          <w:tcPr>
            <w:tcW w:w="4675" w:type="dxa"/>
          </w:tcPr>
          <w:p w14:paraId="7E802853" w14:textId="08E43854" w:rsidR="00B8171D" w:rsidRDefault="00B8171D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45B9326" w14:textId="77777777" w:rsidR="00B8171D" w:rsidRDefault="00B8171D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00C5982" w14:textId="77777777" w:rsidR="00B8171D" w:rsidRDefault="00B8171D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E9E8D4" w14:textId="4828CB4E" w:rsidR="004B58BA" w:rsidRPr="009F1F59" w:rsidRDefault="004B58BA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1495F758" w14:textId="77777777" w:rsidR="004B58BA" w:rsidRPr="009F1F59" w:rsidRDefault="004B58BA" w:rsidP="004B58BA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83E94C7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List children</w:t>
            </w:r>
          </w:p>
          <w:p w14:paraId="73DE7DC4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398BC27D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41B0F9AC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ระบบรับค่ารายการนักเรียนทั้งหมดของผู้ใช้</w:t>
            </w:r>
          </w:p>
          <w:p w14:paraId="3D67012B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4E724D74" w14:textId="1F23B945" w:rsidR="004B58BA" w:rsidRPr="00B8171D" w:rsidRDefault="004B58BA" w:rsidP="004B58B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3.1 -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ระบบค้นหาข้อมูลนักเรียนทั้งหมดของผู้ใช้ในฐานข้อมูล </w:t>
            </w:r>
          </w:p>
          <w:p w14:paraId="121237AE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ระบบคืนค่าข้อมูลนักเรียนทั้งหมดในฐานข้อมูล</w:t>
            </w:r>
          </w:p>
          <w:p w14:paraId="5FEECE33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67695903" w14:textId="5AC20186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ระบบแสดงรายการนักเรียนทั้งหมดแก่ผู้ใช้ </w:t>
            </w:r>
          </w:p>
          <w:p w14:paraId="4F88A3CD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Cs w:val="22"/>
              </w:rPr>
            </w:pPr>
          </w:p>
          <w:p w14:paraId="4800D5E6" w14:textId="421BFC4F" w:rsidR="004B58BA" w:rsidRPr="009F1F59" w:rsidRDefault="004B58BA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631ABE01" w14:textId="5A2BF6CF" w:rsidR="004B58BA" w:rsidRPr="009F1F59" w:rsidRDefault="004B58BA" w:rsidP="004B58BA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3.1.1 ในกรณีไม่พบข้อมูลในฐานข้อมูลจะแสดงหน้าจอ “ ไม่พบข้อมูล ”</w:t>
            </w:r>
          </w:p>
          <w:p w14:paraId="3AD89094" w14:textId="6DF4BDEF" w:rsidR="004B58BA" w:rsidRDefault="004B58BA" w:rsidP="009C1C5C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4675" w:type="dxa"/>
          </w:tcPr>
          <w:p w14:paraId="212F4FAA" w14:textId="02BCABC3" w:rsidR="004B58BA" w:rsidRDefault="004B58BA" w:rsidP="009C1C5C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58BA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1081" behindDoc="0" locked="0" layoutInCell="1" allowOverlap="1" wp14:anchorId="7EDF3BFD" wp14:editId="7B3D8C74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3810</wp:posOffset>
                      </wp:positionV>
                      <wp:extent cx="3165516" cy="4098923"/>
                      <wp:effectExtent l="0" t="0" r="15875" b="35560"/>
                      <wp:wrapNone/>
                      <wp:docPr id="1735" name="Group 6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65516" cy="4098923"/>
                                <a:chOff x="0" y="1"/>
                                <a:chExt cx="3794455" cy="4913312"/>
                              </a:xfrm>
                            </wpg:grpSpPr>
                            <wps:wsp>
                              <wps:cNvPr id="1736" name="Rectangle 17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0755"/>
                                  <a:ext cx="460505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945945" w14:textId="071C2AB7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37" name="Line 6"/>
                              <wps:cNvCnPr/>
                              <wps:spPr bwMode="auto">
                                <a:xfrm>
                                  <a:off x="228600" y="901700"/>
                                  <a:ext cx="0" cy="4011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38" name="Group 17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1" y="34925"/>
                                  <a:ext cx="330200" cy="452438"/>
                                  <a:chOff x="63500" y="34925"/>
                                  <a:chExt cx="208" cy="285"/>
                                </a:xfrm>
                              </wpg:grpSpPr>
                              <wps:wsp>
                                <wps:cNvPr id="1739" name="Oval 17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9" y="349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40" name="Line 8"/>
                                <wps:cNvCnPr/>
                                <wps:spPr bwMode="auto">
                                  <a:xfrm>
                                    <a:off x="63604" y="35018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1" name="Line 9"/>
                                <wps:cNvCnPr/>
                                <wps:spPr bwMode="auto">
                                  <a:xfrm>
                                    <a:off x="63529" y="3504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2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35106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743" name="Group 17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1" y="34925"/>
                                  <a:ext cx="330200" cy="452438"/>
                                  <a:chOff x="63500" y="34925"/>
                                  <a:chExt cx="208" cy="285"/>
                                </a:xfrm>
                              </wpg:grpSpPr>
                              <wps:wsp>
                                <wps:cNvPr id="1744" name="Oval 17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9" y="349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45" name="Line 13"/>
                                <wps:cNvCnPr/>
                                <wps:spPr bwMode="auto">
                                  <a:xfrm>
                                    <a:off x="63604" y="35018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6" name="Line 14"/>
                                <wps:cNvCnPr/>
                                <wps:spPr bwMode="auto">
                                  <a:xfrm>
                                    <a:off x="63529" y="3504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35106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748" name="Rectangle 17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0755"/>
                                  <a:ext cx="460505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3169A8" w14:textId="5E9F518C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49" name="Rectangle 17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150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50" name="Rectangle 17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150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51" name="Rectangle 17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3135" y="563300"/>
                                  <a:ext cx="1029094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AF37B6" w14:textId="21084200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ListChildrenPage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52" name="Line 21"/>
                              <wps:cNvCnPr/>
                              <wps:spPr bwMode="auto">
                                <a:xfrm>
                                  <a:off x="1109663" y="881062"/>
                                  <a:ext cx="0" cy="40322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53" name="Group 17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1050" y="39687"/>
                                  <a:ext cx="661988" cy="428625"/>
                                  <a:chOff x="781050" y="39687"/>
                                  <a:chExt cx="417" cy="270"/>
                                </a:xfrm>
                              </wpg:grpSpPr>
                              <wps:wsp>
                                <wps:cNvPr id="1754" name="Oval 17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81189" y="39687"/>
                                    <a:ext cx="278" cy="27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55" name="Line 23"/>
                                <wps:cNvCnPr/>
                                <wps:spPr bwMode="auto">
                                  <a:xfrm>
                                    <a:off x="781050" y="39750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56" name="Line 24"/>
                                <wps:cNvCnPr/>
                                <wps:spPr bwMode="auto">
                                  <a:xfrm>
                                    <a:off x="781051" y="39822"/>
                                    <a:ext cx="13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757" name="Group 17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1050" y="39687"/>
                                  <a:ext cx="661988" cy="428625"/>
                                  <a:chOff x="781050" y="39687"/>
                                  <a:chExt cx="417" cy="270"/>
                                </a:xfrm>
                              </wpg:grpSpPr>
                              <wps:wsp>
                                <wps:cNvPr id="1758" name="Oval 17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81189" y="39687"/>
                                    <a:ext cx="278" cy="27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59" name="Line 27"/>
                                <wps:cNvCnPr/>
                                <wps:spPr bwMode="auto">
                                  <a:xfrm>
                                    <a:off x="781050" y="39750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60" name="Line 28"/>
                                <wps:cNvCnPr/>
                                <wps:spPr bwMode="auto">
                                  <a:xfrm>
                                    <a:off x="781051" y="39822"/>
                                    <a:ext cx="13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61" name="Rectangle 17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3135" y="563300"/>
                                  <a:ext cx="1029094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F9073F" w14:textId="54D8C12E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ListChildrenPage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62" name="Rectangle 17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3" name="Rectangle 17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80816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4" name="Rectangle 17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3579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5" name="Rectangle 17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43656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6" name="Rectangle 17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7" name="Rectangle 17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80816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8" name="Rectangle 17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3579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9" name="Rectangle 17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43656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70" name="Rectangle 17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18930" y="556954"/>
                                  <a:ext cx="1272667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97FCB1" w14:textId="1A77F0FB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ListChildrenController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71" name="Line 40"/>
                              <wps:cNvCnPr/>
                              <wps:spPr bwMode="auto">
                                <a:xfrm>
                                  <a:off x="2338388" y="877887"/>
                                  <a:ext cx="0" cy="40354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72" name="Group 177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19313" y="1"/>
                                  <a:ext cx="441325" cy="461963"/>
                                  <a:chOff x="2119313" y="0"/>
                                  <a:chExt cx="278" cy="291"/>
                                </a:xfrm>
                              </wpg:grpSpPr>
                              <wps:wsp>
                                <wps:cNvPr id="1773" name="Oval 17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19313" y="23"/>
                                    <a:ext cx="278" cy="26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74" name="Line 42"/>
                                <wps:cNvCnPr/>
                                <wps:spPr bwMode="auto">
                                  <a:xfrm flipH="1">
                                    <a:off x="2119424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75" name="Line 43"/>
                                <wps:cNvCnPr/>
                                <wps:spPr bwMode="auto">
                                  <a:xfrm flipH="1" flipV="1">
                                    <a:off x="2119424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776" name="Group 177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19313" y="1"/>
                                  <a:ext cx="441325" cy="461963"/>
                                  <a:chOff x="2119313" y="0"/>
                                  <a:chExt cx="278" cy="291"/>
                                </a:xfrm>
                              </wpg:grpSpPr>
                              <wps:wsp>
                                <wps:cNvPr id="1777" name="Oval 17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19313" y="23"/>
                                    <a:ext cx="278" cy="26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78" name="Line 46"/>
                                <wps:cNvCnPr/>
                                <wps:spPr bwMode="auto">
                                  <a:xfrm flipH="1">
                                    <a:off x="2119424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79" name="Line 47"/>
                                <wps:cNvCnPr/>
                                <wps:spPr bwMode="auto">
                                  <a:xfrm flipH="1" flipV="1">
                                    <a:off x="2119424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80" name="Rectangle 17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18930" y="556954"/>
                                  <a:ext cx="1272667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C5CF12" w14:textId="06649CE9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ListChildrenController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81" name="Rectangle 17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1804987"/>
                                  <a:ext cx="77788" cy="1381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2" name="Rectangle 17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3579812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3" name="Rectangle 17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4365625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4" name="Rectangle 17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1804987"/>
                                  <a:ext cx="77788" cy="1381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5" name="Rectangle 17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3579812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6" name="Rectangle 17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4365625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7" name="Rectangle 17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6300" y="547431"/>
                                  <a:ext cx="758120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A5A4EE" w14:textId="5CE4544F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88" name="Line 57"/>
                              <wps:cNvCnPr/>
                              <wps:spPr bwMode="auto">
                                <a:xfrm>
                                  <a:off x="3409950" y="868362"/>
                                  <a:ext cx="0" cy="40449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89" name="Group 17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44849" y="1586"/>
                                  <a:ext cx="328613" cy="452438"/>
                                  <a:chOff x="3244850" y="1587"/>
                                  <a:chExt cx="207" cy="285"/>
                                </a:xfrm>
                              </wpg:grpSpPr>
                              <wps:wsp>
                                <wps:cNvPr id="1790" name="Oval 17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44908" y="1587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91" name="Line 59"/>
                                <wps:cNvCnPr/>
                                <wps:spPr bwMode="auto">
                                  <a:xfrm>
                                    <a:off x="3244954" y="1680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2" name="Line 60"/>
                                <wps:cNvCnPr/>
                                <wps:spPr bwMode="auto">
                                  <a:xfrm>
                                    <a:off x="3244879" y="1705"/>
                                    <a:ext cx="14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3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44850" y="1768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794" name="Group 17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44849" y="1586"/>
                                  <a:ext cx="328613" cy="452438"/>
                                  <a:chOff x="3244850" y="1587"/>
                                  <a:chExt cx="207" cy="285"/>
                                </a:xfrm>
                              </wpg:grpSpPr>
                              <wps:wsp>
                                <wps:cNvPr id="1795" name="Oval 1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44908" y="1587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96" name="Line 64"/>
                                <wps:cNvCnPr/>
                                <wps:spPr bwMode="auto">
                                  <a:xfrm>
                                    <a:off x="3244954" y="1680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7" name="Line 65"/>
                                <wps:cNvCnPr/>
                                <wps:spPr bwMode="auto">
                                  <a:xfrm>
                                    <a:off x="3244879" y="1705"/>
                                    <a:ext cx="14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8" name="Freeform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44850" y="1768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799" name="Rectangle 17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6335" y="547431"/>
                                  <a:ext cx="758120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B50B91" w14:textId="3E834758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00" name="Rectangle 18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5500" y="2573337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01" name="Rectangle 1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5500" y="2573337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02" name="Line 71"/>
                              <wps:cNvCnPr/>
                              <wps:spPr bwMode="auto">
                                <a:xfrm>
                                  <a:off x="274638" y="1292225"/>
                                  <a:ext cx="7874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3" name="Line 72"/>
                              <wps:cNvCnPr/>
                              <wps:spPr bwMode="auto">
                                <a:xfrm flipH="1">
                                  <a:off x="950913" y="1292225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4" name="Line 73"/>
                              <wps:cNvCnPr/>
                              <wps:spPr bwMode="auto">
                                <a:xfrm flipH="1" flipV="1">
                                  <a:off x="950913" y="1246187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5" name="Rectangle 18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3650" y="1080587"/>
                                  <a:ext cx="576202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8969A1" w14:textId="4D54E358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06" name="Line 75"/>
                              <wps:cNvCnPr/>
                              <wps:spPr bwMode="auto">
                                <a:xfrm>
                                  <a:off x="1155700" y="1806575"/>
                                  <a:ext cx="11350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7" name="Line 76"/>
                              <wps:cNvCnPr/>
                              <wps:spPr bwMode="auto">
                                <a:xfrm flipH="1">
                                  <a:off x="2179638" y="1806575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8" name="Line 77"/>
                              <wps:cNvCnPr/>
                              <wps:spPr bwMode="auto">
                                <a:xfrm flipH="1" flipV="1">
                                  <a:off x="2179638" y="1762125"/>
                                  <a:ext cx="111125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9" name="Rectangle 18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3773" y="1598966"/>
                                  <a:ext cx="745180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A628EA" w14:textId="3A467F36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getListChilren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10" name="Line 79"/>
                              <wps:cNvCnPr/>
                              <wps:spPr bwMode="auto">
                                <a:xfrm>
                                  <a:off x="2387600" y="2127250"/>
                                  <a:ext cx="457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1" name="Line 80"/>
                              <wps:cNvCnPr/>
                              <wps:spPr bwMode="auto">
                                <a:xfrm>
                                  <a:off x="2844800" y="2127250"/>
                                  <a:ext cx="0" cy="92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2" name="Line 81"/>
                              <wps:cNvCnPr/>
                              <wps:spPr bwMode="auto">
                                <a:xfrm flipH="1">
                                  <a:off x="2390775" y="2219325"/>
                                  <a:ext cx="454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3" name="Line 82"/>
                              <wps:cNvCnPr/>
                              <wps:spPr bwMode="auto">
                                <a:xfrm>
                                  <a:off x="2390775" y="22193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4" name="Line 83"/>
                              <wps:cNvCnPr/>
                              <wps:spPr bwMode="auto">
                                <a:xfrm flipV="1">
                                  <a:off x="2390775" y="217328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5" name="Rectangle 18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5230" y="1913638"/>
                                  <a:ext cx="771821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7CA619" w14:textId="4CA281C8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getAllChilren()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16" name="Line 85"/>
                              <wps:cNvCnPr/>
                              <wps:spPr bwMode="auto">
                                <a:xfrm>
                                  <a:off x="2384425" y="2568575"/>
                                  <a:ext cx="976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7" name="Line 86"/>
                              <wps:cNvCnPr/>
                              <wps:spPr bwMode="auto">
                                <a:xfrm flipH="1">
                                  <a:off x="3251200" y="256857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8" name="Line 87"/>
                              <wps:cNvCnPr/>
                              <wps:spPr bwMode="auto">
                                <a:xfrm flipH="1" flipV="1">
                                  <a:off x="3251200" y="25241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9" name="Rectangle 18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9993" y="2357932"/>
                                  <a:ext cx="765732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FCE81F" w14:textId="1159B531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query children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20" name="Line 89"/>
                              <wps:cNvCnPr/>
                              <wps:spPr bwMode="auto">
                                <a:xfrm flipH="1">
                                  <a:off x="2387600" y="2889250"/>
                                  <a:ext cx="9731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1" name="Line 90"/>
                              <wps:cNvCnPr/>
                              <wps:spPr bwMode="auto">
                                <a:xfrm>
                                  <a:off x="2387600" y="288925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2" name="Line 91"/>
                              <wps:cNvCnPr/>
                              <wps:spPr bwMode="auto">
                                <a:xfrm flipV="1">
                                  <a:off x="2387600" y="28432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3" name="Rectangle 1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5230" y="2678460"/>
                                  <a:ext cx="589141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861BB56" w14:textId="3988E2FB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24" name="Line 93"/>
                              <wps:cNvCnPr/>
                              <wps:spPr bwMode="auto">
                                <a:xfrm flipH="1">
                                  <a:off x="1158875" y="3578225"/>
                                  <a:ext cx="11318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5" name="Line 94"/>
                              <wps:cNvCnPr/>
                              <wps:spPr bwMode="auto">
                                <a:xfrm>
                                  <a:off x="1158875" y="357822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6" name="Line 95"/>
                              <wps:cNvCnPr/>
                              <wps:spPr bwMode="auto">
                                <a:xfrm flipV="1">
                                  <a:off x="1158875" y="353218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7" name="Rectangle 18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5391" y="3365526"/>
                                  <a:ext cx="1008543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5CB66D" w14:textId="53788A47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Display listchildren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28" name="Line 97"/>
                              <wps:cNvCnPr/>
                              <wps:spPr bwMode="auto">
                                <a:xfrm flipH="1">
                                  <a:off x="1158875" y="4364037"/>
                                  <a:ext cx="11318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9" name="Line 98"/>
                              <wps:cNvCnPr/>
                              <wps:spPr bwMode="auto">
                                <a:xfrm>
                                  <a:off x="1158875" y="436403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0" name="Line 99"/>
                              <wps:cNvCnPr/>
                              <wps:spPr bwMode="auto">
                                <a:xfrm flipV="1">
                                  <a:off x="1158875" y="4319587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1" name="Rectangle 18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34916" y="4152564"/>
                                  <a:ext cx="988753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CF2174" w14:textId="525DB07D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display emtry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EDF3BFD" id="Group 658" o:spid="_x0000_s3117" style="position:absolute;margin-left:-.1pt;margin-top:.3pt;width:249.25pt;height:322.75pt;z-index:251651081" coordorigin="" coordsize="37944,49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">
                      <v:rect id="Rectangle 1736" o:spid="_x0000_s3118" style="position:absolute;top:5807;width:4605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3945945" w14:textId="071C2AB7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119" style="position:absolute;visibility:visible;mso-wrap-style:square" from="2286,9017" to="2286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" strokeweight="1.5pt">
                        <v:stroke dashstyle="3 1"/>
                      </v:line>
                      <v:group id="Group 1738" o:spid="_x0000_s3120" style="position:absolute;left:635;top:349;width:3302;height:4524" coordorigin="63500,34925" coordsize="208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">
                        <v:oval id="Oval 1739" o:spid="_x0000_s3121" style="position:absolute;left:63559;top:349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" filled="f" strokecolor="#903" strokeweight="1.5pt"/>
                        <v:line id="Line 8" o:spid="_x0000_s3122" style="position:absolute;visibility:visible;mso-wrap-style:square" from="63604,35018" to="63604,35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" strokecolor="#903" strokeweight="1.5pt"/>
                        <v:line id="Line 9" o:spid="_x0000_s3123" style="position:absolute;visibility:visible;mso-wrap-style:square" from="63529,35043" to="63679,35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" strokecolor="#903" strokeweight="1.5pt"/>
                        <v:shape id="Freeform 10" o:spid="_x0000_s3124" style="position:absolute;left:63500;top:35106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1743" o:spid="_x0000_s3125" style="position:absolute;left:635;top:349;width:3302;height:4524" coordorigin="63500,34925" coordsize="208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IOx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yfw9004Qa6eAAAA//8DAFBLAQItABQABgAIAAAAIQDb4fbL7gAAAIUBAAATAAAAAAAAAAAA&#10;AAAAAAAAAABbQ29udGVudF9UeXBlc10ueG1sUEsBAi0AFAAGAAgAAAAhAFr0LFu/AAAAFQEAAAsA&#10;AAAAAAAAAAAAAAAAHwEAAF9yZWxzLy5yZWxzUEsBAi0AFAAGAAgAAAAhAMmIg7HEAAAA3QAAAA8A&#10;AAAAAAAAAAAAAAAABwIAAGRycy9kb3ducmV2LnhtbFBLBQYAAAAAAwADALcAAAD4AgAAAAA=&#10;">
                        <v:oval id="Oval 1744" o:spid="_x0000_s3126" style="position:absolute;left:63559;top:349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" filled="f" strokecolor="#903" strokeweight="1.5pt"/>
                        <v:line id="Line 13" o:spid="_x0000_s3127" style="position:absolute;visibility:visible;mso-wrap-style:square" from="63604,35018" to="63604,35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" strokecolor="#903" strokeweight="1.5pt"/>
                        <v:line id="Line 14" o:spid="_x0000_s3128" style="position:absolute;visibility:visible;mso-wrap-style:square" from="63529,35043" to="63679,35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" strokecolor="#903" strokeweight="1.5pt"/>
                        <v:shape id="Freeform 15" o:spid="_x0000_s3129" style="position:absolute;left:63500;top:35106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1748" o:spid="_x0000_s3130" style="position:absolute;top:5807;width:4605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D3169A8" w14:textId="5E9F518C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1749" o:spid="_x0000_s3131" style="position:absolute;left:1841;top:12938;width:794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" strokecolor="#903" strokeweight="1.5pt"/>
                      <v:rect id="Rectangle 1750" o:spid="_x0000_s3132" style="position:absolute;left:1841;top:12938;width:794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" strokecolor="#903" strokeweight="1.5pt"/>
                      <v:rect id="Rectangle 1751" o:spid="_x0000_s3133" style="position:absolute;left:6031;top:5633;width:1029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BAF37B6" w14:textId="21084200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ListChildrenPage</w:t>
                              </w:r>
                            </w:p>
                          </w:txbxContent>
                        </v:textbox>
                      </v:rect>
                      <v:line id="Line 21" o:spid="_x0000_s3134" style="position:absolute;visibility:visible;mso-wrap-style:square" from="11096,8810" to="11096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" strokeweight="1.5pt">
                        <v:stroke dashstyle="3 1"/>
                      </v:line>
                      <v:group id="Group 1753" o:spid="_x0000_s3135" style="position:absolute;left:7810;top:396;width:6620;height:4287" coordorigin="7810,396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Vs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">
                        <v:oval id="Oval 1754" o:spid="_x0000_s3136" style="position:absolute;left:7811;top:39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" fillcolor="#ffc" strokecolor="#1f1a17" strokeweight="1.5pt"/>
                        <v:line id="Line 23" o:spid="_x0000_s3137" style="position:absolute;visibility:visible;mso-wrap-style:square" from="7810,397" to="7810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" strokecolor="#1f1a17" strokeweight="1.5pt"/>
                        <v:line id="Line 24" o:spid="_x0000_s3138" style="position:absolute;visibility:visible;mso-wrap-style:square" from="7810,398" to="7811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" strokecolor="#1f1a17" strokeweight="1.5pt"/>
                      </v:group>
                      <v:group id="Group 1757" o:spid="_x0000_s3139" style="position:absolute;left:7810;top:396;width:6620;height:4287" coordorigin="7810,396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">
                        <v:oval id="Oval 1758" o:spid="_x0000_s3140" style="position:absolute;left:7811;top:39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" fillcolor="#ffc" strokecolor="#1f1a17" strokeweight="1.5pt"/>
                        <v:line id="Line 27" o:spid="_x0000_s3141" style="position:absolute;visibility:visible;mso-wrap-style:square" from="7810,397" to="7810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" strokecolor="#1f1a17" strokeweight="1.5pt"/>
                        <v:line id="Line 28" o:spid="_x0000_s3142" style="position:absolute;visibility:visible;mso-wrap-style:square" from="7810,398" to="7811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" strokecolor="#1f1a17" strokeweight="1.5pt"/>
                      </v:group>
                      <v:rect id="Rectangle 1761" o:spid="_x0000_s3143" style="position:absolute;left:6031;top:5633;width:1029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BF9073F" w14:textId="54D8C12E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ListChildrenPage</w:t>
                              </w:r>
                            </w:p>
                          </w:txbxContent>
                        </v:textbox>
                      </v:rect>
                      <v:rect id="Rectangle 1762" o:spid="_x0000_s3144" style="position:absolute;left:10652;top:1293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" strokecolor="#903" strokeweight="1.5pt"/>
                      <v:rect id="Rectangle 1763" o:spid="_x0000_s3145" style="position:absolute;left:10652;top:18081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En2wwAAAN0AAAAPAAAAZHJzL2Rvd25yZXYueG1sRE9LawIx&#10;EL4L/ocwQm86qwUr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uLRJ9sMAAADdAAAADwAA&#10;AAAAAAAAAAAAAAAHAgAAZHJzL2Rvd25yZXYueG1sUEsFBgAAAAADAAMAtwAAAPcCAAAAAA==&#10;" strokecolor="#903" strokeweight="1.5pt"/>
                      <v:rect id="Rectangle 1764" o:spid="_x0000_s3146" style="position:absolute;left:10652;top:3579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dGCwwAAAN0AAAAPAAAAZHJzL2Rvd25yZXYueG1sRE9LawIx&#10;EL4L/ocwQm86qxQr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N13RgsMAAADdAAAADwAA&#10;AAAAAAAAAAAAAAAHAgAAZHJzL2Rvd25yZXYueG1sUEsFBgAAAAADAAMAtwAAAPcCAAAAAA==&#10;" strokecolor="#903" strokeweight="1.5pt"/>
                      <v:rect id="Rectangle 1765" o:spid="_x0000_s3147" style="position:absolute;left:10652;top:43656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XQZwwAAAN0AAAAPAAAAZHJzL2Rvd25yZXYueG1sRE9LawIx&#10;EL4L/ocwQm86q1Ar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WBF0GcMAAADdAAAADwAA&#10;AAAAAAAAAAAAAAAHAgAAZHJzL2Rvd25yZXYueG1sUEsFBgAAAAADAAMAtwAAAPcCAAAAAA==&#10;" strokecolor="#903" strokeweight="1.5pt"/>
                      <v:rect id="Rectangle 1766" o:spid="_x0000_s3148" style="position:absolute;left:10652;top:1293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" strokecolor="#903" strokeweight="1.5pt"/>
                      <v:rect id="Rectangle 1767" o:spid="_x0000_s3149" style="position:absolute;left:10652;top:18081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" strokecolor="#903" strokeweight="1.5pt"/>
                      <v:rect id="Rectangle 1768" o:spid="_x0000_s3150" style="position:absolute;left:10652;top:3579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" strokecolor="#903" strokeweight="1.5pt"/>
                      <v:rect id="Rectangle 1769" o:spid="_x0000_s3151" style="position:absolute;left:10652;top:43656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" strokecolor="#903" strokeweight="1.5pt"/>
                      <v:rect id="Rectangle 1770" o:spid="_x0000_s3152" style="position:absolute;left:17189;top:5569;width:12726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1B97FCB1" w14:textId="1A77F0FB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ListChildrenController</w:t>
                              </w:r>
                            </w:p>
                          </w:txbxContent>
                        </v:textbox>
                      </v:rect>
                      <v:line id="Line 40" o:spid="_x0000_s3153" style="position:absolute;visibility:visible;mso-wrap-style:square" from="23383,8778" to="23383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" strokeweight="1.5pt">
                        <v:stroke dashstyle="3 1"/>
                      </v:line>
                      <v:group id="Group 1772" o:spid="_x0000_s3154" style="position:absolute;left:21193;width:4413;height:4619" coordorigin="2119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OyX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">
                        <v:oval id="Oval 1773" o:spid="_x0000_s3155" style="position:absolute;left:2119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" fillcolor="#ffc" strokecolor="#1f1a17" strokeweight="1.5pt"/>
                        <v:line id="Line 42" o:spid="_x0000_s3156" style="position:absolute;flip:x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" strokecolor="#1f1a17" strokeweight="1.5pt"/>
                        <v:line id="Line 43" o:spid="_x0000_s3157" style="position:absolute;flip:x y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" strokecolor="#1f1a17" strokeweight="1.5pt"/>
                      </v:group>
                      <v:group id="Group 1776" o:spid="_x0000_s3158" style="position:absolute;left:21193;width:4413;height:4619" coordorigin="2119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">
                        <v:oval id="Oval 1777" o:spid="_x0000_s3159" style="position:absolute;left:2119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" fillcolor="#ffc" strokecolor="#1f1a17" strokeweight="1.5pt"/>
                        <v:line id="Line 46" o:spid="_x0000_s3160" style="position:absolute;flip:x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" strokecolor="#1f1a17" strokeweight="1.5pt"/>
                        <v:line id="Line 47" o:spid="_x0000_s3161" style="position:absolute;flip:x y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" strokecolor="#1f1a17" strokeweight="1.5pt"/>
                      </v:group>
                      <v:rect id="Rectangle 1780" o:spid="_x0000_s3162" style="position:absolute;left:17189;top:5569;width:12726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0C5CF12" w14:textId="06649CE9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ListChildrenController</w:t>
                              </w:r>
                            </w:p>
                          </w:txbxContent>
                        </v:textbox>
                      </v:rect>
                      <v:rect id="Rectangle 1781" o:spid="_x0000_s3163" style="position:absolute;left:22955;top:18049;width:778;height:13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" strokecolor="#903" strokeweight="1.5pt"/>
                      <v:rect id="Rectangle 1782" o:spid="_x0000_s3164" style="position:absolute;left:22955;top:35798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" strokecolor="#903" strokeweight="1.5pt"/>
                      <v:rect id="Rectangle 1783" o:spid="_x0000_s3165" style="position:absolute;left:22955;top:43656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" strokecolor="#903" strokeweight="1.5pt"/>
                      <v:rect id="Rectangle 1784" o:spid="_x0000_s3166" style="position:absolute;left:22955;top:18049;width:778;height:13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" strokecolor="#903" strokeweight="1.5pt"/>
                      <v:rect id="Rectangle 1785" o:spid="_x0000_s3167" style="position:absolute;left:22955;top:35798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" strokecolor="#903" strokeweight="1.5pt"/>
                      <v:rect id="Rectangle 1786" o:spid="_x0000_s3168" style="position:absolute;left:22955;top:43656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" strokecolor="#903" strokeweight="1.5pt"/>
                      <v:rect id="Rectangle 1787" o:spid="_x0000_s3169" style="position:absolute;left:30363;top:5474;width:758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FA5A4EE" w14:textId="5CE4544F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7" o:spid="_x0000_s3170" style="position:absolute;visibility:visible;mso-wrap-style:square" from="34099,8683" to="34099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" strokeweight="1.5pt">
                        <v:stroke dashstyle="3 1"/>
                      </v:line>
                      <v:group id="Group 1789" o:spid="_x0000_s3171" style="position:absolute;left:32448;top:15;width:3286;height:4525" coordorigin="32448,1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">
                        <v:oval id="Oval 1790" o:spid="_x0000_s3172" style="position:absolute;left:32449;top:1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" filled="f" strokecolor="#903" strokeweight="1.5pt"/>
                        <v:line id="Line 59" o:spid="_x0000_s3173" style="position:absolute;visibility:visible;mso-wrap-style:square" from="32449,16" to="32449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" strokecolor="#903" strokeweight="1.5pt"/>
                        <v:line id="Line 60" o:spid="_x0000_s3174" style="position:absolute;visibility:visible;mso-wrap-style:square" from="32448,17" to="32450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" strokecolor="#903" strokeweight="1.5pt"/>
                        <v:shape id="Freeform 61" o:spid="_x0000_s3175" style="position:absolute;left:32448;top:1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group id="Group 1794" o:spid="_x0000_s3176" style="position:absolute;left:32448;top:15;width:3286;height:4525" coordorigin="32448,1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">
                        <v:oval id="Oval 1795" o:spid="_x0000_s3177" style="position:absolute;left:32449;top:1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" filled="f" strokecolor="#903" strokeweight="1.5pt"/>
                        <v:line id="Line 64" o:spid="_x0000_s3178" style="position:absolute;visibility:visible;mso-wrap-style:square" from="32449,16" to="32449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" strokecolor="#903" strokeweight="1.5pt"/>
                        <v:line id="Line 65" o:spid="_x0000_s3179" style="position:absolute;visibility:visible;mso-wrap-style:square" from="32448,17" to="32450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" strokecolor="#903" strokeweight="1.5pt"/>
                        <v:shape id="Freeform 66" o:spid="_x0000_s3180" style="position:absolute;left:32448;top:1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rect id="Rectangle 1799" o:spid="_x0000_s3181" style="position:absolute;left:30363;top:5474;width:758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0B50B91" w14:textId="3E834758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1800" o:spid="_x0000_s3182" style="position:absolute;left:33655;top:25733;width:793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" strokecolor="#903" strokeweight="1.5pt"/>
                      <v:rect id="Rectangle 1801" o:spid="_x0000_s3183" style="position:absolute;left:33655;top:25733;width:793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" strokecolor="#903" strokeweight="1.5pt"/>
                      <v:line id="Line 71" o:spid="_x0000_s3184" style="position:absolute;visibility:visible;mso-wrap-style:square" from="2746,12922" to="10620,12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" strokecolor="#903" strokeweight="1.5pt"/>
                      <v:line id="Line 72" o:spid="_x0000_s3185" style="position:absolute;flip:x;visibility:visible;mso-wrap-style:square" from="9509,12922" to="10620,13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" strokecolor="#903" strokeweight="1.5pt"/>
                      <v:line id="Line 73" o:spid="_x0000_s3186" style="position:absolute;flip:x y;visibility:visible;mso-wrap-style:square" from="9509,12461" to="10620,12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" strokecolor="#903" strokeweight="1.5pt"/>
                      <v:rect id="Rectangle 1805" o:spid="_x0000_s3187" style="position:absolute;left:3936;top:10805;width:5762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C8969A1" w14:textId="4D54E358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5" o:spid="_x0000_s3188" style="position:absolute;visibility:visible;mso-wrap-style:square" from="11557,18065" to="22907,18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" strokecolor="#903" strokeweight="1.5pt"/>
                      <v:line id="Line 76" o:spid="_x0000_s3189" style="position:absolute;flip:x;visibility:visible;mso-wrap-style:square" from="21796,18065" to="22907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" strokecolor="#903" strokeweight="1.5pt"/>
                      <v:line id="Line 77" o:spid="_x0000_s3190" style="position:absolute;flip:x y;visibility:visible;mso-wrap-style:square" from="21796,17621" to="22907,18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" strokecolor="#903" strokeweight="1.5pt"/>
                      <v:rect id="Rectangle 1809" o:spid="_x0000_s3191" style="position:absolute;left:13237;top:15989;width:7452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EA628EA" w14:textId="3A467F36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getListChilren</w:t>
                              </w:r>
                            </w:p>
                          </w:txbxContent>
                        </v:textbox>
                      </v:rect>
                      <v:line id="Line 79" o:spid="_x0000_s3192" style="position:absolute;visibility:visible;mso-wrap-style:square" from="23876,21272" to="28448,21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" strokecolor="#903" strokeweight="1.5pt"/>
                      <v:line id="Line 80" o:spid="_x0000_s3193" style="position:absolute;visibility:visible;mso-wrap-style:square" from="28448,21272" to="28448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" strokecolor="#903" strokeweight="1.5pt"/>
                      <v:line id="Line 81" o:spid="_x0000_s3194" style="position:absolute;flip:x;visibility:visible;mso-wrap-style:square" from="23907,22193" to="28448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" strokecolor="#903" strokeweight="1.5pt"/>
                      <v:line id="Line 82" o:spid="_x0000_s3195" style="position:absolute;visibility:visible;mso-wrap-style:square" from="23907,22193" to="25003,22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" strokecolor="#903" strokeweight="1.5pt"/>
                      <v:line id="Line 83" o:spid="_x0000_s3196" style="position:absolute;flip:y;visibility:visible;mso-wrap-style:square" from="23907,21732" to="25003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" strokecolor="#903" strokeweight="1.5pt"/>
                      <v:rect id="Rectangle 1815" o:spid="_x0000_s3197" style="position:absolute;left:25952;top:19136;width:7718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77CA619" w14:textId="4CA281C8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getAllChilren()</w:t>
                              </w:r>
                            </w:p>
                          </w:txbxContent>
                        </v:textbox>
                      </v:rect>
                      <v:line id="Line 85" o:spid="_x0000_s3198" style="position:absolute;visibility:visible;mso-wrap-style:square" from="23844,25685" to="33607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" strokecolor="#903" strokeweight="1.5pt"/>
                      <v:line id="Line 86" o:spid="_x0000_s3199" style="position:absolute;flip:x;visibility:visible;mso-wrap-style:square" from="32512,25685" to="33607,26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" strokecolor="#903" strokeweight="1.5pt"/>
                      <v:line id="Line 87" o:spid="_x0000_s3200" style="position:absolute;flip:x y;visibility:visible;mso-wrap-style:square" from="32512,25241" to="33607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" strokecolor="#903" strokeweight="1.5pt"/>
                      <v:rect id="Rectangle 1819" o:spid="_x0000_s3201" style="position:absolute;left:24999;top:23579;width:7658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3FCE81F" w14:textId="1159B531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children</w:t>
                              </w:r>
                            </w:p>
                          </w:txbxContent>
                        </v:textbox>
                      </v:rect>
                      <v:line id="Line 89" o:spid="_x0000_s3202" style="position:absolute;flip:x;visibility:visible;mso-wrap-style:square" from="23876,28892" to="33607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" strokecolor="#903" strokeweight="1.5pt">
                        <v:stroke dashstyle="3 1"/>
                      </v:line>
                      <v:line id="Line 90" o:spid="_x0000_s3203" style="position:absolute;visibility:visible;mso-wrap-style:square" from="23876,28892" to="24971,29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" strokecolor="#903" strokeweight="1.5pt"/>
                      <v:line id="Line 91" o:spid="_x0000_s3204" style="position:absolute;flip:y;visibility:visible;mso-wrap-style:square" from="23876,28432" to="24971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" strokecolor="#903" strokeweight="1.5pt"/>
                      <v:rect id="Rectangle 1823" o:spid="_x0000_s3205" style="position:absolute;left:25952;top:26784;width:5891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6861BB56" w14:textId="3988E2FB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93" o:spid="_x0000_s3206" style="position:absolute;flip:x;visibility:visible;mso-wrap-style:square" from="11588,35782" to="22907,35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" strokecolor="#903" strokeweight="1.5pt"/>
                      <v:line id="Line 94" o:spid="_x0000_s3207" style="position:absolute;visibility:visible;mso-wrap-style:square" from="11588,35782" to="12684,36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" strokecolor="#903" strokeweight="1.5pt"/>
                      <v:line id="Line 95" o:spid="_x0000_s3208" style="position:absolute;flip:y;visibility:visible;mso-wrap-style:square" from="11588,35321" to="12684,35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" strokecolor="#903" strokeweight="1.5pt"/>
                      <v:rect id="Rectangle 1827" o:spid="_x0000_s3209" style="position:absolute;left:12253;top:33655;width:10086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085CB66D" w14:textId="53788A47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listchildren</w:t>
                              </w:r>
                            </w:p>
                          </w:txbxContent>
                        </v:textbox>
                      </v:rect>
                      <v:line id="Line 97" o:spid="_x0000_s3210" style="position:absolute;flip:x;visibility:visible;mso-wrap-style:square" from="11588,43640" to="22907,43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" strokecolor="#903" strokeweight="1.5pt"/>
                      <v:line id="Line 98" o:spid="_x0000_s3211" style="position:absolute;visibility:visible;mso-wrap-style:square" from="11588,43640" to="12684,44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" strokecolor="#903" strokeweight="1.5pt"/>
                      <v:line id="Line 99" o:spid="_x0000_s3212" style="position:absolute;flip:y;visibility:visible;mso-wrap-style:square" from="11588,43195" to="12684,43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" strokecolor="#903" strokeweight="1.5pt"/>
                      <v:rect id="Rectangle 1831" o:spid="_x0000_s3213" style="position:absolute;left:12349;top:41525;width:9887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7CF2174" w14:textId="525DB07D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emtry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1492A8FE" w14:textId="6314823B" w:rsidR="009C1C5C" w:rsidRPr="009F1F59" w:rsidRDefault="001E4BD9" w:rsidP="004B58BA">
      <w:pPr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33" behindDoc="0" locked="0" layoutInCell="1" allowOverlap="1" wp14:anchorId="458A1FEF" wp14:editId="30081801">
                <wp:simplePos x="0" y="0"/>
                <wp:positionH relativeFrom="column">
                  <wp:posOffset>1188720</wp:posOffset>
                </wp:positionH>
                <wp:positionV relativeFrom="paragraph">
                  <wp:posOffset>5715</wp:posOffset>
                </wp:positionV>
                <wp:extent cx="3767455" cy="457200"/>
                <wp:effectExtent l="0" t="0" r="4445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745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A803E" w14:textId="58F8D8E2" w:rsidR="0077020A" w:rsidRPr="003E79E7" w:rsidRDefault="0077020A" w:rsidP="0093644A">
                            <w:pPr>
                              <w:pStyle w:val="Caption"/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6" w:name="_Toc115201690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35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93644A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="0093644A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="0093644A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ของยูสเคส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List children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8A1FEF" id="Text Box 71" o:spid="_x0000_s3214" type="#_x0000_t202" style="position:absolute;margin-left:93.6pt;margin-top:.45pt;width:296.65pt;height:36pt;z-index:25165113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" stroked="f">
                <v:textbox inset="0,0,0,0">
                  <w:txbxContent>
                    <w:p w14:paraId="57AA803E" w14:textId="58F8D8E2" w:rsidR="0077020A" w:rsidRPr="003E79E7" w:rsidRDefault="0077020A" w:rsidP="0093644A">
                      <w:pPr>
                        <w:pStyle w:val="Caption"/>
                        <w:keepNext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37" w:name="_Toc115201690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35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="0093644A"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="0093644A"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="0093644A"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ของยูสเคส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List children</w:t>
                      </w:r>
                      <w:bookmarkEnd w:id="137"/>
                    </w:p>
                  </w:txbxContent>
                </v:textbox>
              </v:shape>
            </w:pict>
          </mc:Fallback>
        </mc:AlternateContent>
      </w:r>
    </w:p>
    <w:p w14:paraId="1D5226A4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1DB2033A" w14:textId="51329A31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3E371D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5577B8D5" wp14:editId="10D7D36B">
            <wp:extent cx="2957886" cy="1668908"/>
            <wp:effectExtent l="0" t="0" r="0" b="0"/>
            <wp:docPr id="7552" name="Picture 7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354" cy="168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1622" w14:textId="26427C49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8" w:name="_Toc115201691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36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="0093644A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>คลาสไดอาแกรมของยูสเคส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children</w:t>
      </w:r>
      <w:bookmarkEnd w:id="138"/>
    </w:p>
    <w:p w14:paraId="48B02DE7" w14:textId="4CF9F94F" w:rsidR="00295E18" w:rsidRPr="009F1F59" w:rsidRDefault="00295E18" w:rsidP="00B8171D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C9DC46D" w14:textId="57413426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1977489" w14:textId="77777777" w:rsidR="00294D72" w:rsidRDefault="00294D72" w:rsidP="00294D72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43FB43DD" wp14:editId="42D664C5">
            <wp:extent cx="2439974" cy="5655600"/>
            <wp:effectExtent l="0" t="0" r="0" b="2540"/>
            <wp:docPr id="163" name="Graphic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974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AE75" w14:textId="77FD4A90" w:rsidR="0077020A" w:rsidRPr="003E79E7" w:rsidRDefault="0077020A" w:rsidP="00294D72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9" w:name="_Toc115201692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37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children profile</w:t>
      </w:r>
      <w:bookmarkEnd w:id="139"/>
    </w:p>
    <w:p w14:paraId="0CFE1E96" w14:textId="732EEBE5" w:rsidR="009849BC" w:rsidRPr="009F1F59" w:rsidRDefault="009849BC" w:rsidP="00172A5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B3FBE9" w14:textId="6D696F29" w:rsidR="002A5093" w:rsidRPr="009F1F59" w:rsidRDefault="006B05E7">
      <w:pPr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b/>
          <w:bCs/>
          <w:sz w:val="28"/>
          <w:cs/>
        </w:rPr>
        <w:br w:type="page"/>
      </w:r>
    </w:p>
    <w:p w14:paraId="2A09B0AE" w14:textId="475E64EE" w:rsidR="00E3366C" w:rsidRPr="009F1F59" w:rsidRDefault="006B343F" w:rsidP="009C7BCD">
      <w:pPr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D65AAE" w:rsidRPr="009F1F59">
        <w:rPr>
          <w:rFonts w:ascii="TH SarabunPSK" w:hAnsi="TH SarabunPSK" w:cs="TH SarabunPSK"/>
          <w:b/>
          <w:bCs/>
          <w:sz w:val="32"/>
          <w:szCs w:val="32"/>
        </w:rPr>
        <w:t>Edit children 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E3366C" w14:paraId="6EB0BBC4" w14:textId="77777777" w:rsidTr="00E3366C">
        <w:tc>
          <w:tcPr>
            <w:tcW w:w="4675" w:type="dxa"/>
          </w:tcPr>
          <w:p w14:paraId="5ED93330" w14:textId="6E1D4D69" w:rsidR="001A4975" w:rsidRDefault="003F387F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366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492352" behindDoc="0" locked="0" layoutInCell="1" allowOverlap="1" wp14:anchorId="3FDC8211" wp14:editId="7009FF88">
                      <wp:simplePos x="0" y="0"/>
                      <wp:positionH relativeFrom="column">
                        <wp:posOffset>2649027</wp:posOffset>
                      </wp:positionH>
                      <wp:positionV relativeFrom="paragraph">
                        <wp:posOffset>520</wp:posOffset>
                      </wp:positionV>
                      <wp:extent cx="3477338" cy="6043295"/>
                      <wp:effectExtent l="0" t="0" r="8890" b="33655"/>
                      <wp:wrapNone/>
                      <wp:docPr id="2113" name="Group 7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77338" cy="6043295"/>
                                <a:chOff x="0" y="0"/>
                                <a:chExt cx="3643076" cy="6043613"/>
                              </a:xfrm>
                            </wpg:grpSpPr>
                            <wps:wsp>
                              <wps:cNvPr id="2114" name="Rectangle 21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07924"/>
                                  <a:ext cx="2882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19EEBA" w14:textId="1813211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15" name="Line 6"/>
                              <wps:cNvCnPr/>
                              <wps:spPr bwMode="auto">
                                <a:xfrm>
                                  <a:off x="134938" y="595312"/>
                                  <a:ext cx="0" cy="54483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16" name="Group 21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101" y="87312"/>
                                  <a:ext cx="192088" cy="265113"/>
                                  <a:chOff x="38100" y="87312"/>
                                  <a:chExt cx="121" cy="167"/>
                                </a:xfrm>
                              </wpg:grpSpPr>
                              <wps:wsp>
                                <wps:cNvPr id="2117" name="Oval 21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134" y="87312"/>
                                    <a:ext cx="56" cy="5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18" name="Line 8"/>
                                <wps:cNvCnPr/>
                                <wps:spPr bwMode="auto">
                                  <a:xfrm>
                                    <a:off x="38161" y="87367"/>
                                    <a:ext cx="0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19" name="Line 9"/>
                                <wps:cNvCnPr/>
                                <wps:spPr bwMode="auto">
                                  <a:xfrm>
                                    <a:off x="38117" y="87381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2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100" y="87418"/>
                                    <a:ext cx="121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121" name="Group 2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101" y="87312"/>
                                  <a:ext cx="192088" cy="265113"/>
                                  <a:chOff x="38100" y="87312"/>
                                  <a:chExt cx="121" cy="167"/>
                                </a:xfrm>
                              </wpg:grpSpPr>
                              <wps:wsp>
                                <wps:cNvPr id="2122" name="Oval 21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134" y="87312"/>
                                    <a:ext cx="56" cy="5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23" name="Line 13"/>
                                <wps:cNvCnPr/>
                                <wps:spPr bwMode="auto">
                                  <a:xfrm>
                                    <a:off x="38161" y="87367"/>
                                    <a:ext cx="0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24" name="Line 14"/>
                                <wps:cNvCnPr/>
                                <wps:spPr bwMode="auto">
                                  <a:xfrm>
                                    <a:off x="38117" y="87381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2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100" y="87418"/>
                                    <a:ext cx="121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126" name="Rectangle 21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07924"/>
                                  <a:ext cx="2882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E8399A" w14:textId="30E8EDB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27" name="Rectangle 21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852487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28" name="Rectangle 21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117792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29" name="Rectangle 2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278447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0" name="Rectangle 2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852487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1" name="Rectangle 21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117792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2" name="Rectangle 2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278447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3" name="Rectangle 2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4544" y="415859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F68F3A" w14:textId="72F412B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EditChilrentProfilePage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34" name="Line 25"/>
                              <wps:cNvCnPr/>
                              <wps:spPr bwMode="auto">
                                <a:xfrm>
                                  <a:off x="765175" y="601662"/>
                                  <a:ext cx="0" cy="54419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35" name="Group 21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75437" y="107950"/>
                                  <a:ext cx="387351" cy="252413"/>
                                  <a:chOff x="573088" y="107950"/>
                                  <a:chExt cx="244" cy="159"/>
                                </a:xfrm>
                              </wpg:grpSpPr>
                              <wps:wsp>
                                <wps:cNvPr id="2136" name="Oval 21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73169" y="107950"/>
                                    <a:ext cx="163" cy="15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37" name="Line 27"/>
                                <wps:cNvCnPr/>
                                <wps:spPr bwMode="auto">
                                  <a:xfrm>
                                    <a:off x="573088" y="107987"/>
                                    <a:ext cx="0" cy="8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38" name="Line 28"/>
                                <wps:cNvCnPr/>
                                <wps:spPr bwMode="auto">
                                  <a:xfrm>
                                    <a:off x="573088" y="108030"/>
                                    <a:ext cx="8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139" name="Group 213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75437" y="107950"/>
                                  <a:ext cx="387351" cy="252413"/>
                                  <a:chOff x="573088" y="107950"/>
                                  <a:chExt cx="244" cy="159"/>
                                </a:xfrm>
                              </wpg:grpSpPr>
                              <wps:wsp>
                                <wps:cNvPr id="2140" name="Oval 21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73169" y="107950"/>
                                    <a:ext cx="163" cy="15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41" name="Line 31"/>
                                <wps:cNvCnPr/>
                                <wps:spPr bwMode="auto">
                                  <a:xfrm>
                                    <a:off x="573088" y="107987"/>
                                    <a:ext cx="0" cy="8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42" name="Line 32"/>
                                <wps:cNvCnPr/>
                                <wps:spPr bwMode="auto">
                                  <a:xfrm>
                                    <a:off x="573088" y="108030"/>
                                    <a:ext cx="8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143" name="Rectangle 21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4544" y="415859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E18C72" w14:textId="187FE2A2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EditChilrentProfilePage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4" name="Rectangle 21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8524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5" name="Rectangle 21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179512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6" name="Rectangle 21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460500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7" name="Rectangle 21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37490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8" name="Rectangle 21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786062"/>
                                  <a:ext cx="49213" cy="403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9" name="Rectangle 21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33543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0" name="Rectangle 2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173662"/>
                                  <a:ext cx="49213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1" name="Rectangle 2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72293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2" name="Rectangle 21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8524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3" name="Rectangle 21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179512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4" name="Rectangle 21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460500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5" name="Rectangle 21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37490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6" name="Rectangle 21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786062"/>
                                  <a:ext cx="49213" cy="403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7" name="Rectangle 21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33543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8" name="Rectangle 21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173662"/>
                                  <a:ext cx="49213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9" name="Rectangle 21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72293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60" name="Rectangle 21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39421" y="325386"/>
                                  <a:ext cx="425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D5CC4D" w14:textId="7D2631FF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61" name="Rectangle 21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5833" y="415859"/>
                                  <a:ext cx="9404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0B8C7A" w14:textId="3D58F8FA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EditChilrentProfileController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62" name="Line 53"/>
                              <wps:cNvCnPr/>
                              <wps:spPr bwMode="auto">
                                <a:xfrm>
                                  <a:off x="1673225" y="512762"/>
                                  <a:ext cx="0" cy="55308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63" name="Group 21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44638" y="0"/>
                                  <a:ext cx="258763" cy="269876"/>
                                  <a:chOff x="1544638" y="0"/>
                                  <a:chExt cx="163" cy="170"/>
                                </a:xfrm>
                              </wpg:grpSpPr>
                              <wps:wsp>
                                <wps:cNvPr id="2164" name="Oval 21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44638" y="13"/>
                                    <a:ext cx="163" cy="15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65" name="Line 55"/>
                                <wps:cNvCnPr/>
                                <wps:spPr bwMode="auto">
                                  <a:xfrm flipH="1">
                                    <a:off x="1544703" y="0"/>
                                    <a:ext cx="35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66" name="Line 56"/>
                                <wps:cNvCnPr/>
                                <wps:spPr bwMode="auto">
                                  <a:xfrm flipH="1" flipV="1">
                                    <a:off x="1544703" y="14"/>
                                    <a:ext cx="36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167" name="Group 216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44638" y="0"/>
                                  <a:ext cx="258763" cy="269876"/>
                                  <a:chOff x="1544638" y="0"/>
                                  <a:chExt cx="163" cy="170"/>
                                </a:xfrm>
                              </wpg:grpSpPr>
                              <wps:wsp>
                                <wps:cNvPr id="2168" name="Oval 21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44638" y="13"/>
                                    <a:ext cx="163" cy="15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69" name="Line 59"/>
                                <wps:cNvCnPr/>
                                <wps:spPr bwMode="auto">
                                  <a:xfrm flipH="1">
                                    <a:off x="1544703" y="0"/>
                                    <a:ext cx="35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70" name="Line 60"/>
                                <wps:cNvCnPr/>
                                <wps:spPr bwMode="auto">
                                  <a:xfrm flipH="1" flipV="1">
                                    <a:off x="1544703" y="14"/>
                                    <a:ext cx="36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171" name="Rectangle 21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39421" y="325386"/>
                                  <a:ext cx="425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18EA62" w14:textId="195453AF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72" name="Rectangle 21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5833" y="415859"/>
                                  <a:ext cx="9404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E45EB6" w14:textId="531B1147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EditChilrentProfileController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73" name="Rectangle 21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1458912"/>
                                  <a:ext cx="49213" cy="7826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4" name="Rectangle 21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2371725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5" name="Rectangle 21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3354387"/>
                                  <a:ext cx="49213" cy="779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6" name="Rectangle 21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4391025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7" name="Rectangle 21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572135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8" name="Rectangle 21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1458912"/>
                                  <a:ext cx="49213" cy="7826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9" name="Rectangle 21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2371725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0" name="Rectangle 21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3354387"/>
                                  <a:ext cx="49213" cy="779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1" name="Rectangle 21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4391025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2" name="Rectangle 21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572135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3" name="Rectangle 21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36071" y="392049"/>
                                  <a:ext cx="9067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122CEE" w14:textId="5072AD2E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ViewChildrenProfilePage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84" name="Line 75"/>
                              <wps:cNvCnPr/>
                              <wps:spPr bwMode="auto">
                                <a:xfrm>
                                  <a:off x="3151188" y="577850"/>
                                  <a:ext cx="0" cy="54657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85" name="Group 21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69634" y="85725"/>
                                  <a:ext cx="387351" cy="250825"/>
                                  <a:chOff x="2957513" y="85725"/>
                                  <a:chExt cx="244" cy="158"/>
                                </a:xfrm>
                              </wpg:grpSpPr>
                              <wps:wsp>
                                <wps:cNvPr id="2186" name="Oval 21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57594" y="85725"/>
                                    <a:ext cx="163" cy="15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87" name="Line 77"/>
                                <wps:cNvCnPr/>
                                <wps:spPr bwMode="auto">
                                  <a:xfrm>
                                    <a:off x="2957513" y="85762"/>
                                    <a:ext cx="0" cy="8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88" name="Line 78"/>
                                <wps:cNvCnPr/>
                                <wps:spPr bwMode="auto">
                                  <a:xfrm>
                                    <a:off x="2957514" y="85804"/>
                                    <a:ext cx="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189" name="Group 21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69634" y="85725"/>
                                  <a:ext cx="387351" cy="250825"/>
                                  <a:chOff x="2957513" y="85725"/>
                                  <a:chExt cx="244" cy="158"/>
                                </a:xfrm>
                              </wpg:grpSpPr>
                              <wps:wsp>
                                <wps:cNvPr id="2190" name="Oval 21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57594" y="85725"/>
                                    <a:ext cx="163" cy="15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91" name="Line 81"/>
                                <wps:cNvCnPr/>
                                <wps:spPr bwMode="auto">
                                  <a:xfrm>
                                    <a:off x="2957513" y="85762"/>
                                    <a:ext cx="0" cy="8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92" name="Line 82"/>
                                <wps:cNvCnPr/>
                                <wps:spPr bwMode="auto">
                                  <a:xfrm>
                                    <a:off x="2957514" y="85804"/>
                                    <a:ext cx="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193" name="Rectangle 21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36296" y="392049"/>
                                  <a:ext cx="9067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52905F" w14:textId="5A6A9620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ViewChildrenProfilePage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94" name="Rectangle 21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4200" y="4387850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95" name="Rectangle 21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4200" y="4387850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96" name="Rectangle 21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6772" y="404749"/>
                                  <a:ext cx="4743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796FDD" w14:textId="460E305A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97" name="Line 88"/>
                              <wps:cNvCnPr/>
                              <wps:spPr bwMode="auto">
                                <a:xfrm>
                                  <a:off x="2446338" y="592137"/>
                                  <a:ext cx="0" cy="54514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98" name="Group 219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49501" y="83042"/>
                                  <a:ext cx="193675" cy="266701"/>
                                  <a:chOff x="2349500" y="82550"/>
                                  <a:chExt cx="122" cy="168"/>
                                </a:xfrm>
                              </wpg:grpSpPr>
                              <wps:wsp>
                                <wps:cNvPr id="2199" name="Oval 21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49534" y="82550"/>
                                    <a:ext cx="56" cy="5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00" name="Line 90"/>
                                <wps:cNvCnPr/>
                                <wps:spPr bwMode="auto">
                                  <a:xfrm>
                                    <a:off x="2349561" y="82605"/>
                                    <a:ext cx="0" cy="5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1" name="Line 91"/>
                                <wps:cNvCnPr/>
                                <wps:spPr bwMode="auto">
                                  <a:xfrm>
                                    <a:off x="2349517" y="82620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2" name="Freeform 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349500" y="82657"/>
                                    <a:ext cx="122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203" name="Group 22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49501" y="83042"/>
                                  <a:ext cx="193675" cy="266701"/>
                                  <a:chOff x="2349500" y="82550"/>
                                  <a:chExt cx="122" cy="168"/>
                                </a:xfrm>
                              </wpg:grpSpPr>
                              <wps:wsp>
                                <wps:cNvPr id="2204" name="Oval 22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49534" y="82550"/>
                                    <a:ext cx="56" cy="5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05" name="Line 95"/>
                                <wps:cNvCnPr/>
                                <wps:spPr bwMode="auto">
                                  <a:xfrm>
                                    <a:off x="2349561" y="82605"/>
                                    <a:ext cx="0" cy="5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6" name="Line 96"/>
                                <wps:cNvCnPr/>
                                <wps:spPr bwMode="auto">
                                  <a:xfrm>
                                    <a:off x="2349517" y="82620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7" name="Freeform 9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349500" y="82657"/>
                                    <a:ext cx="122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208" name="Rectangle 2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6772" y="404749"/>
                                  <a:ext cx="4743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C56BF1" w14:textId="2961C7A9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09" name="Rectangle 2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1881187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0" name="Rectangle 2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3771900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1" name="Rectangle 22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1881187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2" name="Rectangle 22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3771900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3" name="Line 104"/>
                              <wps:cNvCnPr/>
                              <wps:spPr bwMode="auto">
                                <a:xfrm>
                                  <a:off x="161925" y="852487"/>
                                  <a:ext cx="574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4" name="Line 105"/>
                              <wps:cNvCnPr/>
                              <wps:spPr bwMode="auto">
                                <a:xfrm flipH="1">
                                  <a:off x="673100" y="85248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5" name="Line 106"/>
                              <wps:cNvCnPr/>
                              <wps:spPr bwMode="auto">
                                <a:xfrm flipH="1" flipV="1">
                                  <a:off x="673100" y="825500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6" name="Rectangle 22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861" y="730136"/>
                                  <a:ext cx="773178" cy="14933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2CAE3BA" w14:textId="2735658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17" name="Line 108"/>
                              <wps:cNvCnPr/>
                              <wps:spPr bwMode="auto">
                                <a:xfrm>
                                  <a:off x="161925" y="1177925"/>
                                  <a:ext cx="574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8" name="Line 109"/>
                              <wps:cNvCnPr/>
                              <wps:spPr bwMode="auto">
                                <a:xfrm flipH="1">
                                  <a:off x="673100" y="1177925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9" name="Line 110"/>
                              <wps:cNvCnPr/>
                              <wps:spPr bwMode="auto">
                                <a:xfrm flipH="1" flipV="1">
                                  <a:off x="673100" y="115093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0" name="Rectangle 22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1925" y="1077208"/>
                                  <a:ext cx="827117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8F34FC" w14:textId="7D45B09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select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21" name="Line 112"/>
                              <wps:cNvCnPr/>
                              <wps:spPr bwMode="auto">
                                <a:xfrm>
                                  <a:off x="792163" y="1460500"/>
                                  <a:ext cx="8524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2" name="Line 113"/>
                              <wps:cNvCnPr/>
                              <wps:spPr bwMode="auto">
                                <a:xfrm flipH="1">
                                  <a:off x="1581150" y="1460500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3" name="Line 114"/>
                              <wps:cNvCnPr/>
                              <wps:spPr bwMode="auto">
                                <a:xfrm flipH="1" flipV="1">
                                  <a:off x="1581150" y="1433512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4" name="Rectangle 22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2598" y="1336255"/>
                                  <a:ext cx="538551" cy="15123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F055EE" w14:textId="190A5BCB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doChildren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25" name="Line 116"/>
                              <wps:cNvCnPr/>
                              <wps:spPr bwMode="auto">
                                <a:xfrm>
                                  <a:off x="1701800" y="1647825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6" name="Line 117"/>
                              <wps:cNvCnPr/>
                              <wps:spPr bwMode="auto">
                                <a:xfrm>
                                  <a:off x="1970088" y="1647825"/>
                                  <a:ext cx="0" cy="539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7" name="Line 118"/>
                              <wps:cNvCnPr/>
                              <wps:spPr bwMode="auto">
                                <a:xfrm flipH="1">
                                  <a:off x="1703388" y="1701800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8" name="Line 119"/>
                              <wps:cNvCnPr/>
                              <wps:spPr bwMode="auto">
                                <a:xfrm>
                                  <a:off x="1703388" y="1701800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9" name="Line 120"/>
                              <wps:cNvCnPr/>
                              <wps:spPr bwMode="auto">
                                <a:xfrm flipV="1">
                                  <a:off x="1703388" y="167481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0" name="Rectangle 2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0587" y="1525267"/>
                                  <a:ext cx="6565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1D4FA5" w14:textId="3A54CAD6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getChildrenProfile()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1" name="Line 122"/>
                              <wps:cNvCnPr/>
                              <wps:spPr bwMode="auto">
                                <a:xfrm>
                                  <a:off x="1700213" y="1879600"/>
                                  <a:ext cx="717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2" name="Line 123"/>
                              <wps:cNvCnPr/>
                              <wps:spPr bwMode="auto">
                                <a:xfrm flipH="1">
                                  <a:off x="2352675" y="1879600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3" name="Line 124"/>
                              <wps:cNvCnPr/>
                              <wps:spPr bwMode="auto">
                                <a:xfrm flipH="1" flipV="1">
                                  <a:off x="2352675" y="185261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4" name="Rectangle 22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49029" y="1745882"/>
                                  <a:ext cx="6819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855205" w14:textId="61F6512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queryChildrenprofile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5" name="Line 126"/>
                              <wps:cNvCnPr/>
                              <wps:spPr bwMode="auto">
                                <a:xfrm flipH="1">
                                  <a:off x="1701800" y="2066925"/>
                                  <a:ext cx="7159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6" name="Line 127"/>
                              <wps:cNvCnPr/>
                              <wps:spPr bwMode="auto">
                                <a:xfrm>
                                  <a:off x="1701800" y="2066925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7" name="Line 128"/>
                              <wps:cNvCnPr/>
                              <wps:spPr bwMode="auto">
                                <a:xfrm flipV="1">
                                  <a:off x="1701800" y="20399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8" name="Rectangle 2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1883" y="1944381"/>
                                  <a:ext cx="3689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A86501" w14:textId="4683C7C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9" name="Line 130"/>
                              <wps:cNvCnPr/>
                              <wps:spPr bwMode="auto">
                                <a:xfrm flipH="1">
                                  <a:off x="793750" y="2371725"/>
                                  <a:ext cx="8509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0" name="Line 131"/>
                              <wps:cNvCnPr/>
                              <wps:spPr bwMode="auto">
                                <a:xfrm>
                                  <a:off x="793750" y="2371725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1" name="Line 132"/>
                              <wps:cNvCnPr/>
                              <wps:spPr bwMode="auto">
                                <a:xfrm flipV="1">
                                  <a:off x="793750" y="2346325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2" name="Rectangle 22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72924" y="2250721"/>
                                  <a:ext cx="666497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637B360" w14:textId="66E8FA0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profile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43" name="Line 134"/>
                              <wps:cNvCnPr/>
                              <wps:spPr bwMode="auto">
                                <a:xfrm>
                                  <a:off x="161925" y="2784475"/>
                                  <a:ext cx="574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4" name="Line 135"/>
                              <wps:cNvCnPr/>
                              <wps:spPr bwMode="auto">
                                <a:xfrm flipH="1">
                                  <a:off x="673100" y="2784475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5" name="Line 136"/>
                              <wps:cNvCnPr/>
                              <wps:spPr bwMode="auto">
                                <a:xfrm flipH="1" flipV="1">
                                  <a:off x="673100" y="275748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6" name="Rectangle 22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789" y="2661817"/>
                                  <a:ext cx="4914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E945CF" w14:textId="4894D75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Input data Edit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47" name="Line 138"/>
                              <wps:cNvCnPr/>
                              <wps:spPr bwMode="auto">
                                <a:xfrm>
                                  <a:off x="793750" y="2990850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8" name="Line 139"/>
                              <wps:cNvCnPr/>
                              <wps:spPr bwMode="auto">
                                <a:xfrm>
                                  <a:off x="1062038" y="2990850"/>
                                  <a:ext cx="0" cy="523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9" name="Line 140"/>
                              <wps:cNvCnPr/>
                              <wps:spPr bwMode="auto">
                                <a:xfrm flipH="1">
                                  <a:off x="795338" y="3043237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0" name="Line 141"/>
                              <wps:cNvCnPr/>
                              <wps:spPr bwMode="auto">
                                <a:xfrm>
                                  <a:off x="795338" y="30432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1" name="Line 142"/>
                              <wps:cNvCnPr/>
                              <wps:spPr bwMode="auto">
                                <a:xfrm flipV="1">
                                  <a:off x="795338" y="3017837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2" name="Rectangle 22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2290" y="2869748"/>
                                  <a:ext cx="749510" cy="1734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281188" w14:textId="1115221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Check input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53" name="Line 144"/>
                              <wps:cNvCnPr/>
                              <wps:spPr bwMode="auto">
                                <a:xfrm>
                                  <a:off x="792163" y="3354387"/>
                                  <a:ext cx="8524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4" name="Line 145"/>
                              <wps:cNvCnPr/>
                              <wps:spPr bwMode="auto">
                                <a:xfrm flipH="1">
                                  <a:off x="1581150" y="335438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5" name="Line 146"/>
                              <wps:cNvCnPr/>
                              <wps:spPr bwMode="auto">
                                <a:xfrm flipH="1" flipV="1">
                                  <a:off x="1581150" y="3327400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6" name="Rectangle 22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2123" y="3231641"/>
                                  <a:ext cx="580416" cy="1497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356780" w14:textId="72C9496E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do editprofile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57" name="Line 148"/>
                              <wps:cNvCnPr/>
                              <wps:spPr bwMode="auto">
                                <a:xfrm>
                                  <a:off x="1701800" y="3541712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8" name="Line 149"/>
                              <wps:cNvCnPr/>
                              <wps:spPr bwMode="auto">
                                <a:xfrm>
                                  <a:off x="1970088" y="3541712"/>
                                  <a:ext cx="0" cy="539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9" name="Line 150"/>
                              <wps:cNvCnPr/>
                              <wps:spPr bwMode="auto">
                                <a:xfrm flipH="1">
                                  <a:off x="1703388" y="3595687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0" name="Line 151"/>
                              <wps:cNvCnPr/>
                              <wps:spPr bwMode="auto">
                                <a:xfrm>
                                  <a:off x="1703388" y="359568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1" name="Line 152"/>
                              <wps:cNvCnPr/>
                              <wps:spPr bwMode="auto">
                                <a:xfrm flipV="1">
                                  <a:off x="1703388" y="3568700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2" name="Rectangle 22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3363" y="3410642"/>
                                  <a:ext cx="75882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D04BDA" w14:textId="7A36B33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updateChildrenPofile()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63" name="Line 154"/>
                              <wps:cNvCnPr/>
                              <wps:spPr bwMode="auto">
                                <a:xfrm>
                                  <a:off x="1700213" y="3773487"/>
                                  <a:ext cx="717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4" name="Line 155"/>
                              <wps:cNvCnPr/>
                              <wps:spPr bwMode="auto">
                                <a:xfrm flipH="1">
                                  <a:off x="2352675" y="377348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5" name="Line 156"/>
                              <wps:cNvCnPr/>
                              <wps:spPr bwMode="auto">
                                <a:xfrm flipH="1" flipV="1">
                                  <a:off x="2352675" y="3748087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6" name="Rectangle 2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0262" y="3650482"/>
                                  <a:ext cx="722914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FAC66F" w14:textId="2CD00540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Update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67" name="Line 158"/>
                              <wps:cNvCnPr/>
                              <wps:spPr bwMode="auto">
                                <a:xfrm flipH="1">
                                  <a:off x="1701800" y="3962400"/>
                                  <a:ext cx="7159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8" name="Line 159"/>
                              <wps:cNvCnPr/>
                              <wps:spPr bwMode="auto">
                                <a:xfrm>
                                  <a:off x="1701800" y="3962400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9" name="Line 160"/>
                              <wps:cNvCnPr/>
                              <wps:spPr bwMode="auto">
                                <a:xfrm flipV="1">
                                  <a:off x="1701800" y="393541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0" name="Rectangle 22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29974" y="3837969"/>
                                  <a:ext cx="537001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9B5ACE" w14:textId="2F12FDF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71" name="Line 162"/>
                              <wps:cNvCnPr/>
                              <wps:spPr bwMode="auto">
                                <a:xfrm>
                                  <a:off x="1700213" y="4391025"/>
                                  <a:ext cx="14224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2" name="Line 163"/>
                              <wps:cNvCnPr/>
                              <wps:spPr bwMode="auto">
                                <a:xfrm flipH="1">
                                  <a:off x="3057525" y="4391025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3" name="Line 164"/>
                              <wps:cNvCnPr/>
                              <wps:spPr bwMode="auto">
                                <a:xfrm flipH="1" flipV="1">
                                  <a:off x="3057525" y="43640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4" name="Rectangle 22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91634" y="4266301"/>
                                  <a:ext cx="7289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F75971" w14:textId="43663C6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displayChildrenprofile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75" name="Line 166"/>
                              <wps:cNvCnPr/>
                              <wps:spPr bwMode="auto">
                                <a:xfrm>
                                  <a:off x="793750" y="5173662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6" name="Line 167"/>
                              <wps:cNvCnPr/>
                              <wps:spPr bwMode="auto">
                                <a:xfrm>
                                  <a:off x="1062038" y="5173662"/>
                                  <a:ext cx="0" cy="539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7" name="Line 168"/>
                              <wps:cNvCnPr/>
                              <wps:spPr bwMode="auto">
                                <a:xfrm flipH="1">
                                  <a:off x="795338" y="5227637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8" name="Line 169"/>
                              <wps:cNvCnPr/>
                              <wps:spPr bwMode="auto">
                                <a:xfrm>
                                  <a:off x="795338" y="52276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9" name="Line 170"/>
                              <wps:cNvCnPr/>
                              <wps:spPr bwMode="auto">
                                <a:xfrm flipV="1">
                                  <a:off x="795338" y="5200650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0" name="Rectangle 22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7850" y="5053802"/>
                                  <a:ext cx="825512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2F1E44" w14:textId="06A4DF7F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message script 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81" name="Line 172"/>
                              <wps:cNvCnPr/>
                              <wps:spPr bwMode="auto">
                                <a:xfrm flipH="1">
                                  <a:off x="793750" y="5721350"/>
                                  <a:ext cx="8509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2" name="Line 173"/>
                              <wps:cNvCnPr/>
                              <wps:spPr bwMode="auto">
                                <a:xfrm>
                                  <a:off x="793750" y="5721350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3" name="Line 174"/>
                              <wps:cNvCnPr/>
                              <wps:spPr bwMode="auto">
                                <a:xfrm flipV="1">
                                  <a:off x="793750" y="569436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4" name="Rectangle 22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2933" y="5512517"/>
                                  <a:ext cx="7835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A8E4DB" w14:textId="452AFC3E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editprofile 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FDC8211" id="Group 733" o:spid="_x0000_s3215" style="position:absolute;margin-left:208.6pt;margin-top:.05pt;width:273.8pt;height:475.85pt;z-index:251492352;mso-width-relative:margin" coordsize="36430,60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">
                      <v:rect id="Rectangle 2114" o:spid="_x0000_s3216" style="position:absolute;top:4079;width:2882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      <v:textbox inset="0,0,0,0">
                          <w:txbxContent>
                            <w:p w14:paraId="5A19EEBA" w14:textId="1813211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217" style="position:absolute;visibility:visible;mso-wrap-style:square" from="1349,5953" to="1349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" strokeweight="1.5pt">
                        <v:stroke dashstyle="3 1"/>
                      </v:line>
                      <v:group id="Group 2116" o:spid="_x0000_s3218" style="position:absolute;left:381;top:873;width:1920;height:2651" coordorigin="38100,87312" coordsize="121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">
                        <v:oval id="Oval 2117" o:spid="_x0000_s3219" style="position:absolute;left:38134;top:87312;width:56;height: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" filled="f" strokecolor="#903" strokeweight="1.5pt"/>
                        <v:line id="Line 8" o:spid="_x0000_s3220" style="position:absolute;visibility:visible;mso-wrap-style:square" from="38161,87367" to="38161,87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" strokecolor="#903" strokeweight="1.5pt"/>
                        <v:line id="Line 9" o:spid="_x0000_s3221" style="position:absolute;visibility:visible;mso-wrap-style:square" from="38117,87381" to="38205,8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" strokecolor="#903" strokeweight="1.5pt"/>
                        <v:shape id="Freeform 10" o:spid="_x0000_s3222" style="position:absolute;left:38100;top:87418;width:121;height:6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" path="m,54l54,r54,54e" filled="f" strokecolor="#903" strokeweight="1.5pt">
                          <v:path arrowok="t" o:connecttype="custom" o:connectlocs="0,61;61,0;121,61" o:connectangles="0,0,0"/>
                        </v:shape>
                      </v:group>
                      <v:group id="Group 2121" o:spid="_x0000_s3223" style="position:absolute;left:381;top:873;width:1920;height:2651" coordorigin="38100,87312" coordsize="121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">
                        <v:oval id="Oval 2122" o:spid="_x0000_s3224" style="position:absolute;left:38134;top:87312;width:56;height: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" filled="f" strokecolor="#903" strokeweight="1.5pt"/>
                        <v:line id="Line 13" o:spid="_x0000_s3225" style="position:absolute;visibility:visible;mso-wrap-style:square" from="38161,87367" to="38161,87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" strokecolor="#903" strokeweight="1.5pt"/>
                        <v:line id="Line 14" o:spid="_x0000_s3226" style="position:absolute;visibility:visible;mso-wrap-style:square" from="38117,87381" to="38205,8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" strokecolor="#903" strokeweight="1.5pt"/>
                        <v:shape id="Freeform 15" o:spid="_x0000_s3227" style="position:absolute;left:38100;top:87418;width:121;height:6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" path="m,54l54,r54,54e" filled="f" strokecolor="#903" strokeweight="1.5pt">
                          <v:path arrowok="t" o:connecttype="custom" o:connectlocs="0,61;61,0;121,61" o:connectangles="0,0,0"/>
                        </v:shape>
                      </v:group>
                      <v:rect id="Rectangle 2126" o:spid="_x0000_s3228" style="position:absolute;top:4079;width:2882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      <v:textbox inset="0,0,0,0">
                          <w:txbxContent>
                            <w:p w14:paraId="2FE8399A" w14:textId="30E8EDB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2127" o:spid="_x0000_s3229" style="position:absolute;left:1079;top:852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" strokecolor="#903" strokeweight="1.5pt"/>
                      <v:rect id="Rectangle 2128" o:spid="_x0000_s3230" style="position:absolute;left:1079;top:11779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" strokecolor="#903" strokeweight="1.5pt"/>
                      <v:rect id="Rectangle 2129" o:spid="_x0000_s3231" style="position:absolute;left:1079;top:2784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" strokecolor="#903" strokeweight="1.5pt"/>
                      <v:rect id="Rectangle 2130" o:spid="_x0000_s3232" style="position:absolute;left:1079;top:852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" strokecolor="#903" strokeweight="1.5pt"/>
                      <v:rect id="Rectangle 2131" o:spid="_x0000_s3233" style="position:absolute;left:1079;top:11779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" strokecolor="#903" strokeweight="1.5pt"/>
                      <v:rect id="Rectangle 2132" o:spid="_x0000_s3234" style="position:absolute;left:1079;top:2784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" strokecolor="#903" strokeweight="1.5pt"/>
                      <v:rect id="Rectangle 2133" o:spid="_x0000_s3235" style="position:absolute;left:3745;top:4158;width:851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      <v:textbox inset="0,0,0,0">
                          <w:txbxContent>
                            <w:p w14:paraId="7AF68F3A" w14:textId="72F412B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EditChilrentProfilePage</w:t>
                              </w:r>
                            </w:p>
                          </w:txbxContent>
                        </v:textbox>
                      </v:rect>
                      <v:line id="Line 25" o:spid="_x0000_s3236" style="position:absolute;visibility:visible;mso-wrap-style:square" from="7651,6016" to="7651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" strokeweight="1.5pt">
                        <v:stroke dashstyle="3 1"/>
                      </v:line>
                      <v:group id="Group 2135" o:spid="_x0000_s3237" style="position:absolute;left:5754;top:1079;width:3873;height:2524" coordorigin="5730,107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">
                        <v:oval id="Oval 2136" o:spid="_x0000_s3238" style="position:absolute;left:5731;top:107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" fillcolor="#ffc" strokecolor="#1f1a17" strokeweight="1.5pt"/>
                        <v:line id="Line 27" o:spid="_x0000_s3239" style="position:absolute;visibility:visible;mso-wrap-style:square" from="5730,1079" to="5730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" strokecolor="#1f1a17" strokeweight="1.5pt"/>
                        <v:line id="Line 28" o:spid="_x0000_s3240" style="position:absolute;visibility:visible;mso-wrap-style:square" from="5730,1080" to="5731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" strokecolor="#1f1a17" strokeweight="1.5pt"/>
                      </v:group>
                      <v:group id="Group 2139" o:spid="_x0000_s3241" style="position:absolute;left:5754;top:1079;width:3873;height:2524" coordorigin="5730,107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3jP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">
                        <v:oval id="Oval 2140" o:spid="_x0000_s3242" style="position:absolute;left:5731;top:107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" fillcolor="#ffc" strokecolor="#1f1a17" strokeweight="1.5pt"/>
                        <v:line id="Line 31" o:spid="_x0000_s3243" style="position:absolute;visibility:visible;mso-wrap-style:square" from="5730,1079" to="5730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" strokecolor="#1f1a17" strokeweight="1.5pt"/>
                        <v:line id="Line 32" o:spid="_x0000_s3244" style="position:absolute;visibility:visible;mso-wrap-style:square" from="5730,1080" to="5731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" strokecolor="#1f1a17" strokeweight="1.5pt"/>
                      </v:group>
                      <v:rect id="Rectangle 2143" o:spid="_x0000_s3245" style="position:absolute;left:3745;top:4158;width:851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+y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uD1JjwBOX8CAAD//wMAUEsBAi0AFAAGAAgAAAAhANvh9svuAAAAhQEAABMAAAAAAAAA&#10;AAAAAAAAAAAAAFtDb250ZW50X1R5cGVzXS54bWxQSwECLQAUAAYACAAAACEAWvQsW78AAAAVAQAA&#10;CwAAAAAAAAAAAAAAAAAfAQAAX3JlbHMvLnJlbHNQSwECLQAUAAYACAAAACEAwJj/ssYAAADdAAAA&#10;DwAAAAAAAAAAAAAAAAAHAgAAZHJzL2Rvd25yZXYueG1sUEsFBgAAAAADAAMAtwAAAPoCAAAAAA==&#10;" filled="f" stroked="f">
                        <v:textbox inset="0,0,0,0">
                          <w:txbxContent>
                            <w:p w14:paraId="5FE18C72" w14:textId="187FE2A2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EditChilrentProfilePage</w:t>
                              </w:r>
                            </w:p>
                          </w:txbxContent>
                        </v:textbox>
                      </v:rect>
                      <v:rect id="Rectangle 2144" o:spid="_x0000_s3246" style="position:absolute;left:7381;top:8524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" strokecolor="#903" strokeweight="1.5pt"/>
                      <v:rect id="Rectangle 2145" o:spid="_x0000_s3247" style="position:absolute;left:7381;top:1179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" strokecolor="#903" strokeweight="1.5pt"/>
                      <v:rect id="Rectangle 2146" o:spid="_x0000_s3248" style="position:absolute;left:7381;top:1460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" strokecolor="#903" strokeweight="1.5pt"/>
                      <v:rect id="Rectangle 2147" o:spid="_x0000_s3249" style="position:absolute;left:7381;top:23749;width:49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" strokecolor="#903" strokeweight="1.5pt"/>
                      <v:rect id="Rectangle 2148" o:spid="_x0000_s3250" style="position:absolute;left:7381;top:27860;width:493;height:4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" strokecolor="#903" strokeweight="1.5pt"/>
                      <v:rect id="Rectangle 2149" o:spid="_x0000_s3251" style="position:absolute;left:7381;top:33543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2V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" strokecolor="#903" strokeweight="1.5pt"/>
                      <v:rect id="Rectangle 2150" o:spid="_x0000_s3252" style="position:absolute;left:7381;top:51736;width:49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" strokecolor="#903" strokeweight="1.5pt"/>
                      <v:rect id="Rectangle 2151" o:spid="_x0000_s3253" style="position:absolute;left:7381;top:57229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" strokecolor="#903" strokeweight="1.5pt"/>
                      <v:rect id="Rectangle 2152" o:spid="_x0000_s3254" style="position:absolute;left:7381;top:8524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" strokecolor="#903" strokeweight="1.5pt"/>
                      <v:rect id="Rectangle 2153" o:spid="_x0000_s3255" style="position:absolute;left:7381;top:1179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" strokecolor="#903" strokeweight="1.5pt"/>
                      <v:rect id="Rectangle 2154" o:spid="_x0000_s3256" style="position:absolute;left:7381;top:1460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" strokecolor="#903" strokeweight="1.5pt"/>
                      <v:rect id="Rectangle 2155" o:spid="_x0000_s3257" style="position:absolute;left:7381;top:23749;width:49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" strokecolor="#903" strokeweight="1.5pt"/>
                      <v:rect id="Rectangle 2156" o:spid="_x0000_s3258" style="position:absolute;left:7381;top:27860;width:493;height:4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" strokecolor="#903" strokeweight="1.5pt"/>
                      <v:rect id="Rectangle 2157" o:spid="_x0000_s3259" style="position:absolute;left:7381;top:33543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" strokecolor="#903" strokeweight="1.5pt"/>
                      <v:rect id="Rectangle 2158" o:spid="_x0000_s3260" style="position:absolute;left:7381;top:51736;width:49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" strokecolor="#903" strokeweight="1.5pt"/>
                      <v:rect id="Rectangle 2159" o:spid="_x0000_s3261" style="position:absolute;left:7381;top:57229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" strokecolor="#903" strokeweight="1.5pt"/>
                      <v:rect id="Rectangle 2160" o:spid="_x0000_s3262" style="position:absolute;left:16394;top:3253;width:425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2l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dgf3oQnIItfAAAA//8DAFBLAQItABQABgAIAAAAIQDb4fbL7gAAAIUBAAATAAAAAAAAAAAA&#10;AAAAAAAAAABbQ29udGVudF9UeXBlc10ueG1sUEsBAi0AFAAGAAgAAAAhAFr0LFu/AAAAFQEAAAsA&#10;AAAAAAAAAAAAAAAAHwEAAF9yZWxzLy5yZWxzUEsBAi0AFAAGAAgAAAAhAHv/PaXEAAAA3QAAAA8A&#10;AAAAAAAAAAAAAAAABwIAAGRycy9kb3ducmV2LnhtbFBLBQYAAAAAAwADALcAAAD4AgAAAAA=&#10;" filled="f" stroked="f">
                        <v:textbox inset="0,0,0,0">
                          <w:txbxContent>
                            <w:p w14:paraId="6AD5CC4D" w14:textId="7D2631FF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161" o:spid="_x0000_s3263" style="position:absolute;left:12458;top:4158;width:940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5g+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bxJoa/N+EJyN0vAAAA//8DAFBLAQItABQABgAIAAAAIQDb4fbL7gAAAIUBAAATAAAAAAAA&#10;AAAAAAAAAAAAAABbQ29udGVudF9UeXBlc10ueG1sUEsBAi0AFAAGAAgAAAAhAFr0LFu/AAAAFQEA&#10;AAsAAAAAAAAAAAAAAAAAHwEAAF9yZWxzLy5yZWxzUEsBAi0AFAAGAAgAAAAhABSzmD7HAAAA3QAA&#10;AA8AAAAAAAAAAAAAAAAABwIAAGRycy9kb3ducmV2LnhtbFBLBQYAAAAAAwADALcAAAD7AgAAAAA=&#10;" filled="f" stroked="f">
                        <v:textbox inset="0,0,0,0">
                          <w:txbxContent>
                            <w:p w14:paraId="270B8C7A" w14:textId="3D58F8FA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EditChilrentProfileController</w:t>
                              </w:r>
                            </w:p>
                          </w:txbxContent>
                        </v:textbox>
                      </v:rect>
                      <v:line id="Line 53" o:spid="_x0000_s3264" style="position:absolute;visibility:visible;mso-wrap-style:square" from="16732,5127" to="16732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" strokeweight="1.5pt">
                        <v:stroke dashstyle="3 1"/>
                      </v:line>
                      <v:group id="Group 2163" o:spid="_x0000_s3265" style="position:absolute;left:15446;width:2588;height:2698" coordorigin="15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GA4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">
                        <v:oval id="Oval 2164" o:spid="_x0000_s3266" style="position:absolute;left:15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" fillcolor="#ffc" strokecolor="#1f1a17" strokeweight="1.5pt"/>
                        <v:line id="Line 55" o:spid="_x0000_s3267" style="position:absolute;flip:x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" strokecolor="#1f1a17" strokeweight="1.5pt"/>
                        <v:line id="Line 56" o:spid="_x0000_s3268" style="position:absolute;flip:x y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" strokecolor="#1f1a17" strokeweight="1.5pt"/>
                      </v:group>
                      <v:group id="Group 2167" o:spid="_x0000_s3269" style="position:absolute;left:15446;width:2588;height:2698" coordorigin="15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2Y7xwAAAN0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gk6Sv8vglPQK5/AAAA//8DAFBLAQItABQABgAIAAAAIQDb4fbL7gAAAIUBAAATAAAAAAAA&#10;AAAAAAAAAAAAAABbQ29udGVudF9UeXBlc10ueG1sUEsBAi0AFAAGAAgAAAAhAFr0LFu/AAAAFQEA&#10;AAsAAAAAAAAAAAAAAAAAHwEAAF9yZWxzLy5yZWxzUEsBAi0AFAAGAAgAAAAhADInZjvHAAAA3QAA&#10;AA8AAAAAAAAAAAAAAAAABwIAAGRycy9kb3ducmV2LnhtbFBLBQYAAAAAAwADALcAAAD7AgAAAAA=&#10;">
                        <v:oval id="Oval 2168" o:spid="_x0000_s3270" style="position:absolute;left:15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" fillcolor="#ffc" strokecolor="#1f1a17" strokeweight="1.5pt"/>
                        <v:line id="Line 59" o:spid="_x0000_s3271" style="position:absolute;flip:x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" strokecolor="#1f1a17" strokeweight="1.5pt"/>
                        <v:line id="Line 60" o:spid="_x0000_s3272" style="position:absolute;flip:x y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" strokecolor="#1f1a17" strokeweight="1.5pt"/>
                      </v:group>
                      <v:rect id="Rectangle 2171" o:spid="_x0000_s3273" style="position:absolute;left:16394;top:3253;width:425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      <v:textbox inset="0,0,0,0">
                          <w:txbxContent>
                            <w:p w14:paraId="0118EA62" w14:textId="195453AF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172" o:spid="_x0000_s3274" style="position:absolute;left:12458;top:4158;width:940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CU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YxfB8E56AnD8AAAD//wMAUEsBAi0AFAAGAAgAAAAhANvh9svuAAAAhQEAABMAAAAAAAAA&#10;AAAAAAAAAAAAAFtDb250ZW50X1R5cGVzXS54bWxQSwECLQAUAAYACAAAACEAWvQsW78AAAAVAQAA&#10;CwAAAAAAAAAAAAAAAAAfAQAAX3JlbHMvLnJlbHNQSwECLQAUAAYACAAAACEAYbiQlMYAAADdAAAA&#10;DwAAAAAAAAAAAAAAAAAHAgAAZHJzL2Rvd25yZXYueG1sUEsFBgAAAAADAAMAtwAAAPoCAAAAAA==&#10;" filled="f" stroked="f">
                        <v:textbox inset="0,0,0,0">
                          <w:txbxContent>
                            <w:p w14:paraId="33E45EB6" w14:textId="531B1147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EditChilrentProfileController</w:t>
                              </w:r>
                            </w:p>
                          </w:txbxContent>
                        </v:textbox>
                      </v:rect>
                      <v:rect id="Rectangle 2173" o:spid="_x0000_s3275" style="position:absolute;left:16462;top:14589;width:492;height:7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" strokecolor="#903" strokeweight="1.5pt"/>
                      <v:rect id="Rectangle 2174" o:spid="_x0000_s3276" style="position:absolute;left:16462;top:23717;width:492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" strokecolor="#903" strokeweight="1.5pt"/>
                      <v:rect id="Rectangle 2175" o:spid="_x0000_s3277" style="position:absolute;left:16462;top:33543;width:492;height:7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" strokecolor="#903" strokeweight="1.5pt"/>
                      <v:rect id="Rectangle 2176" o:spid="_x0000_s3278" style="position:absolute;left:16462;top:43910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" strokecolor="#903" strokeweight="1.5pt"/>
                      <v:rect id="Rectangle 2177" o:spid="_x0000_s3279" style="position:absolute;left:16462;top:57213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" strokecolor="#903" strokeweight="1.5pt"/>
                      <v:rect id="Rectangle 2178" o:spid="_x0000_s3280" style="position:absolute;left:16462;top:14589;width:492;height:7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" strokecolor="#903" strokeweight="1.5pt"/>
                      <v:rect id="Rectangle 2179" o:spid="_x0000_s3281" style="position:absolute;left:16462;top:23717;width:492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" strokecolor="#903" strokeweight="1.5pt"/>
                      <v:rect id="Rectangle 2180" o:spid="_x0000_s3282" style="position:absolute;left:16462;top:33543;width:492;height:7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" strokecolor="#903" strokeweight="1.5pt"/>
                      <v:rect id="Rectangle 2181" o:spid="_x0000_s3283" style="position:absolute;left:16462;top:43910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" strokecolor="#903" strokeweight="1.5pt"/>
                      <v:rect id="Rectangle 2182" o:spid="_x0000_s3284" style="position:absolute;left:16462;top:57213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" strokecolor="#903" strokeweight="1.5pt"/>
                      <v:rect id="Rectangle 2183" o:spid="_x0000_s3285" style="position:absolute;left:27360;top:3920;width:906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Uo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DshRSjHAAAA3QAA&#10;AA8AAAAAAAAAAAAAAAAABwIAAGRycy9kb3ducmV2LnhtbFBLBQYAAAAAAwADALcAAAD7AgAAAAA=&#10;" filled="f" stroked="f">
                        <v:textbox inset="0,0,0,0">
                          <w:txbxContent>
                            <w:p w14:paraId="5B122CEE" w14:textId="5072AD2E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ViewChildrenProfilePage</w:t>
                              </w:r>
                            </w:p>
                          </w:txbxContent>
                        </v:textbox>
                      </v:rect>
                      <v:line id="Line 75" o:spid="_x0000_s3286" style="position:absolute;visibility:visible;mso-wrap-style:square" from="31511,5778" to="31511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" strokeweight="1.5pt">
                        <v:stroke dashstyle="3 1"/>
                      </v:line>
                      <v:group id="Group 2185" o:spid="_x0000_s3287" style="position:absolute;left:29696;top:857;width:3873;height:2508" coordorigin="29575,85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">
                        <v:oval id="Oval 2186" o:spid="_x0000_s3288" style="position:absolute;left:29575;top:857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" fillcolor="#ffc" strokecolor="#1f1a17" strokeweight="1.5pt"/>
                        <v:line id="Line 77" o:spid="_x0000_s3289" style="position:absolute;visibility:visible;mso-wrap-style:square" from="29575,857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" strokecolor="#1f1a17" strokeweight="1.5pt"/>
                        <v:line id="Line 78" o:spid="_x0000_s3290" style="position:absolute;visibility:visible;mso-wrap-style:square" from="29575,858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" strokecolor="#1f1a17" strokeweight="1.5pt"/>
                      </v:group>
                      <v:group id="Group 2189" o:spid="_x0000_s3291" style="position:absolute;left:29696;top:857;width:3873;height:2508" coordorigin="29575,85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LEo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">
                        <v:oval id="Oval 2190" o:spid="_x0000_s3292" style="position:absolute;left:29575;top:857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" fillcolor="#ffc" strokecolor="#1f1a17" strokeweight="1.5pt"/>
                        <v:line id="Line 81" o:spid="_x0000_s3293" style="position:absolute;visibility:visible;mso-wrap-style:square" from="29575,857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" strokecolor="#1f1a17" strokeweight="1.5pt"/>
                        <v:line id="Line 82" o:spid="_x0000_s3294" style="position:absolute;visibility:visible;mso-wrap-style:square" from="29575,858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" strokecolor="#1f1a17" strokeweight="1.5pt"/>
                      </v:group>
                      <v:rect id="Rectangle 2193" o:spid="_x0000_s3295" style="position:absolute;left:27362;top:3920;width:906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P1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L740/XHAAAA3QAA&#10;AA8AAAAAAAAAAAAAAAAABwIAAGRycy9kb3ducmV2LnhtbFBLBQYAAAAAAwADALcAAAD7AgAAAAA=&#10;" filled="f" stroked="f">
                        <v:textbox inset="0,0,0,0">
                          <w:txbxContent>
                            <w:p w14:paraId="6352905F" w14:textId="5A6A9620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ViewChildrenProfilePage</w:t>
                              </w:r>
                            </w:p>
                          </w:txbxContent>
                        </v:textbox>
                      </v:rect>
                      <v:rect id="Rectangle 2194" o:spid="_x0000_s3296" style="position:absolute;left:31242;top:43878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R5M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" strokecolor="#903" strokeweight="1.5pt"/>
                      <v:rect id="Rectangle 2195" o:spid="_x0000_s3297" style="position:absolute;left:31242;top:43878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" strokecolor="#903" strokeweight="1.5pt"/>
                      <v:rect id="Rectangle 2196" o:spid="_x0000_s3298" style="position:absolute;left:22267;top:4047;width:474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Bt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aQy/b8ITkMsfAAAA//8DAFBLAQItABQABgAIAAAAIQDb4fbL7gAAAIUBAAATAAAAAAAA&#10;AAAAAAAAAAAAAABbQ29udGVudF9UeXBlc10ueG1sUEsBAi0AFAAGAAgAAAAhAFr0LFu/AAAAFQEA&#10;AAsAAAAAAAAAAAAAAAAAHwEAAF9yZWxzLy5yZWxzUEsBAi0AFAAGAAgAAAAhAK6PcG3HAAAA3QAA&#10;AA8AAAAAAAAAAAAAAAAABwIAAGRycy9kb3ducmV2LnhtbFBLBQYAAAAAAwADALcAAAD7AgAAAAA=&#10;" filled="f" stroked="f">
                        <v:textbox inset="0,0,0,0">
                          <w:txbxContent>
                            <w:p w14:paraId="71796FDD" w14:textId="460E305A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88" o:spid="_x0000_s3299" style="position:absolute;visibility:visible;mso-wrap-style:square" from="24463,5921" to="24463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" strokeweight="1.5pt">
                        <v:stroke dashstyle="3 1"/>
                      </v:line>
                      <v:group id="Group 2198" o:spid="_x0000_s3300" style="position:absolute;left:23495;top:830;width:1936;height:2667" coordorigin="23495,82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YJu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0jiZZgb3oQnIDe/AAAA//8DAFBLAQItABQABgAIAAAAIQDb4fbL7gAAAIUBAAATAAAAAAAAAAAA&#10;AAAAAAAAAABbQ29udGVudF9UeXBlc10ueG1sUEsBAi0AFAAGAAgAAAAhAFr0LFu/AAAAFQEAAAsA&#10;AAAAAAAAAAAAAAAAHwEAAF9yZWxzLy5yZWxzUEsBAi0AFAAGAAgAAAAhAHZtgm7EAAAA3QAAAA8A&#10;AAAAAAAAAAAAAAAABwIAAGRycy9kb3ducmV2LnhtbFBLBQYAAAAAAwADALcAAAD4AgAAAAA=&#10;">
                        <v:oval id="Oval 2199" o:spid="_x0000_s3301" style="position:absolute;left:23495;top:82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" filled="f" strokecolor="#903" strokeweight="1.5pt"/>
                        <v:line id="Line 90" o:spid="_x0000_s3302" style="position:absolute;visibility:visible;mso-wrap-style:square" from="23495,826" to="23495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" strokecolor="#903" strokeweight="1.5pt"/>
                        <v:line id="Line 91" o:spid="_x0000_s3303" style="position:absolute;visibility:visible;mso-wrap-style:square" from="23495,826" to="23496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" strokecolor="#903" strokeweight="1.5pt"/>
                        <v:shape id="Freeform 92" o:spid="_x0000_s3304" style="position:absolute;left:23495;top:82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" path="m,54l54,r54,54e" filled="f" strokecolor="#903" strokeweight="1.5pt">
                          <v:path arrowok="t" o:connecttype="custom" o:connectlocs="0,61;61,0;122,61" o:connectangles="0,0,0"/>
                        </v:shape>
                      </v:group>
                      <v:group id="Group 2203" o:spid="_x0000_s3305" style="position:absolute;left:23495;top:830;width:1936;height:2667" coordorigin="23495,82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uTk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">
                        <v:oval id="Oval 2204" o:spid="_x0000_s3306" style="position:absolute;left:23495;top:82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" filled="f" strokecolor="#903" strokeweight="1.5pt"/>
                        <v:line id="Line 95" o:spid="_x0000_s3307" style="position:absolute;visibility:visible;mso-wrap-style:square" from="23495,826" to="23495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" strokecolor="#903" strokeweight="1.5pt"/>
                        <v:line id="Line 96" o:spid="_x0000_s3308" style="position:absolute;visibility:visible;mso-wrap-style:square" from="23495,826" to="23496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" strokecolor="#903" strokeweight="1.5pt"/>
                        <v:shape id="Freeform 97" o:spid="_x0000_s3309" style="position:absolute;left:23495;top:82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" path="m,54l54,r54,54e" filled="f" strokecolor="#903" strokeweight="1.5pt">
                          <v:path arrowok="t" o:connecttype="custom" o:connectlocs="0,61;61,0;122,61" o:connectangles="0,0,0"/>
                        </v:shape>
                      </v:group>
                      <v:rect id="Rectangle 2208" o:spid="_x0000_s3310" style="position:absolute;left:22267;top:4047;width:474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      <v:textbox inset="0,0,0,0">
                          <w:txbxContent>
                            <w:p w14:paraId="5AC56BF1" w14:textId="2961C7A9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2209" o:spid="_x0000_s3311" style="position:absolute;left:24193;top:18811;width:47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" strokecolor="#903" strokeweight="1.5pt"/>
                      <v:rect id="Rectangle 2210" o:spid="_x0000_s3312" style="position:absolute;left:24193;top:37719;width:47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" strokecolor="#903" strokeweight="1.5pt"/>
                      <v:rect id="Rectangle 2211" o:spid="_x0000_s3313" style="position:absolute;left:24193;top:18811;width:47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" strokecolor="#903" strokeweight="1.5pt"/>
                      <v:rect id="Rectangle 2212" o:spid="_x0000_s3314" style="position:absolute;left:24193;top:37719;width:47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" strokecolor="#903" strokeweight="1.5pt"/>
                      <v:line id="Line 104" o:spid="_x0000_s3315" style="position:absolute;visibility:visible;mso-wrap-style:square" from="1619,8524" to="7366,8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" strokecolor="#903" strokeweight="1.5pt"/>
                      <v:line id="Line 105" o:spid="_x0000_s3316" style="position:absolute;flip:x;visibility:visible;mso-wrap-style:square" from="6731,8524" to="7366,8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" strokecolor="#903" strokeweight="1.5pt"/>
                      <v:line id="Line 106" o:spid="_x0000_s3317" style="position:absolute;flip:x y;visibility:visible;mso-wrap-style:square" from="6731,8255" to="7366,8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" strokecolor="#903" strokeweight="1.5pt"/>
                      <v:rect id="Rectangle 2216" o:spid="_x0000_s3318" style="position:absolute;left:2888;top:7301;width:7732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      <v:textbox inset="0,0,0,0">
                          <w:txbxContent>
                            <w:p w14:paraId="62CAE3BA" w14:textId="2735658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108" o:spid="_x0000_s3319" style="position:absolute;visibility:visible;mso-wrap-style:square" from="1619,11779" to="7366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" strokecolor="#903" strokeweight="1.5pt"/>
                      <v:line id="Line 109" o:spid="_x0000_s3320" style="position:absolute;flip:x;visibility:visible;mso-wrap-style:square" from="6731,11779" to="7366,12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" strokecolor="#903" strokeweight="1.5pt"/>
                      <v:line id="Line 110" o:spid="_x0000_s3321" style="position:absolute;flip:x y;visibility:visible;mso-wrap-style:square" from="6731,11509" to="7366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" strokecolor="#903" strokeweight="1.5pt"/>
                      <v:rect id="Rectangle 2220" o:spid="_x0000_s3322" style="position:absolute;left:1619;top:10772;width:827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      <v:textbox inset="0,0,0,0">
                          <w:txbxContent>
                            <w:p w14:paraId="1C8F34FC" w14:textId="7D45B09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select children</w:t>
                              </w:r>
                            </w:p>
                          </w:txbxContent>
                        </v:textbox>
                      </v:rect>
                      <v:line id="Line 112" o:spid="_x0000_s3323" style="position:absolute;visibility:visible;mso-wrap-style:square" from="7921,14605" to="16446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" strokecolor="#903" strokeweight="1.5pt"/>
                      <v:line id="Line 113" o:spid="_x0000_s3324" style="position:absolute;flip:x;visibility:visible;mso-wrap-style:square" from="15811,14605" to="16446,14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" strokecolor="#903" strokeweight="1.5pt"/>
                      <v:line id="Line 114" o:spid="_x0000_s3325" style="position:absolute;flip:x y;visibility:visible;mso-wrap-style:square" from="15811,14335" to="16446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" strokecolor="#903" strokeweight="1.5pt"/>
                      <v:rect id="Rectangle 2224" o:spid="_x0000_s3326" style="position:absolute;left:10425;top:13362;width:5386;height:1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Ma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BJi+MaxQAAAN0AAAAP&#10;AAAAAAAAAAAAAAAAAAcCAABkcnMvZG93bnJldi54bWxQSwUGAAAAAAMAAwC3AAAA+QIAAAAA&#10;" filled="f" stroked="f">
                        <v:textbox inset="0,0,0,0">
                          <w:txbxContent>
                            <w:p w14:paraId="3CF055EE" w14:textId="190A5BCB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doChildren</w:t>
                              </w:r>
                            </w:p>
                          </w:txbxContent>
                        </v:textbox>
                      </v:rect>
                      <v:line id="Line 116" o:spid="_x0000_s3327" style="position:absolute;visibility:visible;mso-wrap-style:square" from="17018,16478" to="19700,16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" strokecolor="#903" strokeweight="1.5pt"/>
                      <v:line id="Line 117" o:spid="_x0000_s3328" style="position:absolute;visibility:visible;mso-wrap-style:square" from="19700,16478" to="19700,17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" strokecolor="#903" strokeweight="1.5pt"/>
                      <v:line id="Line 118" o:spid="_x0000_s3329" style="position:absolute;flip:x;visibility:visible;mso-wrap-style:square" from="17033,17018" to="19700,17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" strokecolor="#903" strokeweight="1.5pt"/>
                      <v:line id="Line 119" o:spid="_x0000_s3330" style="position:absolute;visibility:visible;mso-wrap-style:square" from="17033,17018" to="17684,17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" strokecolor="#903" strokeweight="1.5pt"/>
                      <v:line id="Line 120" o:spid="_x0000_s3331" style="position:absolute;flip:y;visibility:visible;mso-wrap-style:square" from="17033,16748" to="17684,17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" strokecolor="#903" strokeweight="1.5pt"/>
                      <v:rect id="Rectangle 2230" o:spid="_x0000_s3332" style="position:absolute;left:17805;top:15252;width:6566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P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s2lzxMMAAADdAAAADwAA&#10;AAAAAAAAAAAAAAAHAgAAZHJzL2Rvd25yZXYueG1sUEsFBgAAAAADAAMAtwAAAPcCAAAAAA==&#10;" filled="f" stroked="f">
                        <v:textbox inset="0,0,0,0">
                          <w:txbxContent>
                            <w:p w14:paraId="6B1D4FA5" w14:textId="3A54CAD6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getChildrenProfile()</w:t>
                              </w:r>
                            </w:p>
                          </w:txbxContent>
                        </v:textbox>
                      </v:rect>
                      <v:line id="Line 122" o:spid="_x0000_s3333" style="position:absolute;visibility:visible;mso-wrap-style:square" from="17002,18796" to="24177,18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" strokecolor="#903" strokeweight="1.5pt"/>
                      <v:line id="Line 123" o:spid="_x0000_s3334" style="position:absolute;flip:x;visibility:visible;mso-wrap-style:square" from="23526,18796" to="24177,19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" strokecolor="#903" strokeweight="1.5pt"/>
                      <v:line id="Line 124" o:spid="_x0000_s3335" style="position:absolute;flip:x y;visibility:visible;mso-wrap-style:square" from="23526,18526" to="24177,18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" strokecolor="#903" strokeweight="1.5pt"/>
                      <v:rect id="Rectangle 2234" o:spid="_x0000_s3336" style="position:absolute;left:17490;top:17458;width:682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      <v:textbox inset="0,0,0,0">
                          <w:txbxContent>
                            <w:p w14:paraId="5E855205" w14:textId="61F6512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queryChildrenprofile</w:t>
                              </w:r>
                            </w:p>
                          </w:txbxContent>
                        </v:textbox>
                      </v:rect>
                      <v:line id="Line 126" o:spid="_x0000_s3337" style="position:absolute;flip:x;visibility:visible;mso-wrap-style:square" from="17018,20669" to="24177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" strokecolor="#903" strokeweight="1.5pt">
                        <v:stroke dashstyle="3 1"/>
                      </v:line>
                      <v:line id="Line 127" o:spid="_x0000_s3338" style="position:absolute;visibility:visible;mso-wrap-style:square" from="17018,20669" to="17668,20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" strokecolor="#903" strokeweight="1.5pt"/>
                      <v:line id="Line 128" o:spid="_x0000_s3339" style="position:absolute;flip:y;visibility:visible;mso-wrap-style:square" from="17018,20399" to="17668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" strokecolor="#903" strokeweight="1.5pt"/>
                      <v:rect id="Rectangle 2238" o:spid="_x0000_s3340" style="position:absolute;left:18918;top:19443;width:369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      <v:textbox inset="0,0,0,0">
                          <w:txbxContent>
                            <w:p w14:paraId="3BA86501" w14:textId="4683C7C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130" o:spid="_x0000_s3341" style="position:absolute;flip:x;visibility:visible;mso-wrap-style:square" from="7937,23717" to="16446,23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" strokecolor="#903" strokeweight="1.5pt"/>
                      <v:line id="Line 131" o:spid="_x0000_s3342" style="position:absolute;visibility:visible;mso-wrap-style:square" from="7937,23717" to="8588,23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" strokecolor="#903" strokeweight="1.5pt"/>
                      <v:line id="Line 132" o:spid="_x0000_s3343" style="position:absolute;flip:y;visibility:visible;mso-wrap-style:square" from="7937,23463" to="8588,23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" strokecolor="#903" strokeweight="1.5pt"/>
                      <v:rect id="Rectangle 2242" o:spid="_x0000_s3344" style="position:absolute;left:9729;top:22507;width:666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      <v:textbox inset="0,0,0,0">
                          <w:txbxContent>
                            <w:p w14:paraId="4637B360" w14:textId="66E8FA0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profile</w:t>
                              </w:r>
                            </w:p>
                          </w:txbxContent>
                        </v:textbox>
                      </v:rect>
                      <v:line id="Line 134" o:spid="_x0000_s3345" style="position:absolute;visibility:visible;mso-wrap-style:square" from="1619,27844" to="7366,27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" strokecolor="#903" strokeweight="1.5pt"/>
                      <v:line id="Line 135" o:spid="_x0000_s3346" style="position:absolute;flip:x;visibility:visible;mso-wrap-style:square" from="6731,27844" to="7366,28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" strokecolor="#903" strokeweight="1.5pt"/>
                      <v:line id="Line 136" o:spid="_x0000_s3347" style="position:absolute;flip:x y;visibility:visible;mso-wrap-style:square" from="6731,27574" to="7366,27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" strokecolor="#903" strokeweight="1.5pt"/>
                      <v:rect id="Rectangle 2246" o:spid="_x0000_s3348" style="position:absolute;left:2237;top:26618;width:491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j1W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AvKPVbHAAAA3QAA&#10;AA8AAAAAAAAAAAAAAAAABwIAAGRycy9kb3ducmV2LnhtbFBLBQYAAAAAAwADALcAAAD7AgAAAAA=&#10;" filled="f" stroked="f">
                        <v:textbox inset="0,0,0,0">
                          <w:txbxContent>
                            <w:p w14:paraId="61E945CF" w14:textId="4894D75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Input data Edit</w:t>
                              </w:r>
                            </w:p>
                          </w:txbxContent>
                        </v:textbox>
                      </v:rect>
                      <v:line id="Line 138" o:spid="_x0000_s3349" style="position:absolute;visibility:visible;mso-wrap-style:square" from="7937,29908" to="10620,29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" strokecolor="#903" strokeweight="1.5pt"/>
                      <v:line id="Line 139" o:spid="_x0000_s3350" style="position:absolute;visibility:visible;mso-wrap-style:square" from="10620,29908" to="10620,30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" strokecolor="#903" strokeweight="1.5pt"/>
                      <v:line id="Line 140" o:spid="_x0000_s3351" style="position:absolute;flip:x;visibility:visible;mso-wrap-style:square" from="7953,30432" to="10620,30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" strokecolor="#903" strokeweight="1.5pt"/>
                      <v:line id="Line 141" o:spid="_x0000_s3352" style="position:absolute;visibility:visible;mso-wrap-style:square" from="7953,30432" to="8604,30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" strokecolor="#903" strokeweight="1.5pt"/>
                      <v:line id="Line 142" o:spid="_x0000_s3353" style="position:absolute;flip:y;visibility:visible;mso-wrap-style:square" from="7953,30178" to="8604,30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" strokecolor="#903" strokeweight="1.5pt"/>
                      <v:rect id="Rectangle 2252" o:spid="_x0000_s3354" style="position:absolute;left:9522;top:28697;width:74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2I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DxKK2IxQAAAN0AAAAP&#10;AAAAAAAAAAAAAAAAAAcCAABkcnMvZG93bnJldi54bWxQSwUGAAAAAAMAAwC3AAAA+QIAAAAA&#10;" filled="f" stroked="f">
                        <v:textbox inset="0,0,0,0">
                          <w:txbxContent>
                            <w:p w14:paraId="4D281188" w14:textId="1115221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Check input Script</w:t>
                              </w:r>
                            </w:p>
                          </w:txbxContent>
                        </v:textbox>
                      </v:rect>
                      <v:line id="Line 144" o:spid="_x0000_s3355" style="position:absolute;visibility:visible;mso-wrap-style:square" from="7921,33543" to="16446,33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" strokecolor="#903" strokeweight="1.5pt"/>
                      <v:line id="Line 145" o:spid="_x0000_s3356" style="position:absolute;flip:x;visibility:visible;mso-wrap-style:square" from="15811,33543" to="16446,33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" strokecolor="#903" strokeweight="1.5pt"/>
                      <v:line id="Line 146" o:spid="_x0000_s3357" style="position:absolute;flip:x y;visibility:visible;mso-wrap-style:square" from="15811,33274" to="16446,33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" strokecolor="#903" strokeweight="1.5pt"/>
                      <v:rect id="Rectangle 2256" o:spid="_x0000_s3358" style="position:absolute;left:10221;top:32316;width:5804;height:1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        <v:textbox inset="0,0,0,0">
                          <w:txbxContent>
                            <w:p w14:paraId="15356780" w14:textId="72C9496E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do editprofile</w:t>
                              </w:r>
                            </w:p>
                          </w:txbxContent>
                        </v:textbox>
                      </v:rect>
                      <v:line id="Line 148" o:spid="_x0000_s3359" style="position:absolute;visibility:visible;mso-wrap-style:square" from="17018,35417" to="19700,35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" strokecolor="#903" strokeweight="1.5pt"/>
                      <v:line id="Line 149" o:spid="_x0000_s3360" style="position:absolute;visibility:visible;mso-wrap-style:square" from="19700,35417" to="19700,35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" strokecolor="#903" strokeweight="1.5pt"/>
                      <v:line id="Line 150" o:spid="_x0000_s3361" style="position:absolute;flip:x;visibility:visible;mso-wrap-style:square" from="17033,35956" to="19700,35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" strokecolor="#903" strokeweight="1.5pt"/>
                      <v:line id="Line 151" o:spid="_x0000_s3362" style="position:absolute;visibility:visible;mso-wrap-style:square" from="17033,35956" to="17684,36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" strokecolor="#903" strokeweight="1.5pt"/>
                      <v:line id="Line 152" o:spid="_x0000_s3363" style="position:absolute;flip:y;visibility:visible;mso-wrap-style:square" from="17033,35687" to="17684,35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" strokecolor="#903" strokeweight="1.5pt"/>
                      <v:rect id="Rectangle 2262" o:spid="_x0000_s3364" style="position:absolute;left:17333;top:34106;width:758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      <v:textbox inset="0,0,0,0">
                          <w:txbxContent>
                            <w:p w14:paraId="3CD04BDA" w14:textId="7A36B33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updateChildrenPofile()</w:t>
                              </w:r>
                            </w:p>
                          </w:txbxContent>
                        </v:textbox>
                      </v:rect>
                      <v:line id="Line 154" o:spid="_x0000_s3365" style="position:absolute;visibility:visible;mso-wrap-style:square" from="17002,37734" to="24177,37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" strokecolor="#903" strokeweight="1.5pt"/>
                      <v:line id="Line 155" o:spid="_x0000_s3366" style="position:absolute;flip:x;visibility:visible;mso-wrap-style:square" from="23526,37734" to="24177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" strokecolor="#903" strokeweight="1.5pt"/>
                      <v:line id="Line 156" o:spid="_x0000_s3367" style="position:absolute;flip:x y;visibility:visible;mso-wrap-style:square" from="23526,37480" to="24177,37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" strokecolor="#903" strokeweight="1.5pt"/>
                      <v:rect id="Rectangle 2266" o:spid="_x0000_s3368" style="position:absolute;left:18202;top:36504;width:722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E2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" filled="f" stroked="f">
                        <v:textbox inset="0,0,0,0">
                          <w:txbxContent>
                            <w:p w14:paraId="1DFAC66F" w14:textId="2CD00540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Update Children</w:t>
                              </w:r>
                            </w:p>
                          </w:txbxContent>
                        </v:textbox>
                      </v:rect>
                      <v:line id="Line 158" o:spid="_x0000_s3369" style="position:absolute;flip:x;visibility:visible;mso-wrap-style:square" from="17018,39624" to="24177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" strokecolor="#903" strokeweight="1.5pt">
                        <v:stroke dashstyle="3 1"/>
                      </v:line>
                      <v:line id="Line 159" o:spid="_x0000_s3370" style="position:absolute;visibility:visible;mso-wrap-style:square" from="17018,39624" to="17668,39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" strokecolor="#903" strokeweight="1.5pt"/>
                      <v:line id="Line 160" o:spid="_x0000_s3371" style="position:absolute;flip:y;visibility:visible;mso-wrap-style:square" from="17018,39354" to="17668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" strokecolor="#903" strokeweight="1.5pt"/>
                      <v:rect id="Rectangle 2270" o:spid="_x0000_s3372" style="position:absolute;left:19299;top:38379;width:537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8oE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ONx2B/ehCcgZ/8AAAD//wMAUEsBAi0AFAAGAAgAAAAhANvh9svuAAAAhQEAABMAAAAAAAAAAAAA&#10;AAAAAAAAAFtDb250ZW50X1R5cGVzXS54bWxQSwECLQAUAAYACAAAACEAWvQsW78AAAAVAQAACwAA&#10;AAAAAAAAAAAAAAAfAQAAX3JlbHMvLnJlbHNQSwECLQAUAAYACAAAACEAJQPKBMMAAADdAAAADwAA&#10;AAAAAAAAAAAAAAAHAgAAZHJzL2Rvd25yZXYueG1sUEsFBgAAAAADAAMAtwAAAPcCAAAAAA==&#10;" filled="f" stroked="f">
                        <v:textbox inset="0,0,0,0">
                          <w:txbxContent>
                            <w:p w14:paraId="389B5ACE" w14:textId="2F12FDF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62" o:spid="_x0000_s3373" style="position:absolute;visibility:visible;mso-wrap-style:square" from="17002,43910" to="31226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" strokecolor="#903" strokeweight="1.5pt"/>
                      <v:line id="Line 163" o:spid="_x0000_s3374" style="position:absolute;flip:x;visibility:visible;mso-wrap-style:square" from="30575,43910" to="31226,44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" strokecolor="#903" strokeweight="1.5pt"/>
                      <v:line id="Line 164" o:spid="_x0000_s3375" style="position:absolute;flip:x y;visibility:visible;mso-wrap-style:square" from="30575,43640" to="31226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" strokecolor="#903" strokeweight="1.5pt"/>
                      <v:rect id="Rectangle 2274" o:spid="_x0000_s3376" style="position:absolute;left:20916;top:42663;width:729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MwH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Fo4zAfHAAAA3QAA&#10;AA8AAAAAAAAAAAAAAAAABwIAAGRycy9kb3ducmV2LnhtbFBLBQYAAAAAAwADALcAAAD7AgAAAAA=&#10;" filled="f" stroked="f">
                        <v:textbox inset="0,0,0,0">
                          <w:txbxContent>
                            <w:p w14:paraId="3AF75971" w14:textId="43663C6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displayChildrenprofile</w:t>
                              </w:r>
                            </w:p>
                          </w:txbxContent>
                        </v:textbox>
                      </v:rect>
                      <v:line id="Line 166" o:spid="_x0000_s3377" style="position:absolute;visibility:visible;mso-wrap-style:square" from="7937,51736" to="10620,51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" strokecolor="#903" strokeweight="1.5pt"/>
                      <v:line id="Line 167" o:spid="_x0000_s3378" style="position:absolute;visibility:visible;mso-wrap-style:square" from="10620,51736" to="10620,52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" strokecolor="#903" strokeweight="1.5pt"/>
                      <v:line id="Line 168" o:spid="_x0000_s3379" style="position:absolute;flip:x;visibility:visible;mso-wrap-style:square" from="7953,52276" to="10620,52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" strokecolor="#903" strokeweight="1.5pt"/>
                      <v:line id="Line 169" o:spid="_x0000_s3380" style="position:absolute;visibility:visible;mso-wrap-style:square" from="7953,52276" to="8604,52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" strokecolor="#903" strokeweight="1.5pt"/>
                      <v:line id="Line 170" o:spid="_x0000_s3381" style="position:absolute;flip:y;visibility:visible;mso-wrap-style:square" from="7953,52006" to="8604,52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" strokecolor="#903" strokeweight="1.5pt"/>
                      <v:rect id="Rectangle 2280" o:spid="_x0000_s3382" style="position:absolute;left:9078;top:50538;width:825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roj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" filled="f" stroked="f">
                        <v:textbox inset="0,0,0,0">
                          <w:txbxContent>
                            <w:p w14:paraId="3E2F1E44" w14:textId="06A4DF7F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message script false</w:t>
                              </w:r>
                            </w:p>
                          </w:txbxContent>
                        </v:textbox>
                      </v:rect>
                      <v:line id="Line 172" o:spid="_x0000_s3383" style="position:absolute;flip:x;visibility:visible;mso-wrap-style:square" from="7937,57213" to="16446,57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" strokecolor="#903" strokeweight="1.5pt"/>
                      <v:line id="Line 173" o:spid="_x0000_s3384" style="position:absolute;visibility:visible;mso-wrap-style:square" from="7937,57213" to="8588,57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" strokecolor="#903" strokeweight="1.5pt"/>
                      <v:line id="Line 174" o:spid="_x0000_s3385" style="position:absolute;flip:y;visibility:visible;mso-wrap-style:square" from="7937,56943" to="8588,57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" strokecolor="#903" strokeweight="1.5pt"/>
                      <v:rect id="Rectangle 2284" o:spid="_x0000_s3386" style="position:absolute;left:8729;top:55125;width:7836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bwg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b+28IMYAAADdAAAA&#10;DwAAAAAAAAAAAAAAAAAHAgAAZHJzL2Rvd25yZXYueG1sUEsFBgAAAAADAAMAtwAAAPoCAAAAAA==&#10;" filled="f" stroked="f">
                        <v:textbox inset="0,0,0,0">
                          <w:txbxContent>
                            <w:p w14:paraId="30A8E4DB" w14:textId="452AFC3E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editprofile false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4B6DDCC0" w14:textId="77777777" w:rsidR="001A4975" w:rsidRDefault="001A4975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C54A0A" w14:textId="4D8D93D9" w:rsidR="00E3366C" w:rsidRPr="009F1F59" w:rsidRDefault="00E3366C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17B655A0" w14:textId="77777777" w:rsidR="00E3366C" w:rsidRPr="009F1F59" w:rsidRDefault="00E3366C" w:rsidP="00E3366C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1016EFB9" w14:textId="50BA8153" w:rsidR="00E3366C" w:rsidRPr="001A4975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Cs w:val="22"/>
              </w:rPr>
              <w:t>Edit children profile</w:t>
            </w:r>
          </w:p>
          <w:p w14:paraId="5AF743BA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ผู้ใช้เลือกแสดงข้อมูลส่วนตัว</w:t>
            </w:r>
          </w:p>
          <w:p w14:paraId="5AEE2743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ระบบรับค่าข้อมูลที่ผู้ใช้ต้องการจะแก้ไข</w:t>
            </w:r>
          </w:p>
          <w:p w14:paraId="7D65165E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ระบบค้นหาข้อมูลที่ต้องการแก้ไข</w:t>
            </w:r>
          </w:p>
          <w:p w14:paraId="2A181CF8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4.1-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ระบบค้นหาโดยใช้ชื่อผู้ใช้ที่จะแก้ไข</w:t>
            </w:r>
          </w:p>
          <w:p w14:paraId="7A1C23A4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4.2-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ระบบคืนค่าสถานะการแสดงข้อมูล</w:t>
            </w:r>
          </w:p>
          <w:p w14:paraId="24904AB5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4E8ECC9B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ระบบแสดงข้อมูลส่วนตัวของผู้ใช้</w:t>
            </w:r>
          </w:p>
          <w:p w14:paraId="574C41C1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</w:p>
          <w:p w14:paraId="23837516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ผู้ใช้แก้ไขข้อมูลส่วนตัวที่ต้องการ</w:t>
            </w:r>
          </w:p>
          <w:p w14:paraId="052F9D05" w14:textId="1E00233F" w:rsidR="00E3366C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0654F66A" w14:textId="77777777" w:rsidR="001A4975" w:rsidRPr="001A4975" w:rsidRDefault="001A4975" w:rsidP="00E3366C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0EA77BFF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ระบบรับข้อมูลการแก้ไขจากผู้ใช้</w:t>
            </w:r>
          </w:p>
          <w:p w14:paraId="4A4C9B6F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77F3DB32" w14:textId="120FA299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ระบบตรวจสอบสถานะการแก้ไขข้อมูลโดย</w:t>
            </w:r>
          </w:p>
          <w:p w14:paraId="612D0041" w14:textId="0363FACB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9.1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ระบบแก้ไขข้อมูลลงในฐานข้อมูล</w:t>
            </w:r>
          </w:p>
          <w:p w14:paraId="166F9775" w14:textId="0C892352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ระบบคืนค่าสถานะการแก้ไขข้อมูล</w:t>
            </w:r>
          </w:p>
          <w:p w14:paraId="52120ED0" w14:textId="3C3276D0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19CF1AF4" w14:textId="49801AE9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ระบบแสดงผลหน้าจอประวัติเด็กที่แก้ไขสมบูรณืแล้ว</w:t>
            </w:r>
          </w:p>
          <w:p w14:paraId="3949D0DE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18"/>
                <w:szCs w:val="18"/>
                <w:cs/>
              </w:rPr>
            </w:pPr>
          </w:p>
          <w:p w14:paraId="5FDEA066" w14:textId="77777777" w:rsidR="00E3366C" w:rsidRPr="009F1F59" w:rsidRDefault="00E3366C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ABC5B64" w14:textId="289E4660" w:rsidR="00E3366C" w:rsidRPr="009F1F59" w:rsidRDefault="00E3366C" w:rsidP="00E3366C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7.1 – กรณีที่ผู้ใช้กรอกข้อมูลไม่ครบถ้วนระบบแสดงข้อความ“กรุณากรอกข้อมูลให้ครบถ้วน”</w:t>
            </w:r>
          </w:p>
          <w:p w14:paraId="270B1293" w14:textId="507D7107" w:rsidR="00E3366C" w:rsidRPr="009F1F59" w:rsidRDefault="00E3366C" w:rsidP="00E3366C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9.1</w:t>
            </w:r>
            <w:r w:rsidR="00F248BF">
              <w:rPr>
                <w:rFonts w:ascii="TH SarabunPSK" w:hAnsi="TH SarabunPSK" w:cs="TH SarabunPSK" w:hint="cs"/>
                <w:sz w:val="28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 – ในกรณีที่ไม่สามารถแก้ไขข้อมูลได้ระบบจะแสดงข้อความเตือนให้ผู้ใช้ทราบ “แก้ไขข้อมูลส่วนตัวไม่สำเร็จ”</w:t>
            </w:r>
          </w:p>
          <w:p w14:paraId="2155E5FC" w14:textId="77777777" w:rsidR="00E3366C" w:rsidRDefault="00E3366C" w:rsidP="009C7BC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7764BCED" w14:textId="5BEB54B3" w:rsidR="00E3366C" w:rsidRDefault="00E3366C" w:rsidP="009C7B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9EECACE" w14:textId="52952626" w:rsidR="006B343F" w:rsidRPr="009F1F59" w:rsidRDefault="00991587" w:rsidP="009C7BCD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35" behindDoc="0" locked="0" layoutInCell="1" allowOverlap="1" wp14:anchorId="5FBE779F" wp14:editId="418DB6EE">
                <wp:simplePos x="0" y="0"/>
                <wp:positionH relativeFrom="margin">
                  <wp:align>center</wp:align>
                </wp:positionH>
                <wp:positionV relativeFrom="paragraph">
                  <wp:posOffset>291465</wp:posOffset>
                </wp:positionV>
                <wp:extent cx="4199255" cy="45720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925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F9C8E4" w14:textId="42B11656" w:rsidR="00AC4EF1" w:rsidRPr="003E79E7" w:rsidRDefault="00AC4EF1" w:rsidP="003E79E7">
                            <w:pPr>
                              <w:pStyle w:val="Caption"/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40" w:name="_Toc115201693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38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Edit children profile</w:t>
                            </w:r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BE779F" id="Text Box 194" o:spid="_x0000_s3387" type="#_x0000_t202" style="position:absolute;margin-left:0;margin-top:22.95pt;width:330.65pt;height:36pt;z-index:251651135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" stroked="f">
                <v:textbox inset="0,0,0,0">
                  <w:txbxContent>
                    <w:p w14:paraId="56F9C8E4" w14:textId="42B11656" w:rsidR="00AC4EF1" w:rsidRPr="003E79E7" w:rsidRDefault="00AC4EF1" w:rsidP="003E79E7">
                      <w:pPr>
                        <w:pStyle w:val="Caption"/>
                        <w:keepNext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41" w:name="_Toc115201693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38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Edit children profile</w:t>
                      </w:r>
                      <w:bookmarkEnd w:id="141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C67E3A" w14:textId="65326999" w:rsidR="009C7BCD" w:rsidRDefault="009C7BCD" w:rsidP="009C7BCD">
      <w:pPr>
        <w:rPr>
          <w:rFonts w:ascii="TH SarabunPSK" w:hAnsi="TH SarabunPSK" w:cs="TH SarabunPSK"/>
          <w:sz w:val="4"/>
          <w:szCs w:val="4"/>
        </w:rPr>
      </w:pPr>
    </w:p>
    <w:p w14:paraId="1029B55F" w14:textId="77777777" w:rsidR="00E3366C" w:rsidRPr="009F1F59" w:rsidRDefault="00E3366C" w:rsidP="009C7BCD">
      <w:pPr>
        <w:rPr>
          <w:rFonts w:ascii="TH SarabunPSK" w:hAnsi="TH SarabunPSK" w:cs="TH SarabunPSK"/>
          <w:sz w:val="4"/>
          <w:szCs w:val="4"/>
        </w:rPr>
      </w:pPr>
    </w:p>
    <w:p w14:paraId="62188861" w14:textId="77777777" w:rsidR="006B343F" w:rsidRPr="009F1F59" w:rsidRDefault="006B343F" w:rsidP="006B343F">
      <w:pPr>
        <w:rPr>
          <w:rFonts w:ascii="TH SarabunPSK" w:hAnsi="TH SarabunPSK" w:cs="TH SarabunPSK"/>
          <w:b/>
          <w:bCs/>
          <w:sz w:val="28"/>
          <w:cs/>
        </w:rPr>
      </w:pPr>
    </w:p>
    <w:p w14:paraId="1081FCBD" w14:textId="74B5E62C" w:rsidR="00295E18" w:rsidRPr="009F1F59" w:rsidRDefault="00295E18" w:rsidP="00D65AA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26F2430" w14:textId="22A4D6C3" w:rsidR="00991587" w:rsidRDefault="001B146B" w:rsidP="0099158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75816C83" wp14:editId="10486BC6">
                <wp:simplePos x="0" y="0"/>
                <wp:positionH relativeFrom="column">
                  <wp:posOffset>1908463</wp:posOffset>
                </wp:positionH>
                <wp:positionV relativeFrom="paragraph">
                  <wp:posOffset>956656</wp:posOffset>
                </wp:positionV>
                <wp:extent cx="1520421" cy="14374"/>
                <wp:effectExtent l="38100" t="76200" r="0" b="10033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0421" cy="143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90033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B80E" id="Straight Arrow Connector 26" o:spid="_x0000_s1026" type="#_x0000_t32" style="position:absolute;margin-left:150.25pt;margin-top:75.35pt;width:119.7pt;height:1.15pt;flip:x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" strokecolor="#903" strokeweight=".5pt">
                <v:stroke endarrow="open" joinstyle="miter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1856EFD8" wp14:editId="58C669D5">
                <wp:simplePos x="0" y="0"/>
                <wp:positionH relativeFrom="column">
                  <wp:posOffset>3214139</wp:posOffset>
                </wp:positionH>
                <wp:positionV relativeFrom="paragraph">
                  <wp:posOffset>700520</wp:posOffset>
                </wp:positionV>
                <wp:extent cx="214745" cy="242455"/>
                <wp:effectExtent l="0" t="0" r="0" b="571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3DA9" w14:textId="77777777" w:rsidR="001B146B" w:rsidRDefault="001B146B" w:rsidP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EFD8" id="Text Box 38" o:spid="_x0000_s3388" type="#_x0000_t202" style="position:absolute;left:0;text-align:left;margin-left:253.1pt;margin-top:55.15pt;width:16.9pt;height:19.1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" filled="f" stroked="f" strokeweight=".5pt">
                <v:textbox>
                  <w:txbxContent>
                    <w:p w14:paraId="11073DA9" w14:textId="77777777" w:rsidR="001B146B" w:rsidRDefault="001B146B" w:rsidP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2FBBB849" wp14:editId="455B4081">
                <wp:simplePos x="0" y="0"/>
                <wp:positionH relativeFrom="column">
                  <wp:posOffset>1968269</wp:posOffset>
                </wp:positionH>
                <wp:positionV relativeFrom="paragraph">
                  <wp:posOffset>712816</wp:posOffset>
                </wp:positionV>
                <wp:extent cx="214745" cy="242455"/>
                <wp:effectExtent l="0" t="0" r="0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F300D1" w14:textId="77777777" w:rsidR="001B146B" w:rsidRDefault="001B146B" w:rsidP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BB849" id="Text Box 32" o:spid="_x0000_s3389" type="#_x0000_t202" style="position:absolute;left:0;text-align:left;margin-left:155pt;margin-top:56.15pt;width:16.9pt;height:19.1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" filled="f" stroked="f" strokeweight=".5pt">
                <v:textbox>
                  <w:txbxContent>
                    <w:p w14:paraId="46F300D1" w14:textId="77777777" w:rsidR="001B146B" w:rsidRDefault="001B146B" w:rsidP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1707904" behindDoc="0" locked="0" layoutInCell="1" allowOverlap="1" wp14:anchorId="4088D6D4" wp14:editId="5C9D0EAA">
            <wp:simplePos x="0" y="0"/>
            <wp:positionH relativeFrom="column">
              <wp:posOffset>935182</wp:posOffset>
            </wp:positionH>
            <wp:positionV relativeFrom="paragraph">
              <wp:posOffset>616066</wp:posOffset>
            </wp:positionV>
            <wp:extent cx="1036320" cy="769620"/>
            <wp:effectExtent l="0" t="0" r="0" b="0"/>
            <wp:wrapThrough wrapText="bothSides">
              <wp:wrapPolygon edited="0">
                <wp:start x="0" y="0"/>
                <wp:lineTo x="397" y="20851"/>
                <wp:lineTo x="21044" y="20851"/>
                <wp:lineTo x="21044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 b="19682"/>
                    <a:stretch/>
                  </pic:blipFill>
                  <pic:spPr bwMode="auto">
                    <a:xfrm>
                      <a:off x="0" y="0"/>
                      <a:ext cx="10363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91587" w:rsidRPr="00643EA8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5BB825C" wp14:editId="6EFFA830">
            <wp:extent cx="1272437" cy="1876508"/>
            <wp:effectExtent l="0" t="0" r="0" b="0"/>
            <wp:docPr id="7556" name="Picture 7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206" cy="188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C3B7" w14:textId="5F3CC550" w:rsidR="0077020A" w:rsidRPr="003E79E7" w:rsidRDefault="0077020A" w:rsidP="0099158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42" w:name="_Toc115201694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children profile</w:t>
      </w:r>
      <w:bookmarkEnd w:id="142"/>
    </w:p>
    <w:p w14:paraId="7F8DEAAE" w14:textId="779FCA47" w:rsidR="00295E18" w:rsidRPr="009F1F59" w:rsidRDefault="00295E18" w:rsidP="005357D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1A800A0" w14:textId="26D73EC7" w:rsidR="0077020A" w:rsidRDefault="0077020A" w:rsidP="00991587">
      <w:pPr>
        <w:rPr>
          <w:rFonts w:ascii="TH SarabunPSK" w:hAnsi="TH SarabunPSK" w:cs="TH SarabunPSK"/>
          <w:b/>
          <w:bCs/>
          <w:sz w:val="28"/>
        </w:rPr>
      </w:pPr>
    </w:p>
    <w:p w14:paraId="2A902DB6" w14:textId="77777777" w:rsidR="0077020A" w:rsidRDefault="0077020A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br w:type="page"/>
      </w:r>
    </w:p>
    <w:p w14:paraId="548269CE" w14:textId="53317285" w:rsidR="00325E75" w:rsidRDefault="00325E75" w:rsidP="00113D3C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0336BA" wp14:editId="7963DA38">
            <wp:extent cx="2614012" cy="5655600"/>
            <wp:effectExtent l="0" t="0" r="0" b="2540"/>
            <wp:docPr id="9500" name="Graphic 9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96DAC541-7B7A-43D3-8B79-37D633B846F1}">
                          <asvg:svgBlip xmlns:asvg="http://schemas.microsoft.com/office/drawing/2016/SVG/main" r:embed="rId1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DE79" w14:textId="0E47BA5C" w:rsidR="00AC4EF1" w:rsidRDefault="00AC4EF1" w:rsidP="00113D3C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43" w:name="_Toc115201695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Activity</w:t>
      </w:r>
      <w:bookmarkEnd w:id="143"/>
    </w:p>
    <w:p w14:paraId="3A796DCD" w14:textId="2D844D46" w:rsidR="00113D3C" w:rsidRDefault="00113D3C" w:rsidP="00113D3C"/>
    <w:p w14:paraId="479551B1" w14:textId="77777777" w:rsidR="00113D3C" w:rsidRDefault="00113D3C">
      <w:pPr>
        <w:rPr>
          <w:cs/>
        </w:rPr>
      </w:pPr>
      <w:r>
        <w:br w:type="page"/>
      </w:r>
    </w:p>
    <w:p w14:paraId="5F8DA0EB" w14:textId="0AF6633C" w:rsidR="00497CB1" w:rsidRPr="001149E6" w:rsidRDefault="00070499" w:rsidP="00497CB1">
      <w:pPr>
        <w:rPr>
          <w:rFonts w:ascii="TH SarabunPSK" w:hAnsi="TH SarabunPSK" w:cs="TH SarabunPSK"/>
          <w:sz w:val="32"/>
          <w:szCs w:val="32"/>
        </w:rPr>
      </w:pPr>
      <w:r w:rsidRPr="0007049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26ACE933" wp14:editId="114D8B9C">
                <wp:simplePos x="0" y="0"/>
                <wp:positionH relativeFrom="column">
                  <wp:posOffset>2508738</wp:posOffset>
                </wp:positionH>
                <wp:positionV relativeFrom="paragraph">
                  <wp:posOffset>345977</wp:posOffset>
                </wp:positionV>
                <wp:extent cx="3768970" cy="3344741"/>
                <wp:effectExtent l="0" t="0" r="3175" b="27305"/>
                <wp:wrapNone/>
                <wp:docPr id="9402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8970" cy="3344741"/>
                          <a:chOff x="0" y="0"/>
                          <a:chExt cx="4783631" cy="4244976"/>
                        </a:xfrm>
                      </wpg:grpSpPr>
                      <wps:wsp>
                        <wps:cNvPr id="9404" name="Line 6"/>
                        <wps:cNvCnPr/>
                        <wps:spPr bwMode="auto">
                          <a:xfrm>
                            <a:off x="206375" y="774700"/>
                            <a:ext cx="0" cy="3470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05" name="Group 9405"/>
                        <wpg:cNvGrpSpPr>
                          <a:grpSpLocks/>
                        </wpg:cNvGrpSpPr>
                        <wpg:grpSpPr bwMode="auto">
                          <a:xfrm>
                            <a:off x="57531" y="9571"/>
                            <a:ext cx="238126" cy="325439"/>
                            <a:chOff x="57150" y="9525"/>
                            <a:chExt cx="150" cy="205"/>
                          </a:xfrm>
                        </wpg:grpSpPr>
                        <wps:wsp>
                          <wps:cNvPr id="9406" name="Oval 9406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93" y="9525"/>
                              <a:ext cx="67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07" name="Line 8"/>
                          <wps:cNvCnPr/>
                          <wps:spPr bwMode="auto">
                            <a:xfrm>
                              <a:off x="57225" y="959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08" name="Line 9"/>
                          <wps:cNvCnPr/>
                          <wps:spPr bwMode="auto">
                            <a:xfrm>
                              <a:off x="57171" y="9610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09" name="Freeform 10"/>
                          <wps:cNvSpPr>
                            <a:spLocks/>
                          </wps:cNvSpPr>
                          <wps:spPr bwMode="auto">
                            <a:xfrm>
                              <a:off x="57150" y="9655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9410" name="Group 9410"/>
                        <wpg:cNvGrpSpPr>
                          <a:grpSpLocks/>
                        </wpg:cNvGrpSpPr>
                        <wpg:grpSpPr bwMode="auto">
                          <a:xfrm>
                            <a:off x="57531" y="9571"/>
                            <a:ext cx="238126" cy="325439"/>
                            <a:chOff x="57150" y="9525"/>
                            <a:chExt cx="150" cy="205"/>
                          </a:xfrm>
                        </wpg:grpSpPr>
                        <wps:wsp>
                          <wps:cNvPr id="9411" name="Oval 9411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93" y="9525"/>
                              <a:ext cx="67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12" name="Line 13"/>
                          <wps:cNvCnPr/>
                          <wps:spPr bwMode="auto">
                            <a:xfrm>
                              <a:off x="57225" y="959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13" name="Line 14"/>
                          <wps:cNvCnPr/>
                          <wps:spPr bwMode="auto">
                            <a:xfrm>
                              <a:off x="57171" y="9610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14" name="Freeform 15"/>
                          <wps:cNvSpPr>
                            <a:spLocks/>
                          </wps:cNvSpPr>
                          <wps:spPr bwMode="auto">
                            <a:xfrm>
                              <a:off x="57150" y="9655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415" name="Rectangle 9415"/>
                        <wps:cNvSpPr>
                          <a:spLocks noChangeArrowheads="1"/>
                        </wps:cNvSpPr>
                        <wps:spPr bwMode="auto">
                          <a:xfrm>
                            <a:off x="0" y="485732"/>
                            <a:ext cx="672239" cy="20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E10C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6" name="Rectangle 9416"/>
                        <wps:cNvSpPr>
                          <a:spLocks noChangeArrowheads="1"/>
                        </wps:cNvSpPr>
                        <wps:spPr bwMode="auto">
                          <a:xfrm>
                            <a:off x="166688" y="1009650"/>
                            <a:ext cx="71438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18" name="Line 20"/>
                        <wps:cNvCnPr/>
                        <wps:spPr bwMode="auto">
                          <a:xfrm>
                            <a:off x="1311275" y="782638"/>
                            <a:ext cx="0" cy="34623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19" name="Group 9419"/>
                        <wpg:cNvGrpSpPr>
                          <a:grpSpLocks/>
                        </wpg:cNvGrpSpPr>
                        <wpg:grpSpPr bwMode="auto">
                          <a:xfrm>
                            <a:off x="1014413" y="41275"/>
                            <a:ext cx="595313" cy="387350"/>
                            <a:chOff x="1014413" y="41275"/>
                            <a:chExt cx="375" cy="244"/>
                          </a:xfrm>
                        </wpg:grpSpPr>
                        <wps:wsp>
                          <wps:cNvPr id="9420" name="Oval 9420"/>
                          <wps:cNvSpPr>
                            <a:spLocks noChangeArrowheads="1"/>
                          </wps:cNvSpPr>
                          <wps:spPr bwMode="auto">
                            <a:xfrm>
                              <a:off x="1014538" y="41275"/>
                              <a:ext cx="250" cy="24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21" name="Line 22"/>
                          <wps:cNvCnPr/>
                          <wps:spPr bwMode="auto">
                            <a:xfrm>
                              <a:off x="1014413" y="41332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22" name="Line 23"/>
                          <wps:cNvCnPr/>
                          <wps:spPr bwMode="auto">
                            <a:xfrm>
                              <a:off x="1014414" y="41397"/>
                              <a:ext cx="12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9423" name="Group 9423"/>
                        <wpg:cNvGrpSpPr>
                          <a:grpSpLocks/>
                        </wpg:cNvGrpSpPr>
                        <wpg:grpSpPr bwMode="auto">
                          <a:xfrm>
                            <a:off x="1014413" y="41275"/>
                            <a:ext cx="595313" cy="387350"/>
                            <a:chOff x="1014413" y="41275"/>
                            <a:chExt cx="375" cy="244"/>
                          </a:xfrm>
                        </wpg:grpSpPr>
                        <wps:wsp>
                          <wps:cNvPr id="9424" name="Oval 942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14538" y="41275"/>
                              <a:ext cx="250" cy="24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25" name="Line 26"/>
                          <wps:cNvCnPr/>
                          <wps:spPr bwMode="auto">
                            <a:xfrm>
                              <a:off x="1014413" y="41332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26" name="Line 27"/>
                          <wps:cNvCnPr/>
                          <wps:spPr bwMode="auto">
                            <a:xfrm>
                              <a:off x="1014414" y="41397"/>
                              <a:ext cx="12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427" name="Rectangle 9427"/>
                        <wps:cNvSpPr>
                          <a:spLocks noChangeArrowheads="1"/>
                        </wps:cNvSpPr>
                        <wps:spPr bwMode="auto">
                          <a:xfrm>
                            <a:off x="852431" y="496887"/>
                            <a:ext cx="1470697" cy="265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3F831E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ViewActivitypage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8" name="Rectangle 9428"/>
                        <wps:cNvSpPr>
                          <a:spLocks noChangeArrowheads="1"/>
                        </wps:cNvSpPr>
                        <wps:spPr bwMode="auto">
                          <a:xfrm>
                            <a:off x="1271588" y="10096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29" name="Rectangle 9429"/>
                        <wps:cNvSpPr>
                          <a:spLocks noChangeArrowheads="1"/>
                        </wps:cNvSpPr>
                        <wps:spPr bwMode="auto">
                          <a:xfrm>
                            <a:off x="1271588" y="141287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30" name="Rectangle 9430"/>
                        <wps:cNvSpPr>
                          <a:spLocks noChangeArrowheads="1"/>
                        </wps:cNvSpPr>
                        <wps:spPr bwMode="auto">
                          <a:xfrm>
                            <a:off x="127158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31" name="Rectangle 9431"/>
                        <wps:cNvSpPr>
                          <a:spLocks noChangeArrowheads="1"/>
                        </wps:cNvSpPr>
                        <wps:spPr bwMode="auto">
                          <a:xfrm>
                            <a:off x="127158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32" name="Rectangle 9432"/>
                        <wps:cNvSpPr>
                          <a:spLocks noChangeArrowheads="1"/>
                        </wps:cNvSpPr>
                        <wps:spPr bwMode="auto">
                          <a:xfrm>
                            <a:off x="2206477" y="485776"/>
                            <a:ext cx="1532550" cy="276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95CF26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ViewActivityController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3" name="Line 35"/>
                        <wps:cNvCnPr/>
                        <wps:spPr bwMode="auto">
                          <a:xfrm>
                            <a:off x="2778125" y="774700"/>
                            <a:ext cx="0" cy="3470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34" name="Group 9434"/>
                        <wpg:cNvGrpSpPr>
                          <a:grpSpLocks/>
                        </wpg:cNvGrpSpPr>
                        <wpg:grpSpPr bwMode="auto">
                          <a:xfrm>
                            <a:off x="2579688" y="0"/>
                            <a:ext cx="398463" cy="415926"/>
                            <a:chOff x="2579688" y="0"/>
                            <a:chExt cx="251" cy="262"/>
                          </a:xfrm>
                        </wpg:grpSpPr>
                        <wps:wsp>
                          <wps:cNvPr id="9435" name="Oval 9435"/>
                          <wps:cNvSpPr>
                            <a:spLocks noChangeArrowheads="1"/>
                          </wps:cNvSpPr>
                          <wps:spPr bwMode="auto">
                            <a:xfrm>
                              <a:off x="2579688" y="21"/>
                              <a:ext cx="251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36" name="Line 37"/>
                          <wps:cNvCnPr/>
                          <wps:spPr bwMode="auto">
                            <a:xfrm flipH="1">
                              <a:off x="2579788" y="0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37" name="Line 38"/>
                          <wps:cNvCnPr/>
                          <wps:spPr bwMode="auto">
                            <a:xfrm flipH="1" flipV="1">
                              <a:off x="2579788" y="23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9438" name="Group 9438"/>
                        <wpg:cNvGrpSpPr>
                          <a:grpSpLocks/>
                        </wpg:cNvGrpSpPr>
                        <wpg:grpSpPr bwMode="auto">
                          <a:xfrm>
                            <a:off x="2579688" y="0"/>
                            <a:ext cx="398463" cy="415926"/>
                            <a:chOff x="2579688" y="0"/>
                            <a:chExt cx="251" cy="262"/>
                          </a:xfrm>
                        </wpg:grpSpPr>
                        <wps:wsp>
                          <wps:cNvPr id="9439" name="Oval 9439"/>
                          <wps:cNvSpPr>
                            <a:spLocks noChangeArrowheads="1"/>
                          </wps:cNvSpPr>
                          <wps:spPr bwMode="auto">
                            <a:xfrm>
                              <a:off x="2579688" y="21"/>
                              <a:ext cx="251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40" name="Line 41"/>
                          <wps:cNvCnPr/>
                          <wps:spPr bwMode="auto">
                            <a:xfrm flipH="1">
                              <a:off x="2579788" y="0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41" name="Line 42"/>
                          <wps:cNvCnPr/>
                          <wps:spPr bwMode="auto">
                            <a:xfrm flipH="1" flipV="1">
                              <a:off x="2579788" y="23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443" name="Rectangle 9443"/>
                        <wps:cNvSpPr>
                          <a:spLocks noChangeArrowheads="1"/>
                        </wps:cNvSpPr>
                        <wps:spPr bwMode="auto">
                          <a:xfrm>
                            <a:off x="2738438" y="1412875"/>
                            <a:ext cx="69850" cy="1193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44" name="Rectangle 9444"/>
                        <wps:cNvSpPr>
                          <a:spLocks noChangeArrowheads="1"/>
                        </wps:cNvSpPr>
                        <wps:spPr bwMode="auto">
                          <a:xfrm>
                            <a:off x="273843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45" name="Rectangle 9445"/>
                        <wps:cNvSpPr>
                          <a:spLocks noChangeArrowheads="1"/>
                        </wps:cNvSpPr>
                        <wps:spPr bwMode="auto">
                          <a:xfrm>
                            <a:off x="273843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46" name="Rectangle 9446"/>
                        <wps:cNvSpPr>
                          <a:spLocks noChangeArrowheads="1"/>
                        </wps:cNvSpPr>
                        <wps:spPr bwMode="auto">
                          <a:xfrm>
                            <a:off x="3835825" y="485748"/>
                            <a:ext cx="947806" cy="276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E962D4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7" name="Line 49"/>
                        <wps:cNvCnPr/>
                        <wps:spPr bwMode="auto">
                          <a:xfrm>
                            <a:off x="4302125" y="774700"/>
                            <a:ext cx="0" cy="3470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48" name="Group 9448"/>
                        <wpg:cNvGrpSpPr>
                          <a:grpSpLocks/>
                        </wpg:cNvGrpSpPr>
                        <wpg:grpSpPr bwMode="auto">
                          <a:xfrm>
                            <a:off x="4154488" y="7977"/>
                            <a:ext cx="236538" cy="327026"/>
                            <a:chOff x="4154488" y="7938"/>
                            <a:chExt cx="149" cy="206"/>
                          </a:xfrm>
                        </wpg:grpSpPr>
                        <wps:wsp>
                          <wps:cNvPr id="9449" name="Oval 944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4529" y="7938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50" name="Line 51"/>
                          <wps:cNvCnPr/>
                          <wps:spPr bwMode="auto">
                            <a:xfrm>
                              <a:off x="4154563" y="800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1" name="Line 52"/>
                          <wps:cNvCnPr/>
                          <wps:spPr bwMode="auto">
                            <a:xfrm>
                              <a:off x="4154508" y="8024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2" name="Freeform 53"/>
                          <wps:cNvSpPr>
                            <a:spLocks/>
                          </wps:cNvSpPr>
                          <wps:spPr bwMode="auto">
                            <a:xfrm>
                              <a:off x="4154488" y="8069"/>
                              <a:ext cx="149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9453" name="Group 9453"/>
                        <wpg:cNvGrpSpPr>
                          <a:grpSpLocks/>
                        </wpg:cNvGrpSpPr>
                        <wpg:grpSpPr bwMode="auto">
                          <a:xfrm>
                            <a:off x="4154488" y="7977"/>
                            <a:ext cx="236538" cy="327026"/>
                            <a:chOff x="4154488" y="7938"/>
                            <a:chExt cx="149" cy="206"/>
                          </a:xfrm>
                        </wpg:grpSpPr>
                        <wps:wsp>
                          <wps:cNvPr id="9454" name="Oval 9454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4529" y="7938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55" name="Line 56"/>
                          <wps:cNvCnPr/>
                          <wps:spPr bwMode="auto">
                            <a:xfrm>
                              <a:off x="4154563" y="800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6" name="Line 57"/>
                          <wps:cNvCnPr/>
                          <wps:spPr bwMode="auto">
                            <a:xfrm>
                              <a:off x="4154508" y="8024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7" name="Freeform 58"/>
                          <wps:cNvSpPr>
                            <a:spLocks/>
                          </wps:cNvSpPr>
                          <wps:spPr bwMode="auto">
                            <a:xfrm>
                              <a:off x="4154488" y="8069"/>
                              <a:ext cx="149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459" name="Rectangle 9459"/>
                        <wps:cNvSpPr>
                          <a:spLocks noChangeArrowheads="1"/>
                        </wps:cNvSpPr>
                        <wps:spPr bwMode="auto">
                          <a:xfrm>
                            <a:off x="4262438" y="2055813"/>
                            <a:ext cx="71438" cy="279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0" name="Rectangle 9460"/>
                        <wps:cNvSpPr>
                          <a:spLocks noChangeArrowheads="1"/>
                        </wps:cNvSpPr>
                        <wps:spPr bwMode="auto">
                          <a:xfrm>
                            <a:off x="166688" y="1009650"/>
                            <a:ext cx="71438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1" name="Line 63"/>
                        <wps:cNvCnPr/>
                        <wps:spPr bwMode="auto">
                          <a:xfrm>
                            <a:off x="247650" y="1008063"/>
                            <a:ext cx="10191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2" name="Line 64"/>
                        <wps:cNvCnPr/>
                        <wps:spPr bwMode="auto">
                          <a:xfrm flipH="1">
                            <a:off x="1168400" y="1008063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3" name="Line 65"/>
                        <wps:cNvCnPr/>
                        <wps:spPr bwMode="auto">
                          <a:xfrm flipH="1" flipV="1">
                            <a:off x="1168400" y="96678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4" name="Rectangle 9464"/>
                        <wps:cNvSpPr>
                          <a:spLocks noChangeArrowheads="1"/>
                        </wps:cNvSpPr>
                        <wps:spPr bwMode="auto">
                          <a:xfrm>
                            <a:off x="507994" y="817562"/>
                            <a:ext cx="903750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04347C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5" name="Rectangle 9465"/>
                        <wps:cNvSpPr>
                          <a:spLocks noChangeArrowheads="1"/>
                        </wps:cNvSpPr>
                        <wps:spPr bwMode="auto">
                          <a:xfrm>
                            <a:off x="1271588" y="10096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6" name="Rectangle 9466"/>
                        <wps:cNvSpPr>
                          <a:spLocks noChangeArrowheads="1"/>
                        </wps:cNvSpPr>
                        <wps:spPr bwMode="auto">
                          <a:xfrm>
                            <a:off x="1271588" y="141287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7" name="Line 69"/>
                        <wps:cNvCnPr/>
                        <wps:spPr bwMode="auto">
                          <a:xfrm>
                            <a:off x="1352550" y="1411288"/>
                            <a:ext cx="13811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8" name="Line 70"/>
                        <wps:cNvCnPr/>
                        <wps:spPr bwMode="auto">
                          <a:xfrm flipH="1">
                            <a:off x="2635250" y="141128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9" name="Line 71"/>
                        <wps:cNvCnPr/>
                        <wps:spPr bwMode="auto">
                          <a:xfrm flipH="1" flipV="1">
                            <a:off x="2635250" y="1370013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0" name="Rectangle 9470"/>
                        <wps:cNvSpPr>
                          <a:spLocks noChangeArrowheads="1"/>
                        </wps:cNvSpPr>
                        <wps:spPr bwMode="auto">
                          <a:xfrm>
                            <a:off x="1782743" y="1222375"/>
                            <a:ext cx="995382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E7AF9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 activity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1" name="Rectangle 9471"/>
                        <wps:cNvSpPr>
                          <a:spLocks noChangeArrowheads="1"/>
                        </wps:cNvSpPr>
                        <wps:spPr bwMode="auto">
                          <a:xfrm>
                            <a:off x="2738438" y="1412875"/>
                            <a:ext cx="69850" cy="1193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72" name="Line 74"/>
                        <wps:cNvCnPr/>
                        <wps:spPr bwMode="auto">
                          <a:xfrm>
                            <a:off x="2820988" y="1700213"/>
                            <a:ext cx="412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3" name="Line 75"/>
                        <wps:cNvCnPr/>
                        <wps:spPr bwMode="auto">
                          <a:xfrm>
                            <a:off x="3233738" y="1700213"/>
                            <a:ext cx="0" cy="82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4" name="Line 76"/>
                        <wps:cNvCnPr/>
                        <wps:spPr bwMode="auto">
                          <a:xfrm flipH="1">
                            <a:off x="2824163" y="1782763"/>
                            <a:ext cx="4095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5" name="Line 77"/>
                        <wps:cNvCnPr/>
                        <wps:spPr bwMode="auto">
                          <a:xfrm>
                            <a:off x="2824163" y="1782763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6" name="Line 78"/>
                        <wps:cNvCnPr/>
                        <wps:spPr bwMode="auto">
                          <a:xfrm flipV="1">
                            <a:off x="2824163" y="174148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7" name="Rectangle 9477"/>
                        <wps:cNvSpPr>
                          <a:spLocks noChangeArrowheads="1"/>
                        </wps:cNvSpPr>
                        <wps:spPr bwMode="auto">
                          <a:xfrm>
                            <a:off x="2911442" y="1528763"/>
                            <a:ext cx="1204982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A07B19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getallactivity()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8" name="Line 80"/>
                        <wps:cNvCnPr/>
                        <wps:spPr bwMode="auto">
                          <a:xfrm>
                            <a:off x="2819400" y="2057400"/>
                            <a:ext cx="14382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9" name="Line 81"/>
                        <wps:cNvCnPr/>
                        <wps:spPr bwMode="auto">
                          <a:xfrm flipH="1">
                            <a:off x="4159250" y="2057400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0" name="Line 82"/>
                        <wps:cNvCnPr/>
                        <wps:spPr bwMode="auto">
                          <a:xfrm flipH="1" flipV="1">
                            <a:off x="4159250" y="2016125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1" name="Rectangle 9481"/>
                        <wps:cNvSpPr>
                          <a:spLocks noChangeArrowheads="1"/>
                        </wps:cNvSpPr>
                        <wps:spPr bwMode="auto">
                          <a:xfrm>
                            <a:off x="3211477" y="1866900"/>
                            <a:ext cx="1090647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F435B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Query activity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2" name="Rectangle 9482"/>
                        <wps:cNvSpPr>
                          <a:spLocks noChangeArrowheads="1"/>
                        </wps:cNvSpPr>
                        <wps:spPr bwMode="auto">
                          <a:xfrm>
                            <a:off x="4262438" y="2055813"/>
                            <a:ext cx="71438" cy="279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83" name="Line 85"/>
                        <wps:cNvCnPr/>
                        <wps:spPr bwMode="auto">
                          <a:xfrm flipH="1">
                            <a:off x="2820988" y="2344738"/>
                            <a:ext cx="143668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4" name="Line 86"/>
                        <wps:cNvCnPr/>
                        <wps:spPr bwMode="auto">
                          <a:xfrm>
                            <a:off x="2820988" y="2344738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5" name="Line 87"/>
                        <wps:cNvCnPr/>
                        <wps:spPr bwMode="auto">
                          <a:xfrm flipV="1">
                            <a:off x="2820988" y="2303463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6" name="Rectangle 9486"/>
                        <wps:cNvSpPr>
                          <a:spLocks noChangeArrowheads="1"/>
                        </wps:cNvSpPr>
                        <wps:spPr bwMode="auto">
                          <a:xfrm>
                            <a:off x="3282913" y="2155824"/>
                            <a:ext cx="1108112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7A24B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return data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7" name="Line 89"/>
                        <wps:cNvCnPr/>
                        <wps:spPr bwMode="auto">
                          <a:xfrm flipH="1">
                            <a:off x="1354138" y="3017838"/>
                            <a:ext cx="13795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8" name="Line 90"/>
                        <wps:cNvCnPr/>
                        <wps:spPr bwMode="auto">
                          <a:xfrm>
                            <a:off x="1354138" y="3017838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9" name="Line 91"/>
                        <wps:cNvCnPr/>
                        <wps:spPr bwMode="auto">
                          <a:xfrm flipV="1">
                            <a:off x="1354138" y="2976563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0" name="Rectangle 9490"/>
                        <wps:cNvSpPr>
                          <a:spLocks noChangeArrowheads="1"/>
                        </wps:cNvSpPr>
                        <wps:spPr bwMode="auto">
                          <a:xfrm>
                            <a:off x="1557320" y="2792412"/>
                            <a:ext cx="2083861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4A05D8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Display Activitypage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1" name="Rectangle 9491"/>
                        <wps:cNvSpPr>
                          <a:spLocks noChangeArrowheads="1"/>
                        </wps:cNvSpPr>
                        <wps:spPr bwMode="auto">
                          <a:xfrm>
                            <a:off x="127158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92" name="Rectangle 9492"/>
                        <wps:cNvSpPr>
                          <a:spLocks noChangeArrowheads="1"/>
                        </wps:cNvSpPr>
                        <wps:spPr bwMode="auto">
                          <a:xfrm>
                            <a:off x="273843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93" name="Rectangle 9493"/>
                        <wps:cNvSpPr>
                          <a:spLocks noChangeArrowheads="1"/>
                        </wps:cNvSpPr>
                        <wps:spPr bwMode="auto">
                          <a:xfrm>
                            <a:off x="273843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94" name="Line 96"/>
                        <wps:cNvCnPr/>
                        <wps:spPr bwMode="auto">
                          <a:xfrm flipH="1">
                            <a:off x="1354138" y="3751263"/>
                            <a:ext cx="13795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5" name="Line 97"/>
                        <wps:cNvCnPr/>
                        <wps:spPr bwMode="auto">
                          <a:xfrm>
                            <a:off x="1354138" y="3751263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6" name="Line 98"/>
                        <wps:cNvCnPr/>
                        <wps:spPr bwMode="auto">
                          <a:xfrm flipV="1">
                            <a:off x="1354138" y="3709988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7" name="Rectangle 9497"/>
                        <wps:cNvSpPr>
                          <a:spLocks noChangeArrowheads="1"/>
                        </wps:cNvSpPr>
                        <wps:spPr bwMode="auto">
                          <a:xfrm>
                            <a:off x="1511282" y="3560762"/>
                            <a:ext cx="1864325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CEE6D8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Display data not found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8" name="Rectangle 9498"/>
                        <wps:cNvSpPr>
                          <a:spLocks noChangeArrowheads="1"/>
                        </wps:cNvSpPr>
                        <wps:spPr bwMode="auto">
                          <a:xfrm>
                            <a:off x="127158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CE933" id="Group 103" o:spid="_x0000_s3390" style="position:absolute;margin-left:197.55pt;margin-top:27.25pt;width:296.75pt;height:263.35pt;z-index:251628544;mso-width-relative:margin;mso-height-relative:margin" coordsize="47836,42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">
                <v:line id="Line 6" o:spid="_x0000_s3391" style="position:absolute;visibility:visible;mso-wrap-style:square" from="2063,7747" to="2063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" strokeweight="1.5pt">
                  <v:stroke dashstyle="3 1"/>
                </v:line>
                <v:group id="Group 9405" o:spid="_x0000_s3392" style="position:absolute;left:575;top:95;width:2381;height:3255" coordorigin="57150,9525" coordsize="150,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">
                  <v:oval id="Oval 9406" o:spid="_x0000_s3393" style="position:absolute;left:57193;top:9525;width:67;height: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" filled="f" strokecolor="#903" strokeweight="1.5pt"/>
                  <v:line id="Line 8" o:spid="_x0000_s3394" style="position:absolute;visibility:visible;mso-wrap-style:square" from="57225,9592" to="57225,9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" strokecolor="#903" strokeweight="1.5pt"/>
                  <v:line id="Line 9" o:spid="_x0000_s3395" style="position:absolute;visibility:visible;mso-wrap-style:square" from="57171,9610" to="57279,9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" strokecolor="#903" strokeweight="1.5pt"/>
                  <v:shape id="Freeform 10" o:spid="_x0000_s3396" style="position:absolute;left:57150;top:9655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" path="m,54l54,r54,54e" filled="f" strokecolor="#903" strokeweight="1.5pt">
                    <v:path arrowok="t" o:connecttype="custom" o:connectlocs="0,75;75,0;150,75" o:connectangles="0,0,0"/>
                  </v:shape>
                </v:group>
                <v:group id="Group 9410" o:spid="_x0000_s3397" style="position:absolute;left:575;top:95;width:2381;height:3255" coordorigin="57150,9525" coordsize="150,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Npo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B+jsP+8CY8AZn+AQAA//8DAFBLAQItABQABgAIAAAAIQDb4fbL7gAAAIUBAAATAAAAAAAAAAAA&#10;AAAAAAAAAABbQ29udGVudF9UeXBlc10ueG1sUEsBAi0AFAAGAAgAAAAhAFr0LFu/AAAAFQEAAAsA&#10;AAAAAAAAAAAAAAAAHwEAAF9yZWxzLy5yZWxzUEsBAi0AFAAGAAgAAAAhAHYA2mjEAAAA3QAAAA8A&#10;AAAAAAAAAAAAAAAABwIAAGRycy9kb3ducmV2LnhtbFBLBQYAAAAAAwADALcAAAD4AgAAAAA=&#10;">
                  <v:oval id="Oval 9411" o:spid="_x0000_s3398" style="position:absolute;left:57193;top:9525;width:67;height: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" filled="f" strokecolor="#903" strokeweight="1.5pt"/>
                  <v:line id="Line 13" o:spid="_x0000_s3399" style="position:absolute;visibility:visible;mso-wrap-style:square" from="57225,9592" to="57225,9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bUg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v4xSeb+ITkPMHAAAA//8DAFBLAQItABQABgAIAAAAIQDb4fbL7gAAAIUBAAATAAAAAAAA&#10;AAAAAAAAAAAAAABbQ29udGVudF9UeXBlc10ueG1sUEsBAi0AFAAGAAgAAAAhAFr0LFu/AAAAFQEA&#10;AAsAAAAAAAAAAAAAAAAAHwEAAF9yZWxzLy5yZWxzUEsBAi0AFAAGAAgAAAAhAJsltSDHAAAA3QAA&#10;AA8AAAAAAAAAAAAAAAAABwIAAGRycy9kb3ducmV2LnhtbFBLBQYAAAAAAwADALcAAAD7AgAAAAA=&#10;" strokecolor="#903" strokeweight="1.5pt"/>
                  <v:line id="Line 14" o:spid="_x0000_s3400" style="position:absolute;visibility:visible;mso-wrap-style:square" from="57171,9610" to="57279,9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" strokecolor="#903" strokeweight="1.5pt"/>
                  <v:shape id="Freeform 15" o:spid="_x0000_s3401" style="position:absolute;left:57150;top:9655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" path="m,54l54,r54,54e" filled="f" strokecolor="#903" strokeweight="1.5pt">
                    <v:path arrowok="t" o:connecttype="custom" o:connectlocs="0,75;75,0;150,75" o:connectangles="0,0,0"/>
                  </v:shape>
                </v:group>
                <v:rect id="Rectangle 9415" o:spid="_x0000_s3402" style="position:absolute;top:4857;width:6722;height: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roa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TLxSPc3oQnIDd/AAAA//8DAFBLAQItABQABgAIAAAAIQDb4fbL7gAAAIUBAAATAAAAAAAA&#10;AAAAAAAAAAAAAABbQ29udGVudF9UeXBlc10ueG1sUEsBAi0AFAAGAAgAAAAhAFr0LFu/AAAAFQEA&#10;AAsAAAAAAAAAAAAAAAAAHwEAAF9yZWxzLy5yZWxzUEsBAi0AFAAGAAgAAAAhAKBGuhrHAAAA3QAA&#10;AA8AAAAAAAAAAAAAAAAABwIAAGRycy9kb3ducmV2LnhtbFBLBQYAAAAAAwADALcAAAD7AgAAAAA=&#10;" filled="f" stroked="f">
                  <v:textbox inset="0,0,0,0">
                    <w:txbxContent>
                      <w:p w14:paraId="6CCEE10C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Parent</w:t>
                        </w:r>
                      </w:p>
                    </w:txbxContent>
                  </v:textbox>
                </v:rect>
                <v:rect id="Rectangle 9416" o:spid="_x0000_s3403" style="position:absolute;left:1666;top:10096;width:715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" strokecolor="#903" strokeweight="1.5pt"/>
                <v:line id="Line 20" o:spid="_x0000_s3404" style="position:absolute;visibility:visible;mso-wrap-style:square" from="13112,7826" to="13112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" strokeweight="1.5pt">
                  <v:stroke dashstyle="3 1"/>
                </v:line>
                <v:group id="Group 9419" o:spid="_x0000_s3405" style="position:absolute;left:10144;top:412;width:5953;height:3874" coordorigin="10144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nP1xwAAAN0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DM4wT+3oQnINe/AAAA//8DAFBLAQItABQABgAIAAAAIQDb4fbL7gAAAIUBAAATAAAAAAAA&#10;AAAAAAAAAAAAAABbQ29udGVudF9UeXBlc10ueG1sUEsBAi0AFAAGAAgAAAAhAFr0LFu/AAAAFQEA&#10;AAsAAAAAAAAAAAAAAAAAHwEAAF9yZWxzLy5yZWxzUEsBAi0AFAAGAAgAAAAhAOc6c/XHAAAA3QAA&#10;AA8AAAAAAAAAAAAAAAAABwIAAGRycy9kb3ducmV2LnhtbFBLBQYAAAAAAwADALcAAAD7AgAAAAA=&#10;">
                  <v:oval id="Oval 9420" o:spid="_x0000_s3406" style="position:absolute;left:10145;top:412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" fillcolor="#ffc" strokecolor="#1f1a17" strokeweight="1.5pt"/>
                  <v:line id="Line 22" o:spid="_x0000_s3407" style="position:absolute;visibility:visible;mso-wrap-style:square" from="10144,413" to="10144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" strokecolor="#1f1a17" strokeweight="1.5pt"/>
                  <v:line id="Line 23" o:spid="_x0000_s3408" style="position:absolute;visibility:visible;mso-wrap-style:square" from="10144,413" to="10145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" strokecolor="#1f1a17" strokeweight="1.5pt"/>
                </v:group>
                <v:group id="Group 9423" o:spid="_x0000_s3409" style="position:absolute;left:10144;top:412;width:5953;height:3874" coordorigin="10144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6i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hPxxN4vAlPQK7+AAAA//8DAFBLAQItABQABgAIAAAAIQDb4fbL7gAAAIUBAAATAAAAAAAA&#10;AAAAAAAAAAAAAABbQ29udGVudF9UeXBlc10ueG1sUEsBAi0AFAAGAAgAAAAhAFr0LFu/AAAAFQEA&#10;AAsAAAAAAAAAAAAAAAAAHwEAAF9yZWxzLy5yZWxzUEsBAi0AFAAGAAgAAAAhAEi+jqLHAAAA3QAA&#10;AA8AAAAAAAAAAAAAAAAABwIAAGRycy9kb3ducmV2LnhtbFBLBQYAAAAAAwADALcAAAD7AgAAAAA=&#10;">
                  <v:oval id="Oval 9424" o:spid="_x0000_s3410" style="position:absolute;left:10145;top:412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" fillcolor="#ffc" strokecolor="#1f1a17" strokeweight="1.5pt"/>
                  <v:line id="Line 26" o:spid="_x0000_s3411" style="position:absolute;visibility:visible;mso-wrap-style:square" from="10144,413" to="10144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" strokecolor="#1f1a17" strokeweight="1.5pt"/>
                  <v:line id="Line 27" o:spid="_x0000_s3412" style="position:absolute;visibility:visible;mso-wrap-style:square" from="10144,413" to="10145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" strokecolor="#1f1a17" strokeweight="1.5pt"/>
                </v:group>
                <v:rect id="Rectangle 9427" o:spid="_x0000_s3413" style="position:absolute;left:8524;top:4968;width:14707;height:2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EtL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bzuH/TXgCcvUHAAD//wMAUEsBAi0AFAAGAAgAAAAhANvh9svuAAAAhQEAABMAAAAAAAAA&#10;AAAAAAAAAAAAAFtDb250ZW50X1R5cGVzXS54bWxQSwECLQAUAAYACAAAACEAWvQsW78AAAAVAQAA&#10;CwAAAAAAAAAAAAAAAAAfAQAAX3JlbHMvLnJlbHNQSwECLQAUAAYACAAAACEA8bRLS8YAAADdAAAA&#10;DwAAAAAAAAAAAAAAAAAHAgAAZHJzL2Rvd25yZXYueG1sUEsFBgAAAAADAAMAtwAAAPoCAAAAAA==&#10;" filled="f" stroked="f">
                  <v:textbox inset="0,0,0,0">
                    <w:txbxContent>
                      <w:p w14:paraId="293F831E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ViewActivitypage</w:t>
                        </w:r>
                      </w:p>
                    </w:txbxContent>
                  </v:textbox>
                </v:rect>
                <v:rect id="Rectangle 9428" o:spid="_x0000_s3414" style="position:absolute;left:12715;top:10096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" strokecolor="#903" strokeweight="1.5pt"/>
                <v:rect id="Rectangle 9429" o:spid="_x0000_s3415" style="position:absolute;left:12715;top:141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" strokecolor="#903" strokeweight="1.5pt"/>
                <v:rect id="Rectangle 9430" o:spid="_x0000_s3416" style="position:absolute;left:12715;top:30194;width:699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" strokecolor="#903" strokeweight="1.5pt"/>
                <v:rect id="Rectangle 9431" o:spid="_x0000_s3417" style="position:absolute;left:12715;top:375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" strokecolor="#903" strokeweight="1.5pt"/>
                <v:rect id="Rectangle 9432" o:spid="_x0000_s3418" style="position:absolute;left:22064;top:4857;width:15326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n4O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IH6ZTeH/TXgCcvUHAAD//wMAUEsBAi0AFAAGAAgAAAAhANvh9svuAAAAhQEAABMAAAAAAAAA&#10;AAAAAAAAAAAAAFtDb250ZW50X1R5cGVzXS54bWxQSwECLQAUAAYACAAAACEAWvQsW78AAAAVAQAA&#10;CwAAAAAAAAAAAAAAAAAfAQAAX3JlbHMvLnJlbHNQSwECLQAUAAYACAAAACEAZBp+DsYAAADdAAAA&#10;DwAAAAAAAAAAAAAAAAAHAgAAZHJzL2Rvd25yZXYueG1sUEsFBgAAAAADAAMAtwAAAPoCAAAAAA==&#10;" filled="f" stroked="f">
                  <v:textbox inset="0,0,0,0">
                    <w:txbxContent>
                      <w:p w14:paraId="0495CF26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ViewActivityController</w:t>
                        </w:r>
                      </w:p>
                    </w:txbxContent>
                  </v:textbox>
                </v:rect>
                <v:line id="Line 35" o:spid="_x0000_s3419" style="position:absolute;visibility:visible;mso-wrap-style:square" from="27781,7747" to="27781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" strokeweight="1.5pt">
                  <v:stroke dashstyle="3 1"/>
                </v:line>
                <v:group id="Group 9434" o:spid="_x0000_s3420" style="position:absolute;left:25796;width:3985;height:4159" coordorigin="25796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">
                  <v:oval id="Oval 9435" o:spid="_x0000_s3421" style="position:absolute;left:2579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" fillcolor="#ffc" strokecolor="#1f1a17" strokeweight="1.5pt"/>
                  <v:line id="Line 37" o:spid="_x0000_s3422" style="position:absolute;flip:x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" strokecolor="#1f1a17" strokeweight="1.5pt"/>
                  <v:line id="Line 38" o:spid="_x0000_s3423" style="position:absolute;flip:x y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" strokecolor="#1f1a17" strokeweight="1.5pt"/>
                </v:group>
                <v:group id="Group 9438" o:spid="_x0000_s3424" style="position:absolute;left:25796;width:3985;height:4159" coordorigin="25796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4oO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Xw8CnPDm/AE5PIFAAD//wMAUEsBAi0AFAAGAAgAAAAhANvh9svuAAAAhQEAABMAAAAAAAAAAAAA&#10;AAAAAAAAAFtDb250ZW50X1R5cGVzXS54bWxQSwECLQAUAAYACAAAACEAWvQsW78AAAAVAQAACwAA&#10;AAAAAAAAAAAAAAAfAQAAX3JlbHMvLnJlbHNQSwECLQAUAAYACAAAACEAw8OKDsMAAADdAAAADwAA&#10;AAAAAAAAAAAAAAAHAgAAZHJzL2Rvd25yZXYueG1sUEsFBgAAAAADAAMAtwAAAPcCAAAAAA==&#10;">
                  <v:oval id="Oval 9439" o:spid="_x0000_s3425" style="position:absolute;left:2579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" fillcolor="#ffc" strokecolor="#1f1a17" strokeweight="1.5pt"/>
                  <v:line id="Line 41" o:spid="_x0000_s3426" style="position:absolute;flip:x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" strokecolor="#1f1a17" strokeweight="1.5pt"/>
                  <v:line id="Line 42" o:spid="_x0000_s3427" style="position:absolute;flip:x y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" strokecolor="#1f1a17" strokeweight="1.5pt"/>
                </v:group>
                <v:rect id="Rectangle 9443" o:spid="_x0000_s3428" style="position:absolute;left:27384;top:14128;width:698;height:11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" strokecolor="#903" strokeweight="1.5pt"/>
                <v:rect id="Rectangle 9444" o:spid="_x0000_s3429" style="position:absolute;left:27384;top:30194;width:698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" strokecolor="#903" strokeweight="1.5pt"/>
                <v:rect id="Rectangle 9445" o:spid="_x0000_s3430" style="position:absolute;left:27384;top:37528;width:698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" strokecolor="#903" strokeweight="1.5pt"/>
                <v:rect id="Rectangle 9446" o:spid="_x0000_s3431" style="position:absolute;left:38358;top:4857;width:9478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tw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pL1OobfN+EJyP0PAAAA//8DAFBLAQItABQABgAIAAAAIQDb4fbL7gAAAIUBAAATAAAAAAAA&#10;AAAAAAAAAAAAAABbQ29udGVudF9UeXBlc10ueG1sUEsBAi0AFAAGAAgAAAAhAFr0LFu/AAAAFQEA&#10;AAsAAAAAAAAAAAAAAAAAHwEAAF9yZWxzLy5yZWxzUEsBAi0AFAAGAAgAAAAhAEMnC3DHAAAA3QAA&#10;AA8AAAAAAAAAAAAAAAAABwIAAGRycy9kb3ducmV2LnhtbFBLBQYAAAAAAwADALcAAAD7AgAAAAA=&#10;" filled="f" stroked="f">
                  <v:textbox inset="0,0,0,0">
                    <w:txbxContent>
                      <w:p w14:paraId="4EE962D4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line id="Line 49" o:spid="_x0000_s3432" style="position:absolute;visibility:visible;mso-wrap-style:square" from="43021,7747" to="43021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" strokeweight="1.5pt">
                  <v:stroke dashstyle="3 1"/>
                </v:line>
                <v:group id="Group 9448" o:spid="_x0000_s3433" style="position:absolute;left:41544;top:79;width:2366;height:3271" coordorigin="41544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">
                  <v:oval id="Oval 9449" o:spid="_x0000_s3434" style="position:absolute;left:41545;top:79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" filled="f" strokecolor="#903" strokeweight="1.5pt"/>
                  <v:line id="Line 51" o:spid="_x0000_s3435" style="position:absolute;visibility:visible;mso-wrap-style:square" from="41545,80" to="41545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" strokecolor="#903" strokeweight="1.5pt"/>
                  <v:line id="Line 52" o:spid="_x0000_s3436" style="position:absolute;visibility:visible;mso-wrap-style:square" from="41545,80" to="41546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" strokecolor="#903" strokeweight="1.5pt"/>
                  <v:shape id="Freeform 53" o:spid="_x0000_s3437" style="position:absolute;left:41544;top:80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mCw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LP+SKHx5v0BOT6DgAA//8DAFBLAQItABQABgAIAAAAIQDb4fbL7gAAAIUBAAATAAAAAAAAAAAA&#10;AAAAAAAAAABbQ29udGVudF9UeXBlc10ueG1sUEsBAi0AFAAGAAgAAAAhAFr0LFu/AAAAFQEAAAsA&#10;AAAAAAAAAAAAAAAAHwEAAF9yZWxzLy5yZWxzUEsBAi0AFAAGAAgAAAAhABd6YLDEAAAA3QAAAA8A&#10;AAAAAAAAAAAAAAAABwIAAGRycy9kb3ducmV2LnhtbFBLBQYAAAAAAwADALcAAAD4AgAAAAA=&#10;" path="m,54l54,r54,54e" filled="f" strokecolor="#903" strokeweight="1.5pt">
                    <v:path arrowok="t" o:connecttype="custom" o:connectlocs="0,75;75,0;149,75" o:connectangles="0,0,0"/>
                  </v:shape>
                </v:group>
                <v:group id="Group 9453" o:spid="_x0000_s3438" style="position:absolute;left:41544;top:79;width:2366;height:3271" coordorigin="41544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P3f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mHyOR/B8E56AnP8BAAD//wMAUEsBAi0AFAAGAAgAAAAhANvh9svuAAAAhQEAABMAAAAAAAAA&#10;AAAAAAAAAAAAAFtDb250ZW50X1R5cGVzXS54bWxQSwECLQAUAAYACAAAACEAWvQsW78AAAAVAQAA&#10;CwAAAAAAAAAAAAAAAAAfAQAAX3JlbHMvLnJlbHNQSwECLQAUAAYACAAAACEAELj938YAAADdAAAA&#10;DwAAAAAAAAAAAAAAAAAHAgAAZHJzL2Rvd25yZXYueG1sUEsFBgAAAAADAAMAtwAAAPoCAAAAAA==&#10;">
                  <v:oval id="Oval 9454" o:spid="_x0000_s3439" style="position:absolute;left:41545;top:79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" filled="f" strokecolor="#903" strokeweight="1.5pt"/>
                  <v:line id="Line 56" o:spid="_x0000_s3440" style="position:absolute;visibility:visible;mso-wrap-style:square" from="41545,80" to="41545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" strokecolor="#903" strokeweight="1.5pt"/>
                  <v:line id="Line 57" o:spid="_x0000_s3441" style="position:absolute;visibility:visible;mso-wrap-style:square" from="41545,80" to="41546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" strokecolor="#903" strokeweight="1.5pt"/>
                  <v:shape id="Freeform 58" o:spid="_x0000_s3442" style="position:absolute;left:41544;top:80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" path="m,54l54,r54,54e" filled="f" strokecolor="#903" strokeweight="1.5pt">
                    <v:path arrowok="t" o:connecttype="custom" o:connectlocs="0,75;75,0;149,75" o:connectangles="0,0,0"/>
                  </v:shape>
                </v:group>
                <v:rect id="Rectangle 9459" o:spid="_x0000_s3443" style="position:absolute;left:42624;top:20558;width:714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" strokecolor="#903" strokeweight="1.5pt"/>
                <v:rect id="Rectangle 9460" o:spid="_x0000_s3444" style="position:absolute;left:1666;top:10096;width:715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" strokecolor="#903" strokeweight="1.5pt"/>
                <v:line id="Line 63" o:spid="_x0000_s3445" style="position:absolute;visibility:visible;mso-wrap-style:square" from="2476,10080" to="12668,10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" strokecolor="#903" strokeweight="1.5pt"/>
                <v:line id="Line 64" o:spid="_x0000_s3446" style="position:absolute;flip:x;visibility:visible;mso-wrap-style:square" from="11684,10080" to="12668,1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" strokecolor="#903" strokeweight="1.5pt"/>
                <v:line id="Line 65" o:spid="_x0000_s3447" style="position:absolute;flip:x y;visibility:visible;mso-wrap-style:square" from="11684,9667" to="12668,10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" strokecolor="#903" strokeweight="1.5pt"/>
                <v:rect id="Rectangle 9464" o:spid="_x0000_s3448" style="position:absolute;left:5079;top:8175;width:90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z8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pJ1vIbfN+EJyP0PAAAA//8DAFBLAQItABQABgAIAAAAIQDb4fbL7gAAAIUBAAATAAAAAAAA&#10;AAAAAAAAAAAAAABbQ29udGVudF9UeXBlc10ueG1sUEsBAi0AFAAGAAgAAAAhAFr0LFu/AAAAFQEA&#10;AAsAAAAAAAAAAAAAAAAAHwEAAF9yZWxzLy5yZWxzUEsBAi0AFAAGAAgAAAAhAJcMbPzHAAAA3QAA&#10;AA8AAAAAAAAAAAAAAAAABwIAAGRycy9kb3ducmV2LnhtbFBLBQYAAAAAAwADALcAAAD7AgAAAAA=&#10;" filled="f" stroked="f">
                  <v:textbox inset="0,0,0,0">
                    <w:txbxContent>
                      <w:p w14:paraId="7D04347C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open page</w:t>
                        </w:r>
                      </w:p>
                    </w:txbxContent>
                  </v:textbox>
                </v:rect>
                <v:rect id="Rectangle 9465" o:spid="_x0000_s3449" style="position:absolute;left:12715;top:10096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Jyq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P4YDuD+Jj4BnN4AAAD//wMAUEsBAi0AFAAGAAgAAAAhANvh9svuAAAAhQEAABMAAAAAAAAA&#10;AAAAAAAAAAAAAFtDb250ZW50X1R5cGVzXS54bWxQSwECLQAUAAYACAAAACEAWvQsW78AAAAVAQAA&#10;CwAAAAAAAAAAAAAAAAAfAQAAX3JlbHMvLnJlbHNQSwECLQAUAAYACAAAACEABPicqsYAAADdAAAA&#10;DwAAAAAAAAAAAAAAAAAHAgAAZHJzL2Rvd25yZXYueG1sUEsFBgAAAAADAAMAtwAAAPoCAAAAAA==&#10;" strokecolor="#903" strokeweight="1.5pt"/>
                <v:rect id="Rectangle 9466" o:spid="_x0000_s3450" style="position:absolute;left:12715;top:141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" strokecolor="#903" strokeweight="1.5pt"/>
                <v:line id="Line 69" o:spid="_x0000_s3451" style="position:absolute;visibility:visible;mso-wrap-style:square" from="13525,14112" to="27336,14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" strokecolor="#903" strokeweight="1.5pt"/>
                <v:line id="Line 70" o:spid="_x0000_s3452" style="position:absolute;flip:x;visibility:visible;mso-wrap-style:square" from="26352,14112" to="27336,1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" strokecolor="#903" strokeweight="1.5pt"/>
                <v:line id="Line 71" o:spid="_x0000_s3453" style="position:absolute;flip:x y;visibility:visible;mso-wrap-style:square" from="26352,13700" to="27336,14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" strokecolor="#903" strokeweight="1.5pt"/>
                <v:rect id="Rectangle 9470" o:spid="_x0000_s3454" style="position:absolute;left:17827;top:12223;width:9954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vwi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" filled="f" stroked="f">
                  <v:textbox inset="0,0,0,0">
                    <w:txbxContent>
                      <w:p w14:paraId="255E7AF9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 activity</w:t>
                        </w:r>
                      </w:p>
                    </w:txbxContent>
                  </v:textbox>
                </v:rect>
                <v:rect id="Rectangle 9471" o:spid="_x0000_s3455" style="position:absolute;left:27384;top:14128;width:698;height:11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" strokecolor="#903" strokeweight="1.5pt"/>
                <v:line id="Line 74" o:spid="_x0000_s3456" style="position:absolute;visibility:visible;mso-wrap-style:square" from="28209,17002" to="32337,17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lCA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vnLNIW/N/EJyNUvAAAA//8DAFBLAQItABQABgAIAAAAIQDb4fbL7gAAAIUBAAATAAAAAAAA&#10;AAAAAAAAAAAAAABbQ29udGVudF9UeXBlc10ueG1sUEsBAi0AFAAGAAgAAAAhAFr0LFu/AAAAFQEA&#10;AAsAAAAAAAAAAAAAAAAAHwEAAF9yZWxzLy5yZWxzUEsBAi0AFAAGAAgAAAAhAEb6UIDHAAAA3QAA&#10;AA8AAAAAAAAAAAAAAAAABwIAAGRycy9kb3ducmV2LnhtbFBLBQYAAAAAAwADALcAAAD7AgAAAAA=&#10;" strokecolor="#903" strokeweight="1.5pt"/>
                <v:line id="Line 75" o:spid="_x0000_s3457" style="position:absolute;visibility:visible;mso-wrap-style:square" from="32337,17002" to="32337,1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vUb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" strokecolor="#903" strokeweight="1.5pt"/>
                <v:line id="Line 76" o:spid="_x0000_s3458" style="position:absolute;flip:x;visibility:visible;mso-wrap-style:square" from="28241,17827" to="32337,1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" strokecolor="#903" strokeweight="1.5pt"/>
                <v:line id="Line 77" o:spid="_x0000_s3459" style="position:absolute;visibility:visible;mso-wrap-style:square" from="28241,17827" to="29225,18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" strokecolor="#903" strokeweight="1.5pt"/>
                <v:line id="Line 78" o:spid="_x0000_s3460" style="position:absolute;flip:y;visibility:visible;mso-wrap-style:square" from="28241,17414" to="29225,1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R+D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bw+vUzh9iY+Abn8BQAA//8DAFBLAQItABQABgAIAAAAIQDb4fbL7gAAAIUBAAATAAAAAAAA&#10;AAAAAAAAAAAAAABbQ29udGVudF9UeXBlc10ueG1sUEsBAi0AFAAGAAgAAAAhAFr0LFu/AAAAFQEA&#10;AAsAAAAAAAAAAAAAAAAAHwEAAF9yZWxzLy5yZWxzUEsBAi0AFAAGAAgAAAAhAHYdH4PHAAAA3QAA&#10;AA8AAAAAAAAAAAAAAAAABwIAAGRycy9kb3ducmV2LnhtbFBLBQYAAAAAAwADALcAAAD7AgAAAAA=&#10;" strokecolor="#903" strokeweight="1.5pt"/>
                <v:rect id="Rectangle 9477" o:spid="_x0000_s3461" style="position:absolute;left:29114;top:15287;width:12050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2RW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IH6dTuHvTXgCcvELAAD//wMAUEsBAi0AFAAGAAgAAAAhANvh9svuAAAAhQEAABMAAAAAAAAA&#10;AAAAAAAAAAAAAFtDb250ZW50X1R5cGVzXS54bWxQSwECLQAUAAYACAAAACEAWvQsW78AAAAVAQAA&#10;CwAAAAAAAAAAAAAAAAAfAQAAX3JlbHMvLnJlbHNQSwECLQAUAAYACAAAACEA4gdkVsYAAADdAAAA&#10;DwAAAAAAAAAAAAAAAAAHAgAAZHJzL2Rvd25yZXYueG1sUEsFBgAAAAADAAMAtwAAAPoCAAAAAA==&#10;" filled="f" stroked="f">
                  <v:textbox inset="0,0,0,0">
                    <w:txbxContent>
                      <w:p w14:paraId="34A07B19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getallactivity()</w:t>
                        </w:r>
                      </w:p>
                    </w:txbxContent>
                  </v:textbox>
                </v:rect>
                <v:line id="Line 80" o:spid="_x0000_s3462" style="position:absolute;visibility:visible;mso-wrap-style:square" from="28194,20574" to="42576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" strokecolor="#903" strokeweight="1.5pt"/>
                <v:line id="Line 81" o:spid="_x0000_s3463" style="position:absolute;flip:x;visibility:visible;mso-wrap-style:square" from="41592,20574" to="42576,20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" strokecolor="#903" strokeweight="1.5pt"/>
                <v:line id="Line 82" o:spid="_x0000_s3464" style="position:absolute;flip:x y;visibility:visible;mso-wrap-style:square" from="41592,20161" to="42576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" strokecolor="#903" strokeweight="1.5pt"/>
                <v:rect id="Rectangle 9481" o:spid="_x0000_s3465" style="position:absolute;left:32114;top:18669;width:10907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yme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" filled="f" stroked="f">
                  <v:textbox inset="0,0,0,0">
                    <w:txbxContent>
                      <w:p w14:paraId="0B9F435B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Query activity</w:t>
                        </w:r>
                      </w:p>
                    </w:txbxContent>
                  </v:textbox>
                </v:rect>
                <v:rect id="Rectangle 9482" o:spid="_x0000_s3466" style="position:absolute;left:42624;top:20558;width:714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" strokecolor="#903" strokeweight="1.5pt"/>
                <v:line id="Line 85" o:spid="_x0000_s3467" style="position:absolute;flip:x;visibility:visible;mso-wrap-style:square" from="28209,23447" to="42576,23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" strokecolor="#903" strokeweight="1.5pt">
                  <v:stroke dashstyle="3 1"/>
                </v:line>
                <v:line id="Line 86" o:spid="_x0000_s3468" style="position:absolute;visibility:visible;mso-wrap-style:square" from="28209,23447" to="29210,23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" strokecolor="#903" strokeweight="1.5pt"/>
                <v:line id="Line 87" o:spid="_x0000_s3469" style="position:absolute;flip:y;visibility:visible;mso-wrap-style:square" from="28209,23034" to="29210,23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" strokecolor="#903" strokeweight="1.5pt"/>
                <v:rect id="Rectangle 9486" o:spid="_x0000_s3470" style="position:absolute;left:32829;top:21558;width:11081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rHq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fIeT+HxJjwBOf8HAAD//wMAUEsBAi0AFAAGAAgAAAAhANvh9svuAAAAhQEAABMAAAAAAAAA&#10;AAAAAAAAAAAAAFtDb250ZW50X1R5cGVzXS54bWxQSwECLQAUAAYACAAAACEAWvQsW78AAAAVAQAA&#10;CwAAAAAAAAAAAAAAAAAfAQAAX3JlbHMvLnJlbHNQSwECLQAUAAYACAAAACEAuJ6x6sYAAADdAAAA&#10;DwAAAAAAAAAAAAAAAAAHAgAAZHJzL2Rvd25yZXYueG1sUEsFBgAAAAADAAMAtwAAAPoCAAAAAA==&#10;" filled="f" stroked="f">
                  <v:textbox inset="0,0,0,0">
                    <w:txbxContent>
                      <w:p w14:paraId="77E7A24B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return data</w:t>
                        </w:r>
                      </w:p>
                    </w:txbxContent>
                  </v:textbox>
                </v:rect>
                <v:line id="Line 89" o:spid="_x0000_s3471" style="position:absolute;flip:x;visibility:visible;mso-wrap-style:square" from="13541,30178" to="27336,30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" strokecolor="#903" strokeweight="1.5pt"/>
                <v:line id="Line 90" o:spid="_x0000_s3472" style="position:absolute;visibility:visible;mso-wrap-style:square" from="13541,30178" to="14541,30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" strokecolor="#903" strokeweight="1.5pt"/>
                <v:line id="Line 91" o:spid="_x0000_s3473" style="position:absolute;flip:y;visibility:visible;mso-wrap-style:square" from="13541,29765" to="14541,30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" strokecolor="#903" strokeweight="1.5pt"/>
                <v:rect id="Rectangle 9490" o:spid="_x0000_s3474" style="position:absolute;left:15573;top:27924;width:208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hrY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elrGvfHN/EJyNU/AAAA//8DAFBLAQItABQABgAIAAAAIQDb4fbL7gAAAIUBAAATAAAAAAAAAAAA&#10;AAAAAAAAAABbQ29udGVudF9UeXBlc10ueG1sUEsBAi0AFAAGAAgAAAAhAFr0LFu/AAAAFQEAAAsA&#10;AAAAAAAAAAAAAAAAHwEAAF9yZWxzLy5yZWxzUEsBAi0AFAAGAAgAAAAhAN3iGtjEAAAA3QAAAA8A&#10;AAAAAAAAAAAAAAAABwIAAGRycy9kb3ducmV2LnhtbFBLBQYAAAAAAwADALcAAAD4AgAAAAA=&#10;" filled="f" stroked="f">
                  <v:textbox inset="0,0,0,0">
                    <w:txbxContent>
                      <w:p w14:paraId="0C4A05D8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Display Activitypage</w:t>
                        </w:r>
                      </w:p>
                    </w:txbxContent>
                  </v:textbox>
                </v:rect>
                <v:rect id="Rectangle 9491" o:spid="_x0000_s3475" style="position:absolute;left:12715;top:30194;width:699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" strokecolor="#903" strokeweight="1.5pt"/>
                <v:rect id="Rectangle 9492" o:spid="_x0000_s3476" style="position:absolute;left:27384;top:30194;width:698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" strokecolor="#903" strokeweight="1.5pt"/>
                <v:rect id="Rectangle 9493" o:spid="_x0000_s3477" style="position:absolute;left:27384;top:37528;width:698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" strokecolor="#903" strokeweight="1.5pt"/>
                <v:line id="Line 96" o:spid="_x0000_s3478" style="position:absolute;flip:x;visibility:visible;mso-wrap-style:square" from="13541,37512" to="27336,37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" strokecolor="#903" strokeweight="1.5pt"/>
                <v:line id="Line 97" o:spid="_x0000_s3479" style="position:absolute;visibility:visible;mso-wrap-style:square" from="13541,37512" to="14541,37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" strokecolor="#903" strokeweight="1.5pt"/>
                <v:line id="Line 98" o:spid="_x0000_s3480" style="position:absolute;flip:y;visibility:visible;mso-wrap-style:square" from="13541,37099" to="14541,37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" strokecolor="#903" strokeweight="1.5pt"/>
                <v:rect id="Rectangle 9497" o:spid="_x0000_s3481" style="position:absolute;left:15112;top:35607;width:18644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4Ks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ckomcDjTXgCcv4HAAD//wMAUEsBAi0AFAAGAAgAAAAhANvh9svuAAAAhQEAABMAAAAAAAAA&#10;AAAAAAAAAAAAAFtDb250ZW50X1R5cGVzXS54bWxQSwECLQAUAAYACAAAACEAWvQsW78AAAAVAQAA&#10;CwAAAAAAAAAAAAAAAAAfAQAAX3JlbHMvLnJlbHNQSwECLQAUAAYACAAAACEAUguCrMYAAADdAAAA&#10;DwAAAAAAAAAAAAAAAAAHAgAAZHJzL2Rvd25yZXYueG1sUEsFBgAAAAADAAMAtwAAAPoCAAAAAA==&#10;" filled="f" stroked="f">
                  <v:textbox inset="0,0,0,0">
                    <w:txbxContent>
                      <w:p w14:paraId="0ECEE6D8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Display data not found</w:t>
                        </w:r>
                      </w:p>
                    </w:txbxContent>
                  </v:textbox>
                </v:rect>
                <v:rect id="Rectangle 9498" o:spid="_x0000_s3482" style="position:absolute;left:12715;top:375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" strokecolor="#903" strokeweight="1.5pt"/>
              </v:group>
            </w:pict>
          </mc:Fallback>
        </mc:AlternateContent>
      </w:r>
      <w:r w:rsidR="00497CB1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497CB1" w:rsidRPr="00A44E66">
        <w:rPr>
          <w:rFonts w:ascii="TH SarabunPSK" w:hAnsi="TH SarabunPSK" w:cs="TH SarabunPSK"/>
          <w:b/>
          <w:bCs/>
          <w:sz w:val="32"/>
          <w:szCs w:val="32"/>
        </w:rPr>
        <w:t>View activity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5386"/>
      </w:tblGrid>
      <w:tr w:rsidR="00497CB1" w14:paraId="6E3C2D75" w14:textId="77777777" w:rsidTr="00070499">
        <w:tc>
          <w:tcPr>
            <w:tcW w:w="3964" w:type="dxa"/>
          </w:tcPr>
          <w:p w14:paraId="57634331" w14:textId="3F000021" w:rsidR="00497CB1" w:rsidRPr="00070499" w:rsidRDefault="00497CB1" w:rsidP="00D606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7049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Basic Flow</w:t>
            </w:r>
          </w:p>
          <w:p w14:paraId="7E11BF89" w14:textId="77777777" w:rsidR="00070499" w:rsidRDefault="00070499" w:rsidP="00D6067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159741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View activity</w:t>
            </w:r>
          </w:p>
          <w:p w14:paraId="55585408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ระบบรับค่าของเด็กจากผู้ใช้</w:t>
            </w:r>
          </w:p>
          <w:p w14:paraId="389C9252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69A61E57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24E6E58B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ข้อมูลกิจกรรมของเด็ก</w:t>
            </w:r>
          </w:p>
          <w:p w14:paraId="4900DB97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40F4FE61" w14:textId="77777777" w:rsidR="00497CB1" w:rsidRPr="00070499" w:rsidRDefault="00497CB1" w:rsidP="00D606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7049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1CFB6DE" w14:textId="77777777" w:rsidR="00497CB1" w:rsidRPr="00A44E66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.1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– กรณีที่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ระบบค้นหาข้อมูลไม่พบที่ค้นหา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แสดงข้อความ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ไม่พบข้อมูล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”</w:t>
            </w:r>
          </w:p>
        </w:tc>
        <w:tc>
          <w:tcPr>
            <w:tcW w:w="5386" w:type="dxa"/>
          </w:tcPr>
          <w:p w14:paraId="68A71E24" w14:textId="080F21C7" w:rsidR="00497CB1" w:rsidRDefault="00497CB1" w:rsidP="00D6067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17FC3B8" w14:textId="3D06E81B" w:rsidR="00113D3C" w:rsidRPr="00497CB1" w:rsidRDefault="00113D3C" w:rsidP="00113D3C"/>
    <w:p w14:paraId="7E2E5C15" w14:textId="29823F4F" w:rsidR="00AC4EF1" w:rsidRDefault="00AC4EF1" w:rsidP="00113D3C">
      <w:pPr>
        <w:jc w:val="center"/>
      </w:pPr>
      <w:bookmarkStart w:id="144" w:name="_Toc115201696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/>
          <w:iCs/>
          <w:noProof/>
          <w:sz w:val="32"/>
          <w:szCs w:val="32"/>
          <w:cs/>
        </w:rPr>
        <w:t>41</w: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ซีเควนซ์ไดอาแกรมระดับ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ของยูสเคส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View Activity</w:t>
      </w:r>
      <w:bookmarkEnd w:id="144"/>
    </w:p>
    <w:p w14:paraId="4F5E4925" w14:textId="77777777" w:rsidR="00D9173C" w:rsidRDefault="00D9173C" w:rsidP="00113D3C">
      <w:pPr>
        <w:jc w:val="center"/>
        <w:rPr>
          <w:noProof/>
        </w:rPr>
      </w:pPr>
    </w:p>
    <w:p w14:paraId="27FE5FE0" w14:textId="6FD4BCDC" w:rsidR="00497CB1" w:rsidRPr="00497CB1" w:rsidRDefault="00D9173C" w:rsidP="00113D3C">
      <w:pPr>
        <w:jc w:val="center"/>
        <w:rPr>
          <w:cs/>
        </w:rPr>
      </w:pPr>
      <w:r w:rsidRPr="00D9173C">
        <w:rPr>
          <w:rFonts w:hint="cs"/>
          <w:noProof/>
        </w:rPr>
        <w:drawing>
          <wp:inline distT="0" distB="0" distL="0" distR="0" wp14:anchorId="7575E377" wp14:editId="5964170A">
            <wp:extent cx="4541114" cy="1524000"/>
            <wp:effectExtent l="0" t="0" r="0" b="0"/>
            <wp:docPr id="9499" name="Picture 9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96" b="18284"/>
                    <a:stretch/>
                  </pic:blipFill>
                  <pic:spPr bwMode="auto">
                    <a:xfrm>
                      <a:off x="0" y="0"/>
                      <a:ext cx="4541114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7C427" w14:textId="21C11292" w:rsidR="00AC4EF1" w:rsidRPr="003E79E7" w:rsidRDefault="00AC4EF1" w:rsidP="00113D3C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145" w:name="_Toc115201697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Activity</w:t>
      </w:r>
      <w:bookmarkEnd w:id="145"/>
    </w:p>
    <w:p w14:paraId="626D076D" w14:textId="77777777" w:rsidR="0077020A" w:rsidRDefault="0077020A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br w:type="page"/>
      </w:r>
    </w:p>
    <w:p w14:paraId="54E02E8F" w14:textId="77777777" w:rsidR="0034368B" w:rsidRDefault="0034368B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1A2EC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0C30280" wp14:editId="60E4355E">
            <wp:extent cx="2614012" cy="5655600"/>
            <wp:effectExtent l="0" t="0" r="0" b="2540"/>
            <wp:docPr id="170" name="Graphic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B04D" w14:textId="1DB30E23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46" w:name="_Toc11520169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Apply school bus</w:t>
      </w:r>
      <w:bookmarkEnd w:id="146"/>
    </w:p>
    <w:p w14:paraId="527B817D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728B171" w14:textId="3D92C712" w:rsidR="00810E86" w:rsidRPr="009F1F59" w:rsidRDefault="00D65AAE" w:rsidP="00D65AA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Apply school bus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955"/>
      </w:tblGrid>
      <w:tr w:rsidR="00810E86" w14:paraId="374F88E6" w14:textId="77777777" w:rsidTr="001A2EC7">
        <w:tc>
          <w:tcPr>
            <w:tcW w:w="4395" w:type="dxa"/>
          </w:tcPr>
          <w:p w14:paraId="46AB7159" w14:textId="77777777" w:rsidR="001A2EC7" w:rsidRDefault="001A2EC7" w:rsidP="00810E8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A02D49A" w14:textId="7DF8A3A8" w:rsidR="00810E86" w:rsidRPr="009F1F59" w:rsidRDefault="00810E86" w:rsidP="00810E8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9A2D28A" w14:textId="77777777" w:rsidR="00810E86" w:rsidRPr="009F1F59" w:rsidRDefault="00810E86" w:rsidP="00810E86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6673D39E" w14:textId="77777777" w:rsidR="00810E86" w:rsidRPr="001A2EC7" w:rsidRDefault="00810E86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1 -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 xml:space="preserve">ยูสเคสเริ่มต้นเมื่อผู้ใช้เลือกฟังก์ชัน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Apply </w:t>
            </w:r>
          </w:p>
          <w:p w14:paraId="048A4C4A" w14:textId="77777777" w:rsidR="00810E86" w:rsidRPr="001A2EC7" w:rsidRDefault="00810E86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>school bus</w:t>
            </w:r>
          </w:p>
          <w:p w14:paraId="489D57F9" w14:textId="1E22670E" w:rsidR="00810E86" w:rsidRDefault="00810E86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2 </w:t>
            </w:r>
            <w:r w:rsidR="001A2EC7"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>ผู้ใช้กรอกข้อมูลการร้องขอขึ้นรถในแบบฟอร์มสัญญา</w:t>
            </w:r>
          </w:p>
          <w:p w14:paraId="43375A16" w14:textId="77777777" w:rsidR="001A2EC7" w:rsidRPr="001A2EC7" w:rsidRDefault="001A2EC7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5744C1EC" w14:textId="100EE00D" w:rsidR="00810E86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3 </w:t>
            </w:r>
            <w:r w:rsidR="001A2EC7"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ระบบตรวจสอบความครบถ้วนของข้อมูลจากสคริปต์</w:t>
            </w:r>
          </w:p>
          <w:p w14:paraId="0C6D833E" w14:textId="77777777" w:rsidR="001A2EC7" w:rsidRPr="001A2EC7" w:rsidRDefault="001A2EC7" w:rsidP="00810E86">
            <w:pPr>
              <w:jc w:val="thaiDistribute"/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03D06C1B" w14:textId="77777777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4 -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ระบบรับค่าข้อมูลการสมัครจากผู้ใช้</w:t>
            </w:r>
          </w:p>
          <w:p w14:paraId="6DCFF477" w14:textId="77777777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5 -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ระบบตรวจสอบสถานะการบันทึกข้อมูลโดย</w:t>
            </w:r>
          </w:p>
          <w:p w14:paraId="5DE25CF5" w14:textId="77777777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5.1 - </w:t>
            </w: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>ระบบบันทึกข้อมูลการร้องขอลงในฐานข้อมูล</w:t>
            </w:r>
          </w:p>
          <w:p w14:paraId="50151A37" w14:textId="34E78888" w:rsidR="00810E86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 xml:space="preserve">    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5.2 </w:t>
            </w:r>
            <w:r w:rsidR="001A2EC7">
              <w:rPr>
                <w:rFonts w:ascii="TH SarabunPSK" w:eastAsia="Times New Roman" w:hAnsi="TH SarabunPSK" w:cs="TH SarabunPSK"/>
                <w:sz w:val="30"/>
                <w:szCs w:val="30"/>
              </w:rPr>
              <w:t>–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ระบบคืนค่าสถานะการบันทึกข้อมูลนักเรียน</w:t>
            </w:r>
          </w:p>
          <w:p w14:paraId="561541CC" w14:textId="77777777" w:rsidR="001A2EC7" w:rsidRPr="001A2EC7" w:rsidRDefault="001A2EC7" w:rsidP="00810E86">
            <w:pPr>
              <w:jc w:val="thaiDistribute"/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549B8972" w14:textId="1FEF9700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6 –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ระบบแสดงข้อมูลการบันทึกข้อมูล</w:t>
            </w:r>
            <w:r w:rsidRPr="001A2EC7">
              <w:rPr>
                <w:rFonts w:ascii="TH SarabunPSK" w:hAnsi="TH SarabunPSK" w:cs="TH SarabunPSK"/>
                <w:sz w:val="30"/>
                <w:szCs w:val="30"/>
                <w:cs/>
              </w:rPr>
              <w:t>ร้องขอขึ้นรถ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นักเรียนที่สมบูรณ์</w:t>
            </w:r>
          </w:p>
          <w:p w14:paraId="42F97536" w14:textId="2AA1EE77" w:rsidR="00810E86" w:rsidRPr="009F1F59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6DF4AF9B" w14:textId="77777777" w:rsidR="00810E86" w:rsidRPr="009F1F59" w:rsidRDefault="00810E86" w:rsidP="00810E8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0B049335" w14:textId="7493BCA5" w:rsidR="00810E86" w:rsidRDefault="00810E86" w:rsidP="00810E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3.1 – ในกรณีที่ผู้กรอกข้อมูลผิดพลาดระบบจะแสดงข้อความ“กรุณากรอกข้อมูลให้ถูกต้อง”</w:t>
            </w:r>
          </w:p>
        </w:tc>
        <w:tc>
          <w:tcPr>
            <w:tcW w:w="4955" w:type="dxa"/>
          </w:tcPr>
          <w:p w14:paraId="499013AC" w14:textId="0AB0917C" w:rsidR="00810E86" w:rsidRDefault="00B24D50" w:rsidP="00D65AA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10E86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43392" behindDoc="0" locked="0" layoutInCell="1" allowOverlap="1" wp14:anchorId="6D7E77C0" wp14:editId="5D5EE233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1905</wp:posOffset>
                      </wp:positionV>
                      <wp:extent cx="3452497" cy="4497705"/>
                      <wp:effectExtent l="0" t="0" r="14605" b="36195"/>
                      <wp:wrapNone/>
                      <wp:docPr id="2858" name="Group 6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52497" cy="4497705"/>
                                <a:chOff x="0" y="0"/>
                                <a:chExt cx="4588925" cy="5978525"/>
                              </a:xfrm>
                            </wpg:grpSpPr>
                            <wps:wsp>
                              <wps:cNvPr id="2859" name="Rectangle 28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45984"/>
                                  <a:ext cx="38317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0CA1C0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60" name="Line 6"/>
                              <wps:cNvCnPr/>
                              <wps:spPr bwMode="auto">
                                <a:xfrm>
                                  <a:off x="180975" y="800100"/>
                                  <a:ext cx="0" cy="51784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861" name="Group 28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110" y="111125"/>
                                  <a:ext cx="260351" cy="360363"/>
                                  <a:chOff x="50800" y="111125"/>
                                  <a:chExt cx="164" cy="227"/>
                                </a:xfrm>
                              </wpg:grpSpPr>
                              <wps:wsp>
                                <wps:cNvPr id="2862" name="Oval 2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0845" y="111125"/>
                                    <a:ext cx="77" cy="7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63" name="Line 8"/>
                                <wps:cNvCnPr/>
                                <wps:spPr bwMode="auto">
                                  <a:xfrm>
                                    <a:off x="50882" y="111199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64" name="Line 9"/>
                                <wps:cNvCnPr/>
                                <wps:spPr bwMode="auto">
                                  <a:xfrm>
                                    <a:off x="50822" y="111219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65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0800" y="111269"/>
                                    <a:ext cx="164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866" name="Group 28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110" y="111125"/>
                                  <a:ext cx="260351" cy="360363"/>
                                  <a:chOff x="50800" y="111125"/>
                                  <a:chExt cx="164" cy="227"/>
                                </a:xfrm>
                              </wpg:grpSpPr>
                              <wps:wsp>
                                <wps:cNvPr id="2867" name="Oval 28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0845" y="111125"/>
                                    <a:ext cx="77" cy="7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68" name="Line 13"/>
                                <wps:cNvCnPr/>
                                <wps:spPr bwMode="auto">
                                  <a:xfrm>
                                    <a:off x="50882" y="111199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69" name="Line 14"/>
                                <wps:cNvCnPr/>
                                <wps:spPr bwMode="auto">
                                  <a:xfrm>
                                    <a:off x="50822" y="111219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70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0800" y="111269"/>
                                    <a:ext cx="164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871" name="Rectangle 28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45984"/>
                                  <a:ext cx="38317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D787B5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72" name="Rectangle 28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3" name="Rectangle 28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1639887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4" name="Rectangle 28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5" name="Rectangle 28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1639887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6" name="Rectangle 28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4099" y="563441"/>
                                  <a:ext cx="105922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0C8427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ApplySchoolBusPage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77" name="Line 23"/>
                              <wps:cNvCnPr/>
                              <wps:spPr bwMode="auto">
                                <a:xfrm>
                                  <a:off x="987425" y="814387"/>
                                  <a:ext cx="0" cy="516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878" name="Group 28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5487" y="146050"/>
                                  <a:ext cx="525463" cy="341313"/>
                                  <a:chOff x="725487" y="146050"/>
                                  <a:chExt cx="331" cy="215"/>
                                </a:xfrm>
                              </wpg:grpSpPr>
                              <wps:wsp>
                                <wps:cNvPr id="2879" name="Oval 28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25598" y="146050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80" name="Line 25"/>
                                <wps:cNvCnPr/>
                                <wps:spPr bwMode="auto">
                                  <a:xfrm flipH="1">
                                    <a:off x="725487" y="146101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81" name="Line 26"/>
                                <wps:cNvCnPr/>
                                <wps:spPr bwMode="auto">
                                  <a:xfrm>
                                    <a:off x="725488" y="146158"/>
                                    <a:ext cx="10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882" name="Group 28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5487" y="146050"/>
                                  <a:ext cx="525463" cy="341313"/>
                                  <a:chOff x="725487" y="146050"/>
                                  <a:chExt cx="331" cy="215"/>
                                </a:xfrm>
                              </wpg:grpSpPr>
                              <wps:wsp>
                                <wps:cNvPr id="2883" name="Oval 2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25598" y="146050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84" name="Line 29"/>
                                <wps:cNvCnPr/>
                                <wps:spPr bwMode="auto">
                                  <a:xfrm flipH="1">
                                    <a:off x="725487" y="146101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85" name="Line 30"/>
                                <wps:cNvCnPr/>
                                <wps:spPr bwMode="auto">
                                  <a:xfrm>
                                    <a:off x="725488" y="146158"/>
                                    <a:ext cx="10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886" name="Rectangle 28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4099" y="563441"/>
                                  <a:ext cx="105922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68C272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ApplySchoolBusPage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87" name="Rectangle 28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88" name="Rectangle 28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1639887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1" name="Rectangle 28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5483225"/>
                                  <a:ext cx="65088" cy="271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2" name="Rectangle 28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3" name="Rectangle 28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03" y="1639771"/>
                                  <a:ext cx="79232" cy="59436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6" name="Rectangle 28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5483225"/>
                                  <a:ext cx="65088" cy="271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7" name="Rectangle 28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14164" y="441234"/>
                                  <a:ext cx="56548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8A2941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98" name="Rectangle 28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07845" y="563441"/>
                                  <a:ext cx="1177390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FB3CA7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ApplySchoolBusController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99" name="Line 45"/>
                              <wps:cNvCnPr/>
                              <wps:spPr bwMode="auto">
                                <a:xfrm>
                                  <a:off x="2160587" y="696912"/>
                                  <a:ext cx="0" cy="5281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00" name="Group 290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85962" y="0"/>
                                  <a:ext cx="350838" cy="366713"/>
                                  <a:chOff x="1985962" y="0"/>
                                  <a:chExt cx="221" cy="231"/>
                                </a:xfrm>
                              </wpg:grpSpPr>
                              <wps:wsp>
                                <wps:cNvPr id="2901" name="Oval 290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5962" y="18"/>
                                    <a:ext cx="221" cy="2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02" name="Line 47"/>
                                <wps:cNvCnPr/>
                                <wps:spPr bwMode="auto">
                                  <a:xfrm flipH="1">
                                    <a:off x="1986050" y="0"/>
                                    <a:ext cx="47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03" name="Line 48"/>
                                <wps:cNvCnPr/>
                                <wps:spPr bwMode="auto">
                                  <a:xfrm flipH="1" flipV="1">
                                    <a:off x="1986050" y="20"/>
                                    <a:ext cx="48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904" name="Group 29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85962" y="0"/>
                                  <a:ext cx="350838" cy="366713"/>
                                  <a:chOff x="1985962" y="0"/>
                                  <a:chExt cx="221" cy="231"/>
                                </a:xfrm>
                              </wpg:grpSpPr>
                              <wps:wsp>
                                <wps:cNvPr id="2905" name="Oval 2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5962" y="18"/>
                                    <a:ext cx="221" cy="2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06" name="Line 51"/>
                                <wps:cNvCnPr/>
                                <wps:spPr bwMode="auto">
                                  <a:xfrm flipH="1">
                                    <a:off x="1986050" y="0"/>
                                    <a:ext cx="47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07" name="Line 52"/>
                                <wps:cNvCnPr/>
                                <wps:spPr bwMode="auto">
                                  <a:xfrm flipH="1" flipV="1">
                                    <a:off x="1986050" y="20"/>
                                    <a:ext cx="48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908" name="Rectangle 29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14164" y="441234"/>
                                  <a:ext cx="56548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5D6CA6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09" name="Rectangle 29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07845" y="563441"/>
                                  <a:ext cx="1177390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111442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ApplySchoolBusController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10" name="Rectangle 29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2533650"/>
                                  <a:ext cx="65088" cy="1225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1" name="Rectangle 2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2" name="Rectangle 2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2533650"/>
                                  <a:ext cx="65088" cy="1225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3" name="Rectangle 29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5" name="Line 61"/>
                              <wps:cNvCnPr/>
                              <wps:spPr bwMode="auto">
                                <a:xfrm>
                                  <a:off x="4148137" y="784225"/>
                                  <a:ext cx="0" cy="51943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16" name="Group 29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86200" y="115887"/>
                                  <a:ext cx="525463" cy="341313"/>
                                  <a:chOff x="3886200" y="115887"/>
                                  <a:chExt cx="331" cy="215"/>
                                </a:xfrm>
                              </wpg:grpSpPr>
                              <wps:wsp>
                                <wps:cNvPr id="2917" name="Oval 2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86311" y="115887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18" name="Line 63"/>
                                <wps:cNvCnPr/>
                                <wps:spPr bwMode="auto">
                                  <a:xfrm flipH="1">
                                    <a:off x="3886200" y="115937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19" name="Line 64"/>
                                <wps:cNvCnPr/>
                                <wps:spPr bwMode="auto">
                                  <a:xfrm>
                                    <a:off x="3886201" y="115994"/>
                                    <a:ext cx="10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920" name="Group 29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86200" y="115887"/>
                                  <a:ext cx="525463" cy="341313"/>
                                  <a:chOff x="3886200" y="115887"/>
                                  <a:chExt cx="331" cy="215"/>
                                </a:xfrm>
                              </wpg:grpSpPr>
                              <wps:wsp>
                                <wps:cNvPr id="2921" name="Oval 2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86311" y="115887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22" name="Line 67"/>
                                <wps:cNvCnPr/>
                                <wps:spPr bwMode="auto">
                                  <a:xfrm flipH="1">
                                    <a:off x="3886200" y="115937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23" name="Line 68"/>
                                <wps:cNvCnPr/>
                                <wps:spPr bwMode="auto">
                                  <a:xfrm>
                                    <a:off x="3886201" y="115994"/>
                                    <a:ext cx="10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924" name="Rectangle 29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07739" y="531701"/>
                                  <a:ext cx="1081186" cy="52163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D87C13" w14:textId="4DA8D2DC" w:rsidR="00B24D50" w:rsidRDefault="00810E86" w:rsidP="00B24D50">
                                    <w:pPr>
                                      <w:kinsoku w:val="0"/>
                                      <w:overflowPunct w:val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: ViewApplicationDetails</w:t>
                                    </w:r>
                                  </w:p>
                                  <w:p w14:paraId="7FBD8EF3" w14:textId="1E4BDFE1" w:rsidR="00810E86" w:rsidRDefault="00810E86" w:rsidP="00B24D50">
                                    <w:pPr>
                                      <w:kinsoku w:val="0"/>
                                      <w:overflowPunct w:val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25" name="Rectangle 29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1162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26" name="Rectangle 29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1162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27" name="Rectangle 29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8479" y="531701"/>
                                  <a:ext cx="630474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A79561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28" name="Line 74"/>
                              <wps:cNvCnPr/>
                              <wps:spPr bwMode="auto">
                                <a:xfrm>
                                  <a:off x="3124200" y="785812"/>
                                  <a:ext cx="0" cy="51927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29" name="Group 29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92437" y="97263"/>
                                  <a:ext cx="261938" cy="360364"/>
                                  <a:chOff x="2992437" y="96837"/>
                                  <a:chExt cx="165" cy="227"/>
                                </a:xfrm>
                              </wpg:grpSpPr>
                              <wps:wsp>
                                <wps:cNvPr id="2930" name="Oval 2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92484" y="96837"/>
                                    <a:ext cx="74" cy="7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31" name="Line 76"/>
                                <wps:cNvCnPr/>
                                <wps:spPr bwMode="auto">
                                  <a:xfrm>
                                    <a:off x="2992520" y="96911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2" name="Line 77"/>
                                <wps:cNvCnPr/>
                                <wps:spPr bwMode="auto">
                                  <a:xfrm>
                                    <a:off x="2992460" y="96931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3" name="Freeform 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992437" y="96981"/>
                                    <a:ext cx="165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934" name="Group 293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92437" y="97263"/>
                                  <a:ext cx="261938" cy="360364"/>
                                  <a:chOff x="2992437" y="96837"/>
                                  <a:chExt cx="165" cy="227"/>
                                </a:xfrm>
                              </wpg:grpSpPr>
                              <wps:wsp>
                                <wps:cNvPr id="2935" name="Oval 29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92484" y="96837"/>
                                    <a:ext cx="74" cy="7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36" name="Line 81"/>
                                <wps:cNvCnPr/>
                                <wps:spPr bwMode="auto">
                                  <a:xfrm>
                                    <a:off x="2992520" y="96911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7" name="Line 82"/>
                                <wps:cNvCnPr/>
                                <wps:spPr bwMode="auto">
                                  <a:xfrm>
                                    <a:off x="2992460" y="96931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8" name="Freeform 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992437" y="96981"/>
                                    <a:ext cx="165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939" name="Rectangle 29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8479" y="531701"/>
                                  <a:ext cx="630474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693FF0C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40" name="Rectangle 29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87687" y="3270250"/>
                                  <a:ext cx="65088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41" name="Rectangle 29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87687" y="3270250"/>
                                  <a:ext cx="65088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42" name="Line 88"/>
                              <wps:cNvCnPr/>
                              <wps:spPr bwMode="auto">
                                <a:xfrm>
                                  <a:off x="217487" y="952500"/>
                                  <a:ext cx="7318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3" name="Line 89"/>
                              <wps:cNvCnPr/>
                              <wps:spPr bwMode="auto">
                                <a:xfrm flipH="1">
                                  <a:off x="862012" y="95250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4" name="Line 90"/>
                              <wps:cNvCnPr/>
                              <wps:spPr bwMode="auto">
                                <a:xfrm flipH="1" flipV="1">
                                  <a:off x="862012" y="91598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5" name="Rectangle 2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370" y="785645"/>
                                  <a:ext cx="501340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B53B66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46" name="Line 92"/>
                              <wps:cNvCnPr/>
                              <wps:spPr bwMode="auto">
                                <a:xfrm>
                                  <a:off x="217487" y="1639887"/>
                                  <a:ext cx="7318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7" name="Line 93"/>
                              <wps:cNvCnPr/>
                              <wps:spPr bwMode="auto">
                                <a:xfrm flipH="1">
                                  <a:off x="862012" y="163988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8" name="Line 94"/>
                              <wps:cNvCnPr/>
                              <wps:spPr bwMode="auto">
                                <a:xfrm flipH="1" flipV="1">
                                  <a:off x="862012" y="1604962"/>
                                  <a:ext cx="87313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9" name="Rectangle 29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802" y="1472889"/>
                                  <a:ext cx="771423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897F1B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Input Form Apply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50" name="Line 96"/>
                              <wps:cNvCnPr/>
                              <wps:spPr bwMode="auto">
                                <a:xfrm>
                                  <a:off x="1025525" y="2058987"/>
                                  <a:ext cx="363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1" name="Line 97"/>
                              <wps:cNvCnPr/>
                              <wps:spPr bwMode="auto">
                                <a:xfrm>
                                  <a:off x="1389062" y="2058987"/>
                                  <a:ext cx="0" cy="730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2" name="Line 98"/>
                              <wps:cNvCnPr/>
                              <wps:spPr bwMode="auto">
                                <a:xfrm flipH="1">
                                  <a:off x="1028700" y="2132012"/>
                                  <a:ext cx="360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3" name="Line 99"/>
                              <wps:cNvCnPr/>
                              <wps:spPr bwMode="auto">
                                <a:xfrm>
                                  <a:off x="1028700" y="2132012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4" name="Line 100"/>
                              <wps:cNvCnPr/>
                              <wps:spPr bwMode="auto">
                                <a:xfrm flipV="1">
                                  <a:off x="1028700" y="209550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5" name="Rectangle 2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5198" y="1906185"/>
                                  <a:ext cx="57476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D01984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Check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56" name="Line 102"/>
                              <wps:cNvCnPr/>
                              <wps:spPr bwMode="auto">
                                <a:xfrm>
                                  <a:off x="1023937" y="2533650"/>
                                  <a:ext cx="10969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7" name="Line 103"/>
                              <wps:cNvCnPr/>
                              <wps:spPr bwMode="auto">
                                <a:xfrm flipH="1">
                                  <a:off x="2033587" y="25336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8" name="Line 104"/>
                              <wps:cNvCnPr/>
                              <wps:spPr bwMode="auto">
                                <a:xfrm flipH="1" flipV="1">
                                  <a:off x="2033587" y="249713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9" name="Rectangle 29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87258" y="2390273"/>
                                  <a:ext cx="602621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E9B9BD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doApplyForm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60" name="Line 106"/>
                              <wps:cNvCnPr/>
                              <wps:spPr bwMode="auto">
                                <a:xfrm>
                                  <a:off x="2198687" y="2887662"/>
                                  <a:ext cx="363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1" name="Line 107"/>
                              <wps:cNvCnPr/>
                              <wps:spPr bwMode="auto">
                                <a:xfrm>
                                  <a:off x="2562225" y="2887662"/>
                                  <a:ext cx="0" cy="730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2" name="Line 108"/>
                              <wps:cNvCnPr/>
                              <wps:spPr bwMode="auto">
                                <a:xfrm flipH="1">
                                  <a:off x="2200275" y="2960687"/>
                                  <a:ext cx="3619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3" name="Line 109"/>
                              <wps:cNvCnPr/>
                              <wps:spPr bwMode="auto">
                                <a:xfrm>
                                  <a:off x="2200275" y="2960687"/>
                                  <a:ext cx="87313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4" name="Line 110"/>
                              <wps:cNvCnPr/>
                              <wps:spPr bwMode="auto">
                                <a:xfrm flipV="1">
                                  <a:off x="2200275" y="2924175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5" name="Rectangle 29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6591" y="2739446"/>
                                  <a:ext cx="968921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5B7834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addFormApplication()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66" name="Line 112"/>
                              <wps:cNvCnPr/>
                              <wps:spPr bwMode="auto">
                                <a:xfrm>
                                  <a:off x="2195512" y="3270250"/>
                                  <a:ext cx="889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7" name="Line 113"/>
                              <wps:cNvCnPr/>
                              <wps:spPr bwMode="auto">
                                <a:xfrm flipH="1">
                                  <a:off x="2997200" y="32702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8" name="Line 114"/>
                              <wps:cNvCnPr/>
                              <wps:spPr bwMode="auto">
                                <a:xfrm flipH="1" flipV="1">
                                  <a:off x="2997200" y="323373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9" name="Rectangle 29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09445" y="3102908"/>
                                  <a:ext cx="703902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338898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insertApplyform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70" name="Line 116"/>
                              <wps:cNvCnPr/>
                              <wps:spPr bwMode="auto">
                                <a:xfrm flipH="1">
                                  <a:off x="2198687" y="3524250"/>
                                  <a:ext cx="885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1" name="Line 117"/>
                              <wps:cNvCnPr/>
                              <wps:spPr bwMode="auto">
                                <a:xfrm>
                                  <a:off x="2198687" y="35242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2" name="Line 118"/>
                              <wps:cNvCnPr/>
                              <wps:spPr bwMode="auto">
                                <a:xfrm flipV="1">
                                  <a:off x="2198687" y="348773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3" name="Rectangle 29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271" y="3342569"/>
                                  <a:ext cx="444792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21AE943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74" name="Line 120"/>
                              <wps:cNvCnPr/>
                              <wps:spPr bwMode="auto">
                                <a:xfrm>
                                  <a:off x="1025525" y="5483225"/>
                                  <a:ext cx="363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5" name="Line 121"/>
                              <wps:cNvCnPr/>
                              <wps:spPr bwMode="auto">
                                <a:xfrm>
                                  <a:off x="1389062" y="5483225"/>
                                  <a:ext cx="0" cy="714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6" name="Line 122"/>
                              <wps:cNvCnPr/>
                              <wps:spPr bwMode="auto">
                                <a:xfrm flipH="1">
                                  <a:off x="1028700" y="5554662"/>
                                  <a:ext cx="360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7" name="Line 123"/>
                              <wps:cNvCnPr/>
                              <wps:spPr bwMode="auto">
                                <a:xfrm>
                                  <a:off x="1028700" y="5554662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8" name="Line 124"/>
                              <wps:cNvCnPr/>
                              <wps:spPr bwMode="auto">
                                <a:xfrm flipV="1">
                                  <a:off x="1028700" y="5519737"/>
                                  <a:ext cx="87313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9" name="Rectangle 29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7742" y="5299546"/>
                                  <a:ext cx="1199335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BBC2E3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Show mrssage Script false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80" name="Line 126"/>
                              <wps:cNvCnPr/>
                              <wps:spPr bwMode="auto">
                                <a:xfrm>
                                  <a:off x="2195512" y="4386262"/>
                                  <a:ext cx="19145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1" name="Line 127"/>
                              <wps:cNvCnPr/>
                              <wps:spPr bwMode="auto">
                                <a:xfrm flipH="1">
                                  <a:off x="4022725" y="4386262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2" name="Line 128"/>
                              <wps:cNvCnPr/>
                              <wps:spPr bwMode="auto">
                                <a:xfrm flipH="1" flipV="1">
                                  <a:off x="4022725" y="43497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3" name="Rectangle 29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5637" y="4247253"/>
                                  <a:ext cx="1165574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3AADBD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application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6D7E77C0" id="Group 686" o:spid="_x0000_s3483" style="position:absolute;margin-left:-.15pt;margin-top:.15pt;width:271.85pt;height:354.15pt;z-index:251643392;mso-width-relative:margin" coordsize="45889,59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">
                      <v:rect id="Rectangle 2859" o:spid="_x0000_s3484" style="position:absolute;top:5459;width:3831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550CA1C0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485" style="position:absolute;visibility:visible;mso-wrap-style:square" from="1809,8001" to="1809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" strokeweight="1.5pt">
                        <v:stroke dashstyle="3 1"/>
                      </v:line>
                      <v:group id="Group 2861" o:spid="_x0000_s3486" style="position:absolute;left:511;top:1111;width:2603;height:3603" coordorigin="50800,111125" coordsize="164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">
                        <v:oval id="Oval 2862" o:spid="_x0000_s3487" style="position:absolute;left:50845;top:111125;width:77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" filled="f" strokecolor="#903" strokeweight="1.5pt"/>
                        <v:line id="Line 8" o:spid="_x0000_s3488" style="position:absolute;visibility:visible;mso-wrap-style:square" from="50882,111199" to="50882,111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" strokecolor="#903" strokeweight="1.5pt"/>
                        <v:line id="Line 9" o:spid="_x0000_s3489" style="position:absolute;visibility:visible;mso-wrap-style:square" from="50822,111219" to="50941,111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" strokecolor="#903" strokeweight="1.5pt"/>
                        <v:shape id="Freeform 10" o:spid="_x0000_s3490" style="position:absolute;left:50800;top:111269;width:164;height:8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" path="m,54l54,r54,54e" filled="f" strokecolor="#903" strokeweight="1.5pt">
                          <v:path arrowok="t" o:connecttype="custom" o:connectlocs="0,83;82,0;164,83" o:connectangles="0,0,0"/>
                        </v:shape>
                      </v:group>
                      <v:group id="Group 2866" o:spid="_x0000_s3491" style="position:absolute;left:511;top:1111;width:2603;height:3603" coordorigin="50800,111125" coordsize="164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">
                        <v:oval id="Oval 2867" o:spid="_x0000_s3492" style="position:absolute;left:50845;top:111125;width:77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" filled="f" strokecolor="#903" strokeweight="1.5pt"/>
                        <v:line id="Line 13" o:spid="_x0000_s3493" style="position:absolute;visibility:visible;mso-wrap-style:square" from="50882,111199" to="50882,111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" strokecolor="#903" strokeweight="1.5pt"/>
                        <v:line id="Line 14" o:spid="_x0000_s3494" style="position:absolute;visibility:visible;mso-wrap-style:square" from="50822,111219" to="50941,111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" strokecolor="#903" strokeweight="1.5pt"/>
                        <v:shape id="Freeform 15" o:spid="_x0000_s3495" style="position:absolute;left:50800;top:111269;width:164;height:8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" path="m,54l54,r54,54e" filled="f" strokecolor="#903" strokeweight="1.5pt">
                          <v:path arrowok="t" o:connecttype="custom" o:connectlocs="0,83;82,0;164,83" o:connectangles="0,0,0"/>
                        </v:shape>
                      </v:group>
                      <v:rect id="Rectangle 2871" o:spid="_x0000_s3496" style="position:absolute;top:5459;width:3831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ED787B5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2872" o:spid="_x0000_s3497" style="position:absolute;left:1444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" strokecolor="#903" strokeweight="1.5pt"/>
                      <v:rect id="Rectangle 2873" o:spid="_x0000_s3498" style="position:absolute;left:1444;top:16398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" strokecolor="#903" strokeweight="1.5pt"/>
                      <v:rect id="Rectangle 2874" o:spid="_x0000_s3499" style="position:absolute;left:1444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" strokecolor="#903" strokeweight="1.5pt"/>
                      <v:rect id="Rectangle 2875" o:spid="_x0000_s3500" style="position:absolute;left:1444;top:16398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" strokecolor="#903" strokeweight="1.5pt"/>
                      <v:rect id="Rectangle 2876" o:spid="_x0000_s3501" style="position:absolute;left:4840;top:5634;width:10593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A0C8427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ApplySchoolBusPage</w:t>
                              </w:r>
                            </w:p>
                          </w:txbxContent>
                        </v:textbox>
                      </v:rect>
                      <v:line id="Line 23" o:spid="_x0000_s3502" style="position:absolute;visibility:visible;mso-wrap-style:square" from="9874,8143" to="9874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" strokeweight="1.5pt">
                        <v:stroke dashstyle="3 1"/>
                      </v:line>
                      <v:group id="Group 2878" o:spid="_x0000_s3503" style="position:absolute;left:7254;top:1460;width:5255;height:3413" coordorigin="7254,1460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jI6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M1mFueBOegNz+AgAA//8DAFBLAQItABQABgAIAAAAIQDb4fbL7gAAAIUBAAATAAAAAAAAAAAA&#10;AAAAAAAAAABbQ29udGVudF9UeXBlc10ueG1sUEsBAi0AFAAGAAgAAAAhAFr0LFu/AAAAFQEAAAsA&#10;AAAAAAAAAAAAAAAAHwEAAF9yZWxzLy5yZWxzUEsBAi0AFAAGAAgAAAAhAIaeMjrEAAAA3QAAAA8A&#10;AAAAAAAAAAAAAAAABwIAAGRycy9kb3ducmV2LnhtbFBLBQYAAAAAAwADALcAAAD4AgAAAAA=&#10;">
                        <v:oval id="Oval 2879" o:spid="_x0000_s3504" style="position:absolute;left:7255;top:146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" fillcolor="#ffc" strokecolor="#1f1a17" strokeweight="1.5pt"/>
                        <v:line id="Line 25" o:spid="_x0000_s3505" style="position:absolute;flip:x;visibility:visible;mso-wrap-style:square" from="7254,1461" to="7254,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" strokecolor="#1f1a17" strokeweight="1.5pt"/>
                        <v:line id="Line 26" o:spid="_x0000_s3506" style="position:absolute;visibility:visible;mso-wrap-style:square" from="7254,1461" to="7255,1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" strokecolor="#1f1a17" strokeweight="1.5pt"/>
                      </v:group>
                      <v:group id="Group 2882" o:spid="_x0000_s3507" style="position:absolute;left:7254;top:1460;width:5255;height:3413" coordorigin="7254,1460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">
                        <v:oval id="Oval 2883" o:spid="_x0000_s3508" style="position:absolute;left:7255;top:146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" fillcolor="#ffc" strokecolor="#1f1a17" strokeweight="1.5pt"/>
                        <v:line id="Line 29" o:spid="_x0000_s3509" style="position:absolute;flip:x;visibility:visible;mso-wrap-style:square" from="7254,1461" to="7254,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" strokecolor="#1f1a17" strokeweight="1.5pt"/>
                        <v:line id="Line 30" o:spid="_x0000_s3510" style="position:absolute;visibility:visible;mso-wrap-style:square" from="7254,1461" to="7255,1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" strokecolor="#1f1a17" strokeweight="1.5pt"/>
                      </v:group>
                      <v:rect id="Rectangle 2886" o:spid="_x0000_s3511" style="position:absolute;left:4840;top:5634;width:10593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568C272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ApplySchoolBusPage</w:t>
                              </w:r>
                            </w:p>
                          </w:txbxContent>
                        </v:textbox>
                      </v:rect>
                      <v:rect id="Rectangle 2887" o:spid="_x0000_s3512" style="position:absolute;left:9509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" strokecolor="#903" strokeweight="1.5pt"/>
                      <v:rect id="Rectangle 2888" o:spid="_x0000_s3513" style="position:absolute;left:9509;top:16398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" strokecolor="#903" strokeweight="1.5pt"/>
                      <v:rect id="Rectangle 2891" o:spid="_x0000_s3514" style="position:absolute;left:9509;top:54832;width:651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" strokecolor="#903" strokeweight="1.5pt"/>
                      <v:rect id="Rectangle 2892" o:spid="_x0000_s3515" style="position:absolute;left:9509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" strokecolor="#903" strokeweight="1.5pt"/>
                      <v:rect id="Rectangle 2893" o:spid="_x0000_s3516" style="position:absolute;left:9509;top:16397;width:792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" strokecolor="#903" strokeweight="1.5pt"/>
                      <v:rect id="Rectangle 2896" o:spid="_x0000_s3517" style="position:absolute;left:9509;top:54832;width:651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" strokecolor="#903" strokeweight="1.5pt"/>
                      <v:rect id="Rectangle 2897" o:spid="_x0000_s3518" style="position:absolute;left:21141;top:4412;width:56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ZUQ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eTF+xvc36QnILc3AAAA//8DAFBLAQItABQABgAIAAAAIQDb4fbL7gAAAIUBAAATAAAAAAAAAAAA&#10;AAAAAAAAAABbQ29udGVudF9UeXBlc10ueG1sUEsBAi0AFAAGAAgAAAAhAFr0LFu/AAAAFQEAAAsA&#10;AAAAAAAAAAAAAAAAHwEAAF9yZWxzLy5yZWxzUEsBAi0AFAAGAAgAAAAhAOpZlRD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38A2941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898" o:spid="_x0000_s3519" style="position:absolute;left:16078;top:5634;width:1177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8FB3CA7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ApplySchoolBusController</w:t>
                              </w:r>
                            </w:p>
                          </w:txbxContent>
                        </v:textbox>
                      </v:rect>
                      <v:line id="Line 45" o:spid="_x0000_s3520" style="position:absolute;visibility:visible;mso-wrap-style:square" from="21605,6969" to="21605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" strokeweight="1.5pt">
                        <v:stroke dashstyle="3 1"/>
                      </v:line>
                      <v:group id="Group 2900" o:spid="_x0000_s3521" style="position:absolute;left:19859;width:3509;height:3667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0Lc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0iWUdgf3oQnIDe/AAAA//8DAFBLAQItABQABgAIAAAAIQDb4fbL7gAAAIUBAAATAAAAAAAAAAAA&#10;AAAAAAAAAABbQ29udGVudF9UeXBlc10ueG1sUEsBAi0AFAAGAAgAAAAhAFr0LFu/AAAAFQEAAAsA&#10;AAAAAAAAAAAAAAAAHwEAAF9yZWxzLy5yZWxzUEsBAi0AFAAGAAgAAAAhAFYPQtzEAAAA3QAAAA8A&#10;AAAAAAAAAAAAAAAABwIAAGRycy9kb3ducmV2LnhtbFBLBQYAAAAAAwADALcAAAD4AgAAAAA=&#10;">
                        <v:oval id="Oval 2901" o:spid="_x0000_s3522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" fillcolor="#ffc" strokecolor="#1f1a17" strokeweight="1.5pt"/>
                        <v:line id="Line 47" o:spid="_x0000_s3523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" strokecolor="#1f1a17" strokeweight="1.5pt"/>
                        <v:line id="Line 48" o:spid="_x0000_s3524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" strokecolor="#1f1a17" strokeweight="1.5pt"/>
                      </v:group>
                      <v:group id="Group 2904" o:spid="_x0000_s3525" style="position:absolute;left:19859;width:3509;height:3667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ETf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eTeH5JjwBuf4DAAD//wMAUEsBAi0AFAAGAAgAAAAhANvh9svuAAAAhQEAABMAAAAAAAAA&#10;AAAAAAAAAAAAAFtDb250ZW50X1R5cGVzXS54bWxQSwECLQAUAAYACAAAACEAWvQsW78AAAAVAQAA&#10;CwAAAAAAAAAAAAAAAAAfAQAAX3JlbHMvLnJlbHNQSwECLQAUAAYACAAAACEAKTRE38YAAADdAAAA&#10;DwAAAAAAAAAAAAAAAAAHAgAAZHJzL2Rvd25yZXYueG1sUEsFBgAAAAADAAMAtwAAAPoCAAAAAA==&#10;">
                        <v:oval id="Oval 2905" o:spid="_x0000_s3526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" fillcolor="#ffc" strokecolor="#1f1a17" strokeweight="1.5pt"/>
                        <v:line id="Line 51" o:spid="_x0000_s3527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" strokecolor="#1f1a17" strokeweight="1.5pt"/>
                        <v:line id="Line 52" o:spid="_x0000_s3528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" strokecolor="#1f1a17" strokeweight="1.5pt"/>
                      </v:group>
                      <v:rect id="Rectangle 2908" o:spid="_x0000_s3529" style="position:absolute;left:21141;top:4412;width:56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335D6CA6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909" o:spid="_x0000_s3530" style="position:absolute;left:16078;top:5634;width:1177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3111442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ApplySchoolBusController</w:t>
                              </w:r>
                            </w:p>
                          </w:txbxContent>
                        </v:textbox>
                      </v:rect>
                      <v:rect id="Rectangle 2910" o:spid="_x0000_s3531" style="position:absolute;left:21240;top:25336;width:651;height:1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" strokecolor="#903" strokeweight="1.5pt"/>
                      <v:rect id="Rectangle 2911" o:spid="_x0000_s3532" style="position:absolute;left:21240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" strokecolor="#903" strokeweight="1.5pt"/>
                      <v:rect id="Rectangle 2912" o:spid="_x0000_s3533" style="position:absolute;left:21240;top:25336;width:651;height:1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" strokecolor="#903" strokeweight="1.5pt"/>
                      <v:rect id="Rectangle 2913" o:spid="_x0000_s3534" style="position:absolute;left:21240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" strokecolor="#903" strokeweight="1.5pt"/>
                      <v:line id="Line 61" o:spid="_x0000_s3535" style="position:absolute;visibility:visible;mso-wrap-style:square" from="41481,7842" to="41481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" strokeweight="1.5pt">
                        <v:stroke dashstyle="3 1"/>
                      </v:line>
                      <v:group id="Group 2916" o:spid="_x0000_s3536" style="position:absolute;left:38862;top:1158;width:5254;height:3414" coordorigin="38862,115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+nu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Jin8vglPQK5/AAAA//8DAFBLAQItABQABgAIAAAAIQDb4fbL7gAAAIUBAAATAAAAAAAA&#10;AAAAAAAAAAAAAABbQ29udGVudF9UeXBlc10ueG1sUEsBAi0AFAAGAAgAAAAhAFr0LFu/AAAAFQEA&#10;AAsAAAAAAAAAAAAAAAAAHwEAAF9yZWxzLy5yZWxzUEsBAi0AFAAGAAgAAAAhADNz6e7HAAAA3QAA&#10;AA8AAAAAAAAAAAAAAAAABwIAAGRycy9kb3ducmV2LnhtbFBLBQYAAAAAAwADALcAAAD7AgAAAAA=&#10;">
                        <v:oval id="Oval 2917" o:spid="_x0000_s3537" style="position:absolute;left:38863;top:1158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" fillcolor="#ffc" strokecolor="#1f1a17" strokeweight="1.5pt"/>
                        <v:line id="Line 63" o:spid="_x0000_s3538" style="position:absolute;flip:x;visibility:visible;mso-wrap-style:square" from="38862,1159" to="38862,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" strokecolor="#1f1a17" strokeweight="1.5pt"/>
                        <v:line id="Line 64" o:spid="_x0000_s3539" style="position:absolute;visibility:visible;mso-wrap-style:square" from="38862,1159" to="38863,1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" strokecolor="#1f1a17" strokeweight="1.5pt"/>
                      </v:group>
                      <v:group id="Group 2920" o:spid="_x0000_s3540" style="position:absolute;left:38862;top:1158;width:5254;height:3414" coordorigin="38862,115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">
                        <v:oval id="Oval 2921" o:spid="_x0000_s3541" style="position:absolute;left:38863;top:1158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" fillcolor="#ffc" strokecolor="#1f1a17" strokeweight="1.5pt"/>
                        <v:line id="Line 67" o:spid="_x0000_s3542" style="position:absolute;flip:x;visibility:visible;mso-wrap-style:square" from="38862,1159" to="38862,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" strokecolor="#1f1a17" strokeweight="1.5pt"/>
                        <v:line id="Line 68" o:spid="_x0000_s3543" style="position:absolute;visibility:visible;mso-wrap-style:square" from="38862,1159" to="38863,1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" strokecolor="#1f1a17" strokeweight="1.5pt"/>
                      </v:group>
                      <v:rect id="Rectangle 2924" o:spid="_x0000_s3544" style="position:absolute;left:35077;top:5317;width:10812;height:5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FD87C13" w14:textId="4DA8D2DC" w:rsidR="00B24D50" w:rsidRDefault="00810E86" w:rsidP="00B24D50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: ViewApplicationDetails</w:t>
                              </w:r>
                            </w:p>
                            <w:p w14:paraId="7FBD8EF3" w14:textId="1E4BDFE1" w:rsidR="00810E86" w:rsidRDefault="00810E86" w:rsidP="00B24D50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v:textbox>
                      </v:rect>
                      <v:rect id="Rectangle 2925" o:spid="_x0000_s3545" style="position:absolute;left:41116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" strokecolor="#903" strokeweight="1.5pt"/>
                      <v:rect id="Rectangle 2926" o:spid="_x0000_s3546" style="position:absolute;left:41116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" strokecolor="#903" strokeweight="1.5pt"/>
                      <v:rect id="Rectangle 2927" o:spid="_x0000_s3547" style="position:absolute;left:28284;top:5317;width:6305;height:26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FA79561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74" o:spid="_x0000_s3548" style="position:absolute;visibility:visible;mso-wrap-style:square" from="31242,7858" to="31242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" strokeweight="1.5pt">
                        <v:stroke dashstyle="3 1"/>
                      </v:line>
                      <v:group id="Group 2929" o:spid="_x0000_s3549" style="position:absolute;left:29924;top:972;width:2619;height:3604" coordorigin="29924,96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">
                        <v:oval id="Oval 2930" o:spid="_x0000_s3550" style="position:absolute;left:29924;top:96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" filled="f" strokecolor="#903" strokeweight="1.5pt"/>
                        <v:line id="Line 76" o:spid="_x0000_s3551" style="position:absolute;visibility:visible;mso-wrap-style:square" from="29925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" strokecolor="#903" strokeweight="1.5pt"/>
                        <v:line id="Line 77" o:spid="_x0000_s3552" style="position:absolute;visibility:visible;mso-wrap-style:square" from="29924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" strokecolor="#903" strokeweight="1.5pt"/>
                        <v:shape id="Freeform 78" o:spid="_x0000_s3553" style="position:absolute;left:29924;top:96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" path="m,54l54,r54,54e" filled="f" strokecolor="#903" strokeweight="1.5pt">
                          <v:path arrowok="t" o:connecttype="custom" o:connectlocs="0,83;83,0;165,83" o:connectangles="0,0,0"/>
                        </v:shape>
                      </v:group>
                      <v:group id="Group 2934" o:spid="_x0000_s3554" style="position:absolute;left:29924;top:972;width:2619;height:3604" coordorigin="29924,96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I5i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xjPJ1N4vAlPQK7+AAAA//8DAFBLAQItABQABgAIAAAAIQDb4fbL7gAAAIUBAAATAAAAAAAA&#10;AAAAAAAAAAAAAABbQ29udGVudF9UeXBlc10ueG1sUEsBAi0AFAAGAAgAAAAhAFr0LFu/AAAAFQEA&#10;AAsAAAAAAAAAAAAAAAAAHwEAAF9yZWxzLy5yZWxzUEsBAi0AFAAGAAgAAAAhAOdYjmLHAAAA3QAA&#10;AA8AAAAAAAAAAAAAAAAABwIAAGRycy9kb3ducmV2LnhtbFBLBQYAAAAAAwADALcAAAD7AgAAAAA=&#10;">
                        <v:oval id="Oval 2935" o:spid="_x0000_s3555" style="position:absolute;left:29924;top:96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" filled="f" strokecolor="#903" strokeweight="1.5pt"/>
                        <v:line id="Line 81" o:spid="_x0000_s3556" style="position:absolute;visibility:visible;mso-wrap-style:square" from="29925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" strokecolor="#903" strokeweight="1.5pt"/>
                        <v:line id="Line 82" o:spid="_x0000_s3557" style="position:absolute;visibility:visible;mso-wrap-style:square" from="29924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" strokecolor="#903" strokeweight="1.5pt"/>
                        <v:shape id="Freeform 83" o:spid="_x0000_s3558" style="position:absolute;left:29924;top:96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" path="m,54l54,r54,54e" filled="f" strokecolor="#903" strokeweight="1.5pt">
                          <v:path arrowok="t" o:connecttype="custom" o:connectlocs="0,83;83,0;165,83" o:connectangles="0,0,0"/>
                        </v:shape>
                      </v:group>
                      <v:rect id="Rectangle 2939" o:spid="_x0000_s3559" style="position:absolute;left:28284;top:5317;width:6305;height:26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693FF0C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2940" o:spid="_x0000_s3560" style="position:absolute;left:30876;top:32702;width:651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" strokecolor="#903" strokeweight="1.5pt"/>
                      <v:rect id="Rectangle 2941" o:spid="_x0000_s3561" style="position:absolute;left:30876;top:32702;width:651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Mig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" strokecolor="#903" strokeweight="1.5pt"/>
                      <v:line id="Line 88" o:spid="_x0000_s3562" style="position:absolute;visibility:visible;mso-wrap-style:square" from="2174,9525" to="9493,9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" strokecolor="#903" strokeweight="1.5pt"/>
                      <v:line id="Line 89" o:spid="_x0000_s3563" style="position:absolute;flip:x;visibility:visible;mso-wrap-style:square" from="8620,9525" to="9493,9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" strokecolor="#903" strokeweight="1.5pt"/>
                      <v:line id="Line 90" o:spid="_x0000_s3564" style="position:absolute;flip:x y;visibility:visible;mso-wrap-style:square" from="8620,9159" to="9493,9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" strokecolor="#903" strokeweight="1.5pt"/>
                      <v:rect id="Rectangle 2945" o:spid="_x0000_s3565" style="position:absolute;left:3523;top:7856;width:501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7B53B66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2" o:spid="_x0000_s3566" style="position:absolute;visibility:visible;mso-wrap-style:square" from="2174,16398" to="9493,16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" strokecolor="#903" strokeweight="1.5pt"/>
                      <v:line id="Line 93" o:spid="_x0000_s3567" style="position:absolute;flip:x;visibility:visible;mso-wrap-style:square" from="8620,16398" to="9493,16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" strokecolor="#903" strokeweight="1.5pt"/>
                      <v:line id="Line 94" o:spid="_x0000_s3568" style="position:absolute;flip:x y;visibility:visible;mso-wrap-style:square" from="8620,16049" to="9493,16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" strokecolor="#903" strokeweight="1.5pt"/>
                      <v:rect id="Rectangle 2949" o:spid="_x0000_s3569" style="position:absolute;left:2238;top:14728;width:771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4897F1B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Input Form Apply</w:t>
                              </w:r>
                            </w:p>
                          </w:txbxContent>
                        </v:textbox>
                      </v:rect>
                      <v:line id="Line 96" o:spid="_x0000_s3570" style="position:absolute;visibility:visible;mso-wrap-style:square" from="10255,20589" to="13890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" strokecolor="#903" strokeweight="1.5pt"/>
                      <v:line id="Line 97" o:spid="_x0000_s3571" style="position:absolute;visibility:visible;mso-wrap-style:square" from="13890,20589" to="13890,2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5z+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enH+xieb+ITkPMHAAAA//8DAFBLAQItABQABgAIAAAAIQDb4fbL7gAAAIUBAAATAAAAAAAA&#10;AAAAAAAAAAAAAABbQ29udGVudF9UeXBlc10ueG1sUEsBAi0AFAAGAAgAAAAhAFr0LFu/AAAAFQEA&#10;AAsAAAAAAAAAAAAAAAAAHwEAAF9yZWxzLy5yZWxzUEsBAi0AFAAGAAgAAAAhAFhLnP7HAAAA3QAA&#10;AA8AAAAAAAAAAAAAAAAABwIAAGRycy9kb3ducmV2LnhtbFBLBQYAAAAAAwADALcAAAD7AgAAAAA=&#10;" strokecolor="#903" strokeweight="1.5pt"/>
                      <v:line id="Line 98" o:spid="_x0000_s3572" style="position:absolute;flip:x;visibility:visible;mso-wrap-style:square" from="10287,21320" to="13890,2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" strokecolor="#903" strokeweight="1.5pt"/>
                      <v:line id="Line 99" o:spid="_x0000_s3573" style="position:absolute;visibility:visible;mso-wrap-style:square" from="10287,21320" to="11160,21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" strokecolor="#903" strokeweight="1.5pt"/>
                      <v:line id="Line 100" o:spid="_x0000_s3574" style="position:absolute;flip:y;visibility:visible;mso-wrap-style:square" from="10287,20955" to="11160,2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" strokecolor="#903" strokeweight="1.5pt"/>
                      <v:rect id="Rectangle 2955" o:spid="_x0000_s3575" style="position:absolute;left:11951;top:19061;width:5748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8D01984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Check Script</w:t>
                              </w:r>
                            </w:p>
                          </w:txbxContent>
                        </v:textbox>
                      </v:rect>
                      <v:line id="Line 102" o:spid="_x0000_s3576" style="position:absolute;visibility:visible;mso-wrap-style:square" from="10239,25336" to="21209,25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gSK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aRvL3P4exOfgMxvAAAA//8DAFBLAQItABQABgAIAAAAIQDb4fbL7gAAAIUBAAATAAAAAAAA&#10;AAAAAAAAAAAAAABbQ29udGVudF9UeXBlc10ueG1sUEsBAi0AFAAGAAgAAAAhAFr0LFu/AAAAFQEA&#10;AAsAAAAAAAAAAAAAAAAAHwEAAF9yZWxzLy5yZWxzUEsBAi0AFAAGAAgAAAAhANeiBIrHAAAA3QAA&#10;AA8AAAAAAAAAAAAAAAAABwIAAGRycy9kb3ducmV2LnhtbFBLBQYAAAAAAwADALcAAAD7AgAAAAA=&#10;" strokecolor="#903" strokeweight="1.5pt"/>
                      <v:line id="Line 103" o:spid="_x0000_s3577" style="position:absolute;flip:x;visibility:visible;mso-wrap-style:square" from="20335,25336" to="21209,25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" strokecolor="#903" strokeweight="1.5pt"/>
                      <v:line id="Line 104" o:spid="_x0000_s3578" style="position:absolute;flip:x y;visibility:visible;mso-wrap-style:square" from="20335,24971" to="21209,25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" strokecolor="#903" strokeweight="1.5pt"/>
                      <v:rect id="Rectangle 2959" o:spid="_x0000_s3579" style="position:absolute;left:12872;top:23902;width:602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2E9B9BD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doApplyForm</w:t>
                              </w:r>
                            </w:p>
                          </w:txbxContent>
                        </v:textbox>
                      </v:rect>
                      <v:line id="Line 106" o:spid="_x0000_s3580" style="position:absolute;visibility:visible;mso-wrap-style:square" from="21986,28876" to="25622,28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" strokecolor="#903" strokeweight="1.5pt"/>
                      <v:line id="Line 107" o:spid="_x0000_s3581" style="position:absolute;visibility:visible;mso-wrap-style:square" from="25622,28876" to="25622,29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" strokecolor="#903" strokeweight="1.5pt"/>
                      <v:line id="Line 108" o:spid="_x0000_s3582" style="position:absolute;flip:x;visibility:visible;mso-wrap-style:square" from="22002,29606" to="25622,29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" strokecolor="#903" strokeweight="1.5pt"/>
                      <v:line id="Line 109" o:spid="_x0000_s3583" style="position:absolute;visibility:visible;mso-wrap-style:square" from="22002,29606" to="22875,29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" strokecolor="#903" strokeweight="1.5pt"/>
                      <v:line id="Line 110" o:spid="_x0000_s3584" style="position:absolute;flip:y;visibility:visible;mso-wrap-style:square" from="22002,29241" to="22875,29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" strokecolor="#903" strokeweight="1.5pt"/>
                      <v:rect id="Rectangle 2965" o:spid="_x0000_s3585" style="position:absolute;left:22665;top:27394;width:9690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15B7834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addFormApplication()</w:t>
                              </w:r>
                            </w:p>
                          </w:txbxContent>
                        </v:textbox>
                      </v:rect>
                      <v:line id="Line 112" o:spid="_x0000_s3586" style="position:absolute;visibility:visible;mso-wrap-style:square" from="21955,32702" to="30845,3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" strokecolor="#903" strokeweight="1.5pt"/>
                      <v:line id="Line 113" o:spid="_x0000_s3587" style="position:absolute;flip:x;visibility:visible;mso-wrap-style:square" from="29972,32702" to="30845,33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" strokecolor="#903" strokeweight="1.5pt"/>
                      <v:line id="Line 114" o:spid="_x0000_s3588" style="position:absolute;flip:x y;visibility:visible;mso-wrap-style:square" from="29972,32337" to="30845,3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" strokecolor="#903" strokeweight="1.5pt"/>
                      <v:rect id="Rectangle 2969" o:spid="_x0000_s3589" style="position:absolute;left:23094;top:31029;width:7039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F338898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insertApplyform</w:t>
                              </w:r>
                            </w:p>
                          </w:txbxContent>
                        </v:textbox>
                      </v:rect>
                      <v:line id="Line 116" o:spid="_x0000_s3590" style="position:absolute;flip:x;visibility:visible;mso-wrap-style:square" from="21986,35242" to="30845,35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" strokecolor="#903" strokeweight="1.5pt">
                        <v:stroke dashstyle="3 1"/>
                      </v:line>
                      <v:line id="Line 117" o:spid="_x0000_s3591" style="position:absolute;visibility:visible;mso-wrap-style:square" from="21986,35242" to="22860,35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" strokecolor="#903" strokeweight="1.5pt"/>
                      <v:line id="Line 118" o:spid="_x0000_s3592" style="position:absolute;flip:y;visibility:visible;mso-wrap-style:square" from="21986,34877" to="22860,35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" strokecolor="#903" strokeweight="1.5pt"/>
                      <v:rect id="Rectangle 2973" o:spid="_x0000_s3593" style="position:absolute;left:24062;top:33425;width:4448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21AE943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20" o:spid="_x0000_s3594" style="position:absolute;visibility:visible;mso-wrap-style:square" from="10255,54832" to="13890,5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WMG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nQ+fYG/N/EJyNUvAAAA//8DAFBLAQItABQABgAIAAAAIQDb4fbL7gAAAIUBAAATAAAAAAAA&#10;AAAAAAAAAAAAAABbQ29udGVudF9UeXBlc10ueG1sUEsBAi0AFAAGAAgAAAAhAFr0LFu/AAAAFQEA&#10;AAsAAAAAAAAAAAAAAAAAHwEAAF9yZWxzLy5yZWxzUEsBAi0AFAAGAAgAAAAhAAOJYwbHAAAA3QAA&#10;AA8AAAAAAAAAAAAAAAAABwIAAGRycy9kb3ducmV2LnhtbFBLBQYAAAAAAwADALcAAAD7AgAAAAA=&#10;" strokecolor="#903" strokeweight="1.5pt"/>
                      <v:line id="Line 121" o:spid="_x0000_s3595" style="position:absolute;visibility:visible;mso-wrap-style:square" from="13890,54832" to="13890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cad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nQ+fYG/N/EJyNUvAAAA//8DAFBLAQItABQABgAIAAAAIQDb4fbL7gAAAIUBAAATAAAAAAAA&#10;AAAAAAAAAAAAAABbQ29udGVudF9UeXBlc10ueG1sUEsBAi0AFAAGAAgAAAAhAFr0LFu/AAAAFQEA&#10;AAsAAAAAAAAAAAAAAAAAHwEAAF9yZWxzLy5yZWxzUEsBAi0AFAAGAAgAAAAhAGzFxp3HAAAA3QAA&#10;AA8AAAAAAAAAAAAAAAAABwIAAGRycy9kb3ducmV2LnhtbFBLBQYAAAAAAwADALcAAAD7AgAAAAA=&#10;" strokecolor="#903" strokeweight="1.5pt"/>
                      <v:line id="Line 122" o:spid="_x0000_s3596" style="position:absolute;flip:x;visibility:visible;mso-wrap-style:square" from="10287,55546" to="13890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" strokecolor="#903" strokeweight="1.5pt"/>
                      <v:line id="Line 123" o:spid="_x0000_s3597" style="position:absolute;visibility:visible;mso-wrap-style:square" from="10287,55546" to="11160,559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" strokecolor="#903" strokeweight="1.5pt"/>
                      <v:line id="Line 124" o:spid="_x0000_s3598" style="position:absolute;flip:y;visibility:visible;mso-wrap-style:square" from="10287,55197" to="11160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" strokecolor="#903" strokeweight="1.5pt"/>
                      <v:rect id="Rectangle 2979" o:spid="_x0000_s3599" style="position:absolute;left:10777;top:52995;width:11993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3BBC2E3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Show mrssage Script false</w:t>
                              </w:r>
                            </w:p>
                          </w:txbxContent>
                        </v:textbox>
                      </v:rect>
                      <v:line id="Line 126" o:spid="_x0000_s3600" style="position:absolute;visibility:visible;mso-wrap-style:square" from="21955,43862" to="41100,4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" strokecolor="#903" strokeweight="1.5pt"/>
                      <v:line id="Line 127" o:spid="_x0000_s3601" style="position:absolute;flip:x;visibility:visible;mso-wrap-style:square" from="40227,43862" to="41100,44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" strokecolor="#903" strokeweight="1.5pt"/>
                      <v:line id="Line 128" o:spid="_x0000_s3602" style="position:absolute;flip:x y;visibility:visible;mso-wrap-style:square" from="40227,43497" to="41100,4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" strokecolor="#903" strokeweight="1.5pt"/>
                      <v:rect id="Rectangle 2983" o:spid="_x0000_s3603" style="position:absolute;left:22856;top:42472;width:1165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63AADBD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application details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150EB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199C25BF" wp14:editId="1C189CB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-452755</wp:posOffset>
                      </wp:positionV>
                      <wp:extent cx="3651885" cy="457200"/>
                      <wp:effectExtent l="0" t="0" r="5715" b="0"/>
                      <wp:wrapNone/>
                      <wp:docPr id="81" name="Text Box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51885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9B32B1E" w14:textId="37621751" w:rsidR="00150EB8" w:rsidRPr="00266063" w:rsidRDefault="00150EB8" w:rsidP="00150EB8">
                                  <w:pPr>
                                    <w:pStyle w:val="Caption"/>
                                    <w:rPr>
                                      <w:rFonts w:ascii="TH SarabunPSK" w:hAnsi="TH SarabunPSK" w:cs="TH SarabunPSK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99C25BF" id="Text Box 81" o:spid="_x0000_s3604" type="#_x0000_t202" style="position:absolute;margin-left:0;margin-top:-35.65pt;width:287.55pt;height:36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" stroked="f">
                      <v:textbox inset="0,0,0,0">
                        <w:txbxContent>
                          <w:p w14:paraId="29B32B1E" w14:textId="37621751" w:rsidR="00150EB8" w:rsidRPr="00266063" w:rsidRDefault="00150EB8" w:rsidP="00150EB8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531D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20" behindDoc="0" locked="0" layoutInCell="1" allowOverlap="1" wp14:anchorId="0B9F9954" wp14:editId="35DD6518">
                      <wp:simplePos x="0" y="0"/>
                      <wp:positionH relativeFrom="column">
                        <wp:posOffset>726477</wp:posOffset>
                      </wp:positionH>
                      <wp:positionV relativeFrom="paragraph">
                        <wp:posOffset>1842359</wp:posOffset>
                      </wp:positionV>
                      <wp:extent cx="48970" cy="158841"/>
                      <wp:effectExtent l="0" t="0" r="27305" b="12700"/>
                      <wp:wrapNone/>
                      <wp:docPr id="1020" name="Rectangle 10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970" cy="1588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FF8F5A5" id="Rectangle 1020" o:spid="_x0000_s1026" style="position:absolute;margin-left:57.2pt;margin-top:145.05pt;width:3.85pt;height:12.5pt;z-index:25165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" strokecolor="#903" strokeweight="1.5pt"/>
                  </w:pict>
                </mc:Fallback>
              </mc:AlternateContent>
            </w:r>
          </w:p>
        </w:tc>
      </w:tr>
    </w:tbl>
    <w:p w14:paraId="5B8FA663" w14:textId="7C613B51" w:rsidR="00D65AAE" w:rsidRPr="009F1F59" w:rsidRDefault="0034368B" w:rsidP="00D65AAE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36" behindDoc="0" locked="0" layoutInCell="1" allowOverlap="1" wp14:anchorId="703C4D88" wp14:editId="74AF96C2">
                <wp:simplePos x="0" y="0"/>
                <wp:positionH relativeFrom="column">
                  <wp:posOffset>1023257</wp:posOffset>
                </wp:positionH>
                <wp:positionV relativeFrom="paragraph">
                  <wp:posOffset>73297</wp:posOffset>
                </wp:positionV>
                <wp:extent cx="4478755" cy="457200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875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5FD2BF" w14:textId="1113A023" w:rsidR="00AC4EF1" w:rsidRPr="003E79E7" w:rsidRDefault="00AC4EF1" w:rsidP="0034368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47" w:name="_Toc115201699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1 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Apply school bus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3C4D88" id="Text Box 216" o:spid="_x0000_s3605" type="#_x0000_t202" style="position:absolute;margin-left:80.55pt;margin-top:5.75pt;width:352.65pt;height:36pt;z-index:251651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" stroked="f">
                <v:textbox inset="0,0,0,0">
                  <w:txbxContent>
                    <w:p w14:paraId="745FD2BF" w14:textId="1113A023" w:rsidR="00AC4EF1" w:rsidRPr="003E79E7" w:rsidRDefault="00AC4EF1" w:rsidP="0034368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48" w:name="_Toc115201699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44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1 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Apply school bus</w:t>
                      </w:r>
                      <w:bookmarkEnd w:id="148"/>
                    </w:p>
                  </w:txbxContent>
                </v:textbox>
              </v:shape>
            </w:pict>
          </mc:Fallback>
        </mc:AlternateContent>
      </w:r>
      <w:r w:rsidR="001A2EC7">
        <w:rPr>
          <w:noProof/>
        </w:rPr>
        <mc:AlternateContent>
          <mc:Choice Requires="wps">
            <w:drawing>
              <wp:anchor distT="0" distB="0" distL="114300" distR="114300" simplePos="0" relativeHeight="251651098" behindDoc="0" locked="0" layoutInCell="1" allowOverlap="1" wp14:anchorId="0D5FEA2C" wp14:editId="0FAC2C08">
                <wp:simplePos x="0" y="0"/>
                <wp:positionH relativeFrom="margin">
                  <wp:align>center</wp:align>
                </wp:positionH>
                <wp:positionV relativeFrom="paragraph">
                  <wp:posOffset>73297</wp:posOffset>
                </wp:positionV>
                <wp:extent cx="4201886" cy="457200"/>
                <wp:effectExtent l="0" t="0" r="8255" b="0"/>
                <wp:wrapNone/>
                <wp:docPr id="4603" name="Text Box 4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886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4C7AA" w14:textId="3E60C71C" w:rsidR="001A2EC7" w:rsidRPr="005037C5" w:rsidRDefault="001A2EC7" w:rsidP="005037C5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49" w:name="_Toc98702758"/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ซีเควนซ์ไดอาแกรมระดับ </w:t>
                            </w:r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Apply school bus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5FEA2C" id="Text Box 4603" o:spid="_x0000_s3606" type="#_x0000_t202" style="position:absolute;margin-left:0;margin-top:5.75pt;width:330.85pt;height:36pt;z-index:25165109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" stroked="f">
                <v:textbox inset="0,0,0,0">
                  <w:txbxContent>
                    <w:p w14:paraId="33C4C7AA" w14:textId="3E60C71C" w:rsidR="001A2EC7" w:rsidRPr="005037C5" w:rsidRDefault="001A2EC7" w:rsidP="005037C5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bookmarkStart w:id="150" w:name="_Toc98702758"/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รูปที่ ซีเควนซ์ไดอาแกรมระดับ </w:t>
                      </w:r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1 </w:t>
                      </w:r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Apply school bus</w:t>
                      </w:r>
                      <w:bookmarkEnd w:id="150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F5DF23" w14:textId="2D8A3A1F" w:rsidR="00150EB8" w:rsidRDefault="00150EB8" w:rsidP="00D225FA">
      <w:pPr>
        <w:pStyle w:val="Caption"/>
        <w:keepNext/>
      </w:pPr>
    </w:p>
    <w:p w14:paraId="19F833F9" w14:textId="77777777" w:rsidR="007A2B99" w:rsidRDefault="007A2B99" w:rsidP="0034368B">
      <w:pPr>
        <w:pStyle w:val="Caption"/>
        <w:jc w:val="center"/>
        <w:rPr>
          <w:rFonts w:ascii="TH SarabunPSK" w:hAnsi="TH SarabunPSK" w:cs="TH SarabunPSK"/>
          <w:b/>
          <w:bCs/>
          <w:noProof/>
          <w:sz w:val="28"/>
        </w:rPr>
      </w:pPr>
    </w:p>
    <w:p w14:paraId="52DC52FE" w14:textId="6C7A2104" w:rsidR="007A2B99" w:rsidRDefault="00826644" w:rsidP="0034368B">
      <w:pPr>
        <w:pStyle w:val="Caption"/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826644">
        <w:rPr>
          <w:rFonts w:ascii="TH SarabunPSK" w:hAnsi="TH SarabunPSK" w:cs="TH SarabunPSK"/>
          <w:b/>
          <w:bCs/>
          <w:noProof/>
          <w:sz w:val="28"/>
        </w:rPr>
        <w:lastRenderedPageBreak/>
        <w:drawing>
          <wp:inline distT="0" distB="0" distL="0" distR="0" wp14:anchorId="04435D83" wp14:editId="1F59CC51">
            <wp:extent cx="5385022" cy="3979333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 t="2929" r="23220" b="21912"/>
                    <a:stretch/>
                  </pic:blipFill>
                  <pic:spPr bwMode="auto">
                    <a:xfrm>
                      <a:off x="0" y="0"/>
                      <a:ext cx="5403232" cy="399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F629B" w14:textId="18E86E18" w:rsidR="0034368B" w:rsidRDefault="0034368B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69581E5B" w14:textId="2631F6DB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1" w:name="_Toc11520170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Apply school bus</w:t>
      </w:r>
      <w:bookmarkEnd w:id="151"/>
    </w:p>
    <w:p w14:paraId="21E37938" w14:textId="649F01D1" w:rsidR="001A2EC7" w:rsidRDefault="001A2EC7" w:rsidP="001A2EC7">
      <w:pPr>
        <w:spacing w:after="0"/>
        <w:jc w:val="center"/>
      </w:pPr>
    </w:p>
    <w:p w14:paraId="7D2FF7FD" w14:textId="77777777" w:rsidR="0034368B" w:rsidRDefault="0034368B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8B75EB8" wp14:editId="101E8F18">
            <wp:extent cx="2614012" cy="5655600"/>
            <wp:effectExtent l="0" t="0" r="0" b="2540"/>
            <wp:docPr id="191" name="Graphic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4544" w14:textId="55AA1F59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2" w:name="_Toc115201701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46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application details</w:t>
      </w:r>
      <w:bookmarkEnd w:id="152"/>
    </w:p>
    <w:p w14:paraId="3F252F8D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0FBFE22" w14:textId="6C002CAF" w:rsidR="007B2E69" w:rsidRPr="009F1F59" w:rsidRDefault="00D65AAE" w:rsidP="00D65AA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View application details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B2E69" w14:paraId="33E39238" w14:textId="77777777" w:rsidTr="007B2E69">
        <w:tc>
          <w:tcPr>
            <w:tcW w:w="4675" w:type="dxa"/>
          </w:tcPr>
          <w:p w14:paraId="4FE26093" w14:textId="77777777" w:rsidR="00171A8B" w:rsidRDefault="00171A8B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F7FE548" w14:textId="77777777" w:rsidR="00171A8B" w:rsidRDefault="00171A8B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52510D8" w14:textId="3A9FCCC8" w:rsidR="007B2E69" w:rsidRPr="009F1F59" w:rsidRDefault="007B2E69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A042130" w14:textId="77777777" w:rsidR="007B2E69" w:rsidRPr="009F1F59" w:rsidRDefault="007B2E69" w:rsidP="007B2E69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B79E56F" w14:textId="088BBFB8" w:rsidR="007B2E6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application details</w:t>
            </w:r>
          </w:p>
          <w:p w14:paraId="7446B109" w14:textId="77777777" w:rsidR="00171A8B" w:rsidRPr="00171A8B" w:rsidRDefault="00171A8B" w:rsidP="007B2E69">
            <w:pPr>
              <w:rPr>
                <w:rFonts w:ascii="TH SarabunPSK" w:hAnsi="TH SarabunPSK" w:cs="TH SarabunPSK"/>
                <w:sz w:val="18"/>
                <w:szCs w:val="18"/>
              </w:rPr>
            </w:pPr>
          </w:p>
          <w:p w14:paraId="6E63B999" w14:textId="77777777" w:rsidR="007B2E69" w:rsidRPr="009F1F5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02D42077" w14:textId="77777777" w:rsidR="007B2E69" w:rsidRPr="009F1F5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ระบบทำการค้นหาข้อมูลการร้องขอที่เลือก</w:t>
            </w:r>
          </w:p>
          <w:p w14:paraId="1EEE2EB4" w14:textId="77777777" w:rsidR="007B2E69" w:rsidRPr="009F1F59" w:rsidRDefault="007B2E69" w:rsidP="007B2E69">
            <w:pPr>
              <w:rPr>
                <w:rFonts w:ascii="TH SarabunPSK" w:hAnsi="TH SarabunPSK" w:cs="TH SarabunPSK"/>
                <w:sz w:val="4"/>
                <w:szCs w:val="4"/>
              </w:rPr>
            </w:pPr>
          </w:p>
          <w:p w14:paraId="32826F15" w14:textId="77777777" w:rsidR="007B2E69" w:rsidRPr="009F1F59" w:rsidRDefault="007B2E69" w:rsidP="007B2E69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ระบบทำการค้นหาข้อมูลการร้องขอจากฐานข้อมูล</w:t>
            </w:r>
          </w:p>
          <w:p w14:paraId="50EC523E" w14:textId="57029324" w:rsidR="007B2E6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ระบบคืนค่าข้อมูลการร้องขอ</w:t>
            </w:r>
          </w:p>
          <w:p w14:paraId="18D3A313" w14:textId="77777777" w:rsidR="00171A8B" w:rsidRPr="00171A8B" w:rsidRDefault="00171A8B" w:rsidP="007B2E69">
            <w:pPr>
              <w:rPr>
                <w:rFonts w:ascii="TH SarabunPSK" w:hAnsi="TH SarabunPSK" w:cs="TH SarabunPSK"/>
                <w:sz w:val="28"/>
              </w:rPr>
            </w:pPr>
          </w:p>
          <w:p w14:paraId="151BF7A8" w14:textId="77777777" w:rsidR="007B2E69" w:rsidRPr="009F1F59" w:rsidRDefault="007B2E69" w:rsidP="007B2E69">
            <w:pPr>
              <w:rPr>
                <w:rFonts w:ascii="TH SarabunPSK" w:hAnsi="TH SarabunPSK" w:cs="TH SarabunPSK"/>
                <w:sz w:val="8"/>
                <w:szCs w:val="8"/>
              </w:rPr>
            </w:pPr>
          </w:p>
          <w:p w14:paraId="6CF8A76B" w14:textId="0A23BEF6" w:rsidR="007B2E6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1861998B" w14:textId="77777777" w:rsidR="00171A8B" w:rsidRPr="009F1F59" w:rsidRDefault="00171A8B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3BA757" w14:textId="77777777" w:rsidR="007B2E69" w:rsidRPr="009F1F59" w:rsidRDefault="007B2E69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D8F64A2" w14:textId="1C0EB599" w:rsidR="007B2E69" w:rsidRPr="009F1F5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</w:t>
            </w:r>
            <w:r w:rsidR="00F248BF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ในกรณีที่ทำการค้นหาไม่พบข้อมูลการร้องขอระบบจะแสดงข้อความ “ไม่พบข้อมูลการร้องขอที่เลือก”</w:t>
            </w:r>
          </w:p>
          <w:p w14:paraId="2A3D2420" w14:textId="77777777" w:rsidR="007B2E69" w:rsidRDefault="007B2E69" w:rsidP="00D65AA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069F99FF" w14:textId="0A08DC74" w:rsidR="007B2E69" w:rsidRDefault="007B2E69" w:rsidP="00D65AA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B2E69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084" behindDoc="0" locked="0" layoutInCell="1" allowOverlap="1" wp14:anchorId="3ED68247" wp14:editId="034226BF">
                      <wp:simplePos x="0" y="0"/>
                      <wp:positionH relativeFrom="column">
                        <wp:posOffset>-268481</wp:posOffset>
                      </wp:positionH>
                      <wp:positionV relativeFrom="paragraph">
                        <wp:posOffset>-635</wp:posOffset>
                      </wp:positionV>
                      <wp:extent cx="3457451" cy="4243387"/>
                      <wp:effectExtent l="0" t="0" r="10160" b="43180"/>
                      <wp:wrapNone/>
                      <wp:docPr id="3083" name="Group 5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57451" cy="4243387"/>
                                <a:chOff x="0" y="0"/>
                                <a:chExt cx="4856430" cy="5913438"/>
                              </a:xfrm>
                            </wpg:grpSpPr>
                            <wps:wsp>
                              <wps:cNvPr id="3084" name="Rectangle 30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07866"/>
                                  <a:ext cx="469004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E491EA" w14:textId="100A753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5" name="Line 6"/>
                              <wps:cNvCnPr/>
                              <wps:spPr bwMode="auto">
                                <a:xfrm>
                                  <a:off x="225425" y="1023937"/>
                                  <a:ext cx="0" cy="4889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086" name="Group 308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168872"/>
                                  <a:ext cx="325438" cy="447676"/>
                                  <a:chOff x="63500" y="168275"/>
                                  <a:chExt cx="205" cy="282"/>
                                </a:xfrm>
                              </wpg:grpSpPr>
                              <wps:wsp>
                                <wps:cNvPr id="3087" name="Oval 30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8" y="168275"/>
                                    <a:ext cx="93" cy="9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88" name="Line 8"/>
                                <wps:cNvCnPr/>
                                <wps:spPr bwMode="auto">
                                  <a:xfrm>
                                    <a:off x="63602" y="16836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89" name="Line 9"/>
                                <wps:cNvCnPr/>
                                <wps:spPr bwMode="auto">
                                  <a:xfrm>
                                    <a:off x="63529" y="168392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9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168454"/>
                                    <a:ext cx="205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091" name="Group 30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168872"/>
                                  <a:ext cx="325438" cy="447676"/>
                                  <a:chOff x="63500" y="168275"/>
                                  <a:chExt cx="205" cy="282"/>
                                </a:xfrm>
                              </wpg:grpSpPr>
                              <wps:wsp>
                                <wps:cNvPr id="3092" name="Oval 30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8" y="168275"/>
                                    <a:ext cx="93" cy="9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93" name="Line 13"/>
                                <wps:cNvCnPr/>
                                <wps:spPr bwMode="auto">
                                  <a:xfrm>
                                    <a:off x="63602" y="16836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94" name="Line 14"/>
                                <wps:cNvCnPr/>
                                <wps:spPr bwMode="auto">
                                  <a:xfrm>
                                    <a:off x="63529" y="168392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9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168454"/>
                                    <a:ext cx="205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096" name="Rectangle 30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07866"/>
                                  <a:ext cx="469004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8BE9E38" w14:textId="7C3ED614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97" name="Rectangle 30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562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98" name="Rectangle 30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562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99" name="Rectangle 30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0038" y="699928"/>
                                  <a:ext cx="1645940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C88682" w14:textId="11A7B215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ViewApplicationDetailsPage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00" name="Line 21"/>
                              <wps:cNvCnPr/>
                              <wps:spPr bwMode="auto">
                                <a:xfrm>
                                  <a:off x="1323975" y="1011237"/>
                                  <a:ext cx="0" cy="4902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101" name="Group 31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98537" y="182562"/>
                                  <a:ext cx="652463" cy="423863"/>
                                  <a:chOff x="998537" y="182562"/>
                                  <a:chExt cx="411" cy="267"/>
                                </a:xfrm>
                              </wpg:grpSpPr>
                              <wps:wsp>
                                <wps:cNvPr id="3102" name="Oval 31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98674" y="182562"/>
                                    <a:ext cx="274" cy="26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03" name="Line 23"/>
                                <wps:cNvCnPr/>
                                <wps:spPr bwMode="auto">
                                  <a:xfrm flipH="1">
                                    <a:off x="998537" y="182625"/>
                                    <a:ext cx="1" cy="1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04" name="Line 24"/>
                                <wps:cNvCnPr/>
                                <wps:spPr bwMode="auto">
                                  <a:xfrm>
                                    <a:off x="998538" y="182696"/>
                                    <a:ext cx="1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105" name="Group 31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98537" y="182562"/>
                                  <a:ext cx="652463" cy="423863"/>
                                  <a:chOff x="998537" y="182562"/>
                                  <a:chExt cx="411" cy="267"/>
                                </a:xfrm>
                              </wpg:grpSpPr>
                              <wps:wsp>
                                <wps:cNvPr id="3106" name="Oval 31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98674" y="182562"/>
                                    <a:ext cx="274" cy="26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07" name="Line 27"/>
                                <wps:cNvCnPr/>
                                <wps:spPr bwMode="auto">
                                  <a:xfrm flipH="1">
                                    <a:off x="998537" y="182625"/>
                                    <a:ext cx="1" cy="1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08" name="Line 28"/>
                                <wps:cNvCnPr/>
                                <wps:spPr bwMode="auto">
                                  <a:xfrm>
                                    <a:off x="998538" y="182696"/>
                                    <a:ext cx="1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109" name="Rectangle 31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0038" y="699928"/>
                                  <a:ext cx="1645940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EDD23F6" w14:textId="696789FF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ViewApplicationDetailsPage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0" name="Rectangle 31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1" name="Rectangle 31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2179637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2" name="Rectangle 31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3" name="Rectangle 31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4" name="Rectangle 31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5" name="Rectangle 31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2179637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6" name="Rectangle 3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7" name="Rectangle 31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8" name="Rectangle 3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54859" y="549154"/>
                                  <a:ext cx="69023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B95C13" w14:textId="4425E895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9" name="Rectangle 3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1389" y="699928"/>
                                  <a:ext cx="1791066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0E1838" w14:textId="7D587A0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ViewApplicationDetailsController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0" name="Line 41"/>
                              <wps:cNvCnPr/>
                              <wps:spPr bwMode="auto">
                                <a:xfrm>
                                  <a:off x="3113087" y="865187"/>
                                  <a:ext cx="0" cy="50482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121" name="Group 3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97187" y="0"/>
                                  <a:ext cx="433388" cy="455613"/>
                                  <a:chOff x="2897187" y="0"/>
                                  <a:chExt cx="273" cy="287"/>
                                </a:xfrm>
                              </wpg:grpSpPr>
                              <wps:wsp>
                                <wps:cNvPr id="3122" name="Oval 31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97187" y="22"/>
                                    <a:ext cx="273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23" name="Line 43"/>
                                <wps:cNvCnPr/>
                                <wps:spPr bwMode="auto">
                                  <a:xfrm flipH="1">
                                    <a:off x="2897295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24" name="Line 44"/>
                                <wps:cNvCnPr/>
                                <wps:spPr bwMode="auto">
                                  <a:xfrm flipH="1" flipV="1">
                                    <a:off x="2897296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125" name="Group 31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97187" y="0"/>
                                  <a:ext cx="433388" cy="455613"/>
                                  <a:chOff x="2897187" y="0"/>
                                  <a:chExt cx="273" cy="287"/>
                                </a:xfrm>
                              </wpg:grpSpPr>
                              <wps:wsp>
                                <wps:cNvPr id="3126" name="Oval 31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97187" y="22"/>
                                    <a:ext cx="273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27" name="Line 47"/>
                                <wps:cNvCnPr/>
                                <wps:spPr bwMode="auto">
                                  <a:xfrm flipH="1">
                                    <a:off x="2897295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28" name="Line 48"/>
                                <wps:cNvCnPr/>
                                <wps:spPr bwMode="auto">
                                  <a:xfrm flipH="1" flipV="1">
                                    <a:off x="2897296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129" name="Rectangle 3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54859" y="549154"/>
                                  <a:ext cx="69023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C41BF3" w14:textId="464DB5C8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0" name="Rectangle 3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1389" y="699928"/>
                                  <a:ext cx="1791066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70F9A5" w14:textId="2E439AB1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ViewApplicationDetailsController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1" name="Rectangle 31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2179637"/>
                                  <a:ext cx="77788" cy="1450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2" name="Rectangle 3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3" name="Rectangle 3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4" name="Rectangle 31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2179637"/>
                                  <a:ext cx="77788" cy="1450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5" name="Rectangle 31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6" name="Rectangle 31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7" name="Rectangle 31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4785" y="726912"/>
                                  <a:ext cx="771645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25E38A" w14:textId="72923464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8" name="Line 59"/>
                              <wps:cNvCnPr/>
                              <wps:spPr bwMode="auto">
                                <a:xfrm>
                                  <a:off x="4452937" y="1041400"/>
                                  <a:ext cx="0" cy="4872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139" name="Group 313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1943" y="187325"/>
                                  <a:ext cx="325439" cy="446088"/>
                                  <a:chOff x="4291012" y="187325"/>
                                  <a:chExt cx="205" cy="281"/>
                                </a:xfrm>
                              </wpg:grpSpPr>
                              <wps:wsp>
                                <wps:cNvPr id="3140" name="Oval 31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1070" y="187325"/>
                                    <a:ext cx="93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41" name="Line 61"/>
                                <wps:cNvCnPr/>
                                <wps:spPr bwMode="auto">
                                  <a:xfrm>
                                    <a:off x="4291114" y="18741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2" name="Line 62"/>
                                <wps:cNvCnPr/>
                                <wps:spPr bwMode="auto">
                                  <a:xfrm>
                                    <a:off x="4291040" y="187441"/>
                                    <a:ext cx="14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3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91012" y="187504"/>
                                    <a:ext cx="205" cy="10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144" name="Group 314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1943" y="187325"/>
                                  <a:ext cx="325439" cy="446088"/>
                                  <a:chOff x="4291012" y="187325"/>
                                  <a:chExt cx="205" cy="281"/>
                                </a:xfrm>
                              </wpg:grpSpPr>
                              <wps:wsp>
                                <wps:cNvPr id="3145" name="Oval 31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1070" y="187325"/>
                                    <a:ext cx="93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46" name="Line 66"/>
                                <wps:cNvCnPr/>
                                <wps:spPr bwMode="auto">
                                  <a:xfrm>
                                    <a:off x="4291114" y="18741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7" name="Line 67"/>
                                <wps:cNvCnPr/>
                                <wps:spPr bwMode="auto">
                                  <a:xfrm>
                                    <a:off x="4291040" y="187441"/>
                                    <a:ext cx="14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8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91012" y="187504"/>
                                    <a:ext cx="205" cy="10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149" name="Rectangle 31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4784" y="726912"/>
                                  <a:ext cx="771645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97129A" w14:textId="6DF0D417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50" name="Rectangle 3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10075" y="3027362"/>
                                  <a:ext cx="77788" cy="303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51" name="Rectangle 3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10075" y="3027362"/>
                                  <a:ext cx="77788" cy="303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52" name="Line 73"/>
                              <wps:cNvCnPr/>
                              <wps:spPr bwMode="auto">
                                <a:xfrm>
                                  <a:off x="271462" y="1144587"/>
                                  <a:ext cx="10033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3" name="Line 74"/>
                              <wps:cNvCnPr/>
                              <wps:spPr bwMode="auto">
                                <a:xfrm flipH="1">
                                  <a:off x="1166812" y="11445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4" name="Line 75"/>
                              <wps:cNvCnPr/>
                              <wps:spPr bwMode="auto">
                                <a:xfrm flipH="1" flipV="1">
                                  <a:off x="1166812" y="1098550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5" name="Rectangle 31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7266" y="936416"/>
                                  <a:ext cx="613246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B18640" w14:textId="4B05689F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56" name="Line 77"/>
                              <wps:cNvCnPr/>
                              <wps:spPr bwMode="auto">
                                <a:xfrm>
                                  <a:off x="1368425" y="2178050"/>
                                  <a:ext cx="1695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7" name="Line 78"/>
                              <wps:cNvCnPr/>
                              <wps:spPr bwMode="auto">
                                <a:xfrm flipH="1">
                                  <a:off x="2955925" y="21780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8" name="Line 79"/>
                              <wps:cNvCnPr/>
                              <wps:spPr bwMode="auto">
                                <a:xfrm flipH="1" flipV="1">
                                  <a:off x="2955925" y="213360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9" name="Rectangle 31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8422" y="1969348"/>
                                  <a:ext cx="744213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F77F2BB" w14:textId="1EA8E8AC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doApplication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0" name="Line 81"/>
                              <wps:cNvCnPr/>
                              <wps:spPr bwMode="auto">
                                <a:xfrm>
                                  <a:off x="3160712" y="2493962"/>
                                  <a:ext cx="4508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1" name="Line 82"/>
                              <wps:cNvCnPr/>
                              <wps:spPr bwMode="auto">
                                <a:xfrm>
                                  <a:off x="3611562" y="2493962"/>
                                  <a:ext cx="0" cy="904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2" name="Line 83"/>
                              <wps:cNvCnPr/>
                              <wps:spPr bwMode="auto">
                                <a:xfrm flipH="1">
                                  <a:off x="3163887" y="2584450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3" name="Line 84"/>
                              <wps:cNvCnPr/>
                              <wps:spPr bwMode="auto">
                                <a:xfrm>
                                  <a:off x="3163887" y="25844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4" name="Line 85"/>
                              <wps:cNvCnPr/>
                              <wps:spPr bwMode="auto">
                                <a:xfrm flipV="1">
                                  <a:off x="3163887" y="2538412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5" name="Rectangle 31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8968" y="2248981"/>
                                  <a:ext cx="861022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7A7D396" w14:textId="298B75C1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getApplication()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6" name="Line 87"/>
                              <wps:cNvCnPr/>
                              <wps:spPr bwMode="auto">
                                <a:xfrm>
                                  <a:off x="3157537" y="3025775"/>
                                  <a:ext cx="12477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7" name="Line 88"/>
                              <wps:cNvCnPr/>
                              <wps:spPr bwMode="auto">
                                <a:xfrm flipH="1">
                                  <a:off x="4297362" y="3025775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8" name="Line 89"/>
                              <wps:cNvCnPr/>
                              <wps:spPr bwMode="auto">
                                <a:xfrm flipH="1" flipV="1">
                                  <a:off x="4297362" y="2981325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9" name="Rectangle 31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2619" y="2817179"/>
                                  <a:ext cx="1295514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6D11A8" w14:textId="6631265B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queryApplicationDetails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0" name="Line 91"/>
                              <wps:cNvCnPr/>
                              <wps:spPr bwMode="auto">
                                <a:xfrm flipH="1">
                                  <a:off x="3160712" y="3341687"/>
                                  <a:ext cx="1244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1" name="Line 92"/>
                              <wps:cNvCnPr/>
                              <wps:spPr bwMode="auto">
                                <a:xfrm>
                                  <a:off x="3160712" y="33416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2" name="Line 93"/>
                              <wps:cNvCnPr/>
                              <wps:spPr bwMode="auto">
                                <a:xfrm flipV="1">
                                  <a:off x="3160712" y="3295650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3" name="Rectangle 31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8959" y="3096518"/>
                                  <a:ext cx="599972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4B5715" w14:textId="0699689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4" name="Line 95"/>
                              <wps:cNvCnPr/>
                              <wps:spPr bwMode="auto">
                                <a:xfrm flipH="1">
                                  <a:off x="1371600" y="4227512"/>
                                  <a:ext cx="169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5" name="Line 96"/>
                              <wps:cNvCnPr/>
                              <wps:spPr bwMode="auto">
                                <a:xfrm>
                                  <a:off x="1371600" y="4227512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6" name="Line 97"/>
                              <wps:cNvCnPr/>
                              <wps:spPr bwMode="auto">
                                <a:xfrm flipV="1">
                                  <a:off x="1371600" y="4183062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7" name="Rectangle 31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9574" y="4020235"/>
                                  <a:ext cx="1425597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58C6FB" w14:textId="464D780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application details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8" name="Line 99"/>
                              <wps:cNvCnPr/>
                              <wps:spPr bwMode="auto">
                                <a:xfrm flipH="1">
                                  <a:off x="1371600" y="5373687"/>
                                  <a:ext cx="169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9" name="Line 100"/>
                              <wps:cNvCnPr/>
                              <wps:spPr bwMode="auto">
                                <a:xfrm>
                                  <a:off x="1371600" y="53736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0" name="Line 101"/>
                              <wps:cNvCnPr/>
                              <wps:spPr bwMode="auto">
                                <a:xfrm flipV="1">
                                  <a:off x="1371600" y="5327650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1" name="Rectangle 31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36390" y="5164567"/>
                                  <a:ext cx="1233570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D63285" w14:textId="2501F62A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not found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ED68247" id="Group 587" o:spid="_x0000_s3607" style="position:absolute;margin-left:-21.15pt;margin-top:-.05pt;width:272.25pt;height:334.1pt;z-index:251651084;mso-width-relative:margin" coordsize="48564,5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">
                      <v:rect id="Rectangle 3084" o:spid="_x0000_s3608" style="position:absolute;top:7078;width:4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      <v:textbox inset="0,0,0,0">
                          <w:txbxContent>
                            <w:p w14:paraId="61E491EA" w14:textId="100A753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609" style="position:absolute;visibility:visible;mso-wrap-style:square" from="2254,10239" to="2254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" strokeweight="1.5pt">
                        <v:stroke dashstyle="3 1"/>
                      </v:line>
                      <v:group id="Group 3086" o:spid="_x0000_s3610" style="position:absolute;left:635;top:1688;width:3254;height:4477" coordorigin="63500,168275" coordsize="205,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">
                        <v:oval id="Oval 3087" o:spid="_x0000_s3611" style="position:absolute;left:63558;top:16827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" filled="f" strokecolor="#903" strokeweight="1.5pt"/>
                        <v:line id="Line 8" o:spid="_x0000_s3612" style="position:absolute;visibility:visible;mso-wrap-style:square" from="63602,168367" to="63602,16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" strokecolor="#903" strokeweight="1.5pt"/>
                        <v:line id="Line 9" o:spid="_x0000_s3613" style="position:absolute;visibility:visible;mso-wrap-style:square" from="63529,168392" to="63676,168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" strokecolor="#903" strokeweight="1.5pt"/>
                        <v:shape id="Freeform 10" o:spid="_x0000_s3614" style="position:absolute;left:63500;top:168454;width:205;height:10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" path="m,54l54,r54,54e" filled="f" strokecolor="#903" strokeweight="1.5pt">
                          <v:path arrowok="t" o:connecttype="custom" o:connectlocs="0,103;103,0;205,103" o:connectangles="0,0,0"/>
                        </v:shape>
                      </v:group>
                      <v:group id="Group 3091" o:spid="_x0000_s3615" style="position:absolute;left:635;top:1688;width:3254;height:4477" coordorigin="63500,168275" coordsize="205,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d/XxwAAAN0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kEavyVwexOegFxeAQAA//8DAFBLAQItABQABgAIAAAAIQDb4fbL7gAAAIUBAAATAAAAAAAA&#10;AAAAAAAAAAAAAABbQ29udGVudF9UeXBlc10ueG1sUEsBAi0AFAAGAAgAAAAhAFr0LFu/AAAAFQEA&#10;AAsAAAAAAAAAAAAAAAAAHwEAAF9yZWxzLy5yZWxzUEsBAi0AFAAGAAgAAAAhAHlt39fHAAAA3QAA&#10;AA8AAAAAAAAAAAAAAAAABwIAAGRycy9kb3ducmV2LnhtbFBLBQYAAAAAAwADALcAAAD7AgAAAAA=&#10;">
                        <v:oval id="Oval 3092" o:spid="_x0000_s3616" style="position:absolute;left:63558;top:16827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" filled="f" strokecolor="#903" strokeweight="1.5pt"/>
                        <v:line id="Line 13" o:spid="_x0000_s3617" style="position:absolute;visibility:visible;mso-wrap-style:square" from="63602,168367" to="63602,16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" strokecolor="#903" strokeweight="1.5pt"/>
                        <v:line id="Line 14" o:spid="_x0000_s3618" style="position:absolute;visibility:visible;mso-wrap-style:square" from="63529,168392" to="63676,168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" strokecolor="#903" strokeweight="1.5pt"/>
                        <v:shape id="Freeform 15" o:spid="_x0000_s3619" style="position:absolute;left:63500;top:168454;width:205;height:10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" path="m,54l54,r54,54e" filled="f" strokecolor="#903" strokeweight="1.5pt">
                          <v:path arrowok="t" o:connecttype="custom" o:connectlocs="0,103;103,0;205,103" o:connectangles="0,0,0"/>
                        </v:shape>
                      </v:group>
                      <v:rect id="Rectangle 3096" o:spid="_x0000_s3620" style="position:absolute;top:7078;width:4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      <v:textbox inset="0,0,0,0">
                          <w:txbxContent>
                            <w:p w14:paraId="18BE9E38" w14:textId="7C3ED614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3097" o:spid="_x0000_s3621" style="position:absolute;left:182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" strokecolor="#903" strokeweight="1.5pt"/>
                      <v:rect id="Rectangle 3098" o:spid="_x0000_s3622" style="position:absolute;left:182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" strokecolor="#903" strokeweight="1.5pt"/>
                      <v:rect id="Rectangle 3099" o:spid="_x0000_s3623" style="position:absolute;left:5300;top:6999;width:1645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A7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QSoQO8YAAADdAAAA&#10;DwAAAAAAAAAAAAAAAAAHAgAAZHJzL2Rvd25yZXYueG1sUEsFBgAAAAADAAMAtwAAAPoCAAAAAA==&#10;" filled="f" stroked="f">
                        <v:textbox inset="0,0,0,0">
                          <w:txbxContent>
                            <w:p w14:paraId="63C88682" w14:textId="11A7B215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ViewApplicationDetailsPage</w:t>
                              </w:r>
                            </w:p>
                          </w:txbxContent>
                        </v:textbox>
                      </v:rect>
                      <v:line id="Line 21" o:spid="_x0000_s3624" style="position:absolute;visibility:visible;mso-wrap-style:square" from="13239,10112" to="13239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" strokeweight="1.5pt">
                        <v:stroke dashstyle="3 1"/>
                      </v:line>
                      <v:group id="Group 3101" o:spid="_x0000_s3625" style="position:absolute;left:9985;top:1825;width:6525;height:4239" coordorigin="9985,1825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kXNxQAAAN0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">
                        <v:oval id="Oval 3102" o:spid="_x0000_s3626" style="position:absolute;left:9986;top:182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" fillcolor="#ffc" strokecolor="#1f1a17" strokeweight="1.5pt"/>
                        <v:line id="Line 23" o:spid="_x0000_s3627" style="position:absolute;flip:x;visibility:visible;mso-wrap-style:square" from="9985,1826" to="9985,1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" strokecolor="#1f1a17" strokeweight="1.5pt"/>
                        <v:line id="Line 24" o:spid="_x0000_s3628" style="position:absolute;visibility:visible;mso-wrap-style:square" from="9985,1826" to="9986,1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" strokecolor="#1f1a17" strokeweight="1.5pt"/>
                      </v:group>
                      <v:group id="Group 3105" o:spid="_x0000_s3629" style="position:absolute;left:9985;top:1825;width:6525;height:4239" coordorigin="9985,1825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">
                        <v:oval id="Oval 3106" o:spid="_x0000_s3630" style="position:absolute;left:9986;top:182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" fillcolor="#ffc" strokecolor="#1f1a17" strokeweight="1.5pt"/>
                        <v:line id="Line 27" o:spid="_x0000_s3631" style="position:absolute;flip:x;visibility:visible;mso-wrap-style:square" from="9985,1826" to="9985,1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" strokecolor="#1f1a17" strokeweight="1.5pt"/>
                        <v:line id="Line 28" o:spid="_x0000_s3632" style="position:absolute;visibility:visible;mso-wrap-style:square" from="9985,1826" to="9986,1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" strokecolor="#1f1a17" strokeweight="1.5pt"/>
                      </v:group>
                      <v:rect id="Rectangle 3109" o:spid="_x0000_s3633" style="position:absolute;left:5300;top:6999;width:1645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      <v:textbox inset="0,0,0,0">
                          <w:txbxContent>
                            <w:p w14:paraId="1EDD23F6" w14:textId="696789FF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ViewApplicationDetailsPage</w:t>
                              </w:r>
                            </w:p>
                          </w:txbxContent>
                        </v:textbox>
                      </v:rect>
                      <v:rect id="Rectangle 3110" o:spid="_x0000_s3634" style="position:absolute;left:1279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" strokecolor="#903" strokeweight="1.5pt"/>
                      <v:rect id="Rectangle 3111" o:spid="_x0000_s3635" style="position:absolute;left:12795;top:21796;width:778;height:2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" strokecolor="#903" strokeweight="1.5pt"/>
                      <v:rect id="Rectangle 3112" o:spid="_x0000_s3636" style="position:absolute;left:12795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" strokecolor="#903" strokeweight="1.5pt"/>
                      <v:rect id="Rectangle 3113" o:spid="_x0000_s3637" style="position:absolute;left:12795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" strokecolor="#903" strokeweight="1.5pt"/>
                      <v:rect id="Rectangle 3114" o:spid="_x0000_s3638" style="position:absolute;left:1279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" strokecolor="#903" strokeweight="1.5pt"/>
                      <v:rect id="Rectangle 3115" o:spid="_x0000_s3639" style="position:absolute;left:12795;top:21796;width:778;height:2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UM0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ME7TN7i/iU8AZ38AAAD//wMAUEsBAi0AFAAGAAgAAAAhANvh9svuAAAAhQEAABMAAAAAAAAA&#10;AAAAAAAAAAAAAFtDb250ZW50X1R5cGVzXS54bWxQSwECLQAUAAYACAAAACEAWvQsW78AAAAVAQAA&#10;CwAAAAAAAAAAAAAAAAAfAQAAX3JlbHMvLnJlbHNQSwECLQAUAAYACAAAACEAJ+1DNMYAAADdAAAA&#10;DwAAAAAAAAAAAAAAAAAHAgAAZHJzL2Rvd25yZXYueG1sUEsFBgAAAAADAAMAtwAAAPoCAAAAAA==&#10;" strokecolor="#903" strokeweight="1.5pt"/>
                      <v:rect id="Rectangle 3116" o:spid="_x0000_s3640" style="position:absolute;left:12795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" strokecolor="#903" strokeweight="1.5pt"/>
                      <v:rect id="Rectangle 3117" o:spid="_x0000_s3641" style="position:absolute;left:12795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" strokecolor="#903" strokeweight="1.5pt"/>
                      <v:rect id="Rectangle 3118" o:spid="_x0000_s3642" style="position:absolute;left:30548;top:5491;width: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      <v:textbox inset="0,0,0,0">
                          <w:txbxContent>
                            <w:p w14:paraId="24B95C13" w14:textId="4425E895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3119" o:spid="_x0000_s3643" style="position:absolute;left:22613;top:6999;width:1791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      <v:textbox inset="0,0,0,0">
                          <w:txbxContent>
                            <w:p w14:paraId="760E1838" w14:textId="7D587A0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ViewApplicationDetailsController</w:t>
                              </w:r>
                            </w:p>
                          </w:txbxContent>
                        </v:textbox>
                      </v:rect>
                      <v:line id="Line 41" o:spid="_x0000_s3644" style="position:absolute;visibility:visible;mso-wrap-style:square" from="31130,8651" to="31130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" strokeweight="1.5pt">
                        <v:stroke dashstyle="3 1"/>
                      </v:line>
                      <v:group id="Group 3121" o:spid="_x0000_s3645" style="position:absolute;left:28971;width:4334;height:4556" coordorigin="2897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xmtxgAAAN0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SSwX3N/EJyOwXAAD//wMAUEsBAi0AFAAGAAgAAAAhANvh9svuAAAAhQEAABMAAAAAAAAA&#10;AAAAAAAAAAAAAFtDb250ZW50X1R5cGVzXS54bWxQSwECLQAUAAYACAAAACEAWvQsW78AAAAVAQAA&#10;CwAAAAAAAAAAAAAAAAAfAQAAX3JlbHMvLnJlbHNQSwECLQAUAAYACAAAACEArDMZrcYAAADdAAAA&#10;DwAAAAAAAAAAAAAAAAAHAgAAZHJzL2Rvd25yZXYueG1sUEsFBgAAAAADAAMAtwAAAPoCAAAAAA==&#10;">
                        <v:oval id="Oval 3122" o:spid="_x0000_s3646" style="position:absolute;left:2897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" fillcolor="#ffc" strokecolor="#1f1a17" strokeweight="1.5pt"/>
                        <v:line id="Line 43" o:spid="_x0000_s3647" style="position:absolute;flip:x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" strokecolor="#1f1a17" strokeweight="1.5pt"/>
                        <v:line id="Line 44" o:spid="_x0000_s3648" style="position:absolute;flip:x y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" strokecolor="#1f1a17" strokeweight="1.5pt"/>
                      </v:group>
                      <v:group id="Group 3125" o:spid="_x0000_s3649" style="position:absolute;left:28971;width:4334;height:4556" coordorigin="2897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">
                        <v:oval id="Oval 3126" o:spid="_x0000_s3650" style="position:absolute;left:2897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" fillcolor="#ffc" strokecolor="#1f1a17" strokeweight="1.5pt"/>
                        <v:line id="Line 47" o:spid="_x0000_s3651" style="position:absolute;flip:x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" strokecolor="#1f1a17" strokeweight="1.5pt"/>
                        <v:line id="Line 48" o:spid="_x0000_s3652" style="position:absolute;flip:x y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" strokecolor="#1f1a17" strokeweight="1.5pt"/>
                      </v:group>
                      <v:rect id="Rectangle 3129" o:spid="_x0000_s3653" style="position:absolute;left:30548;top:5491;width: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      <v:textbox inset="0,0,0,0">
                          <w:txbxContent>
                            <w:p w14:paraId="15C41BF3" w14:textId="464DB5C8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3130" o:spid="_x0000_s3654" style="position:absolute;left:22613;top:6999;width:1791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      <v:textbox inset="0,0,0,0">
                          <w:txbxContent>
                            <w:p w14:paraId="1F70F9A5" w14:textId="2E439AB1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ViewApplicationDetailsController</w:t>
                              </w:r>
                            </w:p>
                          </w:txbxContent>
                        </v:textbox>
                      </v:rect>
                      <v:rect id="Rectangle 3131" o:spid="_x0000_s3655" style="position:absolute;left:30686;top:21796;width:778;height:14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" strokecolor="#903" strokeweight="1.5pt"/>
                      <v:rect id="Rectangle 3132" o:spid="_x0000_s3656" style="position:absolute;left:30686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" strokecolor="#903" strokeweight="1.5pt"/>
                      <v:rect id="Rectangle 3133" o:spid="_x0000_s3657" style="position:absolute;left:30686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" strokecolor="#903" strokeweight="1.5pt"/>
                      <v:rect id="Rectangle 3134" o:spid="_x0000_s3658" style="position:absolute;left:30686;top:21796;width:778;height:14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" strokecolor="#903" strokeweight="1.5pt"/>
                      <v:rect id="Rectangle 3135" o:spid="_x0000_s3659" style="position:absolute;left:30686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" strokecolor="#903" strokeweight="1.5pt"/>
                      <v:rect id="Rectangle 3136" o:spid="_x0000_s3660" style="position:absolute;left:30686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" strokecolor="#903" strokeweight="1.5pt"/>
                      <v:rect id="Rectangle 3137" o:spid="_x0000_s3661" style="position:absolute;left:40847;top:7269;width:7717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      <v:textbox inset="0,0,0,0">
                          <w:txbxContent>
                            <w:p w14:paraId="4C25E38A" w14:textId="72923464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9" o:spid="_x0000_s3662" style="position:absolute;visibility:visible;mso-wrap-style:square" from="44529,10414" to="44529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" strokeweight="1.5pt">
                        <v:stroke dashstyle="3 1"/>
                      </v:line>
                      <v:group id="Group 3139" o:spid="_x0000_s3663" style="position:absolute;left:43119;top:1873;width:3254;height:4461" coordorigin="42910,187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N2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ROpvD3JjwBufgFAAD//wMAUEsBAi0AFAAGAAgAAAAhANvh9svuAAAAhQEAABMAAAAAAAAA&#10;AAAAAAAAAAAAAFtDb250ZW50X1R5cGVzXS54bWxQSwECLQAUAAYACAAAACEAWvQsW78AAAAVAQAA&#10;CwAAAAAAAAAAAAAAAAAfAQAAX3JlbHMvLnJlbHNQSwECLQAUAAYACAAAACEA15yDdsYAAADdAAAA&#10;DwAAAAAAAAAAAAAAAAAHAgAAZHJzL2Rvd25yZXYueG1sUEsFBgAAAAADAAMAtwAAAPoCAAAAAA==&#10;">
                        <v:oval id="Oval 3140" o:spid="_x0000_s3664" style="position:absolute;left:42910;top:187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" filled="f" strokecolor="#903" strokeweight="1.5pt"/>
                        <v:line id="Line 61" o:spid="_x0000_s3665" style="position:absolute;visibility:visible;mso-wrap-style:square" from="42911,1874" to="42911,1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" strokecolor="#903" strokeweight="1.5pt"/>
                        <v:line id="Line 62" o:spid="_x0000_s3666" style="position:absolute;visibility:visible;mso-wrap-style:square" from="42910,1874" to="42911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" strokecolor="#903" strokeweight="1.5pt"/>
                        <v:shape id="Freeform 63" o:spid="_x0000_s3667" style="position:absolute;left:42910;top:187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" path="m,54l54,r54,54e" filled="f" strokecolor="#903" strokeweight="1.5pt">
                          <v:path arrowok="t" o:connecttype="custom" o:connectlocs="0,102;103,0;205,102" o:connectangles="0,0,0"/>
                        </v:shape>
                      </v:group>
                      <v:group id="Group 3144" o:spid="_x0000_s3668" style="position:absolute;left:43119;top:1873;width:3254;height:4461" coordorigin="42910,187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1+V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Cn8vglPQK5/AAAA//8DAFBLAQItABQABgAIAAAAIQDb4fbL7gAAAIUBAAATAAAAAAAA&#10;AAAAAAAAAAAAAABbQ29udGVudF9UeXBlc10ueG1sUEsBAi0AFAAGAAgAAAAhAFr0LFu/AAAAFQEA&#10;AAsAAAAAAAAAAAAAAAAAHwEAAF9yZWxzLy5yZWxzUEsBAi0AFAAGAAgAAAAhAGGbX5XHAAAA3QAA&#10;AA8AAAAAAAAAAAAAAAAABwIAAGRycy9kb3ducmV2LnhtbFBLBQYAAAAAAwADALcAAAD7AgAAAAA=&#10;">
                        <v:oval id="Oval 3145" o:spid="_x0000_s3669" style="position:absolute;left:42910;top:187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" filled="f" strokecolor="#903" strokeweight="1.5pt"/>
                        <v:line id="Line 66" o:spid="_x0000_s3670" style="position:absolute;visibility:visible;mso-wrap-style:square" from="42911,1874" to="42911,1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" strokecolor="#903" strokeweight="1.5pt"/>
                        <v:line id="Line 67" o:spid="_x0000_s3671" style="position:absolute;visibility:visible;mso-wrap-style:square" from="42910,1874" to="42911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" strokecolor="#903" strokeweight="1.5pt"/>
                        <v:shape id="Freeform 68" o:spid="_x0000_s3672" style="position:absolute;left:42910;top:187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" path="m,54l54,r54,54e" filled="f" strokecolor="#903" strokeweight="1.5pt">
                          <v:path arrowok="t" o:connecttype="custom" o:connectlocs="0,102;103,0;205,102" o:connectangles="0,0,0"/>
                        </v:shape>
                      </v:group>
                      <v:rect id="Rectangle 3149" o:spid="_x0000_s3673" style="position:absolute;left:40847;top:7269;width:7717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      <v:textbox inset="0,0,0,0">
                          <w:txbxContent>
                            <w:p w14:paraId="6497129A" w14:textId="6DF0D417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3150" o:spid="_x0000_s3674" style="position:absolute;left:44100;top:30273;width:778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" strokecolor="#903" strokeweight="1.5pt"/>
                      <v:rect id="Rectangle 3151" o:spid="_x0000_s3675" style="position:absolute;left:44100;top:30273;width:778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Pz3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ME7fUri/iU8AZ38AAAD//wMAUEsBAi0AFAAGAAgAAAAhANvh9svuAAAAhQEAABMAAAAAAAAA&#10;AAAAAAAAAAAAAFtDb250ZW50X1R5cGVzXS54bWxQSwECLQAUAAYACAAAACEAWvQsW78AAAAVAQAA&#10;CwAAAAAAAAAAAAAAAAAfAQAAX3JlbHMvLnJlbHNQSwECLQAUAAYACAAAACEAzrz898YAAADdAAAA&#10;DwAAAAAAAAAAAAAAAAAHAgAAZHJzL2Rvd25yZXYueG1sUEsFBgAAAAADAAMAtwAAAPoCAAAAAA==&#10;" strokecolor="#903" strokeweight="1.5pt"/>
                      <v:line id="Line 73" o:spid="_x0000_s3676" style="position:absolute;visibility:visible;mso-wrap-style:square" from="2714,11445" to="12747,1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" strokecolor="#903" strokeweight="1.5pt"/>
                      <v:line id="Line 74" o:spid="_x0000_s3677" style="position:absolute;flip:x;visibility:visible;mso-wrap-style:square" from="11668,11445" to="12747,11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" strokecolor="#903" strokeweight="1.5pt"/>
                      <v:line id="Line 75" o:spid="_x0000_s3678" style="position:absolute;flip:x y;visibility:visible;mso-wrap-style:square" from="11668,10985" to="12747,1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" strokecolor="#903" strokeweight="1.5pt"/>
                      <v:rect id="Rectangle 3155" o:spid="_x0000_s3679" style="position:absolute;left:4872;top:9364;width:6133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      <v:textbox inset="0,0,0,0">
                          <w:txbxContent>
                            <w:p w14:paraId="12B18640" w14:textId="4B05689F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7" o:spid="_x0000_s3680" style="position:absolute;visibility:visible;mso-wrap-style:square" from="13684,21780" to="30638,21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" strokecolor="#903" strokeweight="1.5pt"/>
                      <v:line id="Line 78" o:spid="_x0000_s3681" style="position:absolute;flip:x;visibility:visible;mso-wrap-style:square" from="29559,21780" to="30638,22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" strokecolor="#903" strokeweight="1.5pt"/>
                      <v:line id="Line 79" o:spid="_x0000_s3682" style="position:absolute;flip:x y;visibility:visible;mso-wrap-style:square" from="29559,21336" to="30638,21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" strokecolor="#903" strokeweight="1.5pt"/>
                      <v:rect id="Rectangle 3159" o:spid="_x0000_s3683" style="position:absolute;left:18284;top:19693;width:7442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      <v:textbox inset="0,0,0,0">
                          <w:txbxContent>
                            <w:p w14:paraId="3F77F2BB" w14:textId="1EA8E8AC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doApplication</w:t>
                              </w:r>
                            </w:p>
                          </w:txbxContent>
                        </v:textbox>
                      </v:rect>
                      <v:line id="Line 81" o:spid="_x0000_s3684" style="position:absolute;visibility:visible;mso-wrap-style:square" from="31607,24939" to="36115,24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" strokecolor="#903" strokeweight="1.5pt"/>
                      <v:line id="Line 82" o:spid="_x0000_s3685" style="position:absolute;visibility:visible;mso-wrap-style:square" from="36115,24939" to="36115,2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" strokecolor="#903" strokeweight="1.5pt"/>
                      <v:line id="Line 83" o:spid="_x0000_s3686" style="position:absolute;flip:x;visibility:visible;mso-wrap-style:square" from="31638,25844" to="36115,2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" strokecolor="#903" strokeweight="1.5pt"/>
                      <v:line id="Line 84" o:spid="_x0000_s3687" style="position:absolute;visibility:visible;mso-wrap-style:square" from="31638,25844" to="32718,2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" strokecolor="#903" strokeweight="1.5pt"/>
                      <v:line id="Line 85" o:spid="_x0000_s3688" style="position:absolute;flip:y;visibility:visible;mso-wrap-style:square" from="31638,25384" to="32718,2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" strokecolor="#903" strokeweight="1.5pt"/>
                      <v:rect id="Rectangle 3165" o:spid="_x0000_s3689" style="position:absolute;left:33489;top:22489;width:861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      <v:textbox inset="0,0,0,0">
                          <w:txbxContent>
                            <w:p w14:paraId="77A7D396" w14:textId="298B75C1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getApplication()</w:t>
                              </w:r>
                            </w:p>
                          </w:txbxContent>
                        </v:textbox>
                      </v:rect>
                      <v:line id="Line 87" o:spid="_x0000_s3690" style="position:absolute;visibility:visible;mso-wrap-style:square" from="31575,30257" to="44053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" strokecolor="#903" strokeweight="1.5pt"/>
                      <v:line id="Line 88" o:spid="_x0000_s3691" style="position:absolute;flip:x;visibility:visible;mso-wrap-style:square" from="42973,30257" to="44053,30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" strokecolor="#903" strokeweight="1.5pt"/>
                      <v:line id="Line 89" o:spid="_x0000_s3692" style="position:absolute;flip:x y;visibility:visible;mso-wrap-style:square" from="42973,29813" to="44053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" strokecolor="#903" strokeweight="1.5pt"/>
                      <v:rect id="Rectangle 3169" o:spid="_x0000_s3693" style="position:absolute;left:33426;top:28171;width:12955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      <v:textbox inset="0,0,0,0">
                          <w:txbxContent>
                            <w:p w14:paraId="7C6D11A8" w14:textId="6631265B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queryApplicationDetails</w:t>
                              </w:r>
                            </w:p>
                          </w:txbxContent>
                        </v:textbox>
                      </v:rect>
                      <v:line id="Line 91" o:spid="_x0000_s3694" style="position:absolute;flip:x;visibility:visible;mso-wrap-style:square" from="31607,33416" to="44053,3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" strokecolor="#903" strokeweight="1.5pt">
                        <v:stroke dashstyle="3 1"/>
                      </v:line>
                      <v:line id="Line 92" o:spid="_x0000_s3695" style="position:absolute;visibility:visible;mso-wrap-style:square" from="31607,33416" to="32686,33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" strokecolor="#903" strokeweight="1.5pt"/>
                      <v:line id="Line 93" o:spid="_x0000_s3696" style="position:absolute;flip:y;visibility:visible;mso-wrap-style:square" from="31607,32956" to="32686,3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" strokecolor="#903" strokeweight="1.5pt"/>
                      <v:rect id="Rectangle 3173" o:spid="_x0000_s3697" style="position:absolute;left:34489;top:30965;width:6000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      <v:textbox inset="0,0,0,0">
                          <w:txbxContent>
                            <w:p w14:paraId="7F4B5715" w14:textId="0699689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95" o:spid="_x0000_s3698" style="position:absolute;flip:x;visibility:visible;mso-wrap-style:square" from="13716,42275" to="30638,42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" strokecolor="#903" strokeweight="1.5pt"/>
                      <v:line id="Line 96" o:spid="_x0000_s3699" style="position:absolute;visibility:visible;mso-wrap-style:square" from="13716,42275" to="14795,42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" strokecolor="#903" strokeweight="1.5pt"/>
                      <v:line id="Line 97" o:spid="_x0000_s3700" style="position:absolute;flip:y;visibility:visible;mso-wrap-style:square" from="13716,41830" to="14795,42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" strokecolor="#903" strokeweight="1.5pt"/>
                      <v:rect id="Rectangle 3177" o:spid="_x0000_s3701" style="position:absolute;left:15395;top:40202;width:14256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      <v:textbox inset="0,0,0,0">
                          <w:txbxContent>
                            <w:p w14:paraId="0858C6FB" w14:textId="464D780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application details</w:t>
                              </w:r>
                            </w:p>
                          </w:txbxContent>
                        </v:textbox>
                      </v:rect>
                      <v:line id="Line 99" o:spid="_x0000_s3702" style="position:absolute;flip:x;visibility:visible;mso-wrap-style:square" from="13716,53736" to="30638,53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" strokecolor="#903" strokeweight="1.5pt"/>
                      <v:line id="Line 100" o:spid="_x0000_s3703" style="position:absolute;visibility:visible;mso-wrap-style:square" from="13716,53736" to="14795,54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" strokecolor="#903" strokeweight="1.5pt"/>
                      <v:line id="Line 101" o:spid="_x0000_s3704" style="position:absolute;flip:y;visibility:visible;mso-wrap-style:square" from="13716,53276" to="14795,53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" strokecolor="#903" strokeweight="1.5pt"/>
                      <v:rect id="Rectangle 3181" o:spid="_x0000_s3705" style="position:absolute;left:16363;top:51645;width:12336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IV9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4DNOYni+CU9Azh4AAAD//wMAUEsBAi0AFAAGAAgAAAAhANvh9svuAAAAhQEAABMAAAAAAAAA&#10;AAAAAAAAAAAAAFtDb250ZW50X1R5cGVzXS54bWxQSwECLQAUAAYACAAAACEAWvQsW78AAAAVAQAA&#10;CwAAAAAAAAAAAAAAAAAfAQAAX3JlbHMvLnJlbHNQSwECLQAUAAYACAAAACEATGSFfcYAAADdAAAA&#10;DwAAAAAAAAAAAAAAAAAHAgAAZHJzL2Rvd25yZXYueG1sUEsFBgAAAAADAAMAtwAAAPoCAAAAAA==&#10;" filled="f" stroked="f">
                        <v:textbox inset="0,0,0,0">
                          <w:txbxContent>
                            <w:p w14:paraId="50D63285" w14:textId="2501F62A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not found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71127861" w14:textId="10FE0D29" w:rsidR="00D65AAE" w:rsidRPr="00171A8B" w:rsidRDefault="0034368B" w:rsidP="00171A8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37" behindDoc="0" locked="0" layoutInCell="1" allowOverlap="1" wp14:anchorId="121149EF" wp14:editId="0F378990">
                <wp:simplePos x="0" y="0"/>
                <wp:positionH relativeFrom="margin">
                  <wp:align>center</wp:align>
                </wp:positionH>
                <wp:positionV relativeFrom="paragraph">
                  <wp:posOffset>203744</wp:posOffset>
                </wp:positionV>
                <wp:extent cx="4800600" cy="457200"/>
                <wp:effectExtent l="0" t="0" r="0" b="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0077CC" w14:textId="7D9FD585" w:rsidR="00AC4EF1" w:rsidRPr="003E79E7" w:rsidRDefault="00AC4EF1" w:rsidP="00DF297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53" w:name="_Toc11520170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View application details</w:t>
                            </w:r>
                            <w:bookmarkEnd w:id="1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1149EF" id="Text Box 217" o:spid="_x0000_s3706" type="#_x0000_t202" style="position:absolute;margin-left:0;margin-top:16.05pt;width:378pt;height:36pt;z-index:251651137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" stroked="f">
                <v:textbox inset="0,0,0,0">
                  <w:txbxContent>
                    <w:p w14:paraId="6B0077CC" w14:textId="7D9FD585" w:rsidR="00AC4EF1" w:rsidRPr="003E79E7" w:rsidRDefault="00AC4EF1" w:rsidP="00DF297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54" w:name="_Toc115201702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47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View application details</w:t>
                      </w:r>
                      <w:bookmarkEnd w:id="154"/>
                    </w:p>
                  </w:txbxContent>
                </v:textbox>
                <w10:wrap anchorx="margin"/>
              </v:shape>
            </w:pict>
          </mc:Fallback>
        </mc:AlternateContent>
      </w:r>
      <w:r w:rsidR="00171A8B">
        <w:rPr>
          <w:noProof/>
        </w:rPr>
        <mc:AlternateContent>
          <mc:Choice Requires="wps">
            <w:drawing>
              <wp:anchor distT="0" distB="0" distL="114300" distR="114300" simplePos="0" relativeHeight="251651099" behindDoc="0" locked="0" layoutInCell="1" allowOverlap="1" wp14:anchorId="4B09DEF0" wp14:editId="5B21D7BE">
                <wp:simplePos x="0" y="0"/>
                <wp:positionH relativeFrom="margin">
                  <wp:posOffset>657225</wp:posOffset>
                </wp:positionH>
                <wp:positionV relativeFrom="paragraph">
                  <wp:posOffset>212634</wp:posOffset>
                </wp:positionV>
                <wp:extent cx="4627880" cy="457200"/>
                <wp:effectExtent l="0" t="0" r="1270" b="0"/>
                <wp:wrapNone/>
                <wp:docPr id="4604" name="Text Box 4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88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EDFC0E" w14:textId="290F5D35" w:rsidR="00171A8B" w:rsidRPr="00171A8B" w:rsidRDefault="00171A8B" w:rsidP="00171A8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55" w:name="_Toc98702761"/>
                            <w:r w:rsidRPr="00171A8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D225FA" w:rsidRPr="00D225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1 ของยูสเคส </w:t>
                            </w:r>
                            <w:r w:rsidR="00D225FA" w:rsidRPr="00D225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View application details</w:t>
                            </w:r>
                            <w:r w:rsidRPr="00171A8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09DEF0" id="Text Box 4604" o:spid="_x0000_s3707" type="#_x0000_t202" style="position:absolute;margin-left:51.75pt;margin-top:16.75pt;width:364.4pt;height:36pt;z-index:251651099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" stroked="f">
                <v:textbox inset="0,0,0,0">
                  <w:txbxContent>
                    <w:p w14:paraId="07EDFC0E" w14:textId="290F5D35" w:rsidR="00171A8B" w:rsidRPr="00171A8B" w:rsidRDefault="00171A8B" w:rsidP="00171A8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56" w:name="_Toc98702761"/>
                      <w:r w:rsidRPr="00171A8B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D225FA" w:rsidRPr="00D225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1 ของยูสเคส </w:t>
                      </w:r>
                      <w:r w:rsidR="00D225FA" w:rsidRPr="00D225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View application details</w:t>
                      </w:r>
                      <w:r w:rsidRPr="00171A8B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bookmarkEnd w:id="156"/>
                    </w:p>
                  </w:txbxContent>
                </v:textbox>
                <w10:wrap anchorx="margin"/>
              </v:shape>
            </w:pict>
          </mc:Fallback>
        </mc:AlternateContent>
      </w:r>
      <w:r w:rsidR="00D65AAE"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1D0E55E7" w14:textId="77777777" w:rsidR="00171A8B" w:rsidRDefault="00171A8B" w:rsidP="00D65AA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0012F7A9" w14:textId="5D3B5A2C" w:rsidR="0034368B" w:rsidRDefault="00954CF8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54CF8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lastRenderedPageBreak/>
        <w:drawing>
          <wp:inline distT="0" distB="0" distL="0" distR="0" wp14:anchorId="5272F5C3" wp14:editId="3701D9AE">
            <wp:extent cx="5538509" cy="421200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2886" r="23260" b="23040"/>
                    <a:stretch/>
                  </pic:blipFill>
                  <pic:spPr bwMode="auto">
                    <a:xfrm>
                      <a:off x="0" y="0"/>
                      <a:ext cx="5538509" cy="42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EFE7C" w14:textId="447819BE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7" w:name="_Toc115201703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application details</w:t>
      </w:r>
      <w:bookmarkEnd w:id="157"/>
    </w:p>
    <w:p w14:paraId="1ABBF816" w14:textId="6479CCE2" w:rsidR="00171A8B" w:rsidRPr="00171A8B" w:rsidRDefault="00171A8B" w:rsidP="00171A8B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4C7E2209" w14:textId="704F1360" w:rsidR="00EB486E" w:rsidRPr="009F1F59" w:rsidRDefault="00AF497C" w:rsidP="00AF497C">
      <w:pPr>
        <w:jc w:val="center"/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4A72DD5" wp14:editId="5D08AF77">
            <wp:extent cx="2614012" cy="5655600"/>
            <wp:effectExtent l="0" t="0" r="0" b="2540"/>
            <wp:docPr id="207" name="Graphic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E581" w14:textId="3818B3D7" w:rsidR="00AC4EF1" w:rsidRPr="003E79E7" w:rsidRDefault="00AC4EF1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8" w:name="_Toc115201704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Cancel service</w:t>
      </w:r>
      <w:bookmarkEnd w:id="158"/>
    </w:p>
    <w:p w14:paraId="5CE9928E" w14:textId="04064213" w:rsidR="00D225FA" w:rsidRDefault="00D225F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21851A" w14:textId="43FC2B1C" w:rsidR="00AF497C" w:rsidRDefault="00AF497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C0EA3F8" w14:textId="18B52FEC" w:rsidR="00AF497C" w:rsidRDefault="00AF497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FC2781" w14:textId="77777777" w:rsidR="00AF497C" w:rsidRPr="009F1F59" w:rsidRDefault="00AF497C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B0FF34C" w14:textId="6612299D" w:rsidR="00F47A08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197DF1" w:rsidRPr="008053FE">
        <w:rPr>
          <w:rFonts w:ascii="TH SarabunPSK" w:hAnsi="TH SarabunPSK" w:cs="TH SarabunPSK"/>
          <w:b/>
          <w:bCs/>
          <w:sz w:val="32"/>
          <w:szCs w:val="32"/>
        </w:rPr>
        <w:t>Cancel service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47A08" w14:paraId="5329BA11" w14:textId="77777777" w:rsidTr="00F47A08">
        <w:tc>
          <w:tcPr>
            <w:tcW w:w="4675" w:type="dxa"/>
          </w:tcPr>
          <w:p w14:paraId="73054A60" w14:textId="77777777" w:rsidR="00F248BF" w:rsidRDefault="00F248BF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052FB00" w14:textId="77777777" w:rsidR="00F248BF" w:rsidRDefault="00F248BF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1A3D430" w14:textId="2D033D4A" w:rsidR="00F47A08" w:rsidRPr="009F1F59" w:rsidRDefault="00F47A08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50FF905" w14:textId="77777777" w:rsidR="00F47A08" w:rsidRPr="009F1F59" w:rsidRDefault="00F47A08" w:rsidP="00F47A08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00D12EE1" w14:textId="3A7414E7" w:rsidR="00F47A08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Cancel school bus</w:t>
            </w:r>
          </w:p>
          <w:p w14:paraId="1252BCF5" w14:textId="77777777" w:rsidR="00F248BF" w:rsidRPr="00F248BF" w:rsidRDefault="00F248BF" w:rsidP="00F47A08">
            <w:pPr>
              <w:rPr>
                <w:rFonts w:ascii="TH SarabunPSK" w:hAnsi="TH SarabunPSK" w:cs="TH SarabunPSK"/>
                <w:sz w:val="18"/>
                <w:szCs w:val="18"/>
              </w:rPr>
            </w:pPr>
          </w:p>
          <w:p w14:paraId="74001D2A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ผู้ใช้กรอกข้อมูลขอยกการใช้บริการ</w:t>
            </w:r>
          </w:p>
          <w:p w14:paraId="436BD3A3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1AA2F181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ระบบรับข้อมูลขอยกการใช้บริการ</w:t>
            </w:r>
          </w:p>
          <w:p w14:paraId="78179ACE" w14:textId="77777777" w:rsidR="00F47A08" w:rsidRPr="009F1F59" w:rsidRDefault="00F47A08" w:rsidP="00F47A08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ระบบตรวจสอบสถานะการบันทึกข้อมูลโดย</w:t>
            </w:r>
          </w:p>
          <w:p w14:paraId="3C9AD2D6" w14:textId="77777777" w:rsidR="00F47A08" w:rsidRPr="009F1F59" w:rsidRDefault="00F47A08" w:rsidP="00F47A08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ระบบบันทึกข้อมูลการขอยกเลิกสัญญาในฐานข้อมูล</w:t>
            </w:r>
          </w:p>
          <w:p w14:paraId="1A973B47" w14:textId="52B81BFC" w:rsidR="00F47A08" w:rsidRDefault="00F47A08" w:rsidP="00F47A08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5.2 </w:t>
            </w:r>
            <w:r w:rsidR="00F248BF">
              <w:rPr>
                <w:rFonts w:ascii="TH SarabunPSK" w:eastAsia="Times New Roman" w:hAnsi="TH SarabunPSK" w:cs="TH SarabunPSK"/>
                <w:sz w:val="24"/>
                <w:szCs w:val="24"/>
              </w:rPr>
              <w:t>–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ระบบคืนค่าสถานะการบันทึกข้อมูลขอยกเลิก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การใช้บริการ</w:t>
            </w:r>
          </w:p>
          <w:p w14:paraId="118CD073" w14:textId="77777777" w:rsidR="00F248BF" w:rsidRPr="00F248BF" w:rsidRDefault="00F248BF" w:rsidP="00F47A08">
            <w:pPr>
              <w:rPr>
                <w:rFonts w:ascii="TH SarabunPSK" w:eastAsia="Times New Roman" w:hAnsi="TH SarabunPSK" w:cs="TH SarabunPSK"/>
                <w:szCs w:val="22"/>
              </w:rPr>
            </w:pPr>
          </w:p>
          <w:p w14:paraId="36C9DCF9" w14:textId="3CB25F89" w:rsidR="00F47A08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ระบบแสดงข้อมูลขอยกเลิกสัญญาที่สมบูรณ์แล้ว</w:t>
            </w:r>
          </w:p>
          <w:p w14:paraId="2207E3C9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  <w:cs/>
              </w:rPr>
            </w:pPr>
          </w:p>
          <w:p w14:paraId="792F0F8D" w14:textId="5134AC35" w:rsidR="00F47A08" w:rsidRPr="009F1F59" w:rsidRDefault="00F47A08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D747EEC" w14:textId="1B3E4898" w:rsidR="00F47A08" w:rsidRPr="009F1F59" w:rsidRDefault="00F47A08" w:rsidP="00F47A08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 กรณีที่ผู้ใช้กรอกข้อมูลไม่ครบถ้วนระบบแสดงข้อความ“กรุณากรอกข้อมูลให้ครบถ้วน”</w:t>
            </w:r>
          </w:p>
          <w:p w14:paraId="669DB477" w14:textId="77777777" w:rsidR="00F47A08" w:rsidRDefault="00F47A08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4B212F8B" w14:textId="78A929E5" w:rsidR="00F47A08" w:rsidRDefault="00F47A08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47A0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085" behindDoc="0" locked="0" layoutInCell="1" allowOverlap="1" wp14:anchorId="45BF036A" wp14:editId="1BD51061">
                      <wp:simplePos x="0" y="0"/>
                      <wp:positionH relativeFrom="column">
                        <wp:posOffset>-205105</wp:posOffset>
                      </wp:positionH>
                      <wp:positionV relativeFrom="paragraph">
                        <wp:posOffset>-635</wp:posOffset>
                      </wp:positionV>
                      <wp:extent cx="3468221" cy="4109851"/>
                      <wp:effectExtent l="0" t="0" r="18415" b="24130"/>
                      <wp:wrapNone/>
                      <wp:docPr id="4277" name="Group 8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68221" cy="4109851"/>
                                <a:chOff x="0" y="0"/>
                                <a:chExt cx="5122502" cy="5918200"/>
                              </a:xfrm>
                            </wpg:grpSpPr>
                            <wps:wsp>
                              <wps:cNvPr id="4278" name="Rectangle 42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620650"/>
                                  <a:ext cx="48463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F98FA0" w14:textId="4B4C2391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9" name="Line 6"/>
                              <wps:cNvCnPr/>
                              <wps:spPr bwMode="auto">
                                <a:xfrm>
                                  <a:off x="223838" y="933450"/>
                                  <a:ext cx="0" cy="4984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280" name="Group 42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82845"/>
                                  <a:ext cx="322263" cy="444501"/>
                                  <a:chOff x="63500" y="82550"/>
                                  <a:chExt cx="203" cy="280"/>
                                </a:xfrm>
                              </wpg:grpSpPr>
                              <wps:wsp>
                                <wps:cNvPr id="4281" name="Oval 42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6" y="825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82" name="Line 8"/>
                                <wps:cNvCnPr/>
                                <wps:spPr bwMode="auto">
                                  <a:xfrm>
                                    <a:off x="63601" y="82642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3" name="Line 9"/>
                                <wps:cNvCnPr/>
                                <wps:spPr bwMode="auto">
                                  <a:xfrm>
                                    <a:off x="63528" y="82667"/>
                                    <a:ext cx="14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4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82729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85" name="Group 42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82845"/>
                                  <a:ext cx="322263" cy="444501"/>
                                  <a:chOff x="63500" y="82550"/>
                                  <a:chExt cx="203" cy="280"/>
                                </a:xfrm>
                              </wpg:grpSpPr>
                              <wps:wsp>
                                <wps:cNvPr id="4286" name="Oval 42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6" y="825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87" name="Line 13"/>
                                <wps:cNvCnPr/>
                                <wps:spPr bwMode="auto">
                                  <a:xfrm>
                                    <a:off x="63601" y="82642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8" name="Line 14"/>
                                <wps:cNvCnPr/>
                                <wps:spPr bwMode="auto">
                                  <a:xfrm>
                                    <a:off x="63528" y="82667"/>
                                    <a:ext cx="14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9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82729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290" name="Rectangle 42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620650"/>
                                  <a:ext cx="48463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079883" w14:textId="42FD448C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91" name="Rectangle 42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2" name="Rectangle 42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7732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3" name="Rectangle 42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4" name="Rectangle 42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7732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5" name="Rectangle 42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6791" y="547636"/>
                                  <a:ext cx="1800458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729396" w14:textId="093B84A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CancelSeviceSchoolBusPage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96" name="Line 23"/>
                              <wps:cNvCnPr/>
                              <wps:spPr bwMode="auto">
                                <a:xfrm>
                                  <a:off x="1423988" y="858837"/>
                                  <a:ext cx="0" cy="50593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297" name="Group 42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1725" y="34925"/>
                                  <a:ext cx="646113" cy="420688"/>
                                  <a:chOff x="1101725" y="34925"/>
                                  <a:chExt cx="407" cy="265"/>
                                </a:xfrm>
                              </wpg:grpSpPr>
                              <wps:wsp>
                                <wps:cNvPr id="4298" name="Oval 42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1860" y="34925"/>
                                    <a:ext cx="272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99" name="Line 25"/>
                                <wps:cNvCnPr/>
                                <wps:spPr bwMode="auto">
                                  <a:xfrm>
                                    <a:off x="1101725" y="34988"/>
                                    <a:ext cx="0" cy="1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00" name="Line 26"/>
                                <wps:cNvCnPr/>
                                <wps:spPr bwMode="auto">
                                  <a:xfrm>
                                    <a:off x="1101726" y="35058"/>
                                    <a:ext cx="13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301" name="Group 43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1725" y="34925"/>
                                  <a:ext cx="646113" cy="420688"/>
                                  <a:chOff x="1101725" y="34925"/>
                                  <a:chExt cx="407" cy="265"/>
                                </a:xfrm>
                              </wpg:grpSpPr>
                              <wps:wsp>
                                <wps:cNvPr id="4302" name="Oval 43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1860" y="34925"/>
                                    <a:ext cx="272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03" name="Line 29"/>
                                <wps:cNvCnPr/>
                                <wps:spPr bwMode="auto">
                                  <a:xfrm>
                                    <a:off x="1101725" y="34988"/>
                                    <a:ext cx="0" cy="1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04" name="Line 30"/>
                                <wps:cNvCnPr/>
                                <wps:spPr bwMode="auto">
                                  <a:xfrm>
                                    <a:off x="1101726" y="35058"/>
                                    <a:ext cx="13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305" name="Rectangle 4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6601" y="547602"/>
                                  <a:ext cx="1800458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94AB98" w14:textId="4B5CD3AF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CancelSeviceSchoolBusPage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06" name="Rectangle 4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07" name="Rectangle 4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773237"/>
                                  <a:ext cx="77788" cy="644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08" name="Rectangle 43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27130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09" name="Rectangle 43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4197350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0" name="Rectangle 43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5307012"/>
                                  <a:ext cx="77788" cy="331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1" name="Rectangle 43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2" name="Rectangle 43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773237"/>
                                  <a:ext cx="77788" cy="644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3" name="Rectangle 43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27130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4" name="Rectangle 43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4197350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5" name="Rectangle 43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5307012"/>
                                  <a:ext cx="77788" cy="331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6" name="Rectangle 43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90281" y="546048"/>
                                  <a:ext cx="7132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87D8B5" w14:textId="4331B252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17" name="Rectangle 43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1759" y="695260"/>
                                  <a:ext cx="1950420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918694" w14:textId="6492D425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CancelSeviceSchoolBusController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18" name="Line 45"/>
                              <wps:cNvCnPr/>
                              <wps:spPr bwMode="auto">
                                <a:xfrm>
                                  <a:off x="3348038" y="858837"/>
                                  <a:ext cx="0" cy="50593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19" name="Group 43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33725" y="0"/>
                                  <a:ext cx="431800" cy="452438"/>
                                  <a:chOff x="3133725" y="0"/>
                                  <a:chExt cx="272" cy="285"/>
                                </a:xfrm>
                              </wpg:grpSpPr>
                              <wps:wsp>
                                <wps:cNvPr id="4320" name="Oval 43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3725" y="22"/>
                                    <a:ext cx="272" cy="26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21" name="Line 47"/>
                                <wps:cNvCnPr/>
                                <wps:spPr bwMode="auto">
                                  <a:xfrm flipH="1">
                                    <a:off x="3133833" y="0"/>
                                    <a:ext cx="59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22" name="Line 48"/>
                                <wps:cNvCnPr/>
                                <wps:spPr bwMode="auto">
                                  <a:xfrm flipH="1" flipV="1">
                                    <a:off x="3133833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323" name="Group 432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33725" y="0"/>
                                  <a:ext cx="431800" cy="452438"/>
                                  <a:chOff x="3133725" y="0"/>
                                  <a:chExt cx="272" cy="285"/>
                                </a:xfrm>
                              </wpg:grpSpPr>
                              <wps:wsp>
                                <wps:cNvPr id="4324" name="Oval 43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3725" y="22"/>
                                    <a:ext cx="272" cy="26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25" name="Line 51"/>
                                <wps:cNvCnPr/>
                                <wps:spPr bwMode="auto">
                                  <a:xfrm flipH="1">
                                    <a:off x="3133833" y="0"/>
                                    <a:ext cx="59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26" name="Line 52"/>
                                <wps:cNvCnPr/>
                                <wps:spPr bwMode="auto">
                                  <a:xfrm flipH="1" flipV="1">
                                    <a:off x="3133833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327" name="Rectangle 43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90281" y="546048"/>
                                  <a:ext cx="7132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E481C2" w14:textId="6FE17FE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28" name="Rectangle 43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1759" y="695260"/>
                                  <a:ext cx="1950420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52A679" w14:textId="38F4D9C6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CancelSeviceSchoolBusController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29" name="Rectangle 43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2713037"/>
                                  <a:ext cx="76200" cy="1300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0" name="Rectangle 43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4197350"/>
                                  <a:ext cx="76200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1" name="Rectangle 43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2713037"/>
                                  <a:ext cx="76200" cy="1300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2" name="Rectangle 43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4197350"/>
                                  <a:ext cx="76200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3" name="Rectangle 43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5143" y="703193"/>
                                  <a:ext cx="797359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2C9563C" w14:textId="24534963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34" name="Line 61"/>
                              <wps:cNvCnPr/>
                              <wps:spPr bwMode="auto">
                                <a:xfrm>
                                  <a:off x="4691063" y="1016000"/>
                                  <a:ext cx="0" cy="4902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35" name="Group 43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29138" y="168275"/>
                                  <a:ext cx="322263" cy="442913"/>
                                  <a:chOff x="4529138" y="168275"/>
                                  <a:chExt cx="203" cy="279"/>
                                </a:xfrm>
                              </wpg:grpSpPr>
                              <wps:wsp>
                                <wps:cNvPr id="4336" name="Oval 43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29195" y="168275"/>
                                    <a:ext cx="92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37" name="Line 63"/>
                                <wps:cNvCnPr/>
                                <wps:spPr bwMode="auto">
                                  <a:xfrm>
                                    <a:off x="4529240" y="168366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38" name="Line 64"/>
                                <wps:cNvCnPr/>
                                <wps:spPr bwMode="auto">
                                  <a:xfrm>
                                    <a:off x="4529166" y="168390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39" name="Freeform 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529138" y="168453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340" name="Group 43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29138" y="168275"/>
                                  <a:ext cx="322263" cy="442913"/>
                                  <a:chOff x="4529138" y="168275"/>
                                  <a:chExt cx="203" cy="279"/>
                                </a:xfrm>
                              </wpg:grpSpPr>
                              <wps:wsp>
                                <wps:cNvPr id="4341" name="Oval 43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29195" y="168275"/>
                                    <a:ext cx="92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42" name="Line 68"/>
                                <wps:cNvCnPr/>
                                <wps:spPr bwMode="auto">
                                  <a:xfrm>
                                    <a:off x="4529240" y="168366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43" name="Line 69"/>
                                <wps:cNvCnPr/>
                                <wps:spPr bwMode="auto">
                                  <a:xfrm>
                                    <a:off x="4529166" y="168390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44" name="Freeform 7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529138" y="168453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345" name="Rectangle 43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5126" y="703193"/>
                                  <a:ext cx="797359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E1EC8" w14:textId="2A33273E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46" name="Rectangle 43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6613" y="3413125"/>
                                  <a:ext cx="77788" cy="301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47" name="Rectangle 43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6613" y="3413125"/>
                                  <a:ext cx="77788" cy="301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48" name="Line 75"/>
                              <wps:cNvCnPr/>
                              <wps:spPr bwMode="auto">
                                <a:xfrm>
                                  <a:off x="268288" y="1239837"/>
                                  <a:ext cx="11080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9" name="Line 76"/>
                              <wps:cNvCnPr/>
                              <wps:spPr bwMode="auto">
                                <a:xfrm flipH="1">
                                  <a:off x="1268413" y="1239837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0" name="Line 77"/>
                              <wps:cNvCnPr/>
                              <wps:spPr bwMode="auto">
                                <a:xfrm flipH="1" flipV="1">
                                  <a:off x="1268413" y="11953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1" name="Rectangle 43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2347" y="1034951"/>
                                  <a:ext cx="605334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EF901B" w14:textId="07754BEB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52" name="Line 79"/>
                              <wps:cNvCnPr/>
                              <wps:spPr bwMode="auto">
                                <a:xfrm>
                                  <a:off x="268288" y="1771650"/>
                                  <a:ext cx="11080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3" name="Line 80"/>
                              <wps:cNvCnPr/>
                              <wps:spPr bwMode="auto">
                                <a:xfrm flipH="1">
                                  <a:off x="1268413" y="17716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4" name="Line 81"/>
                              <wps:cNvCnPr/>
                              <wps:spPr bwMode="auto">
                                <a:xfrm flipH="1" flipV="1">
                                  <a:off x="1268413" y="172720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5" name="Rectangle 43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856" y="1554016"/>
                                  <a:ext cx="1175007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785784" w14:textId="39EE3A6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request Cancel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56" name="Line 83"/>
                              <wps:cNvCnPr/>
                              <wps:spPr bwMode="auto">
                                <a:xfrm>
                                  <a:off x="1471613" y="2084387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7" name="Line 84"/>
                              <wps:cNvCnPr/>
                              <wps:spPr bwMode="auto">
                                <a:xfrm>
                                  <a:off x="1919288" y="2084387"/>
                                  <a:ext cx="0" cy="904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8" name="Line 85"/>
                              <wps:cNvCnPr/>
                              <wps:spPr bwMode="auto">
                                <a:xfrm flipH="1">
                                  <a:off x="1474788" y="2174875"/>
                                  <a:ext cx="444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9" name="Line 86"/>
                              <wps:cNvCnPr/>
                              <wps:spPr bwMode="auto">
                                <a:xfrm>
                                  <a:off x="1474788" y="2174875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0" name="Line 87"/>
                              <wps:cNvCnPr/>
                              <wps:spPr bwMode="auto">
                                <a:xfrm flipV="1">
                                  <a:off x="1474788" y="2128837"/>
                                  <a:ext cx="106363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1" name="Rectangle 43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85608" y="1917519"/>
                                  <a:ext cx="705004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C23899" w14:textId="03437EED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62" name="Line 89"/>
                              <wps:cNvCnPr/>
                              <wps:spPr bwMode="auto">
                                <a:xfrm>
                                  <a:off x="1468438" y="2711450"/>
                                  <a:ext cx="18319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3" name="Line 90"/>
                              <wps:cNvCnPr/>
                              <wps:spPr bwMode="auto">
                                <a:xfrm flipH="1">
                                  <a:off x="3192463" y="27114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4" name="Line 91"/>
                              <wps:cNvCnPr/>
                              <wps:spPr bwMode="auto">
                                <a:xfrm flipH="1" flipV="1">
                                  <a:off x="3192463" y="266700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5" name="Rectangle 4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31620" y="2480865"/>
                                  <a:ext cx="1246330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0210A9" w14:textId="5FBE2DD2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doAddRequestCancel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66" name="Line 93"/>
                              <wps:cNvCnPr/>
                              <wps:spPr bwMode="auto">
                                <a:xfrm>
                                  <a:off x="3395663" y="3024187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7" name="Line 94"/>
                              <wps:cNvCnPr/>
                              <wps:spPr bwMode="auto">
                                <a:xfrm>
                                  <a:off x="3843338" y="3024187"/>
                                  <a:ext cx="0" cy="889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8" name="Line 95"/>
                              <wps:cNvCnPr/>
                              <wps:spPr bwMode="auto">
                                <a:xfrm flipH="1">
                                  <a:off x="3398838" y="3113087"/>
                                  <a:ext cx="444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9" name="Line 96"/>
                              <wps:cNvCnPr/>
                              <wps:spPr bwMode="auto">
                                <a:xfrm>
                                  <a:off x="3398838" y="3113087"/>
                                  <a:ext cx="106363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0" name="Line 97"/>
                              <wps:cNvCnPr/>
                              <wps:spPr bwMode="auto">
                                <a:xfrm flipV="1">
                                  <a:off x="3398838" y="3068637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1" name="Rectangle 43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3588" y="2844528"/>
                                  <a:ext cx="1175007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45FD62" w14:textId="4F690717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addRequestCancel()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72" name="Line 99"/>
                              <wps:cNvCnPr/>
                              <wps:spPr bwMode="auto">
                                <a:xfrm>
                                  <a:off x="3392488" y="3411537"/>
                                  <a:ext cx="1249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3" name="Line 100"/>
                              <wps:cNvCnPr/>
                              <wps:spPr bwMode="auto">
                                <a:xfrm flipH="1">
                                  <a:off x="4535488" y="3411537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4" name="Line 101"/>
                              <wps:cNvCnPr/>
                              <wps:spPr bwMode="auto">
                                <a:xfrm flipH="1" flipV="1">
                                  <a:off x="4535488" y="3367087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5" name="Rectangle 43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0413" y="3206443"/>
                                  <a:ext cx="117409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167837" w14:textId="0B41D1A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insert requestCancel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76" name="Line 103"/>
                              <wps:cNvCnPr/>
                              <wps:spPr bwMode="auto">
                                <a:xfrm flipH="1">
                                  <a:off x="3395663" y="3725862"/>
                                  <a:ext cx="12461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7" name="Line 104"/>
                              <wps:cNvCnPr/>
                              <wps:spPr bwMode="auto">
                                <a:xfrm>
                                  <a:off x="3395663" y="3725862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8" name="Line 105"/>
                              <wps:cNvCnPr/>
                              <wps:spPr bwMode="auto">
                                <a:xfrm flipV="1">
                                  <a:off x="3395663" y="3679825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9" name="Rectangle 43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12471" y="3530264"/>
                                  <a:ext cx="562357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0E80C3" w14:textId="7714CB6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80" name="Line 107"/>
                              <wps:cNvCnPr/>
                              <wps:spPr bwMode="auto">
                                <a:xfrm>
                                  <a:off x="1471613" y="5305425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1" name="Line 108"/>
                              <wps:cNvCnPr/>
                              <wps:spPr bwMode="auto">
                                <a:xfrm>
                                  <a:off x="1919288" y="5305425"/>
                                  <a:ext cx="0" cy="904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2" name="Line 109"/>
                              <wps:cNvCnPr/>
                              <wps:spPr bwMode="auto">
                                <a:xfrm flipH="1">
                                  <a:off x="1474788" y="5395912"/>
                                  <a:ext cx="444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3" name="Line 110"/>
                              <wps:cNvCnPr/>
                              <wps:spPr bwMode="auto">
                                <a:xfrm>
                                  <a:off x="1474788" y="5395912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4" name="Line 111"/>
                              <wps:cNvCnPr/>
                              <wps:spPr bwMode="auto">
                                <a:xfrm flipV="1">
                                  <a:off x="1474788" y="5351462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5" name="Rectangle 43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0221" y="5082687"/>
                                  <a:ext cx="1501449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6EAE2E" w14:textId="73CC4984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show false script message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86" name="Line 113"/>
                              <wps:cNvCnPr/>
                              <wps:spPr bwMode="auto">
                                <a:xfrm flipH="1">
                                  <a:off x="1471613" y="4195762"/>
                                  <a:ext cx="1828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7" name="Line 114"/>
                              <wps:cNvCnPr/>
                              <wps:spPr bwMode="auto">
                                <a:xfrm>
                                  <a:off x="1471613" y="4195762"/>
                                  <a:ext cx="106363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8" name="Line 115"/>
                              <wps:cNvCnPr/>
                              <wps:spPr bwMode="auto">
                                <a:xfrm flipV="1">
                                  <a:off x="1471613" y="4151312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9" name="Rectangle 43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14187" y="3990595"/>
                                  <a:ext cx="1687072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1CDF6B" w14:textId="7F2D4D27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requestCancel details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45BF036A" id="Group 856" o:spid="_x0000_s3708" style="position:absolute;margin-left:-16.15pt;margin-top:-.05pt;width:273.1pt;height:323.6pt;z-index:251651085;mso-width-relative:margin" coordsize="51225,59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">
                      <v:rect id="Rectangle 4278" o:spid="_x0000_s3709" style="position:absolute;top:6206;width:4846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Twg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KaE8IMMAAADdAAAADwAA&#10;AAAAAAAAAAAAAAAHAgAAZHJzL2Rvd25yZXYueG1sUEsFBgAAAAADAAMAtwAAAPcCAAAAAA==&#10;" filled="f" stroked="f">
                        <v:textbox inset="0,0,0,0">
                          <w:txbxContent>
                            <w:p w14:paraId="0EF98FA0" w14:textId="4B4C2391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710" style="position:absolute;visibility:visible;mso-wrap-style:square" from="2238,9334" to="2238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" strokeweight="1.5pt">
                        <v:stroke dashstyle="3 1"/>
                      </v:line>
                      <v:group id="Group 4280" o:spid="_x0000_s3711" style="position:absolute;left:635;top:828;width:3222;height:4445" coordorigin="63500,82550" coordsize="203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">
                        <v:oval id="Oval 4281" o:spid="_x0000_s3712" style="position:absolute;left:63556;top:825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" filled="f" strokecolor="#903" strokeweight="1.5pt"/>
                        <v:line id="Line 8" o:spid="_x0000_s3713" style="position:absolute;visibility:visible;mso-wrap-style:square" from="63601,82642" to="63601,827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" strokecolor="#903" strokeweight="1.5pt"/>
                        <v:line id="Line 9" o:spid="_x0000_s3714" style="position:absolute;visibility:visible;mso-wrap-style:square" from="63528,82667" to="63674,8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" strokecolor="#903" strokeweight="1.5pt"/>
                        <v:shape id="Freeform 10" o:spid="_x0000_s3715" style="position:absolute;left:63500;top:82729;width:203;height:10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group id="Group 4285" o:spid="_x0000_s3716" style="position:absolute;left:635;top:828;width:3222;height:4445" coordorigin="63500,82550" coordsize="203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">
                        <v:oval id="Oval 4286" o:spid="_x0000_s3717" style="position:absolute;left:63556;top:825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" filled="f" strokecolor="#903" strokeweight="1.5pt"/>
                        <v:line id="Line 13" o:spid="_x0000_s3718" style="position:absolute;visibility:visible;mso-wrap-style:square" from="63601,82642" to="63601,827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" strokecolor="#903" strokeweight="1.5pt"/>
                        <v:line id="Line 14" o:spid="_x0000_s3719" style="position:absolute;visibility:visible;mso-wrap-style:square" from="63528,82667" to="63674,8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" strokecolor="#903" strokeweight="1.5pt"/>
                        <v:shape id="Freeform 15" o:spid="_x0000_s3720" style="position:absolute;left:63500;top:82729;width:203;height:10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rect id="Rectangle 4290" o:spid="_x0000_s3721" style="position:absolute;top:6206;width:4846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9bc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n29bcwgAAAN0AAAAPAAAA&#10;AAAAAAAAAAAAAAcCAABkcnMvZG93bnJldi54bWxQSwUGAAAAAAMAAwC3AAAA9gIAAAAA&#10;" filled="f" stroked="f">
                        <v:textbox inset="0,0,0,0">
                          <w:txbxContent>
                            <w:p w14:paraId="17079883" w14:textId="42FD448C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4291" o:spid="_x0000_s3722" style="position:absolute;left:1809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yaK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" strokecolor="#903" strokeweight="1.5pt"/>
                      <v:rect id="Rectangle 4292" o:spid="_x0000_s3723" style="position:absolute;left:1809;top:17732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" strokecolor="#903" strokeweight="1.5pt"/>
                      <v:rect id="Rectangle 4293" o:spid="_x0000_s3724" style="position:absolute;left:1809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" strokecolor="#903" strokeweight="1.5pt"/>
                      <v:rect id="Rectangle 4294" o:spid="_x0000_s3725" style="position:absolute;left:1809;top:17732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" strokecolor="#903" strokeweight="1.5pt"/>
                      <v:rect id="Rectangle 4295" o:spid="_x0000_s3726" style="position:absolute;left:5967;top:5476;width:18005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HV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d6x1RMYAAADdAAAA&#10;DwAAAAAAAAAAAAAAAAAHAgAAZHJzL2Rvd25yZXYueG1sUEsFBgAAAAADAAMAtwAAAPoCAAAAAA==&#10;" filled="f" stroked="f">
                        <v:textbox inset="0,0,0,0">
                          <w:txbxContent>
                            <w:p w14:paraId="19729396" w14:textId="093B84A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CancelSeviceSchoolBusPage</w:t>
                              </w:r>
                            </w:p>
                          </w:txbxContent>
                        </v:textbox>
                      </v:rect>
                      <v:line id="Line 23" o:spid="_x0000_s3727" style="position:absolute;visibility:visible;mso-wrap-style:square" from="14239,8588" to="14239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" strokeweight="1.5pt">
                        <v:stroke dashstyle="3 1"/>
                      </v:line>
                      <v:group id="Group 4297" o:spid="_x0000_s3728" style="position:absolute;left:11017;top:349;width:6461;height:4207" coordorigin="11017,349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41C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rfR7AMeb8ITkMs7AAAA//8DAFBLAQItABQABgAIAAAAIQDb4fbL7gAAAIUBAAATAAAAAAAA&#10;AAAAAAAAAAAAAABbQ29udGVudF9UeXBlc10ueG1sUEsBAi0AFAAGAAgAAAAhAFr0LFu/AAAAFQEA&#10;AAsAAAAAAAAAAAAAAAAAHwEAAF9yZWxzLy5yZWxzUEsBAi0AFAAGAAgAAAAhAC4DjULHAAAA3QAA&#10;AA8AAAAAAAAAAAAAAAAABwIAAGRycy9kb3ducmV2LnhtbFBLBQYAAAAAAwADALcAAAD7AgAAAAA=&#10;">
                        <v:oval id="Oval 4298" o:spid="_x0000_s3729" style="position:absolute;left:11018;top:349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" fillcolor="#ffc" strokecolor="#1f1a17" strokeweight="1.5pt"/>
                        <v:line id="Line 25" o:spid="_x0000_s3730" style="position:absolute;visibility:visible;mso-wrap-style:square" from="11017,349" to="11017,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" strokecolor="#1f1a17" strokeweight="1.5pt"/>
                        <v:line id="Line 26" o:spid="_x0000_s3731" style="position:absolute;visibility:visible;mso-wrap-style:square" from="11017,350" to="11018,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" strokecolor="#1f1a17" strokeweight="1.5pt"/>
                      </v:group>
                      <v:group id="Group 4301" o:spid="_x0000_s3732" style="position:absolute;left:11017;top:349;width:6461;height:4207" coordorigin="11017,349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Sq3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GidwexOegFxeAQAA//8DAFBLAQItABQABgAIAAAAIQDb4fbL7gAAAIUBAAATAAAAAAAA&#10;AAAAAAAAAAAAAABbQ29udGVudF9UeXBlc10ueG1sUEsBAi0AFAAGAAgAAAAhAFr0LFu/AAAAFQEA&#10;AAsAAAAAAAAAAAAAAAAAHwEAAF9yZWxzLy5yZWxzUEsBAi0AFAAGAAgAAAAhAFBNKrfHAAAA3QAA&#10;AA8AAAAAAAAAAAAAAAAABwIAAGRycy9kb3ducmV2LnhtbFBLBQYAAAAAAwADALcAAAD7AgAAAAA=&#10;">
                        <v:oval id="Oval 4302" o:spid="_x0000_s3733" style="position:absolute;left:11018;top:349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" fillcolor="#ffc" strokecolor="#1f1a17" strokeweight="1.5pt"/>
                        <v:line id="Line 29" o:spid="_x0000_s3734" style="position:absolute;visibility:visible;mso-wrap-style:square" from="11017,349" to="11017,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" strokecolor="#1f1a17" strokeweight="1.5pt"/>
                        <v:line id="Line 30" o:spid="_x0000_s3735" style="position:absolute;visibility:visible;mso-wrap-style:square" from="11017,350" to="11018,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" strokecolor="#1f1a17" strokeweight="1.5pt"/>
                      </v:group>
                      <v:rect id="Rectangle 4305" o:spid="_x0000_s3736" style="position:absolute;left:5966;top:5476;width:1800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+9e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Ek3h/014AnLxBwAA//8DAFBLAQItABQABgAIAAAAIQDb4fbL7gAAAIUBAAATAAAAAAAA&#10;AAAAAAAAAAAAAABbQ29udGVudF9UeXBlc10ueG1sUEsBAi0AFAAGAAgAAAAhAFr0LFu/AAAAFQEA&#10;AAsAAAAAAAAAAAAAAAAAHwEAAF9yZWxzLy5yZWxzUEsBAi0AFAAGAAgAAAAhAOlH717HAAAA3QAA&#10;AA8AAAAAAAAAAAAAAAAABwIAAGRycy9kb3ducmV2LnhtbFBLBQYAAAAAAwADALcAAAD7AgAAAAA=&#10;" filled="f" stroked="f">
                        <v:textbox inset="0,0,0,0">
                          <w:txbxContent>
                            <w:p w14:paraId="5B94AB98" w14:textId="4B5CD3AF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CancelSeviceSchoolBusPage</w:t>
                              </w:r>
                            </w:p>
                          </w:txbxContent>
                        </v:textbox>
                      </v:rect>
                      <v:rect id="Rectangle 4306" o:spid="_x0000_s3737" style="position:absolute;left:13795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" strokecolor="#903" strokeweight="1.5pt"/>
                      <v:rect id="Rectangle 4307" o:spid="_x0000_s3738" style="position:absolute;left:13795;top:17732;width:778;height:6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F/xgAAAN0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A2TMfy9iU8A578AAAD//wMAUEsBAi0AFAAGAAgAAAAhANvh9svuAAAAhQEAABMAAAAAAAAA&#10;AAAAAAAAAAAAAFtDb250ZW50X1R5cGVzXS54bWxQSwECLQAUAAYACAAAACEAWvQsW78AAAAVAQAA&#10;CwAAAAAAAAAAAAAAAAAfAQAAX3JlbHMvLnJlbHNQSwECLQAUAAYACAAAACEAimGBf8YAAADdAAAA&#10;DwAAAAAAAAAAAAAAAAAHAgAAZHJzL2Rvd25yZXYueG1sUEsFBgAAAAADAAMAtwAAAPoCAAAAAA==&#10;" strokecolor="#903" strokeweight="1.5pt"/>
                      <v:rect id="Rectangle 4308" o:spid="_x0000_s3739" style="position:absolute;left:13795;top:27130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" strokecolor="#903" strokeweight="1.5pt"/>
                      <v:rect id="Rectangle 4309" o:spid="_x0000_s3740" style="position:absolute;left:13795;top:41973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" strokecolor="#903" strokeweight="1.5pt"/>
                      <v:rect id="Rectangle 4310" o:spid="_x0000_s3741" style="position:absolute;left:13795;top:53070;width:778;height:3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" strokecolor="#903" strokeweight="1.5pt"/>
                      <v:rect id="Rectangle 4311" o:spid="_x0000_s3742" style="position:absolute;left:13795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" strokecolor="#903" strokeweight="1.5pt"/>
                      <v:rect id="Rectangle 4312" o:spid="_x0000_s3743" style="position:absolute;left:13795;top:17732;width:778;height:6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" strokecolor="#903" strokeweight="1.5pt"/>
                      <v:rect id="Rectangle 4313" o:spid="_x0000_s3744" style="position:absolute;left:13795;top:27130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" strokecolor="#903" strokeweight="1.5pt"/>
                      <v:rect id="Rectangle 4314" o:spid="_x0000_s3745" style="position:absolute;left:13795;top:41973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" strokecolor="#903" strokeweight="1.5pt"/>
                      <v:rect id="Rectangle 4315" o:spid="_x0000_s3746" style="position:absolute;left:13795;top:53070;width:778;height:3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" strokecolor="#903" strokeweight="1.5pt"/>
                      <v:rect id="Rectangle 4316" o:spid="_x0000_s3747" style="position:absolute;left:32902;top:5460;width:71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Of0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JzO4vQlPQK6uAAAA//8DAFBLAQItABQABgAIAAAAIQDb4fbL7gAAAIUBAAATAAAAAAAA&#10;AAAAAAAAAAAAAABbQ29udGVudF9UeXBlc10ueG1sUEsBAi0AFAAGAAgAAAAhAFr0LFu/AAAAFQEA&#10;AAsAAAAAAAAAAAAAAAAAHwEAAF9yZWxzLy5yZWxzUEsBAi0AFAAGAAgAAAAhAJxM5/THAAAA3QAA&#10;AA8AAAAAAAAAAAAAAAAABwIAAGRycy9kb3ducmV2LnhtbFBLBQYAAAAAAwADALcAAAD7AgAAAAA=&#10;" filled="f" stroked="f">
                        <v:textbox inset="0,0,0,0">
                          <w:txbxContent>
                            <w:p w14:paraId="7187D8B5" w14:textId="4331B252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4317" o:spid="_x0000_s3748" style="position:absolute;left:24617;top:6952;width:1950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EJv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eDD3i+CU9Azh4AAAD//wMAUEsBAi0AFAAGAAgAAAAhANvh9svuAAAAhQEAABMAAAAAAAAA&#10;AAAAAAAAAAAAAFtDb250ZW50X1R5cGVzXS54bWxQSwECLQAUAAYACAAAACEAWvQsW78AAAAVAQAA&#10;CwAAAAAAAAAAAAAAAAAfAQAAX3JlbHMvLnJlbHNQSwECLQAUAAYACAAAACEA8wBCb8YAAADdAAAA&#10;DwAAAAAAAAAAAAAAAAAHAgAAZHJzL2Rvd25yZXYueG1sUEsFBgAAAAADAAMAtwAAAPoCAAAAAA==&#10;" filled="f" stroked="f">
                        <v:textbox inset="0,0,0,0">
                          <w:txbxContent>
                            <w:p w14:paraId="03918694" w14:textId="6492D425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CancelSeviceSchoolBusController</w:t>
                              </w:r>
                            </w:p>
                          </w:txbxContent>
                        </v:textbox>
                      </v:rect>
                      <v:line id="Line 45" o:spid="_x0000_s3749" style="position:absolute;visibility:visible;mso-wrap-style:square" from="33480,8588" to="33480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" strokeweight="1.5pt">
                        <v:stroke dashstyle="3 1"/>
                      </v:line>
                      <v:group id="Group 4319" o:spid="_x0000_s3750" style="position:absolute;left:31337;width:4318;height:4524" coordorigin="313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rBs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7iD/h7E56AXD0BAAD//wMAUEsBAi0AFAAGAAgAAAAhANvh9svuAAAAhQEAABMAAAAAAAAA&#10;AAAAAAAAAAAAAFtDb250ZW50X1R5cGVzXS54bWxQSwECLQAUAAYACAAAACEAWvQsW78AAAAVAQAA&#10;CwAAAAAAAAAAAAAAAAAfAQAAX3JlbHMvLnJlbHNQSwECLQAUAAYACAAAACEAK+KwbMYAAADdAAAA&#10;DwAAAAAAAAAAAAAAAAAHAgAAZHJzL2Rvd25yZXYueG1sUEsFBgAAAAADAAMAtwAAAPoCAAAAAA==&#10;">
                        <v:oval id="Oval 4320" o:spid="_x0000_s3751" style="position:absolute;left:3133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" fillcolor="#ffc" strokecolor="#1f1a17" strokeweight="1.5pt"/>
                        <v:line id="Line 47" o:spid="_x0000_s3752" style="position:absolute;flip:x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" strokecolor="#1f1a17" strokeweight="1.5pt"/>
                        <v:line id="Line 48" o:spid="_x0000_s3753" style="position:absolute;flip:x y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" strokecolor="#1f1a17" strokeweight="1.5pt"/>
                      </v:group>
                      <v:group id="Group 4323" o:spid="_x0000_s3754" style="position:absolute;left:31337;width:4318;height:4524" coordorigin="313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">
                        <v:oval id="Oval 4324" o:spid="_x0000_s3755" style="position:absolute;left:3133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" fillcolor="#ffc" strokecolor="#1f1a17" strokeweight="1.5pt"/>
                        <v:line id="Line 51" o:spid="_x0000_s3756" style="position:absolute;flip:x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" strokecolor="#1f1a17" strokeweight="1.5pt"/>
                        <v:line id="Line 52" o:spid="_x0000_s3757" style="position:absolute;flip:x y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" strokecolor="#1f1a17" strokeweight="1.5pt"/>
                      </v:group>
                      <v:rect id="Rectangle 4327" o:spid="_x0000_s3758" style="position:absolute;left:32902;top:5460;width:71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IjS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hu9wfROegJxfAAAA//8DAFBLAQItABQABgAIAAAAIQDb4fbL7gAAAIUBAAATAAAAAAAA&#10;AAAAAAAAAAAAAABbQ29udGVudF9UeXBlc10ueG1sUEsBAi0AFAAGAAgAAAAhAFr0LFu/AAAAFQEA&#10;AAsAAAAAAAAAAAAAAAAAHwEAAF9yZWxzLy5yZWxzUEsBAi0AFAAGAAgAAAAhAD1siNLHAAAA3QAA&#10;AA8AAAAAAAAAAAAAAAAABwIAAGRycy9kb3ducmV2LnhtbFBLBQYAAAAAAwADALcAAAD7AgAAAAA=&#10;" filled="f" stroked="f">
                        <v:textbox inset="0,0,0,0">
                          <w:txbxContent>
                            <w:p w14:paraId="00E481C2" w14:textId="6FE17FE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4328" o:spid="_x0000_s3759" style="position:absolute;left:24617;top:6952;width:1950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xy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fcgzA1vwhOQ8ycAAAD//wMAUEsBAi0AFAAGAAgAAAAhANvh9svuAAAAhQEAABMAAAAAAAAAAAAA&#10;AAAAAAAAAFtDb250ZW50X1R5cGVzXS54bWxQSwECLQAUAAYACAAAACEAWvQsW78AAAAVAQAACwAA&#10;AAAAAAAAAAAAAAAfAQAAX3JlbHMvLnJlbHNQSwECLQAUAAYACAAAACEATPMcoMMAAADdAAAADwAA&#10;AAAAAAAAAAAAAAAHAgAAZHJzL2Rvd25yZXYueG1sUEsFBgAAAAADAAMAtwAAAPcCAAAAAA==&#10;" filled="f" stroked="f">
                        <v:textbox inset="0,0,0,0">
                          <w:txbxContent>
                            <w:p w14:paraId="5952A679" w14:textId="38F4D9C6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CancelSeviceSchoolBusController</w:t>
                              </w:r>
                            </w:p>
                          </w:txbxContent>
                        </v:textbox>
                      </v:rect>
                      <v:rect id="Rectangle 4329" o:spid="_x0000_s3760" style="position:absolute;left:33051;top:27130;width:762;height:13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" strokecolor="#903" strokeweight="1.5pt"/>
                      <v:rect id="Rectangle 4330" o:spid="_x0000_s3761" style="position:absolute;left:33051;top:41973;width:76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" strokecolor="#903" strokeweight="1.5pt"/>
                      <v:rect id="Rectangle 4331" o:spid="_x0000_s3762" style="position:absolute;left:33051;top:27130;width:762;height:13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" strokecolor="#903" strokeweight="1.5pt"/>
                      <v:rect id="Rectangle 4332" o:spid="_x0000_s3763" style="position:absolute;left:33051;top:41973;width:76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" strokecolor="#903" strokeweight="1.5pt"/>
                      <v:rect id="Rectangle 4333" o:spid="_x0000_s3764" style="position:absolute;left:43251;top:7031;width:7974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hgM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3hJkgR+34QnIBd3AAAA//8DAFBLAQItABQABgAIAAAAIQDb4fbL7gAAAIUBAAATAAAAAAAA&#10;AAAAAAAAAAAAAABbQ29udGVudF9UeXBlc10ueG1sUEsBAi0AFAAGAAgAAAAhAFr0LFu/AAAAFQEA&#10;AAsAAAAAAAAAAAAAAAAAHwEAAF9yZWxzLy5yZWxzUEsBAi0AFAAGAAgAAAAhAMeOGAzHAAAA3QAA&#10;AA8AAAAAAAAAAAAAAAAABwIAAGRycy9kb3ducmV2LnhtbFBLBQYAAAAAAwADALcAAAD7AgAAAAA=&#10;" filled="f" stroked="f">
                        <v:textbox inset="0,0,0,0">
                          <w:txbxContent>
                            <w:p w14:paraId="52C9563C" w14:textId="24534963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61" o:spid="_x0000_s3765" style="position:absolute;visibility:visible;mso-wrap-style:square" from="46910,10160" to="46910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" strokeweight="1.5pt">
                        <v:stroke dashstyle="3 1"/>
                      </v:line>
                      <v:group id="Group 4335" o:spid="_x0000_s3766" style="position:absolute;left:45291;top:1682;width:3223;height:4429" coordorigin="45291,168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uYJ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o8kmcLzTXgCcvUHAAD//wMAUEsBAi0AFAAGAAgAAAAhANvh9svuAAAAhQEAABMAAAAAAAAA&#10;AAAAAAAAAAAAAFtDb250ZW50X1R5cGVzXS54bWxQSwECLQAUAAYACAAAACEAWvQsW78AAAAVAQAA&#10;CwAAAAAAAAAAAAAAAAAfAQAAX3JlbHMvLnJlbHNQSwECLQAUAAYACAAAACEA4RrmCcYAAADdAAAA&#10;DwAAAAAAAAAAAAAAAAAHAgAAZHJzL2Rvd25yZXYueG1sUEsFBgAAAAADAAMAtwAAAPoCAAAAAA==&#10;">
                        <v:oval id="Oval 4336" o:spid="_x0000_s3767" style="position:absolute;left:45291;top:168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" filled="f" strokecolor="#903" strokeweight="1.5pt"/>
                        <v:line id="Line 63" o:spid="_x0000_s3768" style="position:absolute;visibility:visible;mso-wrap-style:square" from="45292,1683" to="45292,1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" strokecolor="#903" strokeweight="1.5pt"/>
                        <v:line id="Line 64" o:spid="_x0000_s3769" style="position:absolute;visibility:visible;mso-wrap-style:square" from="45291,1683" to="45293,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" strokecolor="#903" strokeweight="1.5pt"/>
                        <v:shape id="Freeform 65" o:spid="_x0000_s3770" style="position:absolute;left:45291;top:168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group id="Group 4340" o:spid="_x0000_s3771" style="position:absolute;left:45291;top:1682;width:3223;height:4429" coordorigin="45291,168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zbs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">
                        <v:oval id="Oval 4341" o:spid="_x0000_s3772" style="position:absolute;left:45291;top:168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" filled="f" strokecolor="#903" strokeweight="1.5pt"/>
                        <v:line id="Line 68" o:spid="_x0000_s3773" style="position:absolute;visibility:visible;mso-wrap-style:square" from="45292,1683" to="45292,1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" strokecolor="#903" strokeweight="1.5pt"/>
                        <v:line id="Line 69" o:spid="_x0000_s3774" style="position:absolute;visibility:visible;mso-wrap-style:square" from="45291,1683" to="45293,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" strokecolor="#903" strokeweight="1.5pt"/>
                        <v:shape id="Freeform 70" o:spid="_x0000_s3775" style="position:absolute;left:45291;top:168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rect id="Rectangle 4345" o:spid="_x0000_s3776" style="position:absolute;left:43251;top:7031;width:7973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Vae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BlPpvD3JjwBufwFAAD//wMAUEsBAi0AFAAGAAgAAAAhANvh9svuAAAAhQEAABMAAAAAAAAA&#10;AAAAAAAAAAAAAFtDb250ZW50X1R5cGVzXS54bWxQSwECLQAUAAYACAAAACEAWvQsW78AAAAVAQAA&#10;CwAAAAAAAAAAAAAAAAAfAQAAX3JlbHMvLnJlbHNQSwECLQAUAAYACAAAACEAfy1WnsYAAADdAAAA&#10;DwAAAAAAAAAAAAAAAAAHAgAAZHJzL2Rvd25yZXYueG1sUEsFBgAAAAADAAMAtwAAAPoCAAAAAA==&#10;" filled="f" stroked="f">
                        <v:textbox inset="0,0,0,0">
                          <w:txbxContent>
                            <w:p w14:paraId="10FE1EC8" w14:textId="2A33273E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4346" o:spid="_x0000_s3777" style="position:absolute;left:46466;top:34131;width:778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" strokecolor="#903" strokeweight="1.5pt"/>
                      <v:rect id="Rectangle 4347" o:spid="_x0000_s3778" style="position:absolute;left:46466;top:34131;width:778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" strokecolor="#903" strokeweight="1.5pt"/>
                      <v:line id="Line 75" o:spid="_x0000_s3779" style="position:absolute;visibility:visible;mso-wrap-style:square" from="2682,12398" to="13763,12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" strokecolor="#903" strokeweight="1.5pt"/>
                      <v:line id="Line 76" o:spid="_x0000_s3780" style="position:absolute;flip:x;visibility:visible;mso-wrap-style:square" from="12684,12398" to="13763,12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" strokecolor="#903" strokeweight="1.5pt"/>
                      <v:line id="Line 77" o:spid="_x0000_s3781" style="position:absolute;flip:x y;visibility:visible;mso-wrap-style:square" from="12684,11953" to="13763,12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" strokecolor="#903" strokeweight="1.5pt"/>
                      <v:rect id="Rectangle 4351" o:spid="_x0000_s3782" style="position:absolute;left:5523;top:10349;width:6053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8ZA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9HA3i+CU9Azh4AAAD//wMAUEsBAi0AFAAGAAgAAAAhANvh9svuAAAAhQEAABMAAAAAAAAA&#10;AAAAAAAAAAAAAFtDb250ZW50X1R5cGVzXS54bWxQSwECLQAUAAYACAAAACEAWvQsW78AAAAVAQAA&#10;CwAAAAAAAAAAAAAAAAAfAQAAX3JlbHMvLnJlbHNQSwECLQAUAAYACAAAACEAhc/GQMYAAADdAAAA&#10;DwAAAAAAAAAAAAAAAAAHAgAAZHJzL2Rvd25yZXYueG1sUEsFBgAAAAADAAMAtwAAAPoCAAAAAA==&#10;" filled="f" stroked="f">
                        <v:textbox inset="0,0,0,0">
                          <w:txbxContent>
                            <w:p w14:paraId="7FEF901B" w14:textId="07754BEB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9" o:spid="_x0000_s3783" style="position:absolute;visibility:visible;mso-wrap-style:square" from="2682,17716" to="13763,17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" strokecolor="#903" strokeweight="1.5pt"/>
                      <v:line id="Line 80" o:spid="_x0000_s3784" style="position:absolute;flip:x;visibility:visible;mso-wrap-style:square" from="12684,17716" to="13763,18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" strokecolor="#903" strokeweight="1.5pt"/>
                      <v:line id="Line 81" o:spid="_x0000_s3785" style="position:absolute;flip:x y;visibility:visible;mso-wrap-style:square" from="12684,17272" to="13763,17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" strokecolor="#903" strokeweight="1.5pt"/>
                      <v:rect id="Rectangle 4355" o:spid="_x0000_s3786" style="position:absolute;left:2658;top:15540;width:11750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MBD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BtmCTw/yY8ATm9AQAA//8DAFBLAQItABQABgAIAAAAIQDb4fbL7gAAAIUBAAATAAAAAAAA&#10;AAAAAAAAAAAAAABbQ29udGVudF9UeXBlc10ueG1sUEsBAi0AFAAGAAgAAAAhAFr0LFu/AAAAFQEA&#10;AAsAAAAAAAAAAAAAAAAAHwEAAF9yZWxzLy5yZWxzUEsBAi0AFAAGAAgAAAAhAPr0wEPHAAAA3QAA&#10;AA8AAAAAAAAAAAAAAAAABwIAAGRycy9kb3ducmV2LnhtbFBLBQYAAAAAAwADALcAAAD7AgAAAAA=&#10;" filled="f" stroked="f">
                        <v:textbox inset="0,0,0,0">
                          <w:txbxContent>
                            <w:p w14:paraId="24785784" w14:textId="39EE3A6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request Cancel</w:t>
                              </w:r>
                            </w:p>
                          </w:txbxContent>
                        </v:textbox>
                      </v:rect>
                      <v:line id="Line 83" o:spid="_x0000_s3787" style="position:absolute;visibility:visible;mso-wrap-style:square" from="14716,20843" to="19192,2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" strokecolor="#903" strokeweight="1.5pt"/>
                      <v:line id="Line 84" o:spid="_x0000_s3788" style="position:absolute;visibility:visible;mso-wrap-style:square" from="19192,20843" to="19192,21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" strokecolor="#903" strokeweight="1.5pt"/>
                      <v:line id="Line 85" o:spid="_x0000_s3789" style="position:absolute;flip:x;visibility:visible;mso-wrap-style:square" from="14747,21748" to="19192,21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" strokecolor="#903" strokeweight="1.5pt"/>
                      <v:line id="Line 86" o:spid="_x0000_s3790" style="position:absolute;visibility:visible;mso-wrap-style:square" from="14747,21748" to="15811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" strokecolor="#903" strokeweight="1.5pt"/>
                      <v:line id="Line 87" o:spid="_x0000_s3791" style="position:absolute;flip:y;visibility:visible;mso-wrap-style:square" from="14747,21288" to="15811,21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" strokecolor="#903" strokeweight="1.5pt"/>
                      <v:rect id="Rectangle 4361" o:spid="_x0000_s3792" style="position:absolute;left:16856;top:19175;width:7050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z9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EujDP3HAAAA3QAA&#10;AA8AAAAAAAAAAAAAAAAABwIAAGRycy9kb3ducmV2LnhtbFBLBQYAAAAAAwADALcAAAD7AgAAAAA=&#10;" filled="f" stroked="f">
                        <v:textbox inset="0,0,0,0">
                          <w:txbxContent>
                            <w:p w14:paraId="37C23899" w14:textId="03437EED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script</w:t>
                              </w:r>
                            </w:p>
                          </w:txbxContent>
                        </v:textbox>
                      </v:rect>
                      <v:line id="Line 89" o:spid="_x0000_s3793" style="position:absolute;visibility:visible;mso-wrap-style:square" from="14684,27114" to="33004,2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" strokecolor="#903" strokeweight="1.5pt"/>
                      <v:line id="Line 90" o:spid="_x0000_s3794" style="position:absolute;flip:x;visibility:visible;mso-wrap-style:square" from="31924,27114" to="33004,27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" strokecolor="#903" strokeweight="1.5pt"/>
                      <v:line id="Line 91" o:spid="_x0000_s3795" style="position:absolute;flip:x y;visibility:visible;mso-wrap-style:square" from="31924,26670" to="33004,2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" strokecolor="#903" strokeweight="1.5pt"/>
                      <v:rect id="Rectangle 4365" o:spid="_x0000_s3796" style="position:absolute;left:18316;top:24808;width:12463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Ar+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xu9wfxOegEx/AQAA//8DAFBLAQItABQABgAIAAAAIQDb4fbL7gAAAIUBAAATAAAAAAAA&#10;AAAAAAAAAAAAAABbQ29udGVudF9UeXBlc10ueG1sUEsBAi0AFAAGAAgAAAAhAFr0LFu/AAAAFQEA&#10;AAsAAAAAAAAAAAAAAAAAHwEAAF9yZWxzLy5yZWxzUEsBAi0AFAAGAAgAAAAhADSYCv7HAAAA3QAA&#10;AA8AAAAAAAAAAAAAAAAABwIAAGRycy9kb3ducmV2LnhtbFBLBQYAAAAAAwADALcAAAD7AgAAAAA=&#10;" filled="f" stroked="f">
                        <v:textbox inset="0,0,0,0">
                          <w:txbxContent>
                            <w:p w14:paraId="310210A9" w14:textId="5FBE2DD2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doAddRequestCancel</w:t>
                              </w:r>
                            </w:p>
                          </w:txbxContent>
                        </v:textbox>
                      </v:rect>
                      <v:line id="Line 93" o:spid="_x0000_s3797" style="position:absolute;visibility:visible;mso-wrap-style:square" from="33956,30241" to="38433,30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" strokecolor="#903" strokeweight="1.5pt"/>
                      <v:line id="Line 94" o:spid="_x0000_s3798" style="position:absolute;visibility:visible;mso-wrap-style:square" from="38433,30241" to="38433,3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" strokecolor="#903" strokeweight="1.5pt"/>
                      <v:line id="Line 95" o:spid="_x0000_s3799" style="position:absolute;flip:x;visibility:visible;mso-wrap-style:square" from="33988,31130" to="38433,3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" strokecolor="#903" strokeweight="1.5pt"/>
                      <v:line id="Line 96" o:spid="_x0000_s3800" style="position:absolute;visibility:visible;mso-wrap-style:square" from="33988,31130" to="35052,31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5e1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XQye4fnm/gE5PIBAAD//wMAUEsBAi0AFAAGAAgAAAAhANvh9svuAAAAhQEAABMAAAAAAAAA&#10;AAAAAAAAAAAAAFtDb250ZW50X1R5cGVzXS54bWxQSwECLQAUAAYACAAAACEAWvQsW78AAAAVAQAA&#10;CwAAAAAAAAAAAAAAAAAfAQAAX3JlbHMvLnJlbHNQSwECLQAUAAYACAAAACEAAV+XtcYAAADdAAAA&#10;DwAAAAAAAAAAAAAAAAAHAgAAZHJzL2Rvd25yZXYueG1sUEsFBgAAAAADAAMAtwAAAPoCAAAAAA==&#10;" strokecolor="#903" strokeweight="1.5pt"/>
                      <v:line id="Line 97" o:spid="_x0000_s3801" style="position:absolute;flip:y;visibility:visible;mso-wrap-style:square" from="33988,30686" to="35052,3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" strokecolor="#903" strokeweight="1.5pt"/>
                      <v:rect id="Rectangle 4371" o:spid="_x0000_s3802" style="position:absolute;left:35235;top:28445;width:11750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pog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cfA3i+CU9Azh4AAAD//wMAUEsBAi0AFAAGAAgAAAAhANvh9svuAAAAhQEAABMAAAAAAAAA&#10;AAAAAAAAAAAAAFtDb250ZW50X1R5cGVzXS54bWxQSwECLQAUAAYACAAAACEAWvQsW78AAAAVAQAA&#10;CwAAAAAAAAAAAAAAAAAfAQAAX3JlbHMvLnJlbHNQSwECLQAUAAYACAAAACEAznqaIMYAAADdAAAA&#10;DwAAAAAAAAAAAAAAAAAHAgAAZHJzL2Rvd25yZXYueG1sUEsFBgAAAAADAAMAtwAAAPoCAAAAAA==&#10;" filled="f" stroked="f">
                        <v:textbox inset="0,0,0,0">
                          <w:txbxContent>
                            <w:p w14:paraId="3745FD62" w14:textId="4F690717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addRequestCancel()</w:t>
                              </w:r>
                            </w:p>
                          </w:txbxContent>
                        </v:textbox>
                      </v:rect>
                      <v:line id="Line 99" o:spid="_x0000_s3803" style="position:absolute;visibility:visible;mso-wrap-style:square" from="33924,34115" to="46418,34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" strokecolor="#903" strokeweight="1.5pt"/>
                      <v:line id="Line 100" o:spid="_x0000_s3804" style="position:absolute;flip:x;visibility:visible;mso-wrap-style:square" from="45354,34115" to="46418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" strokecolor="#903" strokeweight="1.5pt"/>
                      <v:line id="Line 101" o:spid="_x0000_s3805" style="position:absolute;flip:x y;visibility:visible;mso-wrap-style:square" from="45354,33670" to="46418,34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" strokecolor="#903" strokeweight="1.5pt"/>
                      <v:rect id="Rectangle 4375" o:spid="_x0000_s3806" style="position:absolute;left:35204;top:32064;width:11741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Zwj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kF/PIS/N+EJyPkDAAD//wMAUEsBAi0AFAAGAAgAAAAhANvh9svuAAAAhQEAABMAAAAAAAAA&#10;AAAAAAAAAAAAAFtDb250ZW50X1R5cGVzXS54bWxQSwECLQAUAAYACAAAACEAWvQsW78AAAAVAQAA&#10;CwAAAAAAAAAAAAAAAAAfAQAAX3JlbHMvLnJlbHNQSwECLQAUAAYACAAAACEAsUGcI8YAAADdAAAA&#10;DwAAAAAAAAAAAAAAAAAHAgAAZHJzL2Rvd25yZXYueG1sUEsFBgAAAAADAAMAtwAAAPoCAAAAAA==&#10;" filled="f" stroked="f">
                        <v:textbox inset="0,0,0,0">
                          <w:txbxContent>
                            <w:p w14:paraId="13167837" w14:textId="0B41D1A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insert requestCancel</w:t>
                              </w:r>
                            </w:p>
                          </w:txbxContent>
                        </v:textbox>
                      </v:rect>
                      <v:line id="Line 103" o:spid="_x0000_s3807" style="position:absolute;flip:x;visibility:visible;mso-wrap-style:square" from="33956,37258" to="46418,37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" strokecolor="#903" strokeweight="1.5pt">
                        <v:stroke dashstyle="3 1"/>
                      </v:line>
                      <v:line id="Line 104" o:spid="_x0000_s3808" style="position:absolute;visibility:visible;mso-wrap-style:square" from="33956,37258" to="35036,37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" strokecolor="#903" strokeweight="1.5pt"/>
                      <v:line id="Line 105" o:spid="_x0000_s3809" style="position:absolute;flip:y;visibility:visible;mso-wrap-style:square" from="33956,36798" to="35036,37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" strokecolor="#903" strokeweight="1.5pt"/>
                      <v:rect id="Rectangle 4379" o:spid="_x0000_s3810" style="position:absolute;left:36124;top:35302;width:562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JYm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5G4xieb8ITkPMHAAAA//8DAFBLAQItABQABgAIAAAAIQDb4fbL7gAAAIUBAAATAAAAAAAA&#10;AAAAAAAAAAAAAABbQ29udGVudF9UeXBlc10ueG1sUEsBAi0AFAAGAAgAAAAhAFr0LFu/AAAAFQEA&#10;AAsAAAAAAAAAAAAAAAAAHwEAAF9yZWxzLy5yZWxzUEsBAi0AFAAGAAgAAAAhADAMlibHAAAA3QAA&#10;AA8AAAAAAAAAAAAAAAAABwIAAGRycy9kb3ducmV2LnhtbFBLBQYAAAAAAwADALcAAAD7AgAAAAA=&#10;" filled="f" stroked="f">
                        <v:textbox inset="0,0,0,0">
                          <w:txbxContent>
                            <w:p w14:paraId="600E80C3" w14:textId="7714CB6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07" o:spid="_x0000_s3811" style="position:absolute;visibility:visible;mso-wrap-style:square" from="14716,53054" to="19192,53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" strokecolor="#903" strokeweight="1.5pt"/>
                      <v:line id="Line 108" o:spid="_x0000_s3812" style="position:absolute;visibility:visible;mso-wrap-style:square" from="19192,53054" to="19192,53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" strokecolor="#903" strokeweight="1.5pt"/>
                      <v:line id="Line 109" o:spid="_x0000_s3813" style="position:absolute;flip:x;visibility:visible;mso-wrap-style:square" from="14747,53959" to="19192,53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" strokecolor="#903" strokeweight="1.5pt"/>
                      <v:line id="Line 110" o:spid="_x0000_s3814" style="position:absolute;visibility:visible;mso-wrap-style:square" from="14747,53959" to="15811,54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" strokecolor="#903" strokeweight="1.5pt"/>
                      <v:line id="Line 111" o:spid="_x0000_s3815" style="position:absolute;flip:y;visibility:visible;mso-wrap-style:square" from="14747,53514" to="15811,53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" strokecolor="#903" strokeweight="1.5pt"/>
                      <v:rect id="Rectangle 4385" o:spid="_x0000_s3816" style="position:absolute;left:15602;top:50826;width:1501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wE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+j+B2eb8ITkPMHAAAA//8DAFBLAQItABQABgAIAAAAIQDb4fbL7gAAAIUBAAATAAAAAAAA&#10;AAAAAAAAAAAAAABbQ29udGVudF9UeXBlc10ueG1sUEsBAi0AFAAGAAgAAAAhAFr0LFu/AAAAFQEA&#10;AAsAAAAAAAAAAAAAAAAAHwEAAF9yZWxzLy5yZWxzUEsBAi0AFAAGAAgAAAAhAISU7ATHAAAA3QAA&#10;AA8AAAAAAAAAAAAAAAAABwIAAGRycy9kb3ducmV2LnhtbFBLBQYAAAAAAwADALcAAAD7AgAAAAA=&#10;" filled="f" stroked="f">
                        <v:textbox inset="0,0,0,0">
                          <w:txbxContent>
                            <w:p w14:paraId="276EAE2E" w14:textId="73CC4984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show false script message</w:t>
                              </w:r>
                            </w:p>
                          </w:txbxContent>
                        </v:textbox>
                      </v:rect>
                      <v:line id="Line 113" o:spid="_x0000_s3817" style="position:absolute;flip:x;visibility:visible;mso-wrap-style:square" from="14716,41957" to="33004,41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" strokecolor="#903" strokeweight="1.5pt"/>
                      <v:line id="Line 114" o:spid="_x0000_s3818" style="position:absolute;visibility:visible;mso-wrap-style:square" from="14716,41957" to="15779,42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" strokecolor="#903" strokeweight="1.5pt"/>
                      <v:line id="Line 115" o:spid="_x0000_s3819" style="position:absolute;flip:y;visibility:visible;mso-wrap-style:square" from="14716,41513" to="15779,41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" strokecolor="#903" strokeweight="1.5pt"/>
                      <v:rect id="Rectangle 4389" o:spid="_x0000_s3820" style="position:absolute;left:16141;top:39905;width:16871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eYB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ajOIHHm/AE5OwOAAD//wMAUEsBAi0AFAAGAAgAAAAhANvh9svuAAAAhQEAABMAAAAAAAAA&#10;AAAAAAAAAAAAAFtDb250ZW50X1R5cGVzXS54bWxQSwECLQAUAAYACAAAACEAWvQsW78AAAAVAQAA&#10;CwAAAAAAAAAAAAAAAAAfAQAAX3JlbHMvLnJlbHNQSwECLQAUAAYACAAAACEABdnmAcYAAADdAAAA&#10;DwAAAAAAAAAAAAAAAAAHAgAAZHJzL2Rvd25yZXYueG1sUEsFBgAAAAADAAMAtwAAAPoCAAAAAA==&#10;" filled="f" stroked="f">
                        <v:textbox inset="0,0,0,0">
                          <w:txbxContent>
                            <w:p w14:paraId="5C1CDF6B" w14:textId="7F2D4D27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requestCancel details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34D7EF5F" w14:textId="0CB9308E" w:rsidR="00EB486E" w:rsidRPr="009F1F59" w:rsidRDefault="00AF497C" w:rsidP="00EB486E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38" behindDoc="0" locked="0" layoutInCell="1" allowOverlap="1" wp14:anchorId="03B67ED6" wp14:editId="60A5212B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212877" cy="457200"/>
                <wp:effectExtent l="0" t="0" r="0" b="0"/>
                <wp:wrapNone/>
                <wp:docPr id="7672" name="Text Box 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877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E1456" w14:textId="24B79E3A" w:rsidR="00AC4EF1" w:rsidRPr="003E79E7" w:rsidRDefault="00AC4EF1" w:rsidP="00AF497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59" w:name="_Toc115201705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50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Cancel service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B67ED6" id="Text Box 7672" o:spid="_x0000_s3821" type="#_x0000_t202" style="position:absolute;margin-left:0;margin-top:.9pt;width:331.7pt;height:36pt;z-index:25165113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" stroked="f">
                <v:textbox inset="0,0,0,0">
                  <w:txbxContent>
                    <w:p w14:paraId="641E1456" w14:textId="24B79E3A" w:rsidR="00AC4EF1" w:rsidRPr="003E79E7" w:rsidRDefault="00AC4EF1" w:rsidP="00AF497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60" w:name="_Toc115201705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50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Cancel service</w:t>
                      </w:r>
                      <w:bookmarkEnd w:id="160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06E6A7" w14:textId="4522E9C1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60994E92" w14:textId="7DD70B93" w:rsidR="00C54A52" w:rsidRPr="009F1F59" w:rsidRDefault="00C54A52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43B912FF" w14:textId="5F5B85A0" w:rsidR="00E93F68" w:rsidRDefault="005F32CA" w:rsidP="00EB486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F32CA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96D8A53" wp14:editId="59BC7B91">
            <wp:extent cx="5876427" cy="4452257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61" b="22559"/>
                    <a:stretch/>
                  </pic:blipFill>
                  <pic:spPr bwMode="auto">
                    <a:xfrm>
                      <a:off x="0" y="0"/>
                      <a:ext cx="5888902" cy="446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B09A2" w14:textId="1B21277A" w:rsidR="00C54A52" w:rsidRPr="009F1F59" w:rsidRDefault="00C54A52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543B6BB7" w14:textId="1BA13EA0" w:rsidR="00AC4EF1" w:rsidRPr="003E79E7" w:rsidRDefault="00AC4EF1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1" w:name="_Toc11520170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Cancel service</w:t>
      </w:r>
      <w:bookmarkEnd w:id="161"/>
    </w:p>
    <w:p w14:paraId="569AF1F1" w14:textId="61448631" w:rsidR="00C54A52" w:rsidRDefault="00C54A52" w:rsidP="008053F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61C77A3B" w14:textId="77777777" w:rsidR="008053FE" w:rsidRPr="009F1F59" w:rsidRDefault="008053FE" w:rsidP="008053F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7894000A" w14:textId="77777777" w:rsidR="00AF497C" w:rsidRDefault="00AF497C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CEB3263" wp14:editId="2EDD52CD">
            <wp:extent cx="2614012" cy="5655600"/>
            <wp:effectExtent l="0" t="0" r="0" b="2540"/>
            <wp:docPr id="218" name="Graphic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C272" w14:textId="28FC1823" w:rsidR="00AC4EF1" w:rsidRPr="003E79E7" w:rsidRDefault="00AC4EF1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2" w:name="_Toc115201707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Driver</w:t>
      </w:r>
      <w:bookmarkEnd w:id="162"/>
    </w:p>
    <w:p w14:paraId="0B734B56" w14:textId="025AC20B" w:rsidR="006B05E7" w:rsidRPr="009F1F59" w:rsidRDefault="006B05E7" w:rsidP="00AF497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ED14B40" w14:textId="72C2B730" w:rsidR="00D14EF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Login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14EFE" w14:paraId="1F7A4631" w14:textId="77777777" w:rsidTr="00D14EFE">
        <w:tc>
          <w:tcPr>
            <w:tcW w:w="4675" w:type="dxa"/>
          </w:tcPr>
          <w:p w14:paraId="15EDCD1B" w14:textId="438B5731" w:rsidR="003B46CB" w:rsidRDefault="00C27059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5136" behindDoc="0" locked="0" layoutInCell="1" allowOverlap="1" wp14:anchorId="56BAD5F1" wp14:editId="5A3A15C0">
                      <wp:simplePos x="0" y="0"/>
                      <wp:positionH relativeFrom="column">
                        <wp:posOffset>2715305</wp:posOffset>
                      </wp:positionH>
                      <wp:positionV relativeFrom="paragraph">
                        <wp:posOffset>-10584</wp:posOffset>
                      </wp:positionV>
                      <wp:extent cx="3382940" cy="5293360"/>
                      <wp:effectExtent l="0" t="0" r="27305" b="21590"/>
                      <wp:wrapNone/>
                      <wp:docPr id="2588" name="Group 25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2940" cy="5293360"/>
                                <a:chOff x="0" y="0"/>
                                <a:chExt cx="3382940" cy="5293360"/>
                              </a:xfrm>
                            </wpg:grpSpPr>
                            <wps:wsp>
                              <wps:cNvPr id="2584" name="Straight Connector 2584"/>
                              <wps:cNvCnPr/>
                              <wps:spPr>
                                <a:xfrm>
                                  <a:off x="878840" y="472948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6630" name="Group 148"/>
                              <wpg:cNvGrpSpPr/>
                              <wpg:grpSpPr>
                                <a:xfrm>
                                  <a:off x="0" y="0"/>
                                  <a:ext cx="3382940" cy="5040105"/>
                                  <a:chOff x="0" y="0"/>
                                  <a:chExt cx="3382940" cy="5040105"/>
                                </a:xfrm>
                              </wpg:grpSpPr>
                              <wps:wsp>
                                <wps:cNvPr id="6631" name="Rectangle 66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355600"/>
                                    <a:ext cx="202565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9A3C789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32" name="Line 6"/>
                                <wps:cNvCnPr/>
                                <wps:spPr bwMode="auto">
                                  <a:xfrm>
                                    <a:off x="114300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33" name="Group 663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9615" y="4796"/>
                                    <a:ext cx="168276" cy="231776"/>
                                    <a:chOff x="9525" y="4763"/>
                                    <a:chExt cx="106" cy="146"/>
                                  </a:xfrm>
                                </wpg:grpSpPr>
                                <wps:wsp>
                                  <wps:cNvPr id="6634" name="Oval 66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555" y="4763"/>
                                      <a:ext cx="49" cy="49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35" name="Line 8"/>
                                  <wps:cNvCnPr/>
                                  <wps:spPr bwMode="auto">
                                    <a:xfrm>
                                      <a:off x="9578" y="4811"/>
                                      <a:ext cx="0" cy="45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36" name="Line 9"/>
                                  <wps:cNvCnPr/>
                                  <wps:spPr bwMode="auto">
                                    <a:xfrm>
                                      <a:off x="9540" y="4824"/>
                                      <a:ext cx="77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37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9525" y="4856"/>
                                      <a:ext cx="106" cy="53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</wpg:grpSp>
                              <wpg:grpSp>
                                <wpg:cNvPr id="6638" name="Group 663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9615" y="4796"/>
                                    <a:ext cx="168276" cy="231776"/>
                                    <a:chOff x="9525" y="4763"/>
                                    <a:chExt cx="106" cy="146"/>
                                  </a:xfrm>
                                </wpg:grpSpPr>
                                <wps:wsp>
                                  <wps:cNvPr id="6639" name="Oval 663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555" y="4763"/>
                                      <a:ext cx="49" cy="49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40" name="Line 13"/>
                                  <wps:cNvCnPr/>
                                  <wps:spPr bwMode="auto">
                                    <a:xfrm>
                                      <a:off x="9578" y="4811"/>
                                      <a:ext cx="0" cy="45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41" name="Line 14"/>
                                  <wps:cNvCnPr/>
                                  <wps:spPr bwMode="auto">
                                    <a:xfrm>
                                      <a:off x="9540" y="4824"/>
                                      <a:ext cx="77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42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9525" y="4856"/>
                                      <a:ext cx="106" cy="53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</wpg:grpSp>
                              <wps:wsp>
                                <wps:cNvPr id="6643" name="Rectangle 66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355600"/>
                                    <a:ext cx="202565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B2A99BB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44" name="Rectangle 66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5" name="Rectangle 66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6" name="Rectangle 66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7" name="Rectangle 66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8" name="Rectangle 66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63575" y="357188"/>
                                    <a:ext cx="40640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C584EEE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LoginPage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49" name="Line 23"/>
                                <wps:cNvCnPr/>
                                <wps:spPr bwMode="auto">
                                  <a:xfrm>
                                    <a:off x="876300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50" name="Group 665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665163" y="22225"/>
                                    <a:ext cx="423863" cy="274638"/>
                                    <a:chOff x="665163" y="22225"/>
                                    <a:chExt cx="267" cy="173"/>
                                  </a:xfrm>
                                </wpg:grpSpPr>
                                <wps:wsp>
                                  <wps:cNvPr id="6651" name="Oval 665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665252" y="22225"/>
                                      <a:ext cx="178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52" name="Line 25"/>
                                  <wps:cNvCnPr/>
                                  <wps:spPr bwMode="auto">
                                    <a:xfrm>
                                      <a:off x="665163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53" name="Line 26"/>
                                  <wps:cNvCnPr/>
                                  <wps:spPr bwMode="auto">
                                    <a:xfrm>
                                      <a:off x="665164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6654" name="Group 665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665163" y="22225"/>
                                    <a:ext cx="423863" cy="274638"/>
                                    <a:chOff x="665163" y="22225"/>
                                    <a:chExt cx="267" cy="173"/>
                                  </a:xfrm>
                                </wpg:grpSpPr>
                                <wps:wsp>
                                  <wps:cNvPr id="6655" name="Oval 665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665252" y="22225"/>
                                      <a:ext cx="178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56" name="Line 29"/>
                                  <wps:cNvCnPr/>
                                  <wps:spPr bwMode="auto">
                                    <a:xfrm>
                                      <a:off x="665163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57" name="Line 30"/>
                                  <wps:cNvCnPr/>
                                  <wps:spPr bwMode="auto">
                                    <a:xfrm>
                                      <a:off x="665164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6658" name="Rectangle 66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63575" y="357188"/>
                                    <a:ext cx="40640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2D902E9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LoginPage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59" name="Rectangle 66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0" name="Rectangle 66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1" name="Rectangle 66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562100"/>
                                    <a:ext cx="52388" cy="222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2" name="Rectangle 66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947863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3" name="Rectangle 66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577" y="4730541"/>
                                    <a:ext cx="61982" cy="30956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4" name="Rectangle 66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5" name="Rectangle 66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6" name="Rectangle 66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562100"/>
                                    <a:ext cx="52388" cy="222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7" name="Rectangle 66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947863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8" name="Rectangle 66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651" y="4129088"/>
                                    <a:ext cx="61908" cy="25241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9" name="Line 45"/>
                                <wps:cNvCnPr/>
                                <wps:spPr bwMode="auto">
                                  <a:xfrm>
                                    <a:off x="1677988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70" name="Group 667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538288" y="0"/>
                                    <a:ext cx="282575" cy="295275"/>
                                    <a:chOff x="1538288" y="0"/>
                                    <a:chExt cx="178" cy="186"/>
                                  </a:xfrm>
                                </wpg:grpSpPr>
                                <wps:wsp>
                                  <wps:cNvPr id="6671" name="Oval 667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538288" y="14"/>
                                      <a:ext cx="178" cy="172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72" name="Line 47"/>
                                  <wps:cNvCnPr/>
                                  <wps:spPr bwMode="auto">
                                    <a:xfrm flipH="1">
                                      <a:off x="1538359" y="0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73" name="Line 48"/>
                                  <wps:cNvCnPr/>
                                  <wps:spPr bwMode="auto">
                                    <a:xfrm flipH="1" flipV="1">
                                      <a:off x="1538359" y="16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6674" name="Group 667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538288" y="0"/>
                                    <a:ext cx="282575" cy="295275"/>
                                    <a:chOff x="1538288" y="0"/>
                                    <a:chExt cx="178" cy="186"/>
                                  </a:xfrm>
                                </wpg:grpSpPr>
                                <wps:wsp>
                                  <wps:cNvPr id="6675" name="Oval 667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538288" y="14"/>
                                      <a:ext cx="178" cy="172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76" name="Line 51"/>
                                  <wps:cNvCnPr/>
                                  <wps:spPr bwMode="auto">
                                    <a:xfrm flipH="1">
                                      <a:off x="1538359" y="0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77" name="Line 52"/>
                                  <wps:cNvCnPr/>
                                  <wps:spPr bwMode="auto">
                                    <a:xfrm flipH="1" flipV="1">
                                      <a:off x="1538359" y="16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6678" name="Rectangle 66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344173" y="344918"/>
                                    <a:ext cx="643890" cy="1949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A5187A0" w14:textId="77777777" w:rsidR="00C84715" w:rsidRDefault="00C84715" w:rsidP="00AB6699">
                                      <w:pPr>
                                        <w:kinsoku w:val="0"/>
                                        <w:overflowPunct w:val="0"/>
                                        <w:spacing w:after="0"/>
                                        <w:jc w:val="center"/>
                                        <w:textAlignment w:val="baseline"/>
                                        <w:rPr>
                                          <w:rFonts w:hAnsi="Calibri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 xml:space="preserve">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SearchSchoolBus</w:t>
                                      </w:r>
                                    </w:p>
                                    <w:p w14:paraId="64CCDCF0" w14:textId="77777777" w:rsidR="00C84715" w:rsidRDefault="00C84715" w:rsidP="00AB6699">
                                      <w:pPr>
                                        <w:kinsoku w:val="0"/>
                                        <w:overflowPunct w:val="0"/>
                                        <w:spacing w:after="0"/>
                                        <w:jc w:val="center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Controller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79" name="Rectangle 66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1947863"/>
                                    <a:ext cx="52388" cy="19653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0" name="Rectangle 668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4129088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1" name="Rectangle 66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1947863"/>
                                    <a:ext cx="52388" cy="19653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2" name="Rectangle 66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4129088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3" name="Rectangle 66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81263" y="357188"/>
                                    <a:ext cx="3086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244DEE5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UserDB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84" name="Line 61"/>
                                <wps:cNvCnPr/>
                                <wps:spPr bwMode="auto">
                                  <a:xfrm>
                                    <a:off x="2651125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85" name="Group 668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513013" y="22225"/>
                                    <a:ext cx="276225" cy="274638"/>
                                    <a:chOff x="2513013" y="22225"/>
                                    <a:chExt cx="174" cy="173"/>
                                  </a:xfrm>
                                </wpg:grpSpPr>
                                <wps:wsp>
                                  <wps:cNvPr id="6686" name="Oval 668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513013" y="22225"/>
                                      <a:ext cx="174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87" name="Line 63"/>
                                  <wps:cNvCnPr/>
                                  <wps:spPr bwMode="auto">
                                    <a:xfrm>
                                      <a:off x="2513013" y="22398"/>
                                      <a:ext cx="174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6688" name="Group 668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513013" y="22225"/>
                                    <a:ext cx="276225" cy="274638"/>
                                    <a:chOff x="2513013" y="22225"/>
                                    <a:chExt cx="174" cy="173"/>
                                  </a:xfrm>
                                </wpg:grpSpPr>
                                <wps:wsp>
                                  <wps:cNvPr id="6689" name="Oval 668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513013" y="22225"/>
                                      <a:ext cx="174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90" name="Line 66"/>
                                  <wps:cNvCnPr/>
                                  <wps:spPr bwMode="auto">
                                    <a:xfrm>
                                      <a:off x="2513013" y="22398"/>
                                      <a:ext cx="174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6691" name="Rectangle 669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81263" y="357188"/>
                                    <a:ext cx="3086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727CCC2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UserDB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92" name="Rectangle 66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2562225"/>
                                    <a:ext cx="52388" cy="4111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93" name="Rectangle 66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3263900"/>
                                    <a:ext cx="52388" cy="20161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94" name="Rectangle 66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2562225"/>
                                    <a:ext cx="52388" cy="4111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95" name="Rectangle 66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49575" y="357188"/>
                                    <a:ext cx="3975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CE718F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Main 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96" name="Line 73"/>
                                <wps:cNvCnPr/>
                                <wps:spPr bwMode="auto">
                                  <a:xfrm>
                                    <a:off x="3160713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97" name="Group 6697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960664" y="22225"/>
                                    <a:ext cx="422276" cy="274638"/>
                                    <a:chOff x="2949575" y="22225"/>
                                    <a:chExt cx="266" cy="173"/>
                                  </a:xfrm>
                                </wpg:grpSpPr>
                                <wps:wsp>
                                  <wps:cNvPr id="6698" name="Oval 669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949664" y="22225"/>
                                      <a:ext cx="177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99" name="Line 75"/>
                                  <wps:cNvCnPr/>
                                  <wps:spPr bwMode="auto">
                                    <a:xfrm>
                                      <a:off x="2949575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700" name="Line 76"/>
                                  <wps:cNvCnPr/>
                                  <wps:spPr bwMode="auto">
                                    <a:xfrm>
                                      <a:off x="2949575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2512" name="Group 251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960664" y="22225"/>
                                    <a:ext cx="422276" cy="274638"/>
                                    <a:chOff x="2949575" y="22225"/>
                                    <a:chExt cx="266" cy="173"/>
                                  </a:xfrm>
                                </wpg:grpSpPr>
                                <wps:wsp>
                                  <wps:cNvPr id="2516" name="Oval 251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949664" y="22225"/>
                                      <a:ext cx="177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2517" name="Line 79"/>
                                  <wps:cNvCnPr/>
                                  <wps:spPr bwMode="auto">
                                    <a:xfrm>
                                      <a:off x="2949575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518" name="Line 80"/>
                                  <wps:cNvCnPr/>
                                  <wps:spPr bwMode="auto">
                                    <a:xfrm>
                                      <a:off x="2949575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2519" name="Rectangle 25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49575" y="357188"/>
                                    <a:ext cx="3975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8B50064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Main 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20" name="Rectangle 25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0550" y="374332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21" name="Rectangle 25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0550" y="374332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22" name="Line 85"/>
                                <wps:cNvCnPr/>
                                <wps:spPr bwMode="auto">
                                  <a:xfrm>
                                    <a:off x="144463" y="822325"/>
                                    <a:ext cx="7000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3" name="Line 86"/>
                                <wps:cNvCnPr/>
                                <wps:spPr bwMode="auto">
                                  <a:xfrm flipH="1">
                                    <a:off x="774700" y="82232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4" name="Line 87"/>
                                <wps:cNvCnPr/>
                                <wps:spPr bwMode="auto">
                                  <a:xfrm flipH="1" flipV="1">
                                    <a:off x="774700" y="792163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5" name="Rectangle 25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7948" y="687388"/>
                                    <a:ext cx="3771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2DCB53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Open 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26" name="Line 89"/>
                                <wps:cNvCnPr/>
                                <wps:spPr bwMode="auto">
                                  <a:xfrm>
                                    <a:off x="144463" y="1235075"/>
                                    <a:ext cx="7000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7" name="Line 90"/>
                                <wps:cNvCnPr/>
                                <wps:spPr bwMode="auto">
                                  <a:xfrm flipH="1">
                                    <a:off x="774700" y="123507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8" name="Line 91"/>
                                <wps:cNvCnPr/>
                                <wps:spPr bwMode="auto">
                                  <a:xfrm flipH="1" flipV="1">
                                    <a:off x="774700" y="1204913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9" name="Rectangle 25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3822" y="1101725"/>
                                    <a:ext cx="3517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8203A3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Input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30" name="Line 93"/>
                                <wps:cNvCnPr/>
                                <wps:spPr bwMode="auto">
                                  <a:xfrm>
                                    <a:off x="908050" y="1563688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1" name="Line 94"/>
                                <wps:cNvCnPr/>
                                <wps:spPr bwMode="auto">
                                  <a:xfrm>
                                    <a:off x="1200150" y="1563688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2" name="Line 95"/>
                                <wps:cNvCnPr/>
                                <wps:spPr bwMode="auto">
                                  <a:xfrm flipH="1">
                                    <a:off x="909638" y="1622425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3" name="Line 96"/>
                                <wps:cNvCnPr/>
                                <wps:spPr bwMode="auto">
                                  <a:xfrm>
                                    <a:off x="909638" y="162242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4" name="Line 97"/>
                                <wps:cNvCnPr/>
                                <wps:spPr bwMode="auto">
                                  <a:xfrm flipV="1">
                                    <a:off x="909638" y="1593850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5" name="Rectangle 25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79403" y="1419225"/>
                                    <a:ext cx="57658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76573BE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Check login scipt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36" name="Line 99"/>
                                <wps:cNvCnPr/>
                                <wps:spPr bwMode="auto">
                                  <a:xfrm>
                                    <a:off x="904875" y="1947863"/>
                                    <a:ext cx="7429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7" name="Line 100"/>
                                <wps:cNvCnPr/>
                                <wps:spPr bwMode="auto">
                                  <a:xfrm flipH="1">
                                    <a:off x="1576388" y="1947863"/>
                                    <a:ext cx="71438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8" name="Line 101"/>
                                <wps:cNvCnPr/>
                                <wps:spPr bwMode="auto">
                                  <a:xfrm flipH="1" flipV="1">
                                    <a:off x="1576388" y="1919288"/>
                                    <a:ext cx="71438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9" name="Rectangle 25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46075" y="1814513"/>
                                    <a:ext cx="2673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A16293A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do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40" name="Line 103"/>
                                <wps:cNvCnPr/>
                                <wps:spPr bwMode="auto">
                                  <a:xfrm>
                                    <a:off x="1709738" y="2239963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1" name="Line 104"/>
                                <wps:cNvCnPr/>
                                <wps:spPr bwMode="auto">
                                  <a:xfrm>
                                    <a:off x="2001838" y="2239963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2" name="Line 105"/>
                                <wps:cNvCnPr/>
                                <wps:spPr bwMode="auto">
                                  <a:xfrm flipH="1">
                                    <a:off x="1711325" y="2298700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3" name="Line 106"/>
                                <wps:cNvCnPr/>
                                <wps:spPr bwMode="auto">
                                  <a:xfrm>
                                    <a:off x="1711325" y="2298700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4" name="Line 107"/>
                                <wps:cNvCnPr/>
                                <wps:spPr bwMode="auto">
                                  <a:xfrm flipV="1">
                                    <a:off x="1711325" y="227012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5" name="Rectangle 25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57213" y="2108200"/>
                                    <a:ext cx="41084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F384A7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veriflylogin()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46" name="Line 109"/>
                                <wps:cNvCnPr/>
                                <wps:spPr bwMode="auto">
                                  <a:xfrm>
                                    <a:off x="1708150" y="2563813"/>
                                    <a:ext cx="911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7" name="Line 110"/>
                                <wps:cNvCnPr/>
                                <wps:spPr bwMode="auto">
                                  <a:xfrm flipH="1">
                                    <a:off x="2549525" y="2563813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8" name="Line 111"/>
                                <wps:cNvCnPr/>
                                <wps:spPr bwMode="auto">
                                  <a:xfrm flipH="1" flipV="1">
                                    <a:off x="2549525" y="2535238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9" name="Rectangle 25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66741" y="2430462"/>
                                    <a:ext cx="3898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D8CCFFA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Query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50" name="Line 113"/>
                                <wps:cNvCnPr/>
                                <wps:spPr bwMode="auto">
                                  <a:xfrm flipH="1">
                                    <a:off x="1709738" y="2808288"/>
                                    <a:ext cx="9096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1" name="Line 114"/>
                                <wps:cNvCnPr/>
                                <wps:spPr bwMode="auto">
                                  <a:xfrm>
                                    <a:off x="1709738" y="2808288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2" name="Line 115"/>
                                <wps:cNvCnPr/>
                                <wps:spPr bwMode="auto">
                                  <a:xfrm flipV="1">
                                    <a:off x="1709738" y="277812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3" name="Rectangle 25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22295" y="2662237"/>
                                    <a:ext cx="5340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E139E7C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return true/false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54" name="Line 117"/>
                                <wps:cNvCnPr/>
                                <wps:spPr bwMode="auto">
                                  <a:xfrm>
                                    <a:off x="1708150" y="3743325"/>
                                    <a:ext cx="14208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5" name="Line 118"/>
                                <wps:cNvCnPr/>
                                <wps:spPr bwMode="auto">
                                  <a:xfrm flipH="1">
                                    <a:off x="3059113" y="374332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6" name="Line 119"/>
                                <wps:cNvCnPr/>
                                <wps:spPr bwMode="auto">
                                  <a:xfrm flipH="1" flipV="1">
                                    <a:off x="3059113" y="3714750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7" name="Rectangle 25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33399" y="3598862"/>
                                    <a:ext cx="61468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1B3CDD7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Display mainPage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58" name="Line 121"/>
                                <wps:cNvCnPr/>
                                <wps:spPr bwMode="auto">
                                  <a:xfrm>
                                    <a:off x="906369" y="4787227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9" name="Line 122"/>
                                <wps:cNvCnPr/>
                                <wps:spPr bwMode="auto">
                                  <a:xfrm>
                                    <a:off x="1198469" y="4787227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0" name="Line 123"/>
                                <wps:cNvCnPr/>
                                <wps:spPr bwMode="auto">
                                  <a:xfrm flipH="1">
                                    <a:off x="907957" y="4845965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1" name="Line 124"/>
                                <wps:cNvCnPr/>
                                <wps:spPr bwMode="auto">
                                  <a:xfrm>
                                    <a:off x="907957" y="484596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2" name="Line 125"/>
                                <wps:cNvCnPr/>
                                <wps:spPr bwMode="auto">
                                  <a:xfrm flipV="1">
                                    <a:off x="907957" y="4815802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3" name="Rectangle 25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7997" y="4682044"/>
                                    <a:ext cx="6991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9ECA64C" w14:textId="713BE0B9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Login error message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64" name="Line 127"/>
                                <wps:cNvCnPr/>
                                <wps:spPr bwMode="auto">
                                  <a:xfrm flipH="1">
                                    <a:off x="908050" y="4129088"/>
                                    <a:ext cx="73977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5" name="Line 128"/>
                                <wps:cNvCnPr/>
                                <wps:spPr bwMode="auto">
                                  <a:xfrm>
                                    <a:off x="908050" y="4129088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6" name="Line 129"/>
                                <wps:cNvCnPr/>
                                <wps:spPr bwMode="auto">
                                  <a:xfrm flipV="1">
                                    <a:off x="908050" y="4100513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7" name="Rectangle 25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1945" y="3995737"/>
                                    <a:ext cx="4324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6B46862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Display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68" name="Line 131"/>
                                <wps:cNvCnPr/>
                                <wps:spPr bwMode="auto">
                                  <a:xfrm>
                                    <a:off x="1709738" y="3013075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9" name="Line 132"/>
                                <wps:cNvCnPr/>
                                <wps:spPr bwMode="auto">
                                  <a:xfrm>
                                    <a:off x="2001838" y="3013075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0" name="Line 133"/>
                                <wps:cNvCnPr/>
                                <wps:spPr bwMode="auto">
                                  <a:xfrm flipH="1">
                                    <a:off x="1711325" y="3071813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1" name="Line 134"/>
                                <wps:cNvCnPr/>
                                <wps:spPr bwMode="auto">
                                  <a:xfrm>
                                    <a:off x="1711325" y="3071813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2" name="Line 135"/>
                                <wps:cNvCnPr/>
                                <wps:spPr bwMode="auto">
                                  <a:xfrm flipV="1">
                                    <a:off x="1711325" y="3041650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3" name="Rectangle 25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27049" y="2879724"/>
                                    <a:ext cx="4959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21548F9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getdriverdata()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74" name="Line 137"/>
                                <wps:cNvCnPr/>
                                <wps:spPr bwMode="auto">
                                  <a:xfrm>
                                    <a:off x="1708150" y="3265488"/>
                                    <a:ext cx="911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5" name="Line 138"/>
                                <wps:cNvCnPr/>
                                <wps:spPr bwMode="auto">
                                  <a:xfrm flipH="1">
                                    <a:off x="2549525" y="3265488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6" name="Line 139"/>
                                <wps:cNvCnPr/>
                                <wps:spPr bwMode="auto">
                                  <a:xfrm flipH="1" flipV="1">
                                    <a:off x="2549525" y="3236913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7" name="Rectangle 25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3091" y="3132137"/>
                                    <a:ext cx="3771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59D5C56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Query data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78" name="Rectangle 25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3263900"/>
                                    <a:ext cx="52388" cy="20161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79" name="Line 142"/>
                                <wps:cNvCnPr/>
                                <wps:spPr bwMode="auto">
                                  <a:xfrm flipH="1">
                                    <a:off x="1709738" y="3470275"/>
                                    <a:ext cx="9096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80" name="Line 143"/>
                                <wps:cNvCnPr/>
                                <wps:spPr bwMode="auto">
                                  <a:xfrm>
                                    <a:off x="1709738" y="347027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81" name="Line 144"/>
                                <wps:cNvCnPr/>
                                <wps:spPr bwMode="auto">
                                  <a:xfrm flipV="1">
                                    <a:off x="1709738" y="3441700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82" name="Rectangle 25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1027" y="3336924"/>
                                    <a:ext cx="3689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0EC2E06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return data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</wpg:grpSp>
                            <wps:wsp>
                              <wps:cNvPr id="2583" name="Straight Connector 2583"/>
                              <wps:cNvCnPr/>
                              <wps:spPr>
                                <a:xfrm>
                                  <a:off x="111760" y="476504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85" name="Straight Connector 2585"/>
                              <wps:cNvCnPr/>
                              <wps:spPr>
                                <a:xfrm>
                                  <a:off x="1676400" y="473964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86" name="Straight Connector 2586"/>
                              <wps:cNvCnPr/>
                              <wps:spPr>
                                <a:xfrm>
                                  <a:off x="2656840" y="475488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87" name="Straight Connector 2587"/>
                              <wps:cNvCnPr/>
                              <wps:spPr>
                                <a:xfrm>
                                  <a:off x="3159760" y="475488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6BAD5F1" id="Group 2588" o:spid="_x0000_s3822" style="position:absolute;margin-left:213.8pt;margin-top:-.85pt;width:266.35pt;height:416.8pt;z-index:251675136" coordsize="33829,529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">
                      <v:line id="Straight Connector 2584" o:spid="_x0000_s3823" style="position:absolute;visibility:visible;mso-wrap-style:square" from="8788,47294" to="8813,52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" strokecolor="black [3200]" strokeweight="1.5pt">
                        <v:stroke dashstyle="3 1" joinstyle="miter"/>
                      </v:line>
                      <v:group id="Group 148" o:spid="_x0000_s3824" style="position:absolute;width:33829;height:50401" coordsize="33829,50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">
                        <v:rect id="Rectangle 6631" o:spid="_x0000_s3825" style="position:absolute;top:3556;width:202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" filled="f" stroked="f">
                          <v:textbox style="mso-fit-shape-to-text:t" inset="0,0,0,0">
                            <w:txbxContent>
                              <w:p w14:paraId="29A3C789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</w:t>
                                </w:r>
                              </w:p>
                            </w:txbxContent>
                          </v:textbox>
                        </v:rect>
                        <v:line id="Line 6" o:spid="_x0000_s3826" style="position:absolute;visibility:visible;mso-wrap-style:square" from="1143,5603" to="1143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" strokeweight="1.5pt">
                          <v:stroke dashstyle="3 1"/>
                        </v:line>
                        <v:group id="Group 6633" o:spid="_x0000_s3827" style="position:absolute;left:96;top:47;width:1682;height:2318" coordorigin="9525,4763" coordsize="106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">
                          <v:oval id="Oval 6634" o:spid="_x0000_s3828" style="position:absolute;left:9555;top:4763;width:49;height: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" filled="f" strokecolor="#903" strokeweight="1.5pt"/>
                          <v:line id="Line 8" o:spid="_x0000_s3829" style="position:absolute;visibility:visible;mso-wrap-style:square" from="9578,4811" to="9578,4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" strokecolor="#903" strokeweight="1.5pt"/>
                          <v:line id="Line 9" o:spid="_x0000_s3830" style="position:absolute;visibility:visible;mso-wrap-style:square" from="9540,4824" to="9617,4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" strokecolor="#903" strokeweight="1.5pt"/>
                          <v:shape id="Freeform 10" o:spid="_x0000_s3831" style="position:absolute;left:9525;top:4856;width:106;height:5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" path="m,54l54,r54,54e" filled="f" strokecolor="#903" strokeweight="1.5pt">
                            <v:path arrowok="t" o:connecttype="custom" o:connectlocs="0,53;53,0;106,53" o:connectangles="0,0,0"/>
                          </v:shape>
                        </v:group>
                        <v:group id="Group 6638" o:spid="_x0000_s3832" style="position:absolute;left:96;top:47;width:1682;height:2318" coordorigin="9525,4763" coordsize="106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">
                          <v:oval id="Oval 6639" o:spid="_x0000_s3833" style="position:absolute;left:9555;top:4763;width:49;height: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" filled="f" strokecolor="#903" strokeweight="1.5pt"/>
                          <v:line id="Line 13" o:spid="_x0000_s3834" style="position:absolute;visibility:visible;mso-wrap-style:square" from="9578,4811" to="9578,4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" strokecolor="#903" strokeweight="1.5pt"/>
                          <v:line id="Line 14" o:spid="_x0000_s3835" style="position:absolute;visibility:visible;mso-wrap-style:square" from="9540,4824" to="9617,4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" strokecolor="#903" strokeweight="1.5pt"/>
                          <v:shape id="Freeform 15" o:spid="_x0000_s3836" style="position:absolute;left:9525;top:4856;width:106;height:5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" path="m,54l54,r54,54e" filled="f" strokecolor="#903" strokeweight="1.5pt">
                            <v:path arrowok="t" o:connecttype="custom" o:connectlocs="0,53;53,0;106,53" o:connectangles="0,0,0"/>
                          </v:shape>
                        </v:group>
                        <v:rect id="Rectangle 6643" o:spid="_x0000_s3837" style="position:absolute;top:3556;width:202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0B2A99BB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</w:t>
                                </w:r>
                              </w:p>
                            </w:txbxContent>
                          </v:textbox>
                        </v:rect>
                        <v:rect id="Rectangle 6644" o:spid="_x0000_s3838" style="position:absolute;left:85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" strokecolor="#903" strokeweight="1.5pt"/>
                        <v:rect id="Rectangle 6645" o:spid="_x0000_s3839" style="position:absolute;left:85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" strokecolor="#903" strokeweight="1.5pt"/>
                        <v:rect id="Rectangle 6646" o:spid="_x0000_s3840" style="position:absolute;left:85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" strokecolor="#903" strokeweight="1.5pt"/>
                        <v:rect id="Rectangle 6647" o:spid="_x0000_s3841" style="position:absolute;left:85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" strokecolor="#903" strokeweight="1.5pt"/>
                        <v:rect id="Rectangle 6648" o:spid="_x0000_s3842" style="position:absolute;left:6635;top:3571;width:4064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7C584EEE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LoginPage</w:t>
                                </w:r>
                              </w:p>
                            </w:txbxContent>
                          </v:textbox>
                        </v:rect>
                        <v:line id="Line 23" o:spid="_x0000_s3843" style="position:absolute;visibility:visible;mso-wrap-style:square" from="8763,5603" to="8763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" strokeweight="1.5pt">
                          <v:stroke dashstyle="3 1"/>
                        </v:line>
                        <v:group id="Group 6650" o:spid="_x0000_s3844" style="position:absolute;left:6651;top:222;width:4239;height:2746" coordorigin="6651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">
                          <v:oval id="Oval 6651" o:spid="_x0000_s3845" style="position:absolute;left:6652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" fillcolor="#ffc" strokecolor="#1f1a17" strokeweight="1.5pt"/>
                          <v:line id="Line 25" o:spid="_x0000_s3846" style="position:absolute;visibility:visible;mso-wrap-style:square" from="6651,222" to="665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" strokecolor="#1f1a17" strokeweight="1.5pt"/>
                          <v:line id="Line 26" o:spid="_x0000_s3847" style="position:absolute;visibility:visible;mso-wrap-style:square" from="6651,223" to="6652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" strokecolor="#1f1a17" strokeweight="1.5pt"/>
                        </v:group>
                        <v:group id="Group 6654" o:spid="_x0000_s3848" style="position:absolute;left:6651;top:222;width:4239;height:2746" coordorigin="6651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">
                          <v:oval id="Oval 6655" o:spid="_x0000_s3849" style="position:absolute;left:6652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" fillcolor="#ffc" strokecolor="#1f1a17" strokeweight="1.5pt"/>
                          <v:line id="Line 29" o:spid="_x0000_s3850" style="position:absolute;visibility:visible;mso-wrap-style:square" from="6651,222" to="665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" strokecolor="#1f1a17" strokeweight="1.5pt"/>
                          <v:line id="Line 30" o:spid="_x0000_s3851" style="position:absolute;visibility:visible;mso-wrap-style:square" from="6651,223" to="6652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" strokecolor="#1f1a17" strokeweight="1.5pt"/>
                        </v:group>
                        <v:rect id="Rectangle 6658" o:spid="_x0000_s3852" style="position:absolute;left:6635;top:3571;width:4064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62D902E9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LoginPage</w:t>
                                </w:r>
                              </w:p>
                            </w:txbxContent>
                          </v:textbox>
                        </v:rect>
                        <v:rect id="Rectangle 6659" o:spid="_x0000_s3853" style="position:absolute;left:847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" strokecolor="#903" strokeweight="1.5pt"/>
                        <v:rect id="Rectangle 6660" o:spid="_x0000_s3854" style="position:absolute;left:847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" strokecolor="#903" strokeweight="1.5pt"/>
                        <v:rect id="Rectangle 6661" o:spid="_x0000_s3855" style="position:absolute;left:8477;top:15621;width:524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" strokecolor="#903" strokeweight="1.5pt"/>
                        <v:rect id="Rectangle 6662" o:spid="_x0000_s3856" style="position:absolute;left:8477;top:19478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" strokecolor="#903" strokeweight="1.5pt"/>
                        <v:rect id="Rectangle 6663" o:spid="_x0000_s3857" style="position:absolute;left:8475;top:47305;width:620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" strokecolor="#903" strokeweight="1.5pt"/>
                        <v:rect id="Rectangle 6664" o:spid="_x0000_s3858" style="position:absolute;left:847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" strokecolor="#903" strokeweight="1.5pt"/>
                        <v:rect id="Rectangle 6665" o:spid="_x0000_s3859" style="position:absolute;left:847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" strokecolor="#903" strokeweight="1.5pt"/>
                        <v:rect id="Rectangle 6666" o:spid="_x0000_s3860" style="position:absolute;left:8477;top:15621;width:524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" strokecolor="#903" strokeweight="1.5pt"/>
                        <v:rect id="Rectangle 6667" o:spid="_x0000_s3861" style="position:absolute;left:8477;top:19478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" strokecolor="#903" strokeweight="1.5pt"/>
                        <v:rect id="Rectangle 6668" o:spid="_x0000_s3862" style="position:absolute;left:8476;top:41290;width:619;height:2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" strokecolor="#903" strokeweight="1.5pt"/>
                        <v:line id="Line 45" o:spid="_x0000_s3863" style="position:absolute;visibility:visible;mso-wrap-style:square" from="16779,5603" to="16779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" strokeweight="1.5pt">
                          <v:stroke dashstyle="3 1"/>
                        </v:line>
                        <v:group id="Group 6670" o:spid="_x0000_s3864" style="position:absolute;left:15382;width:2826;height:2952" coordorigin="1538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">
                          <v:oval id="Oval 6671" o:spid="_x0000_s3865" style="position:absolute;left:1538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" fillcolor="#ffc" strokecolor="#1f1a17" strokeweight="1.5pt"/>
                          <v:line id="Line 47" o:spid="_x0000_s3866" style="position:absolute;flip:x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" strokecolor="#1f1a17" strokeweight="1.5pt"/>
                          <v:line id="Line 48" o:spid="_x0000_s3867" style="position:absolute;flip:x y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" strokecolor="#1f1a17" strokeweight="1.5pt"/>
                        </v:group>
                        <v:group id="Group 6674" o:spid="_x0000_s3868" style="position:absolute;left:15382;width:2826;height:2952" coordorigin="1538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">
                          <v:oval id="Oval 6675" o:spid="_x0000_s3869" style="position:absolute;left:1538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" fillcolor="#ffc" strokecolor="#1f1a17" strokeweight="1.5pt"/>
                          <v:line id="Line 51" o:spid="_x0000_s3870" style="position:absolute;flip:x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" strokecolor="#1f1a17" strokeweight="1.5pt"/>
                          <v:line id="Line 52" o:spid="_x0000_s3871" style="position:absolute;flip:x y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" strokecolor="#1f1a17" strokeweight="1.5pt"/>
                        </v:group>
                        <v:rect id="Rectangle 6678" o:spid="_x0000_s3872" style="position:absolute;left:13441;top:3449;width:6439;height:19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" filled="f" stroked="f">
                          <v:textbox style="mso-fit-shape-to-text:t" inset="0,0,0,0">
                            <w:txbxContent>
                              <w:p w14:paraId="3A5187A0" w14:textId="77777777" w:rsidR="00C84715" w:rsidRDefault="00C84715" w:rsidP="00AB6699">
                                <w:pPr>
                                  <w:kinsoku w:val="0"/>
                                  <w:overflowPunct w:val="0"/>
                                  <w:spacing w:after="0"/>
                                  <w:jc w:val="center"/>
                                  <w:textAlignment w:val="baseline"/>
                                  <w:rPr>
                                    <w:rFonts w:hAnsi="Calibri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SearchSchoolBus</w:t>
                                </w:r>
                              </w:p>
                              <w:p w14:paraId="64CCDCF0" w14:textId="77777777" w:rsidR="00C84715" w:rsidRDefault="00C84715" w:rsidP="00AB6699">
                                <w:pPr>
                                  <w:kinsoku w:val="0"/>
                                  <w:overflowPunct w:val="0"/>
                                  <w:spacing w:after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v:textbox>
                        </v:rect>
                        <v:rect id="Rectangle 6679" o:spid="_x0000_s3873" style="position:absolute;left:16494;top:19478;width:524;height:19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" strokecolor="#903" strokeweight="1.5pt"/>
                        <v:rect id="Rectangle 6680" o:spid="_x0000_s3874" style="position:absolute;left:16494;top:4129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" strokecolor="#903" strokeweight="1.5pt"/>
                        <v:rect id="Rectangle 6681" o:spid="_x0000_s3875" style="position:absolute;left:16494;top:19478;width:524;height:19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" strokecolor="#903" strokeweight="1.5pt"/>
                        <v:rect id="Rectangle 6682" o:spid="_x0000_s3876" style="position:absolute;left:16494;top:4129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" strokecolor="#903" strokeweight="1.5pt"/>
                        <v:rect id="Rectangle 6683" o:spid="_x0000_s3877" style="position:absolute;left:24812;top:3571;width:30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244DEE5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UserDB</w:t>
                                </w:r>
                              </w:p>
                            </w:txbxContent>
                          </v:textbox>
                        </v:rect>
                        <v:line id="Line 61" o:spid="_x0000_s3878" style="position:absolute;visibility:visible;mso-wrap-style:square" from="26511,5603" to="26511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" strokeweight="1.5pt">
                          <v:stroke dashstyle="3 1"/>
                        </v:line>
                        <v:group id="Group 6685" o:spid="_x0000_s3879" style="position:absolute;left:25130;top:222;width:2762;height:2746" coordorigin="25130,22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">
                          <v:oval id="Oval 6686" o:spid="_x0000_s3880" style="position:absolute;left:25130;top:22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" fillcolor="#ffc" strokecolor="#242728" strokeweight="1.5pt"/>
                          <v:line id="Line 63" o:spid="_x0000_s3881" style="position:absolute;visibility:visible;mso-wrap-style:square" from="25130,223" to="2513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" strokecolor="#242728" strokeweight="1.5pt"/>
                        </v:group>
                        <v:group id="Group 6688" o:spid="_x0000_s3882" style="position:absolute;left:25130;top:222;width:2762;height:2746" coordorigin="25130,22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">
                          <v:oval id="Oval 6689" o:spid="_x0000_s3883" style="position:absolute;left:25130;top:22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" fillcolor="#ffc" strokecolor="#242728" strokeweight="1.5pt"/>
                          <v:line id="Line 66" o:spid="_x0000_s3884" style="position:absolute;visibility:visible;mso-wrap-style:square" from="25130,223" to="2513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" strokecolor="#242728" strokeweight="1.5pt"/>
                        </v:group>
                        <v:rect id="Rectangle 6691" o:spid="_x0000_s3885" style="position:absolute;left:24812;top:3571;width:30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4727CCC2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UserDB</w:t>
                                </w:r>
                              </w:p>
                            </w:txbxContent>
                          </v:textbox>
                        </v:rect>
                        <v:rect id="Rectangle 6692" o:spid="_x0000_s3886" style="position:absolute;left:26209;top:25622;width:524;height:4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" strokecolor="#903" strokeweight="1.5pt"/>
                        <v:rect id="Rectangle 6693" o:spid="_x0000_s3887" style="position:absolute;left:26209;top:32639;width:524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" strokecolor="#903" strokeweight="1.5pt"/>
                        <v:rect id="Rectangle 6694" o:spid="_x0000_s3888" style="position:absolute;left:26209;top:25622;width:524;height:4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" strokecolor="#903" strokeweight="1.5pt"/>
                        <v:rect id="Rectangle 6695" o:spid="_x0000_s3889" style="position:absolute;left:29495;top:3571;width:3975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5CE718F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Main page</w:t>
                                </w:r>
                              </w:p>
                            </w:txbxContent>
                          </v:textbox>
                        </v:rect>
                        <v:line id="Line 73" o:spid="_x0000_s3890" style="position:absolute;visibility:visible;mso-wrap-style:square" from="31607,5603" to="31607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" strokeweight="1.5pt">
                          <v:stroke dashstyle="3 1"/>
                        </v:line>
                        <v:group id="Group 6697" o:spid="_x0000_s3891" style="position:absolute;left:29606;top:222;width:4223;height:2746" coordorigin="29495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">
                          <v:oval id="Oval 6698" o:spid="_x0000_s3892" style="position:absolute;left:29496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" fillcolor="#ffc" strokecolor="#1f1a17" strokeweight="1.5pt"/>
                          <v:line id="Line 75" o:spid="_x0000_s3893" style="position:absolute;visibility:visible;mso-wrap-style:square" from="29495,222" to="29495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" strokecolor="#1f1a17" strokeweight="1.5pt"/>
                          <v:line id="Line 76" o:spid="_x0000_s3894" style="position:absolute;visibility:visible;mso-wrap-style:square" from="29495,223" to="29496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" strokecolor="#1f1a17" strokeweight="1.5pt"/>
                        </v:group>
                        <v:group id="Group 2512" o:spid="_x0000_s3895" style="position:absolute;left:29606;top:222;width:4223;height:2746" coordorigin="29495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RrHxQAAAN0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">
                          <v:oval id="Oval 2516" o:spid="_x0000_s3896" style="position:absolute;left:29496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" fillcolor="#ffc" strokecolor="#1f1a17" strokeweight="1.5pt"/>
                          <v:line id="Line 79" o:spid="_x0000_s3897" style="position:absolute;visibility:visible;mso-wrap-style:square" from="29495,222" to="29495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" strokecolor="#1f1a17" strokeweight="1.5pt"/>
                          <v:line id="Line 80" o:spid="_x0000_s3898" style="position:absolute;visibility:visible;mso-wrap-style:square" from="29495,223" to="29496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" strokecolor="#1f1a17" strokeweight="1.5pt"/>
                        </v:group>
                        <v:rect id="Rectangle 2519" o:spid="_x0000_s3899" style="position:absolute;left:29495;top:3571;width:3975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8B50064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Main page</w:t>
                                </w:r>
                              </w:p>
                            </w:txbxContent>
                          </v:textbox>
                        </v:rect>
                        <v:rect id="Rectangle 2520" o:spid="_x0000_s3900" style="position:absolute;left:31305;top:37433;width:52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" strokecolor="#903" strokeweight="1.5pt"/>
                        <v:rect id="Rectangle 2521" o:spid="_x0000_s3901" style="position:absolute;left:31305;top:37433;width:52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" strokecolor="#903" strokeweight="1.5pt"/>
                        <v:line id="Line 85" o:spid="_x0000_s3902" style="position:absolute;visibility:visible;mso-wrap-style:square" from="1444,8223" to="8445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" strokecolor="#903" strokeweight="1.5pt"/>
                        <v:line id="Line 86" o:spid="_x0000_s3903" style="position:absolute;flip:x;visibility:visible;mso-wrap-style:square" from="7747,8223" to="8445,8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" strokecolor="#903" strokeweight="1.5pt"/>
                        <v:line id="Line 87" o:spid="_x0000_s3904" style="position:absolute;flip:x y;visibility:visible;mso-wrap-style:square" from="7747,7921" to="8445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" strokecolor="#903" strokeweight="1.5pt"/>
                        <v:rect id="Rectangle 2525" o:spid="_x0000_s3905" style="position:absolute;left:3079;top:6873;width:3772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" filled="f" stroked="f">
                          <v:textbox style="mso-fit-shape-to-text:t" inset="0,0,0,0">
                            <w:txbxContent>
                              <w:p w14:paraId="42DCB53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Open page</w:t>
                                </w:r>
                              </w:p>
                            </w:txbxContent>
                          </v:textbox>
                        </v:rect>
                        <v:line id="Line 89" o:spid="_x0000_s3906" style="position:absolute;visibility:visible;mso-wrap-style:square" from="1444,12350" to="8445,12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" strokecolor="#903" strokeweight="1.5pt"/>
                        <v:line id="Line 90" o:spid="_x0000_s3907" style="position:absolute;flip:x;visibility:visible;mso-wrap-style:square" from="7747,12350" to="8445,12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" strokecolor="#903" strokeweight="1.5pt"/>
                        <v:line id="Line 91" o:spid="_x0000_s3908" style="position:absolute;flip:x y;visibility:visible;mso-wrap-style:square" from="7747,12049" to="8445,12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" strokecolor="#903" strokeweight="1.5pt"/>
                        <v:rect id="Rectangle 2529" o:spid="_x0000_s3909" style="position:absolute;left:3238;top:11017;width:351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8203A3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Input login</w:t>
                                </w:r>
                              </w:p>
                            </w:txbxContent>
                          </v:textbox>
                        </v:rect>
                        <v:line id="Line 93" o:spid="_x0000_s3910" style="position:absolute;visibility:visible;mso-wrap-style:square" from="9080,15636" to="12001,15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" strokecolor="#903" strokeweight="1.5pt"/>
                        <v:line id="Line 94" o:spid="_x0000_s3911" style="position:absolute;visibility:visible;mso-wrap-style:square" from="12001,15636" to="12001,16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" strokecolor="#903" strokeweight="1.5pt"/>
                        <v:line id="Line 95" o:spid="_x0000_s3912" style="position:absolute;flip:x;visibility:visible;mso-wrap-style:square" from="9096,16224" to="12001,16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" strokecolor="#903" strokeweight="1.5pt"/>
                        <v:line id="Line 96" o:spid="_x0000_s3913" style="position:absolute;visibility:visible;mso-wrap-style:square" from="9096,16224" to="9794,16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" strokecolor="#903" strokeweight="1.5pt"/>
                        <v:line id="Line 97" o:spid="_x0000_s3914" style="position:absolute;flip:y;visibility:visible;mso-wrap-style:square" from="9096,15938" to="9794,16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" strokecolor="#903" strokeweight="1.5pt"/>
                        <v:rect id="Rectangle 2535" o:spid="_x0000_s3915" style="position:absolute;left:9794;top:14192;width:576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76573BE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Check login scipt</w:t>
                                </w:r>
                              </w:p>
                            </w:txbxContent>
                          </v:textbox>
                        </v:rect>
                        <v:line id="Line 99" o:spid="_x0000_s3916" style="position:absolute;visibility:visible;mso-wrap-style:square" from="9048,19478" to="16478,19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" strokecolor="#903" strokeweight="1.5pt"/>
                        <v:line id="Line 100" o:spid="_x0000_s3917" style="position:absolute;flip:x;visibility:visible;mso-wrap-style:square" from="15763,19478" to="16478,19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" strokecolor="#903" strokeweight="1.5pt"/>
                        <v:line id="Line 101" o:spid="_x0000_s3918" style="position:absolute;flip:x y;visibility:visible;mso-wrap-style:square" from="15763,19192" to="16478,19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" strokecolor="#903" strokeweight="1.5pt"/>
                        <v:rect id="Rectangle 2539" o:spid="_x0000_s3919" style="position:absolute;left:11460;top:18145;width:267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0A16293A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do login</w:t>
                                </w:r>
                              </w:p>
                            </w:txbxContent>
                          </v:textbox>
                        </v:rect>
                        <v:line id="Line 103" o:spid="_x0000_s3920" style="position:absolute;visibility:visible;mso-wrap-style:square" from="17097,22399" to="20018,22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" strokecolor="#903" strokeweight="1.5pt"/>
                        <v:line id="Line 104" o:spid="_x0000_s3921" style="position:absolute;visibility:visible;mso-wrap-style:square" from="20018,22399" to="20018,22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" strokecolor="#903" strokeweight="1.5pt"/>
                        <v:line id="Line 105" o:spid="_x0000_s3922" style="position:absolute;flip:x;visibility:visible;mso-wrap-style:square" from="17113,22987" to="20018,22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" strokecolor="#903" strokeweight="1.5pt"/>
                        <v:line id="Line 106" o:spid="_x0000_s3923" style="position:absolute;visibility:visible;mso-wrap-style:square" from="17113,22987" to="17811,2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" strokecolor="#903" strokeweight="1.5pt"/>
                        <v:line id="Line 107" o:spid="_x0000_s3924" style="position:absolute;flip:y;visibility:visible;mso-wrap-style:square" from="17113,22701" to="17811,22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" strokecolor="#903" strokeweight="1.5pt"/>
                        <v:rect id="Rectangle 2545" o:spid="_x0000_s3925" style="position:absolute;left:18572;top:21082;width:410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0F384A7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veriflylogin()</w:t>
                                </w:r>
                              </w:p>
                            </w:txbxContent>
                          </v:textbox>
                        </v:rect>
                        <v:line id="Line 109" o:spid="_x0000_s3926" style="position:absolute;visibility:visible;mso-wrap-style:square" from="17081,25638" to="26193,2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" strokecolor="#903" strokeweight="1.5pt"/>
                        <v:line id="Line 110" o:spid="_x0000_s3927" style="position:absolute;flip:x;visibility:visible;mso-wrap-style:square" from="25495,25638" to="26193,25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" strokecolor="#903" strokeweight="1.5pt"/>
                        <v:line id="Line 111" o:spid="_x0000_s3928" style="position:absolute;flip:x y;visibility:visible;mso-wrap-style:square" from="25495,25352" to="26193,2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" strokecolor="#903" strokeweight="1.5pt"/>
                        <v:rect id="Rectangle 2549" o:spid="_x0000_s3929" style="position:absolute;left:19667;top:24304;width:389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D8CCFFA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Query login</w:t>
                                </w:r>
                              </w:p>
                            </w:txbxContent>
                          </v:textbox>
                        </v:rect>
                        <v:line id="Line 113" o:spid="_x0000_s3930" style="position:absolute;flip:x;visibility:visible;mso-wrap-style:square" from="17097,28082" to="26193,28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" strokecolor="#903" strokeweight="1.5pt">
                          <v:stroke dashstyle="3 1"/>
                        </v:line>
                        <v:line id="Line 114" o:spid="_x0000_s3931" style="position:absolute;visibility:visible;mso-wrap-style:square" from="17097,28082" to="17795,28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" strokecolor="#903" strokeweight="1.5pt"/>
                        <v:line id="Line 115" o:spid="_x0000_s3932" style="position:absolute;flip:y;visibility:visible;mso-wrap-style:square" from="17097,27781" to="17795,28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" strokecolor="#903" strokeweight="1.5pt"/>
                        <v:rect id="Rectangle 2553" o:spid="_x0000_s3933" style="position:absolute;left:19222;top:26622;width:534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1E139E7C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return true/false</w:t>
                                </w:r>
                              </w:p>
                            </w:txbxContent>
                          </v:textbox>
                        </v:rect>
                        <v:line id="Line 117" o:spid="_x0000_s3934" style="position:absolute;visibility:visible;mso-wrap-style:square" from="17081,37433" to="31289,37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" strokecolor="#903" strokeweight="1.5pt"/>
                        <v:line id="Line 118" o:spid="_x0000_s3935" style="position:absolute;flip:x;visibility:visible;mso-wrap-style:square" from="30591,37433" to="31289,37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" strokecolor="#903" strokeweight="1.5pt"/>
                        <v:line id="Line 119" o:spid="_x0000_s3936" style="position:absolute;flip:x y;visibility:visible;mso-wrap-style:square" from="30591,37147" to="31289,37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" strokecolor="#903" strokeweight="1.5pt"/>
                        <v:rect id="Rectangle 2557" o:spid="_x0000_s3937" style="position:absolute;left:17333;top:35988;width:614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1B3CDD7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Display mainPage</w:t>
                                </w:r>
                              </w:p>
                            </w:txbxContent>
                          </v:textbox>
                        </v:rect>
                        <v:line id="Line 121" o:spid="_x0000_s3938" style="position:absolute;visibility:visible;mso-wrap-style:square" from="9063,47872" to="11984,4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" strokecolor="#903" strokeweight="1.5pt"/>
                        <v:line id="Line 122" o:spid="_x0000_s3939" style="position:absolute;visibility:visible;mso-wrap-style:square" from="11984,47872" to="11984,4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" strokecolor="#903" strokeweight="1.5pt"/>
                        <v:line id="Line 123" o:spid="_x0000_s3940" style="position:absolute;flip:x;visibility:visible;mso-wrap-style:square" from="9079,48459" to="11984,4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" strokecolor="#903" strokeweight="1.5pt"/>
                        <v:line id="Line 124" o:spid="_x0000_s3941" style="position:absolute;visibility:visible;mso-wrap-style:square" from="9079,48459" to="9778,48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qNp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Qfo2n8Hfm/gEZPELAAD//wMAUEsBAi0AFAAGAAgAAAAhANvh9svuAAAAhQEAABMAAAAAAAAA&#10;AAAAAAAAAAAAAFtDb250ZW50X1R5cGVzXS54bWxQSwECLQAUAAYACAAAACEAWvQsW78AAAAVAQAA&#10;CwAAAAAAAAAAAAAAAAAfAQAAX3JlbHMvLnJlbHNQSwECLQAUAAYACAAAACEAu7ajacYAAADdAAAA&#10;DwAAAAAAAAAAAAAAAAAHAgAAZHJzL2Rvd25yZXYueG1sUEsFBgAAAAADAAMAtwAAAPoCAAAAAA==&#10;" strokecolor="#903" strokeweight="1.5pt"/>
                        <v:line id="Line 125" o:spid="_x0000_s3942" style="position:absolute;flip:y;visibility:visible;mso-wrap-style:square" from="9079,48158" to="9778,4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" strokecolor="#903" strokeweight="1.5pt"/>
                        <v:rect id="Rectangle 2563" o:spid="_x0000_s3943" style="position:absolute;left:9379;top:46820;width:699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19ECA64C" w14:textId="713BE0B9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Login error message</w:t>
                                </w:r>
                              </w:p>
                            </w:txbxContent>
                          </v:textbox>
                        </v:rect>
                        <v:line id="Line 127" o:spid="_x0000_s3944" style="position:absolute;flip:x;visibility:visible;mso-wrap-style:square" from="9080,41290" to="16478,41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" strokecolor="#903" strokeweight="1.5pt"/>
                        <v:line id="Line 128" o:spid="_x0000_s3945" style="position:absolute;visibility:visible;mso-wrap-style:square" from="9080,41290" to="9779,41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" strokecolor="#903" strokeweight="1.5pt"/>
                        <v:line id="Line 129" o:spid="_x0000_s3946" style="position:absolute;flip:y;visibility:visible;mso-wrap-style:square" from="9080,41005" to="9779,41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" strokecolor="#903" strokeweight="1.5pt"/>
                        <v:rect id="Rectangle 2567" o:spid="_x0000_s3947" style="position:absolute;left:10619;top:39957;width:432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6B46862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Display login</w:t>
                                </w:r>
                              </w:p>
                            </w:txbxContent>
                          </v:textbox>
                        </v:rect>
                        <v:line id="Line 131" o:spid="_x0000_s3948" style="position:absolute;visibility:visible;mso-wrap-style:square" from="17097,30130" to="20018,30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Ar0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aSvqzg3volPQO5+AQAA//8DAFBLAQItABQABgAIAAAAIQDb4fbL7gAAAIUBAAATAAAAAAAAAAAA&#10;AAAAAAAAAABbQ29udGVudF9UeXBlc10ueG1sUEsBAi0AFAAGAAgAAAAhAFr0LFu/AAAAFQEAAAsA&#10;AAAAAAAAAAAAAAAAHwEAAF9yZWxzLy5yZWxzUEsBAi0AFAAGAAgAAAAhACqMCvTEAAAA3QAAAA8A&#10;AAAAAAAAAAAAAAAABwIAAGRycy9kb3ducmV2LnhtbFBLBQYAAAAAAwADALcAAAD4AgAAAAA=&#10;" strokecolor="#903" strokeweight="1.5pt"/>
                        <v:line id="Line 132" o:spid="_x0000_s3949" style="position:absolute;visibility:visible;mso-wrap-style:square" from="20018,30130" to="20018,30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9v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aQv8zf4exOfgMxvAAAA//8DAFBLAQItABQABgAIAAAAIQDb4fbL7gAAAIUBAAATAAAAAAAA&#10;AAAAAAAAAAAAAABbQ29udGVudF9UeXBlc10ueG1sUEsBAi0AFAAGAAgAAAAhAFr0LFu/AAAAFQEA&#10;AAsAAAAAAAAAAAAAAAAAHwEAAF9yZWxzLy5yZWxzUEsBAi0AFAAGAAgAAAAhAEXAr2/HAAAA3QAA&#10;AA8AAAAAAAAAAAAAAAAABwIAAGRycy9kb3ducmV2LnhtbFBLBQYAAAAAAwADALcAAAD7AgAAAAA=&#10;" strokecolor="#903" strokeweight="1.5pt"/>
                        <v:line id="Line 133" o:spid="_x0000_s3950" style="position:absolute;flip:x;visibility:visible;mso-wrap-style:square" from="17113,30718" to="20018,30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" strokecolor="#903" strokeweight="1.5pt"/>
                        <v:line id="Line 134" o:spid="_x0000_s3951" style="position:absolute;visibility:visible;mso-wrap-style:square" from="17113,30718" to="17811,31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" strokecolor="#903" strokeweight="1.5pt"/>
                        <v:line id="Line 135" o:spid="_x0000_s3952" style="position:absolute;flip:y;visibility:visible;mso-wrap-style:square" from="17113,30416" to="17811,30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" strokecolor="#903" strokeweight="1.5pt"/>
                        <v:rect id="Rectangle 2573" o:spid="_x0000_s3953" style="position:absolute;left:17270;top:28797;width:495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o9e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Qb56W8Lvm/QE5P4HAAD//wMAUEsBAi0AFAAGAAgAAAAhANvh9svuAAAAhQEAABMAAAAAAAAAAAAA&#10;AAAAAAAAAFtDb250ZW50X1R5cGVzXS54bWxQSwECLQAUAAYACAAAACEAWvQsW78AAAAVAQAACwAA&#10;AAAAAAAAAAAAAAAfAQAAX3JlbHMvLnJlbHNQSwECLQAUAAYACAAAACEAfh6PX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21548F9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getdriverdata()</w:t>
                                </w:r>
                              </w:p>
                            </w:txbxContent>
                          </v:textbox>
                        </v:rect>
                        <v:line id="Line 137" o:spid="_x0000_s3954" style="position:absolute;visibility:visible;mso-wrap-style:square" from="17081,32654" to="26193,32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JYs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Qfo6e4G/N/EJyNUvAAAA//8DAFBLAQItABQABgAIAAAAIQDb4fbL7gAAAIUBAAATAAAAAAAA&#10;AAAAAAAAAAAAAABbQ29udGVudF9UeXBlc10ueG1sUEsBAi0AFAAGAAgAAAAhAFr0LFu/AAAAFQEA&#10;AAsAAAAAAAAAAAAAAAAAHwEAAF9yZWxzLy5yZWxzUEsBAi0AFAAGAAgAAAAhAC4YlizHAAAA3QAA&#10;AA8AAAAAAAAAAAAAAAAABwIAAGRycy9kb3ducmV2LnhtbFBLBQYAAAAAAwADALcAAAD7AgAAAAA=&#10;" strokecolor="#903" strokeweight="1.5pt"/>
                        <v:line id="Line 138" o:spid="_x0000_s3955" style="position:absolute;flip:x;visibility:visible;mso-wrap-style:square" from="25495,32654" to="26193,32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" strokecolor="#903" strokeweight=".04411mm"/>
                        <v:line id="Line 139" o:spid="_x0000_s3956" style="position:absolute;flip:x y;visibility:visible;mso-wrap-style:square" from="25495,32369" to="26193,32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" strokecolor="#903" strokeweight="1.5pt"/>
                        <v:rect id="Rectangle 2577" o:spid="_x0000_s3957" style="position:absolute;left:19730;top:31321;width:377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359D5C56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Query data</w:t>
                                </w:r>
                              </w:p>
                            </w:txbxContent>
                          </v:textbox>
                        </v:rect>
                        <v:rect id="Rectangle 2578" o:spid="_x0000_s3958" style="position:absolute;left:26209;top:32639;width:524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" strokecolor="#903" strokeweight="1.5pt"/>
                        <v:line id="Line 142" o:spid="_x0000_s3959" style="position:absolute;flip:x;visibility:visible;mso-wrap-style:square" from="17097,34702" to="26193,34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" strokecolor="#903" strokeweight="1.5pt">
                          <v:stroke dashstyle="3 1"/>
                        </v:line>
                        <v:line id="Line 143" o:spid="_x0000_s3960" style="position:absolute;visibility:visible;mso-wrap-style:square" from="17097,34702" to="17795,35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" strokecolor="#903" strokeweight="1.5pt"/>
                        <v:line id="Line 144" o:spid="_x0000_s3961" style="position:absolute;flip:y;visibility:visible;mso-wrap-style:square" from="17097,34417" to="17795,34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" strokecolor="#903" strokeweight="1.5pt"/>
                        <v:rect id="Rectangle 2582" o:spid="_x0000_s3962" style="position:absolute;left:19810;top:33369;width:368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0EC2E06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return data</w:t>
                                </w:r>
                              </w:p>
                            </w:txbxContent>
                          </v:textbox>
                        </v:rect>
                      </v:group>
                      <v:line id="Straight Connector 2583" o:spid="_x0000_s3963" style="position:absolute;visibility:visible;mso-wrap-style:square" from="1117,47650" to="1142,52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" strokecolor="black [3200]" strokeweight="1.5pt">
                        <v:stroke dashstyle="3 1" joinstyle="miter"/>
                      </v:line>
                      <v:line id="Straight Connector 2585" o:spid="_x0000_s3964" style="position:absolute;visibility:visible;mso-wrap-style:square" from="16764,47396" to="16789,52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" strokecolor="black [3200]" strokeweight="1.5pt">
                        <v:stroke dashstyle="3 1" joinstyle="miter"/>
                      </v:line>
                      <v:line id="Straight Connector 2586" o:spid="_x0000_s3965" style="position:absolute;visibility:visible;mso-wrap-style:square" from="26568,47548" to="26593,52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" strokecolor="black [3200]" strokeweight="1.5pt">
                        <v:stroke dashstyle="3 1" joinstyle="miter"/>
                      </v:line>
                      <v:line id="Straight Connector 2587" o:spid="_x0000_s3966" style="position:absolute;visibility:visible;mso-wrap-style:square" from="31597,47548" to="31622,52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" strokecolor="black [3200]" strokeweight="1.5pt">
                        <v:stroke dashstyle="3 1" joinstyle="miter"/>
                      </v:line>
                    </v:group>
                  </w:pict>
                </mc:Fallback>
              </mc:AlternateContent>
            </w:r>
          </w:p>
          <w:p w14:paraId="26AD44AB" w14:textId="77777777" w:rsidR="003B46CB" w:rsidRDefault="003B46CB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BDE7945" w14:textId="5EE23237" w:rsidR="00D14EFE" w:rsidRPr="009F1F59" w:rsidRDefault="00D14EFE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30DF1D24" w14:textId="77777777" w:rsidR="00D14EFE" w:rsidRPr="009F1F59" w:rsidRDefault="00D14EFE" w:rsidP="00D14EFE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7A6DB615" w14:textId="6030220B" w:rsidR="00D14EFE" w:rsidRDefault="00D14EFE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8"/>
              </w:rPr>
              <w:t>Login Parent</w:t>
            </w:r>
          </w:p>
          <w:p w14:paraId="3196FC9A" w14:textId="77777777" w:rsidR="003B46CB" w:rsidRPr="003B46CB" w:rsidRDefault="003B46CB" w:rsidP="00D14EFE">
            <w:pPr>
              <w:jc w:val="thaiDistribute"/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5DEF32D2" w14:textId="1F4F4269" w:rsidR="00D14EFE" w:rsidRDefault="00D14EFE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ผู้ใช้กรอกชื่อผู้ใช้ และรหัสผ่าน</w:t>
            </w:r>
          </w:p>
          <w:p w14:paraId="3EB369EC" w14:textId="77777777" w:rsidR="003B46CB" w:rsidRPr="00C84715" w:rsidRDefault="003B46CB" w:rsidP="00D14EFE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3C7D9169" w14:textId="7AE55AE4" w:rsidR="00D14EFE" w:rsidRPr="0082264E" w:rsidRDefault="0082264E" w:rsidP="0082264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3. </w:t>
            </w:r>
            <w:r w:rsidR="00D14EFE" w:rsidRPr="0082264E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="00D14EFE" w:rsidRPr="008226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76F86DAA" w14:textId="77777777" w:rsidR="0082264E" w:rsidRPr="0082264E" w:rsidRDefault="0082264E" w:rsidP="0082264E">
            <w:pPr>
              <w:jc w:val="thaiDistribute"/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38402AEF" w14:textId="42AE955F" w:rsidR="00D14EFE" w:rsidRDefault="00D14EFE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ระบบรับค่าชื่อผู้ใช้และรหัสผ่าน</w:t>
            </w:r>
          </w:p>
          <w:p w14:paraId="3EA5418B" w14:textId="77777777" w:rsidR="003B46CB" w:rsidRPr="003B46CB" w:rsidRDefault="003B46CB" w:rsidP="00D14EFE">
            <w:pPr>
              <w:jc w:val="thaiDistribute"/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10BBD8BC" w14:textId="057F627E" w:rsidR="00D14EFE" w:rsidRPr="00C94765" w:rsidRDefault="00C94765" w:rsidP="00C94765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C94765">
              <w:rPr>
                <w:rFonts w:ascii="TH SarabunPSK" w:eastAsia="Times New Roman" w:hAnsi="TH SarabunPSK" w:cs="TH SarabunPSK"/>
                <w:sz w:val="28"/>
              </w:rPr>
              <w:t>5.</w:t>
            </w:r>
            <w:r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="00D14EFE" w:rsidRPr="00C94765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="00D14EFE" w:rsidRPr="00C94765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ระบบตรวจสอบสถานะการเข้าสู่ระบบของผู้ใช้โดย</w:t>
            </w:r>
          </w:p>
          <w:p w14:paraId="6C570FD6" w14:textId="77777777" w:rsidR="00C94765" w:rsidRPr="00C94765" w:rsidRDefault="00C94765" w:rsidP="00C94765">
            <w:pPr>
              <w:rPr>
                <w:sz w:val="14"/>
                <w:szCs w:val="18"/>
              </w:rPr>
            </w:pPr>
          </w:p>
          <w:p w14:paraId="117669D5" w14:textId="77777777" w:rsidR="00D14EFE" w:rsidRPr="009F1F59" w:rsidRDefault="00D14EFE" w:rsidP="00D14EFE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ค้นหาข้อมูลผู้ใช้จากฐานข้อมูล</w:t>
            </w:r>
          </w:p>
          <w:p w14:paraId="06C6D970" w14:textId="3A3FF267" w:rsidR="00D14EFE" w:rsidRDefault="00D14EFE" w:rsidP="00D14EFE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ระบบคืนค่าข้อมูลผู้ใช้จากฐานข้อมูล</w:t>
            </w:r>
          </w:p>
          <w:p w14:paraId="42432818" w14:textId="3527E283" w:rsidR="00C94765" w:rsidRDefault="00C94765" w:rsidP="00C94765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6. </w:t>
            </w:r>
            <w:r w:rsidR="000A47C6">
              <w:rPr>
                <w:rFonts w:ascii="TH SarabunPSK" w:eastAsia="Times New Roman" w:hAnsi="TH SarabunPSK" w:cs="TH SarabunPSK"/>
                <w:sz w:val="28"/>
              </w:rPr>
              <w:t>–</w:t>
            </w:r>
            <w:r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ระบบคเนหาข้อมูล</w:t>
            </w:r>
            <w:r w:rsidR="000A47C6">
              <w:rPr>
                <w:rFonts w:ascii="TH SarabunPSK" w:eastAsia="Times New Roman" w:hAnsi="TH SarabunPSK" w:cs="TH SarabunPSK" w:hint="cs"/>
                <w:sz w:val="28"/>
                <w:cs/>
              </w:rPr>
              <w:t>คนขับรถ</w:t>
            </w:r>
          </w:p>
          <w:p w14:paraId="7E8EDAC2" w14:textId="5A2B5BDD" w:rsidR="000A47C6" w:rsidRDefault="000A47C6" w:rsidP="00C94765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6.1. </w:t>
            </w:r>
            <w:r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ค้นหาข้อมูลคนขับรถ</w:t>
            </w:r>
          </w:p>
          <w:p w14:paraId="22F8B5AC" w14:textId="6E9581E1" w:rsidR="003B46CB" w:rsidRPr="00AB6699" w:rsidRDefault="000A47C6" w:rsidP="00AB6699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6.2. - </w:t>
            </w:r>
            <w:r w:rsidR="00AB6699">
              <w:rPr>
                <w:rFonts w:ascii="TH SarabunPSK" w:eastAsia="Times New Roman" w:hAnsi="TH SarabunPSK" w:cs="TH SarabunPSK" w:hint="cs"/>
                <w:sz w:val="28"/>
                <w:cs/>
              </w:rPr>
              <w:t>ระบบคืนค่าข้อมูลขากฐานข้อมูล</w:t>
            </w:r>
          </w:p>
          <w:p w14:paraId="4C2E1F5B" w14:textId="5A45704D" w:rsidR="003B46CB" w:rsidRPr="00AB6699" w:rsidRDefault="009D0040" w:rsidP="00AB6699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>7</w:t>
            </w:r>
            <w:r w:rsidR="00D14EFE" w:rsidRPr="009F1F59">
              <w:rPr>
                <w:rFonts w:ascii="TH SarabunPSK" w:eastAsia="Times New Roman" w:hAnsi="TH SarabunPSK" w:cs="TH SarabunPSK"/>
                <w:sz w:val="28"/>
              </w:rPr>
              <w:t xml:space="preserve">. – </w:t>
            </w:r>
            <w:r w:rsidR="00D14EFE"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5D192355" w14:textId="7BC3029F" w:rsidR="00D14EFE" w:rsidRPr="009F1F59" w:rsidRDefault="00D14EFE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285DB14" w14:textId="77777777" w:rsidR="00C27059" w:rsidRDefault="00F248BF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3.1</w:t>
            </w:r>
            <w:r w:rsidR="00D14EFE"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. </w:t>
            </w:r>
            <w:r w:rsidR="00C27059"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 w:rsidR="00D14EFE"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ในกรณีที่การตรวจสอบชื่อผู้ใช้และรหัสผ่านไม่</w:t>
            </w:r>
          </w:p>
          <w:p w14:paraId="1DC2A201" w14:textId="77777777" w:rsidR="00C27059" w:rsidRDefault="00D14EFE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ถูกต้องระบบจะแสดงข้อความ “กรุณากรอกชื่อ</w:t>
            </w:r>
          </w:p>
          <w:p w14:paraId="286D6147" w14:textId="3E1098CC" w:rsidR="00D14EFE" w:rsidRPr="009F1F59" w:rsidRDefault="00D14EFE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ผู้ใช้หรือรหัสผ่านให้ถูกต้อง”</w:t>
            </w:r>
          </w:p>
          <w:p w14:paraId="44D7EC82" w14:textId="4FBD0D7D" w:rsidR="00C27059" w:rsidRDefault="00D14EFE" w:rsidP="00D14EFE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</w:t>
            </w:r>
            <w:r w:rsidR="00F248BF"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</w:t>
            </w:r>
            <w:r w:rsidR="00F248BF"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. </w:t>
            </w:r>
            <w:r w:rsidR="00C27059"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ในกรณีที่การตรวจสอบไม่พบชื่อผู้ใช้งาน</w:t>
            </w:r>
          </w:p>
          <w:p w14:paraId="48195FCE" w14:textId="2F8BF199" w:rsidR="00D14EFE" w:rsidRPr="00C27059" w:rsidRDefault="00D14EFE" w:rsidP="00D14EFE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ในระบบจะแสดงข้อความ “ไม่พบชื่อผู้ใช้งานในระบบกรุณากรอกอีกครั้ง”</w:t>
            </w:r>
          </w:p>
          <w:p w14:paraId="21023EB1" w14:textId="26C03FD1" w:rsidR="00D14EFE" w:rsidRDefault="00C27059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2048" behindDoc="0" locked="0" layoutInCell="1" allowOverlap="1" wp14:anchorId="3001D2DE" wp14:editId="03D4A4D3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5080</wp:posOffset>
                      </wp:positionV>
                      <wp:extent cx="6362065" cy="247650"/>
                      <wp:effectExtent l="0" t="0" r="635" b="0"/>
                      <wp:wrapNone/>
                      <wp:docPr id="7673" name="Text Box 76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362065" cy="24765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4711B4A" w14:textId="6C95B21D" w:rsidR="00AC4EF1" w:rsidRPr="003E79E7" w:rsidRDefault="00AC4EF1" w:rsidP="00AF497C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63" w:name="_Toc115201708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53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Login Driver</w:t>
                                  </w:r>
                                  <w:bookmarkEnd w:id="163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01D2DE" id="Text Box 7673" o:spid="_x0000_s3967" type="#_x0000_t202" style="position:absolute;margin-left:-3.9pt;margin-top:.4pt;width:500.95pt;height:19.5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" stroked="f">
                      <v:textbox inset="0,0,0,0">
                        <w:txbxContent>
                          <w:p w14:paraId="14711B4A" w14:textId="6C95B21D" w:rsidR="00AC4EF1" w:rsidRPr="003E79E7" w:rsidRDefault="00AC4EF1" w:rsidP="00AF497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64" w:name="_Toc115201708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 Driver</w:t>
                            </w:r>
                            <w:bookmarkEnd w:id="164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6E2BC039" w14:textId="7A5F11E4" w:rsidR="00D14EFE" w:rsidRDefault="00D14EFE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F6DF332" w14:textId="77777777" w:rsidR="00AF497C" w:rsidRDefault="00AF497C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B8010E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365B8E4E" wp14:editId="1BCBF46F">
            <wp:extent cx="1359535" cy="11214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0D30" w14:textId="16EEC30C" w:rsidR="00AC4EF1" w:rsidRPr="003E79E7" w:rsidRDefault="00AC4EF1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5" w:name="_Toc11520170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Driver</w:t>
      </w:r>
      <w:bookmarkEnd w:id="165"/>
    </w:p>
    <w:p w14:paraId="5E99C5CA" w14:textId="77777777" w:rsidR="00854DAA" w:rsidRPr="009F1F59" w:rsidRDefault="00854DAA" w:rsidP="00AF497C">
      <w:pPr>
        <w:spacing w:after="0"/>
        <w:rPr>
          <w:rFonts w:ascii="TH SarabunPSK" w:hAnsi="TH SarabunPSK" w:cs="TH SarabunPSK"/>
          <w:b/>
          <w:bCs/>
          <w:sz w:val="28"/>
          <w:cs/>
        </w:rPr>
      </w:pPr>
    </w:p>
    <w:p w14:paraId="5B96652C" w14:textId="77777777" w:rsidR="00854DAA" w:rsidRPr="009F1F59" w:rsidRDefault="00854DAA" w:rsidP="00E270CD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35CC20D5" w14:textId="77777777" w:rsidR="00C843E7" w:rsidRDefault="00C843E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66C93980" wp14:editId="43D1089C">
            <wp:extent cx="2613600" cy="6094541"/>
            <wp:effectExtent l="0" t="0" r="0" b="1905"/>
            <wp:docPr id="222" name="Graphic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96DAC541-7B7A-43D3-8B79-37D633B846F1}">
                          <asvg:svgBlip xmlns:asvg="http://schemas.microsoft.com/office/drawing/2016/SVG/main" r:embed="rId1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60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9D3E" w14:textId="06C75A85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6" w:name="_Toc11520171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Register Driver</w:t>
      </w:r>
      <w:bookmarkEnd w:id="166"/>
    </w:p>
    <w:p w14:paraId="0D8B3C6B" w14:textId="348E3F02" w:rsidR="006B05E7" w:rsidRDefault="006B05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140A3D" w14:textId="2BD9B02F" w:rsidR="00C843E7" w:rsidRDefault="00C843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48D5BC" w14:textId="77777777" w:rsidR="00C843E7" w:rsidRPr="009F1F59" w:rsidRDefault="00C843E7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732549B5" w14:textId="24B54879" w:rsidR="00321B76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Register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21B76" w14:paraId="1337F1D3" w14:textId="77777777" w:rsidTr="00321B76">
        <w:tc>
          <w:tcPr>
            <w:tcW w:w="4675" w:type="dxa"/>
          </w:tcPr>
          <w:p w14:paraId="7890FC8B" w14:textId="59AA1C01" w:rsidR="00321B76" w:rsidRPr="009F1F59" w:rsidRDefault="00BB6A54" w:rsidP="00321B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1B76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489280" behindDoc="0" locked="0" layoutInCell="1" allowOverlap="1" wp14:anchorId="59D6DF42" wp14:editId="4643970A">
                      <wp:simplePos x="0" y="0"/>
                      <wp:positionH relativeFrom="column">
                        <wp:posOffset>2412153</wp:posOffset>
                      </wp:positionH>
                      <wp:positionV relativeFrom="paragraph">
                        <wp:posOffset>4445</wp:posOffset>
                      </wp:positionV>
                      <wp:extent cx="3623310" cy="4959985"/>
                      <wp:effectExtent l="0" t="0" r="15240" b="31115"/>
                      <wp:wrapNone/>
                      <wp:docPr id="5535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23310" cy="4959985"/>
                                <a:chOff x="0" y="0"/>
                                <a:chExt cx="4600081" cy="6156325"/>
                              </a:xfrm>
                            </wpg:grpSpPr>
                            <wps:wsp>
                              <wps:cNvPr id="5536" name="Rectangle 55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96723"/>
                                  <a:ext cx="355454" cy="2955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10FD23" w14:textId="1AC85A11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37" name="Line 6"/>
                              <wps:cNvCnPr/>
                              <wps:spPr bwMode="auto">
                                <a:xfrm>
                                  <a:off x="185737" y="785812"/>
                                  <a:ext cx="0" cy="5370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538" name="Group 55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756" y="0"/>
                                  <a:ext cx="238126" cy="328614"/>
                                  <a:chOff x="36512" y="0"/>
                                  <a:chExt cx="150" cy="207"/>
                                </a:xfrm>
                              </wpg:grpSpPr>
                              <wps:wsp>
                                <wps:cNvPr id="5539" name="Oval 55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554" y="0"/>
                                    <a:ext cx="69" cy="6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40" name="Line 8"/>
                                <wps:cNvCnPr/>
                                <wps:spPr bwMode="auto">
                                  <a:xfrm>
                                    <a:off x="36587" y="68"/>
                                    <a:ext cx="0" cy="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41" name="Line 9"/>
                                <wps:cNvCnPr/>
                                <wps:spPr bwMode="auto">
                                  <a:xfrm>
                                    <a:off x="36533" y="86"/>
                                    <a:ext cx="10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42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512" y="132"/>
                                    <a:ext cx="150" cy="7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543" name="Group 55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756" y="0"/>
                                  <a:ext cx="238126" cy="328614"/>
                                  <a:chOff x="36512" y="0"/>
                                  <a:chExt cx="150" cy="207"/>
                                </a:xfrm>
                              </wpg:grpSpPr>
                              <wps:wsp>
                                <wps:cNvPr id="5544" name="Oval 55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554" y="0"/>
                                    <a:ext cx="69" cy="6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45" name="Line 13"/>
                                <wps:cNvCnPr/>
                                <wps:spPr bwMode="auto">
                                  <a:xfrm>
                                    <a:off x="36587" y="68"/>
                                    <a:ext cx="0" cy="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46" name="Line 14"/>
                                <wps:cNvCnPr/>
                                <wps:spPr bwMode="auto">
                                  <a:xfrm>
                                    <a:off x="36533" y="86"/>
                                    <a:ext cx="10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4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512" y="132"/>
                                    <a:ext cx="150" cy="7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548" name="Rectangle 55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96723"/>
                                  <a:ext cx="355454" cy="2955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ECBFCFC" w14:textId="133401D7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49" name="Rectangle 55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1058862"/>
                                  <a:ext cx="73025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50" name="Rectangle 55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1520825"/>
                                  <a:ext cx="73025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51" name="Rectangle 55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1058862"/>
                                  <a:ext cx="73025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52" name="Rectangle 55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1520825"/>
                                  <a:ext cx="73025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53" name="Rectangle 55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8289" y="531636"/>
                                  <a:ext cx="1026078" cy="2955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B51E26" w14:textId="4D374968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RegisterDriverPage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54" name="Line 23"/>
                              <wps:cNvCnPr/>
                              <wps:spPr bwMode="auto">
                                <a:xfrm>
                                  <a:off x="1104900" y="819150"/>
                                  <a:ext cx="0" cy="5337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555" name="Group 555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10186" y="58737"/>
                                  <a:ext cx="596901" cy="387350"/>
                                  <a:chOff x="808037" y="58737"/>
                                  <a:chExt cx="376" cy="244"/>
                                </a:xfrm>
                              </wpg:grpSpPr>
                              <wps:wsp>
                                <wps:cNvPr id="5556" name="Oval 55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08162" y="58737"/>
                                    <a:ext cx="251" cy="24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57" name="Line 25"/>
                                <wps:cNvCnPr/>
                                <wps:spPr bwMode="auto">
                                  <a:xfrm>
                                    <a:off x="808037" y="58794"/>
                                    <a:ext cx="0" cy="13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58" name="Line 26"/>
                                <wps:cNvCnPr/>
                                <wps:spPr bwMode="auto">
                                  <a:xfrm>
                                    <a:off x="808038" y="58859"/>
                                    <a:ext cx="124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559" name="Group 55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10186" y="58737"/>
                                  <a:ext cx="596901" cy="387350"/>
                                  <a:chOff x="808037" y="58737"/>
                                  <a:chExt cx="376" cy="244"/>
                                </a:xfrm>
                              </wpg:grpSpPr>
                              <wps:wsp>
                                <wps:cNvPr id="5560" name="Oval 55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08162" y="58737"/>
                                    <a:ext cx="251" cy="24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61" name="Line 29"/>
                                <wps:cNvCnPr/>
                                <wps:spPr bwMode="auto">
                                  <a:xfrm>
                                    <a:off x="808037" y="58794"/>
                                    <a:ext cx="0" cy="13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62" name="Line 30"/>
                                <wps:cNvCnPr/>
                                <wps:spPr bwMode="auto">
                                  <a:xfrm>
                                    <a:off x="808038" y="58859"/>
                                    <a:ext cx="124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563" name="Rectangle 55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8289" y="531636"/>
                                  <a:ext cx="1026078" cy="2955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526009" w14:textId="5D07EC60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RegisterDriverPage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64" name="Rectangle 55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3625" y="1058862"/>
                                  <a:ext cx="74613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65" name="Rectangle 55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3625" y="1520825"/>
                                  <a:ext cx="74613" cy="5984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66" name="Rectangle 55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3625" y="2347912"/>
                                  <a:ext cx="74613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67" name="Rectangle 55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3625" y="4864100"/>
                                  <a:ext cx="74613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68" name="Rectangle 55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3625" y="5661025"/>
                                  <a:ext cx="74613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69" name="Rectangle 55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3625" y="1058862"/>
                                  <a:ext cx="74613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70" name="Rectangle 55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3625" y="1520825"/>
                                  <a:ext cx="74613" cy="5984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71" name="Rectangle 55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3625" y="2347912"/>
                                  <a:ext cx="74613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72" name="Rectangle 55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3625" y="4864100"/>
                                  <a:ext cx="74613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73" name="Rectangle 55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3625" y="5661025"/>
                                  <a:ext cx="74613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74" name="Rectangle 55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44088" y="512595"/>
                                  <a:ext cx="1247249" cy="2955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B1700" w14:textId="140417AA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RegisterDriverController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75" name="Line 44"/>
                              <wps:cNvCnPr/>
                              <wps:spPr bwMode="auto">
                                <a:xfrm>
                                  <a:off x="2355850" y="801687"/>
                                  <a:ext cx="0" cy="53546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576" name="Group 557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57412" y="9525"/>
                                  <a:ext cx="398463" cy="417513"/>
                                  <a:chOff x="2157412" y="9525"/>
                                  <a:chExt cx="251" cy="263"/>
                                </a:xfrm>
                              </wpg:grpSpPr>
                              <wps:wsp>
                                <wps:cNvPr id="5577" name="Oval 55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57412" y="9545"/>
                                    <a:ext cx="251" cy="2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78" name="Line 46"/>
                                <wps:cNvCnPr/>
                                <wps:spPr bwMode="auto">
                                  <a:xfrm flipH="1">
                                    <a:off x="2157512" y="9525"/>
                                    <a:ext cx="54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79" name="Line 47"/>
                                <wps:cNvCnPr/>
                                <wps:spPr bwMode="auto">
                                  <a:xfrm flipH="1" flipV="1">
                                    <a:off x="2157512" y="9548"/>
                                    <a:ext cx="55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580" name="Group 55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57412" y="9525"/>
                                  <a:ext cx="398463" cy="417513"/>
                                  <a:chOff x="2157412" y="9525"/>
                                  <a:chExt cx="251" cy="263"/>
                                </a:xfrm>
                              </wpg:grpSpPr>
                              <wps:wsp>
                                <wps:cNvPr id="5581" name="Oval 55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57412" y="9545"/>
                                    <a:ext cx="251" cy="2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82" name="Line 50"/>
                                <wps:cNvCnPr/>
                                <wps:spPr bwMode="auto">
                                  <a:xfrm flipH="1">
                                    <a:off x="2157512" y="9525"/>
                                    <a:ext cx="54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83" name="Line 51"/>
                                <wps:cNvCnPr/>
                                <wps:spPr bwMode="auto">
                                  <a:xfrm flipH="1" flipV="1">
                                    <a:off x="2157512" y="9548"/>
                                    <a:ext cx="55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584" name="Rectangle 55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44088" y="512595"/>
                                  <a:ext cx="1247249" cy="2955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EE641F" w14:textId="7C0C80BD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RegisterDriverController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85" name="Rectangle 55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14575" y="2347912"/>
                                  <a:ext cx="74613" cy="1890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86" name="Rectangle 55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14575" y="5661025"/>
                                  <a:ext cx="74613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87" name="Rectangle 55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14575" y="2347912"/>
                                  <a:ext cx="74613" cy="1890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88" name="Rectangle 55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14575" y="5661025"/>
                                  <a:ext cx="74613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89" name="Rectangle 55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88077" y="515767"/>
                                  <a:ext cx="590054" cy="2955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83BC53" w14:textId="06B3C468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90" name="Line 59"/>
                              <wps:cNvCnPr/>
                              <wps:spPr bwMode="auto">
                                <a:xfrm>
                                  <a:off x="4289425" y="801687"/>
                                  <a:ext cx="0" cy="53546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591" name="Group 55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03180" y="41275"/>
                                  <a:ext cx="596901" cy="388938"/>
                                  <a:chOff x="3992562" y="41275"/>
                                  <a:chExt cx="376" cy="245"/>
                                </a:xfrm>
                              </wpg:grpSpPr>
                              <wps:wsp>
                                <wps:cNvPr id="5592" name="Oval 55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92687" y="41275"/>
                                    <a:ext cx="251" cy="24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93" name="Line 61"/>
                                <wps:cNvCnPr/>
                                <wps:spPr bwMode="auto">
                                  <a:xfrm>
                                    <a:off x="3992562" y="41333"/>
                                    <a:ext cx="0" cy="13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94" name="Line 62"/>
                                <wps:cNvCnPr/>
                                <wps:spPr bwMode="auto">
                                  <a:xfrm>
                                    <a:off x="3992562" y="41398"/>
                                    <a:ext cx="1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595" name="Group 55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03180" y="41275"/>
                                  <a:ext cx="596901" cy="388938"/>
                                  <a:chOff x="3992562" y="41275"/>
                                  <a:chExt cx="376" cy="245"/>
                                </a:xfrm>
                              </wpg:grpSpPr>
                              <wps:wsp>
                                <wps:cNvPr id="5596" name="Oval 55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92687" y="41275"/>
                                    <a:ext cx="251" cy="24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97" name="Line 65"/>
                                <wps:cNvCnPr/>
                                <wps:spPr bwMode="auto">
                                  <a:xfrm>
                                    <a:off x="3992562" y="41333"/>
                                    <a:ext cx="0" cy="13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98" name="Line 66"/>
                                <wps:cNvCnPr/>
                                <wps:spPr bwMode="auto">
                                  <a:xfrm>
                                    <a:off x="3992562" y="41398"/>
                                    <a:ext cx="1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599" name="Rectangle 55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88077" y="515767"/>
                                  <a:ext cx="590054" cy="2955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DC856F" w14:textId="39827311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00" name="Rectangle 56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8150" y="3998912"/>
                                  <a:ext cx="74613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01" name="Rectangle 56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8150" y="3998912"/>
                                  <a:ext cx="74613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02" name="Rectangle 56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59696" y="523704"/>
                                  <a:ext cx="657195" cy="2955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F7BF87" w14:textId="5C85303C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03" name="Line 72"/>
                              <wps:cNvCnPr/>
                              <wps:spPr bwMode="auto">
                                <a:xfrm>
                                  <a:off x="3397250" y="812800"/>
                                  <a:ext cx="0" cy="53435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604" name="Group 56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69679" y="26987"/>
                                  <a:ext cx="238126" cy="328613"/>
                                  <a:chOff x="3248025" y="26987"/>
                                  <a:chExt cx="150" cy="207"/>
                                </a:xfrm>
                              </wpg:grpSpPr>
                              <wps:wsp>
                                <wps:cNvPr id="5605" name="Oval 56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48067" y="26987"/>
                                    <a:ext cx="69" cy="7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06" name="Line 74"/>
                                <wps:cNvCnPr/>
                                <wps:spPr bwMode="auto">
                                  <a:xfrm>
                                    <a:off x="3248100" y="27055"/>
                                    <a:ext cx="0" cy="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07" name="Line 75"/>
                                <wps:cNvCnPr/>
                                <wps:spPr bwMode="auto">
                                  <a:xfrm>
                                    <a:off x="3248046" y="27073"/>
                                    <a:ext cx="10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08" name="Freeform 7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48025" y="27119"/>
                                    <a:ext cx="150" cy="7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609" name="Group 560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69679" y="26987"/>
                                  <a:ext cx="238126" cy="328613"/>
                                  <a:chOff x="3248025" y="26987"/>
                                  <a:chExt cx="150" cy="207"/>
                                </a:xfrm>
                              </wpg:grpSpPr>
                              <wps:wsp>
                                <wps:cNvPr id="5610" name="Oval 56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48067" y="26987"/>
                                    <a:ext cx="69" cy="7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11" name="Line 79"/>
                                <wps:cNvCnPr/>
                                <wps:spPr bwMode="auto">
                                  <a:xfrm>
                                    <a:off x="3248100" y="27055"/>
                                    <a:ext cx="0" cy="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12" name="Line 80"/>
                                <wps:cNvCnPr/>
                                <wps:spPr bwMode="auto">
                                  <a:xfrm>
                                    <a:off x="3248046" y="27073"/>
                                    <a:ext cx="10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13" name="Freeform 8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48025" y="27119"/>
                                    <a:ext cx="150" cy="7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614" name="Rectangle 56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59696" y="523704"/>
                                  <a:ext cx="657195" cy="2955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27B6D77" w14:textId="7C985E90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15" name="Rectangle 56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55975" y="3059112"/>
                                  <a:ext cx="74613" cy="280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16" name="Rectangle 56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55975" y="3059112"/>
                                  <a:ext cx="74613" cy="280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17" name="Line 86"/>
                              <wps:cNvCnPr/>
                              <wps:spPr bwMode="auto">
                                <a:xfrm>
                                  <a:off x="227012" y="1058862"/>
                                  <a:ext cx="8334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18" name="Line 87"/>
                              <wps:cNvCnPr/>
                              <wps:spPr bwMode="auto">
                                <a:xfrm flipH="1">
                                  <a:off x="962025" y="1058862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19" name="Line 88"/>
                              <wps:cNvCnPr/>
                              <wps:spPr bwMode="auto">
                                <a:xfrm flipH="1" flipV="1">
                                  <a:off x="962025" y="1017587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20" name="Rectangle 56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3524" y="867979"/>
                                  <a:ext cx="758867" cy="2632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235CC0" w14:textId="7C70A24F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21" name="Line 90"/>
                              <wps:cNvCnPr/>
                              <wps:spPr bwMode="auto">
                                <a:xfrm>
                                  <a:off x="227012" y="1520825"/>
                                  <a:ext cx="8334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22" name="Line 91"/>
                              <wps:cNvCnPr/>
                              <wps:spPr bwMode="auto">
                                <a:xfrm flipH="1">
                                  <a:off x="962025" y="1520825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23" name="Line 92"/>
                              <wps:cNvCnPr/>
                              <wps:spPr bwMode="auto">
                                <a:xfrm flipH="1" flipV="1">
                                  <a:off x="962025" y="1479550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24" name="Rectangle 56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655" y="1331476"/>
                                  <a:ext cx="1531433" cy="29993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AA0884" w14:textId="080FB567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register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25" name="Line 94"/>
                              <wps:cNvCnPr/>
                              <wps:spPr bwMode="auto">
                                <a:xfrm>
                                  <a:off x="1149350" y="1811337"/>
                                  <a:ext cx="4127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26" name="Line 95"/>
                              <wps:cNvCnPr/>
                              <wps:spPr bwMode="auto">
                                <a:xfrm>
                                  <a:off x="1562100" y="1811337"/>
                                  <a:ext cx="0" cy="825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27" name="Line 96"/>
                              <wps:cNvCnPr/>
                              <wps:spPr bwMode="auto">
                                <a:xfrm flipH="1">
                                  <a:off x="1152525" y="1893887"/>
                                  <a:ext cx="409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28" name="Line 97"/>
                              <wps:cNvCnPr/>
                              <wps:spPr bwMode="auto">
                                <a:xfrm>
                                  <a:off x="1152525" y="1893887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29" name="Line 98"/>
                              <wps:cNvCnPr/>
                              <wps:spPr bwMode="auto">
                                <a:xfrm flipV="1">
                                  <a:off x="1152525" y="1852612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0" name="Rectangle 56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06080" y="1631414"/>
                                  <a:ext cx="1187234" cy="3037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1596D4" w14:textId="5DAED7E7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31" name="Line 100"/>
                              <wps:cNvCnPr/>
                              <wps:spPr bwMode="auto">
                                <a:xfrm>
                                  <a:off x="1146175" y="2347912"/>
                                  <a:ext cx="1165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2" name="Line 101"/>
                              <wps:cNvCnPr/>
                              <wps:spPr bwMode="auto">
                                <a:xfrm flipH="1">
                                  <a:off x="2212975" y="2347912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3" name="Line 102"/>
                              <wps:cNvCnPr/>
                              <wps:spPr bwMode="auto">
                                <a:xfrm flipH="1" flipV="1">
                                  <a:off x="2212975" y="2306637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4" name="Rectangle 56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34316" y="2156233"/>
                                  <a:ext cx="535551" cy="2632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482BEB" w14:textId="143998E9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doRegister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35" name="Line 104"/>
                              <wps:cNvCnPr/>
                              <wps:spPr bwMode="auto">
                                <a:xfrm>
                                  <a:off x="2400300" y="2636837"/>
                                  <a:ext cx="4127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6" name="Line 105"/>
                              <wps:cNvCnPr/>
                              <wps:spPr bwMode="auto">
                                <a:xfrm>
                                  <a:off x="2813050" y="2636837"/>
                                  <a:ext cx="0" cy="8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7" name="Line 106"/>
                              <wps:cNvCnPr/>
                              <wps:spPr bwMode="auto">
                                <a:xfrm flipH="1">
                                  <a:off x="2401887" y="2720975"/>
                                  <a:ext cx="4111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8" name="Line 107"/>
                              <wps:cNvCnPr/>
                              <wps:spPr bwMode="auto">
                                <a:xfrm>
                                  <a:off x="2401887" y="2720975"/>
                                  <a:ext cx="100013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9" name="Line 108"/>
                              <wps:cNvCnPr/>
                              <wps:spPr bwMode="auto">
                                <a:xfrm flipV="1">
                                  <a:off x="2401887" y="2678112"/>
                                  <a:ext cx="100013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0" name="Rectangle 56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0272" y="2451883"/>
                                  <a:ext cx="880315" cy="31036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C9953C" w14:textId="179DAE8F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addUser()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41" name="Line 110"/>
                              <wps:cNvCnPr/>
                              <wps:spPr bwMode="auto">
                                <a:xfrm>
                                  <a:off x="2397125" y="3059112"/>
                                  <a:ext cx="955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2" name="Line 111"/>
                              <wps:cNvCnPr/>
                              <wps:spPr bwMode="auto">
                                <a:xfrm flipH="1">
                                  <a:off x="3252787" y="3059112"/>
                                  <a:ext cx="100013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3" name="Line 112"/>
                              <wps:cNvCnPr/>
                              <wps:spPr bwMode="auto">
                                <a:xfrm flipH="1" flipV="1">
                                  <a:off x="3252787" y="3017837"/>
                                  <a:ext cx="100013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4" name="Rectangle 56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7903" y="2867671"/>
                                  <a:ext cx="1070800" cy="2327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6F07D9" w14:textId="173E5E2C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insert UserData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45" name="Line 114"/>
                              <wps:cNvCnPr/>
                              <wps:spPr bwMode="auto">
                                <a:xfrm flipH="1">
                                  <a:off x="2400300" y="3348037"/>
                                  <a:ext cx="952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6" name="Line 115"/>
                              <wps:cNvCnPr/>
                              <wps:spPr bwMode="auto">
                                <a:xfrm>
                                  <a:off x="2400300" y="3348037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7" name="Line 116"/>
                              <wps:cNvCnPr/>
                              <wps:spPr bwMode="auto">
                                <a:xfrm flipV="1">
                                  <a:off x="2400300" y="3306762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8" name="Rectangle 56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04252" y="3158088"/>
                                  <a:ext cx="1064451" cy="2632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8CDCA2" w14:textId="4EAF76A1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49" name="Line 118"/>
                              <wps:cNvCnPr/>
                              <wps:spPr bwMode="auto">
                                <a:xfrm>
                                  <a:off x="2397125" y="3998912"/>
                                  <a:ext cx="18478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50" name="Line 119"/>
                              <wps:cNvCnPr/>
                              <wps:spPr bwMode="auto">
                                <a:xfrm flipH="1">
                                  <a:off x="4146550" y="3998912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51" name="Line 120"/>
                              <wps:cNvCnPr/>
                              <wps:spPr bwMode="auto">
                                <a:xfrm flipH="1" flipV="1">
                                  <a:off x="4146550" y="3957637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52" name="Rectangle 56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39165" y="3780184"/>
                                  <a:ext cx="968641" cy="2632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F913A8" w14:textId="3C66E49E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53" name="Line 122"/>
                              <wps:cNvCnPr/>
                              <wps:spPr bwMode="auto">
                                <a:xfrm>
                                  <a:off x="1149350" y="4864100"/>
                                  <a:ext cx="4127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54" name="Line 123"/>
                              <wps:cNvCnPr/>
                              <wps:spPr bwMode="auto">
                                <a:xfrm>
                                  <a:off x="1562100" y="4864100"/>
                                  <a:ext cx="0" cy="825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55" name="Line 124"/>
                              <wps:cNvCnPr/>
                              <wps:spPr bwMode="auto">
                                <a:xfrm flipH="1">
                                  <a:off x="1152525" y="4946650"/>
                                  <a:ext cx="409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56" name="Line 125"/>
                              <wps:cNvCnPr/>
                              <wps:spPr bwMode="auto">
                                <a:xfrm>
                                  <a:off x="1152525" y="4946650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57" name="Line 126"/>
                              <wps:cNvCnPr/>
                              <wps:spPr bwMode="auto">
                                <a:xfrm flipV="1">
                                  <a:off x="1152525" y="4905375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58" name="Rectangle 56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4688" y="4659370"/>
                                  <a:ext cx="1925007" cy="2632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7407F1" w14:textId="525D4AFA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Register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fail message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59" name="Line 128"/>
                              <wps:cNvCnPr/>
                              <wps:spPr bwMode="auto">
                                <a:xfrm flipH="1">
                                  <a:off x="1149350" y="5661025"/>
                                  <a:ext cx="1162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60" name="Line 129"/>
                              <wps:cNvCnPr/>
                              <wps:spPr bwMode="auto">
                                <a:xfrm>
                                  <a:off x="1149350" y="5661025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61" name="Line 130"/>
                              <wps:cNvCnPr/>
                              <wps:spPr bwMode="auto">
                                <a:xfrm flipV="1">
                                  <a:off x="1149350" y="5619750"/>
                                  <a:ext cx="98425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62" name="Rectangle 56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7650" y="5468730"/>
                                  <a:ext cx="1720340" cy="2335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61A8AD" w14:textId="601240E5" w:rsidR="00321B76" w:rsidRDefault="00321B76" w:rsidP="00321B7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59D6DF42" id="Group 1" o:spid="_x0000_s3968" style="position:absolute;margin-left:189.95pt;margin-top:.35pt;width:285.3pt;height:390.55pt;z-index:251489280;mso-width-relative:margin" coordsize="46000,61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">
                      <v:rect id="Rectangle 5536" o:spid="_x0000_s3969" style="position:absolute;top:4967;width:3554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YLV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" filled="f" stroked="f">
                        <v:textbox inset="0,0,0,0">
                          <w:txbxContent>
                            <w:p w14:paraId="5810FD23" w14:textId="1AC85A11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line id="Line 6" o:spid="_x0000_s3970" style="position:absolute;visibility:visible;mso-wrap-style:square" from="1857,7858" to="1857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" strokeweight="1.5pt">
                        <v:stroke dashstyle="3 1"/>
                      </v:line>
                      <v:group id="Group 5538" o:spid="_x0000_s3971" style="position:absolute;left:367;width:2381;height:3286" coordorigin="36512" coordsize="15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">
                        <v:oval id="Oval 5539" o:spid="_x0000_s3972" style="position:absolute;left:36554;width:69;height: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" filled="f" strokecolor="#903" strokeweight=".04411mm"/>
                        <v:line id="Line 8" o:spid="_x0000_s3973" style="position:absolute;visibility:visible;mso-wrap-style:square" from="36587,68" to="36587,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" strokecolor="#903" strokeweight=".04411mm"/>
                        <v:line id="Line 9" o:spid="_x0000_s3974" style="position:absolute;visibility:visible;mso-wrap-style:square" from="36533,86" to="36641,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" strokecolor="#903" strokeweight=".04411mm"/>
                        <v:shape id="Freeform 10" o:spid="_x0000_s3975" style="position:absolute;left:36512;top:132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" path="m,54l54,r54,54e" filled="f" strokecolor="#903" strokeweight=".04411mm">
                          <v:path arrowok="t" o:connecttype="custom" o:connectlocs="0,75;75,0;150,75" o:connectangles="0,0,0"/>
                        </v:shape>
                      </v:group>
                      <v:group id="Group 5543" o:spid="_x0000_s3976" style="position:absolute;left:367;width:2381;height:3286" coordorigin="36512" coordsize="15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">
                        <v:oval id="Oval 5544" o:spid="_x0000_s3977" style="position:absolute;left:36554;width:69;height: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" filled="f" strokecolor="#903" strokeweight="1.5pt"/>
                        <v:line id="Line 13" o:spid="_x0000_s3978" style="position:absolute;visibility:visible;mso-wrap-style:square" from="36587,68" to="36587,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" strokecolor="#903" strokeweight="1.5pt"/>
                        <v:line id="Line 14" o:spid="_x0000_s3979" style="position:absolute;visibility:visible;mso-wrap-style:square" from="36533,86" to="36641,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" strokecolor="#903" strokeweight="1.5pt"/>
                        <v:shape id="Freeform 15" o:spid="_x0000_s3980" style="position:absolute;left:36512;top:132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" path="m,54l54,r54,54e" filled="f" strokecolor="#903" strokeweight="1.5pt">
                          <v:path arrowok="t" o:connecttype="custom" o:connectlocs="0,75;75,0;150,75" o:connectangles="0,0,0"/>
                        </v:shape>
                      </v:group>
                      <v:rect id="Rectangle 5548" o:spid="_x0000_s3981" style="position:absolute;top:4967;width:3554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BB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" filled="f" stroked="f">
                        <v:textbox inset="0,0,0,0">
                          <w:txbxContent>
                            <w:p w14:paraId="1ECBFCFC" w14:textId="133401D7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rect id="Rectangle 5549" o:spid="_x0000_s3982" style="position:absolute;left:1444;top:1058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" strokecolor="#903" strokeweight="1.5pt"/>
                      <v:rect id="Rectangle 5550" o:spid="_x0000_s3983" style="position:absolute;left:1444;top:1520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" strokecolor="#903" strokeweight="1.5pt"/>
                      <v:rect id="Rectangle 5551" o:spid="_x0000_s3984" style="position:absolute;left:1444;top:1058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" strokecolor="#903" strokeweight="1.5pt"/>
                      <v:rect id="Rectangle 5552" o:spid="_x0000_s3985" style="position:absolute;left:1444;top:1520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" strokecolor="#903" strokeweight="1.5pt"/>
                      <v:rect id="Rectangle 5553" o:spid="_x0000_s3986" style="position:absolute;left:5982;top:5316;width:1026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Tt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EMfxG/y+CU9Azn8AAAD//wMAUEsBAi0AFAAGAAgAAAAhANvh9svuAAAAhQEAABMAAAAAAAAA&#10;AAAAAAAAAAAAAFtDb250ZW50X1R5cGVzXS54bWxQSwECLQAUAAYACAAAACEAWvQsW78AAAAVAQAA&#10;CwAAAAAAAAAAAAAAAAAfAQAAX3JlbHMvLnJlbHNQSwECLQAUAAYACAAAACEARMHE7cYAAADdAAAA&#10;DwAAAAAAAAAAAAAAAAAHAgAAZHJzL2Rvd25yZXYueG1sUEsFBgAAAAADAAMAtwAAAPoCAAAAAA==&#10;" filled="f" stroked="f">
                        <v:textbox inset="0,0,0,0">
                          <w:txbxContent>
                            <w:p w14:paraId="12B51E26" w14:textId="4D374968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RegisterDriverPage</w:t>
                              </w:r>
                            </w:p>
                          </w:txbxContent>
                        </v:textbox>
                      </v:rect>
                      <v:line id="Line 23" o:spid="_x0000_s3987" style="position:absolute;visibility:visible;mso-wrap-style:square" from="11049,8191" to="11049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" strokeweight="1.5pt">
                        <v:stroke dashstyle="3 1"/>
                      </v:line>
                      <v:group id="Group 5555" o:spid="_x0000_s3988" style="position:absolute;left:8101;top:587;width:5969;height:3873" coordorigin="8080,58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">
                        <v:oval id="Oval 5556" o:spid="_x0000_s3989" style="position:absolute;left:8081;top:58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" fillcolor="#ffc" strokecolor="#1f1a17" strokeweight="0"/>
                        <v:line id="Line 25" o:spid="_x0000_s3990" style="position:absolute;visibility:visible;mso-wrap-style:square" from="8080,587" to="8080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" strokecolor="#1f1a17" strokeweight="0"/>
                        <v:line id="Line 26" o:spid="_x0000_s3991" style="position:absolute;visibility:visible;mso-wrap-style:square" from="8080,588" to="8081,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" strokecolor="#1f1a17" strokeweight="0"/>
                      </v:group>
                      <v:group id="Group 5559" o:spid="_x0000_s3992" style="position:absolute;left:8101;top:587;width:5969;height:3873" coordorigin="8080,58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DDt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iRJpvD7JjwBufgBAAD//wMAUEsBAi0AFAAGAAgAAAAhANvh9svuAAAAhQEAABMAAAAAAAAA&#10;AAAAAAAAAAAAAFtDb250ZW50X1R5cGVzXS54bWxQSwECLQAUAAYACAAAACEAWvQsW78AAAAVAQAA&#10;CwAAAAAAAAAAAAAAAAAfAQAAX3JlbHMvLnJlbHNQSwECLQAUAAYACAAAACEA4xgw7cYAAADdAAAA&#10;DwAAAAAAAAAAAAAAAAAHAgAAZHJzL2Rvd25yZXYueG1sUEsFBgAAAAADAAMAtwAAAPoCAAAAAA==&#10;">
                        <v:oval id="Oval 5560" o:spid="_x0000_s3993" style="position:absolute;left:8081;top:58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" fillcolor="#ffc" strokecolor="#1f1a17" strokeweight="1.5pt"/>
                        <v:line id="Line 29" o:spid="_x0000_s3994" style="position:absolute;visibility:visible;mso-wrap-style:square" from="8080,587" to="8080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" strokecolor="#1f1a17" strokeweight="1.5pt"/>
                        <v:line id="Line 30" o:spid="_x0000_s3995" style="position:absolute;visibility:visible;mso-wrap-style:square" from="8080,588" to="8081,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" strokecolor="#1f1a17" strokeweight="1.5pt"/>
                      </v:group>
                      <v:rect id="Rectangle 5563" o:spid="_x0000_s3996" style="position:absolute;left:5982;top:5316;width:1026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Q5Q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" filled="f" stroked="f">
                        <v:textbox inset="0,0,0,0">
                          <w:txbxContent>
                            <w:p w14:paraId="49526009" w14:textId="5D07EC60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RegisterDriverPage</w:t>
                              </w:r>
                            </w:p>
                          </w:txbxContent>
                        </v:textbox>
                      </v:rect>
                      <v:rect id="Rectangle 5564" o:spid="_x0000_s3997" style="position:absolute;left:10636;top:10588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" strokecolor="#903" strokeweight="1.5pt"/>
                      <v:rect id="Rectangle 5565" o:spid="_x0000_s3998" style="position:absolute;left:10636;top:15208;width:746;height: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" strokecolor="#903" strokeweight="1.5pt"/>
                      <v:rect id="Rectangle 5566" o:spid="_x0000_s3999" style="position:absolute;left:10636;top:2347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" strokecolor="#903" strokeweight="1.5pt"/>
                      <v:rect id="Rectangle 5567" o:spid="_x0000_s4000" style="position:absolute;left:10636;top:48641;width:7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" strokecolor="#903" strokeweight="1.5pt"/>
                      <v:rect id="Rectangle 5568" o:spid="_x0000_s4001" style="position:absolute;left:10636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" strokecolor="#903" strokeweight="1.5pt"/>
                      <v:rect id="Rectangle 5569" o:spid="_x0000_s4002" style="position:absolute;left:10636;top:10588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" strokecolor="#903" strokeweight="1.5pt"/>
                      <v:rect id="Rectangle 5570" o:spid="_x0000_s4003" style="position:absolute;left:10636;top:15208;width:746;height: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" strokecolor="#903" strokeweight="1.5pt"/>
                      <v:rect id="Rectangle 5571" o:spid="_x0000_s4004" style="position:absolute;left:10636;top:2347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" strokecolor="#903" strokeweight="1.5pt"/>
                      <v:rect id="Rectangle 5572" o:spid="_x0000_s4005" style="position:absolute;left:10636;top:48641;width:7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" strokecolor="#903" strokeweight="1.5pt"/>
                      <v:rect id="Rectangle 5573" o:spid="_x0000_s4006" style="position:absolute;left:10636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" strokecolor="#903" strokeweight="1.5pt"/>
                      <v:rect id="Rectangle 5574" o:spid="_x0000_s4007" style="position:absolute;left:17440;top:5125;width:12473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QD5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mExex/D3JjwBufwFAAD//wMAUEsBAi0AFAAGAAgAAAAhANvh9svuAAAAhQEAABMAAAAAAAAA&#10;AAAAAAAAAAAAAFtDb250ZW50X1R5cGVzXS54bWxQSwECLQAUAAYACAAAACEAWvQsW78AAAAVAQAA&#10;CwAAAAAAAAAAAAAAAAAfAQAAX3JlbHMvLnJlbHNQSwECLQAUAAYACAAAACEAgJ0A+cYAAADdAAAA&#10;DwAAAAAAAAAAAAAAAAAHAgAAZHJzL2Rvd25yZXYueG1sUEsFBgAAAAADAAMAtwAAAPoCAAAAAA==&#10;" filled="f" stroked="f">
                        <v:textbox inset="0,0,0,0">
                          <w:txbxContent>
                            <w:p w14:paraId="783B1700" w14:textId="140417AA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RegisterDriverController</w:t>
                              </w:r>
                            </w:p>
                          </w:txbxContent>
                        </v:textbox>
                      </v:rect>
                      <v:line id="Line 44" o:spid="_x0000_s4008" style="position:absolute;visibility:visible;mso-wrap-style:square" from="23558,8016" to="23558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" strokeweight="1.5pt">
                        <v:stroke dashstyle="3 1"/>
                      </v:line>
                      <v:group id="Group 5576" o:spid="_x0000_s4009" style="position:absolute;left:21574;top:95;width:3984;height:4175" coordorigin="21574,9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">
                        <v:oval id="Oval 5577" o:spid="_x0000_s4010" style="position:absolute;left:21574;top:9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" fillcolor="#ffc" strokecolor="#1f1a17" strokeweight="0"/>
                        <v:line id="Line 46" o:spid="_x0000_s4011" style="position:absolute;flip:x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" strokecolor="#1f1a17" strokeweight="0"/>
                        <v:line id="Line 47" o:spid="_x0000_s4012" style="position:absolute;flip:x y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" strokecolor="#1f1a17" strokeweight="0"/>
                      </v:group>
                      <v:group id="Group 5580" o:spid="_x0000_s4013" style="position:absolute;left:21574;top:95;width:3984;height:4175" coordorigin="21574,9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">
                        <v:oval id="Oval 5581" o:spid="_x0000_s4014" style="position:absolute;left:21574;top:9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" fillcolor="#ffc" strokecolor="#1f1a17" strokeweight="1.5pt"/>
                        <v:line id="Line 50" o:spid="_x0000_s4015" style="position:absolute;flip:x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" strokecolor="#1f1a17" strokeweight="1.5pt"/>
                        <v:line id="Line 51" o:spid="_x0000_s4016" style="position:absolute;flip:x y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" strokecolor="#1f1a17" strokeweight="1.5pt"/>
                      </v:group>
                      <v:rect id="Rectangle 5584" o:spid="_x0000_s4017" style="position:absolute;left:17440;top:5125;width:12473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HDe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iaT5BVub8ITkIs/AAAA//8DAFBLAQItABQABgAIAAAAIQDb4fbL7gAAAIUBAAATAAAAAAAA&#10;AAAAAAAAAAAAAABbQ29udGVudF9UeXBlc10ueG1sUEsBAi0AFAAGAAgAAAAhAFr0LFu/AAAAFQEA&#10;AAsAAAAAAAAAAAAAAAAAHwEAAF9yZWxzLy5yZWxzUEsBAi0AFAAGAAgAAAAhALVIcN7HAAAA3QAA&#10;AA8AAAAAAAAAAAAAAAAABwIAAGRycy9kb3ducmV2LnhtbFBLBQYAAAAAAwADALcAAAD7AgAAAAA=&#10;" filled="f" stroked="f">
                        <v:textbox inset="0,0,0,0">
                          <w:txbxContent>
                            <w:p w14:paraId="0DEE641F" w14:textId="7C0C80BD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RegisterDriverController</w:t>
                              </w:r>
                            </w:p>
                          </w:txbxContent>
                        </v:textbox>
                      </v:rect>
                      <v:rect id="Rectangle 5585" o:spid="_x0000_s4018" style="position:absolute;left:23145;top:23479;width:746;height:18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" strokecolor="#903" strokeweight="1.5pt"/>
                      <v:rect id="Rectangle 5586" o:spid="_x0000_s4019" style="position:absolute;left:23145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" strokecolor="#903" strokeweight="1.5pt"/>
                      <v:rect id="Rectangle 5587" o:spid="_x0000_s4020" style="position:absolute;left:23145;top:23479;width:746;height:18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" strokecolor="#903" strokeweight="1.5pt"/>
                      <v:rect id="Rectangle 5588" o:spid="_x0000_s4021" style="position:absolute;left:23145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" strokecolor="#903" strokeweight="1.5pt"/>
                      <v:rect id="Rectangle 5589" o:spid="_x0000_s4022" style="position:absolute;left:39880;top:5157;width:590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" filled="f" stroked="f">
                        <v:textbox inset="0,0,0,0">
                          <w:txbxContent>
                            <w:p w14:paraId="0D83BC53" w14:textId="06B3C468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</w:p>
                          </w:txbxContent>
                        </v:textbox>
                      </v:rect>
                      <v:line id="Line 59" o:spid="_x0000_s4023" style="position:absolute;visibility:visible;mso-wrap-style:square" from="42894,8016" to="42894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" strokeweight="1.5pt">
                        <v:stroke dashstyle="3 1"/>
                      </v:line>
                      <v:group id="Group 5591" o:spid="_x0000_s4024" style="position:absolute;left:40031;top:412;width:5969;height:3890" coordorigin="39925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4Zx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iSZxvD7JjwBufgBAAD//wMAUEsBAi0AFAAGAAgAAAAhANvh9svuAAAAhQEAABMAAAAAAAAA&#10;AAAAAAAAAAAAAFtDb250ZW50X1R5cGVzXS54bWxQSwECLQAUAAYACAAAACEAWvQsW78AAAAVAQAA&#10;CwAAAAAAAAAAAAAAAAAfAQAAX3JlbHMvLnJlbHNQSwECLQAUAAYACAAAACEA5teGccYAAADdAAAA&#10;DwAAAAAAAAAAAAAAAAAHAgAAZHJzL2Rvd25yZXYueG1sUEsFBgAAAAADAAMAtwAAAPoCAAAAAA==&#10;">
                        <v:oval id="Oval 5592" o:spid="_x0000_s4025" style="position:absolute;left:39926;top:412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" fillcolor="#ffc" strokecolor="#1f1a17" strokeweight="0"/>
                        <v:line id="Line 61" o:spid="_x0000_s4026" style="position:absolute;visibility:visible;mso-wrap-style:square" from="39925,413" to="39925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" strokecolor="#1f1a17" strokeweight="0"/>
                        <v:line id="Line 62" o:spid="_x0000_s4027" style="position:absolute;visibility:visible;mso-wrap-style:square" from="39925,413" to="39926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" strokecolor="#1f1a17" strokeweight="0"/>
                      </v:group>
                      <v:group id="Group 5595" o:spid="_x0000_s4028" style="position:absolute;left:40031;top:412;width:5969;height:3890" coordorigin="39925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IBy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iSZJvD7JjwBufgBAAD//wMAUEsBAi0AFAAGAAgAAAAhANvh9svuAAAAhQEAABMAAAAAAAAA&#10;AAAAAAAAAAAAAFtDb250ZW50X1R5cGVzXS54bWxQSwECLQAUAAYACAAAACEAWvQsW78AAAAVAQAA&#10;CwAAAAAAAAAAAAAAAAAfAQAAX3JlbHMvLnJlbHNQSwECLQAUAAYACAAAACEAmeyAcsYAAADdAAAA&#10;DwAAAAAAAAAAAAAAAAAHAgAAZHJzL2Rvd25yZXYueG1sUEsFBgAAAAADAAMAtwAAAPoCAAAAAA==&#10;">
                        <v:oval id="Oval 5596" o:spid="_x0000_s4029" style="position:absolute;left:39926;top:412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" fillcolor="#ffc" strokecolor="#1f1a17" strokeweight="1.5pt"/>
                        <v:line id="Line 65" o:spid="_x0000_s4030" style="position:absolute;visibility:visible;mso-wrap-style:square" from="39925,413" to="39925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" strokecolor="#1f1a17" strokeweight="1.5pt"/>
                        <v:line id="Line 66" o:spid="_x0000_s4031" style="position:absolute;visibility:visible;mso-wrap-style:square" from="39925,413" to="39926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" strokecolor="#1f1a17" strokeweight="1.5pt"/>
                      </v:group>
                      <v:rect id="Rectangle 5599" o:spid="_x0000_s4032" style="position:absolute;left:39880;top:5157;width:590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Emd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DekEmdxQAAAN0AAAAP&#10;AAAAAAAAAAAAAAAAAAcCAABkcnMvZG93bnJldi54bWxQSwUGAAAAAAMAAwC3AAAA+QIAAAAA&#10;" filled="f" stroked="f">
                        <v:textbox inset="0,0,0,0">
                          <w:txbxContent>
                            <w:p w14:paraId="11DC856F" w14:textId="39827311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</w:p>
                          </w:txbxContent>
                        </v:textbox>
                      </v:rect>
                      <v:rect id="Rectangle 5600" o:spid="_x0000_s4033" style="position:absolute;left:42481;top:3998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" strokecolor="#903" strokeweight="1.5pt"/>
                      <v:rect id="Rectangle 5601" o:spid="_x0000_s4034" style="position:absolute;left:42481;top:3998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" strokecolor="#903" strokeweight="1.5pt"/>
                      <v:rect id="Rectangle 5602" o:spid="_x0000_s4035" style="position:absolute;left:30596;top:5237;width:6572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y8X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4DmOFvD7JjwBuf0BAAD//wMAUEsBAi0AFAAGAAgAAAAhANvh9svuAAAAhQEAABMAAAAAAAAA&#10;AAAAAAAAAAAAAFtDb250ZW50X1R5cGVzXS54bWxQSwECLQAUAAYACAAAACEAWvQsW78AAAAVAQAA&#10;CwAAAAAAAAAAAAAAAAAfAQAAX3JlbHMvLnJlbHNQSwECLQAUAAYACAAAACEA4xsvF8YAAADdAAAA&#10;DwAAAAAAAAAAAAAAAAAHAgAAZHJzL2Rvd25yZXYueG1sUEsFBgAAAAADAAMAtwAAAPoCAAAAAA==&#10;" filled="f" stroked="f">
                        <v:textbox inset="0,0,0,0">
                          <w:txbxContent>
                            <w:p w14:paraId="53F7BF87" w14:textId="5C85303C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line id="Line 72" o:spid="_x0000_s4036" style="position:absolute;visibility:visible;mso-wrap-style:square" from="33972,8128" to="33972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" strokeweight="1.5pt">
                        <v:stroke dashstyle="3 1"/>
                      </v:line>
                      <v:group id="Group 5604" o:spid="_x0000_s4037" style="position:absolute;left:32696;top:269;width:2382;height:3287" coordorigin="32480,26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">
                        <v:oval id="Oval 5605" o:spid="_x0000_s4038" style="position:absolute;left:32480;top:26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" filled="f" strokecolor="#903" strokeweight=".04411mm"/>
                        <v:line id="Line 74" o:spid="_x0000_s4039" style="position:absolute;visibility:visible;mso-wrap-style:square" from="32481,270" to="32481,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" strokecolor="#903" strokeweight=".04411mm"/>
                        <v:line id="Line 75" o:spid="_x0000_s4040" style="position:absolute;visibility:visible;mso-wrap-style:square" from="32480,270" to="32481,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" strokecolor="#903" strokeweight=".04411mm"/>
                        <v:shape id="Freeform 76" o:spid="_x0000_s4041" style="position:absolute;left:32480;top:271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" path="m,54l54,r54,54e" filled="f" strokecolor="#903" strokeweight=".04411mm">
                          <v:path arrowok="t" o:connecttype="custom" o:connectlocs="0,75;75,0;150,75" o:connectangles="0,0,0"/>
                        </v:shape>
                      </v:group>
                      <v:group id="Group 5609" o:spid="_x0000_s4042" style="position:absolute;left:32696;top:269;width:2382;height:3287" coordorigin="32480,26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">
                        <v:oval id="Oval 5610" o:spid="_x0000_s4043" style="position:absolute;left:32480;top:26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" filled="f" strokecolor="#903" strokeweight="1.5pt"/>
                        <v:line id="Line 79" o:spid="_x0000_s4044" style="position:absolute;visibility:visible;mso-wrap-style:square" from="32481,270" to="32481,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" strokecolor="#903" strokeweight="1.5pt"/>
                        <v:line id="Line 80" o:spid="_x0000_s4045" style="position:absolute;visibility:visible;mso-wrap-style:square" from="32480,270" to="32481,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6E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t8lsLfm/gEZPELAAD//wMAUEsBAi0AFAAGAAgAAAAhANvh9svuAAAAhQEAABMAAAAAAAAA&#10;AAAAAAAAAAAAAFtDb250ZW50X1R5cGVzXS54bWxQSwECLQAUAAYACAAAACEAWvQsW78AAAAVAQAA&#10;CwAAAAAAAAAAAAAAAAAfAQAAX3JlbHMvLnJlbHNQSwECLQAUAAYACAAAACEA0kguhMYAAADdAAAA&#10;DwAAAAAAAAAAAAAAAAAHAgAAZHJzL2Rvd25yZXYueG1sUEsFBgAAAAADAAMAtwAAAPoCAAAAAA==&#10;" strokecolor="#903" strokeweight="1.5pt"/>
                        <v:shape id="Freeform 81" o:spid="_x0000_s4046" style="position:absolute;left:32480;top:271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" path="m,54l54,r54,54e" filled="f" strokecolor="#903" strokeweight="1.5pt">
                          <v:path arrowok="t" o:connecttype="custom" o:connectlocs="0,75;75,0;150,75" o:connectangles="0,0,0"/>
                        </v:shape>
                      </v:group>
                      <v:rect id="Rectangle 5614" o:spid="_x0000_s4047" style="position:absolute;left:30596;top:5237;width:6572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4Ql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zOJlO4vQlPQK6uAAAA//8DAFBLAQItABQABgAIAAAAIQDb4fbL7gAAAIUBAAATAAAAAAAA&#10;AAAAAAAAAAAAAABbQ29udGVudF9UeXBlc10ueG1sUEsBAi0AFAAGAAgAAAAhAFr0LFu/AAAAFQEA&#10;AAsAAAAAAAAAAAAAAAAAHwEAAF9yZWxzLy5yZWxzUEsBAi0AFAAGAAgAAAAhAIZnhCXHAAAA3QAA&#10;AA8AAAAAAAAAAAAAAAAABwIAAGRycy9kb3ducmV2LnhtbFBLBQYAAAAAAwADALcAAAD7AgAAAAA=&#10;" filled="f" stroked="f">
                        <v:textbox inset="0,0,0,0">
                          <w:txbxContent>
                            <w:p w14:paraId="627B6D77" w14:textId="7C985E90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rect id="Rectangle 5615" o:spid="_x0000_s4048" style="position:absolute;left:33559;top:30591;width:746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" strokecolor="#903" strokeweight="1.5pt"/>
                      <v:rect id="Rectangle 5616" o:spid="_x0000_s4049" style="position:absolute;left:33559;top:30591;width:746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" strokecolor="#903" strokeweight="1.5pt"/>
                      <v:line id="Line 86" o:spid="_x0000_s4050" style="position:absolute;visibility:visible;mso-wrap-style:square" from="2270,10588" to="10604,10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" strokecolor="#903" strokeweight="1.5pt"/>
                      <v:line id="Line 87" o:spid="_x0000_s4051" style="position:absolute;flip:x;visibility:visible;mso-wrap-style:square" from="9620,10588" to="10604,11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" strokecolor="#903" strokeweight="1.5pt"/>
                      <v:line id="Line 88" o:spid="_x0000_s4052" style="position:absolute;flip:x y;visibility:visible;mso-wrap-style:square" from="9620,10175" to="10604,10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" strokecolor="#903" strokeweight="1.5pt"/>
                      <v:rect id="Rectangle 5620" o:spid="_x0000_s4053" style="position:absolute;left:3935;top:8679;width:7588;height:2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Eib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vkiDvvDm/AE5OYBAAD//wMAUEsBAi0AFAAGAAgAAAAhANvh9svuAAAAhQEAABMAAAAAAAAAAAAA&#10;AAAAAAAAAFtDb250ZW50X1R5cGVzXS54bWxQSwECLQAUAAYACAAAACEAWvQsW78AAAAVAQAACwAA&#10;AAAAAAAAAAAAAAAfAQAAX3JlbHMvLnJlbHNQSwECLQAUAAYACAAAACEANzBIm8MAAADdAAAADwAA&#10;AAAAAAAAAAAAAAAHAgAAZHJzL2Rvd25yZXYueG1sUEsFBgAAAAADAAMAtwAAAPcCAAAAAA==&#10;" filled="f" stroked="f">
                        <v:textbox inset="0,0,0,0">
                          <w:txbxContent>
                            <w:p w14:paraId="34235CC0" w14:textId="7C70A24F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0" o:spid="_x0000_s4054" style="position:absolute;visibility:visible;mso-wrap-style:square" from="2270,15208" to="10604,15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pO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s8ncHfm/gEZPELAAD//wMAUEsBAi0AFAAGAAgAAAAhANvh9svuAAAAhQEAABMAAAAAAAAA&#10;AAAAAAAAAAAAAFtDb250ZW50X1R5cGVzXS54bWxQSwECLQAUAAYACAAAACEAWvQsW78AAAAVAQAA&#10;CwAAAAAAAAAAAAAAAAAfAQAAX3JlbHMvLnJlbHNQSwECLQAUAAYACAAAACEA7PZ6TsYAAADdAAAA&#10;DwAAAAAAAAAAAAAAAAAHAgAAZHJzL2Rvd25yZXYueG1sUEsFBgAAAAADAAMAtwAAAPoCAAAAAA==&#10;" strokecolor="#903" strokeweight="1.5pt"/>
                      <v:line id="Line 91" o:spid="_x0000_s4055" style="position:absolute;flip:x;visibility:visible;mso-wrap-style:square" from="9620,15208" to="10604,15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" strokecolor="#903" strokeweight="1.5pt"/>
                      <v:line id="Line 92" o:spid="_x0000_s4056" style="position:absolute;flip:x y;visibility:visible;mso-wrap-style:square" from="9620,14795" to="10604,15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" strokecolor="#903" strokeweight="1.5pt"/>
                      <v:rect id="Rectangle 5624" o:spid="_x0000_s4057" style="position:absolute;left:2126;top:13314;width:15314;height:3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06Y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n0xe4vQlPQK6vAAAA//8DAFBLAQItABQABgAIAAAAIQDb4fbL7gAAAIUBAAATAAAAAAAA&#10;AAAAAAAAAAAAAABbQ29udGVudF9UeXBlc10ueG1sUEsBAi0AFAAGAAgAAAAhAFr0LFu/AAAAFQEA&#10;AAsAAAAAAAAAAAAAAAAAHwEAAF9yZWxzLy5yZWxzUEsBAi0AFAAGAAgAAAAhAEgLTpjHAAAA3QAA&#10;AA8AAAAAAAAAAAAAAAAABwIAAGRycy9kb3ducmV2LnhtbFBLBQYAAAAAAwADALcAAAD7AgAAAAA=&#10;" filled="f" stroked="f">
                        <v:textbox inset="0,0,0,0">
                          <w:txbxContent>
                            <w:p w14:paraId="4BAA0884" w14:textId="080FB567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register data</w:t>
                              </w:r>
                            </w:p>
                          </w:txbxContent>
                        </v:textbox>
                      </v:rect>
                      <v:line id="Line 94" o:spid="_x0000_s4058" style="position:absolute;visibility:visible;mso-wrap-style:square" from="11493,18113" to="15621,18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" strokecolor="#903" strokeweight="1.5pt"/>
                      <v:line id="Line 95" o:spid="_x0000_s4059" style="position:absolute;visibility:visible;mso-wrap-style:square" from="15621,18113" to="15621,18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" strokecolor="#903" strokeweight="1.5pt"/>
                      <v:line id="Line 96" o:spid="_x0000_s4060" style="position:absolute;flip:x;visibility:visible;mso-wrap-style:square" from="11525,18938" to="15621,18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" strokecolor="#903" strokeweight="1.5pt"/>
                      <v:line id="Line 97" o:spid="_x0000_s4061" style="position:absolute;visibility:visible;mso-wrap-style:square" from="11525,18938" to="12509,19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NPT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byu0jg3volPQO5+AQAA//8DAFBLAQItABQABgAIAAAAIQDb4fbL7gAAAIUBAAATAAAAAAAAAAAA&#10;AAAAAAAAAABbQ29udGVudF9UeXBlc10ueG1sUEsBAi0AFAAGAAgAAAAhAFr0LFu/AAAAFQEAAAsA&#10;AAAAAAAAAAAAAAAAHwEAAF9yZWxzLy5yZWxzUEsBAi0AFAAGAAgAAAAhAH3M09PEAAAA3QAAAA8A&#10;AAAAAAAAAAAAAAAABwIAAGRycy9kb3ducmV2LnhtbFBLBQYAAAAAAwADALcAAAD4AgAAAAA=&#10;" strokecolor="#903" strokeweight="1.5pt"/>
                      <v:line id="Line 98" o:spid="_x0000_s4062" style="position:absolute;flip:y;visibility:visible;mso-wrap-style:square" from="11525,18526" to="12509,18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" strokecolor="#903" strokeweight="1.5pt"/>
                      <v:rect id="Rectangle 5630" o:spid="_x0000_s4063" style="position:absolute;left:13060;top:16314;width:11873;height:3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d5G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Qc9oc34QnI5T8AAAD//wMAUEsBAi0AFAAGAAgAAAAhANvh9svuAAAAhQEAABMAAAAAAAAAAAAA&#10;AAAAAAAAAFtDb250ZW50X1R5cGVzXS54bWxQSwECLQAUAAYACAAAACEAWvQsW78AAAAVAQAACwAA&#10;AAAAAAAAAAAAAAAfAQAAX3JlbHMvLnJlbHNQSwECLQAUAAYACAAAACEAsuneRsMAAADdAAAADwAA&#10;AAAAAAAAAAAAAAAHAgAAZHJzL2Rvd25yZXYueG1sUEsFBgAAAAADAAMAtwAAAPcCAAAAAA==&#10;" filled="f" stroked="f">
                        <v:textbox inset="0,0,0,0">
                          <w:txbxContent>
                            <w:p w14:paraId="551596D4" w14:textId="5DAED7E7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script</w:t>
                              </w:r>
                            </w:p>
                          </w:txbxContent>
                        </v:textbox>
                      </v:rect>
                      <v:line id="Line 100" o:spid="_x0000_s4064" style="position:absolute;visibility:visible;mso-wrap-style:square" from="11461,23479" to="23114,23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" strokecolor="#903" strokeweight="1.5pt"/>
                      <v:line id="Line 101" o:spid="_x0000_s4065" style="position:absolute;flip:x;visibility:visible;mso-wrap-style:square" from="22129,23479" to="23114,23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" strokecolor="#903" strokeweight="1.5pt"/>
                      <v:line id="Line 102" o:spid="_x0000_s4066" style="position:absolute;flip:x y;visibility:visible;mso-wrap-style:square" from="22129,23066" to="23114,23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" strokecolor="#903" strokeweight="1.5pt"/>
                      <v:rect id="Rectangle 5634" o:spid="_x0000_s4067" style="position:absolute;left:14343;top:21562;width:5355;height:2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thF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P30ZwfxOegEx/AQAA//8DAFBLAQItABQABgAIAAAAIQDb4fbL7gAAAIUBAAATAAAAAAAA&#10;AAAAAAAAAAAAAABbQ29udGVudF9UeXBlc10ueG1sUEsBAi0AFAAGAAgAAAAhAFr0LFu/AAAAFQEA&#10;AAsAAAAAAAAAAAAAAAAAHwEAAF9yZWxzLy5yZWxzUEsBAi0AFAAGAAgAAAAhAM3S2EXHAAAA3QAA&#10;AA8AAAAAAAAAAAAAAAAABwIAAGRycy9kb3ducmV2LnhtbFBLBQYAAAAAAwADALcAAAD7AgAAAAA=&#10;" filled="f" stroked="f">
                        <v:textbox inset="0,0,0,0">
                          <w:txbxContent>
                            <w:p w14:paraId="38482BEB" w14:textId="143998E9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doRegister</w:t>
                              </w:r>
                            </w:p>
                          </w:txbxContent>
                        </v:textbox>
                      </v:rect>
                      <v:line id="Line 104" o:spid="_x0000_s4068" style="position:absolute;visibility:visible;mso-wrap-style:square" from="24003,26368" to="28130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" strokecolor="#903" strokeweight="1.5pt"/>
                      <v:line id="Line 105" o:spid="_x0000_s4069" style="position:absolute;visibility:visible;mso-wrap-style:square" from="28130,26368" to="28130,27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" strokecolor="#903" strokeweight="1.5pt"/>
                      <v:line id="Line 106" o:spid="_x0000_s4070" style="position:absolute;flip:x;visibility:visible;mso-wrap-style:square" from="24018,27209" to="28130,27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" strokecolor="#903" strokeweight="1.5pt"/>
                      <v:line id="Line 107" o:spid="_x0000_s4071" style="position:absolute;visibility:visible;mso-wrap-style:square" from="24018,27209" to="25019,27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" strokecolor="#903" strokeweight="1.5pt"/>
                      <v:line id="Line 108" o:spid="_x0000_s4072" style="position:absolute;flip:y;visibility:visible;mso-wrap-style:square" from="24018,26781" to="25019,27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" strokecolor="#903" strokeweight="1.5pt"/>
                      <v:rect id="Rectangle 5640" o:spid="_x0000_s4073" style="position:absolute;left:25502;top:24518;width:8803;height:3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607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yXQc9oc34QnI5T8AAAD//wMAUEsBAi0AFAAGAAgAAAAhANvh9svuAAAAhQEAABMAAAAAAAAAAAAA&#10;AAAAAAAAAFtDb250ZW50X1R5cGVzXS54bWxQSwECLQAUAAYACAAAACEAWvQsW78AAAAVAQAACwAA&#10;AAAAAAAAAAAAAAAfAQAAX3JlbHMvLnJlbHNQSwECLQAUAAYACAAAACEA6u+tO8MAAADdAAAADwAA&#10;AAAAAAAAAAAAAAAHAgAAZHJzL2Rvd25yZXYueG1sUEsFBgAAAAADAAMAtwAAAPcCAAAAAA==&#10;" filled="f" stroked="f">
                        <v:textbox inset="0,0,0,0">
                          <w:txbxContent>
                            <w:p w14:paraId="43C9953C" w14:textId="179DAE8F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addUser()</w:t>
                              </w:r>
                            </w:p>
                          </w:txbxContent>
                        </v:textbox>
                      </v:rect>
                      <v:line id="Line 110" o:spid="_x0000_s4074" style="position:absolute;visibility:visible;mso-wrap-style:square" from="23971,30591" to="33528,30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" strokecolor="#903" strokeweight="1.5pt"/>
                      <v:line id="Line 111" o:spid="_x0000_s4075" style="position:absolute;flip:x;visibility:visible;mso-wrap-style:square" from="32527,30591" to="33528,31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" strokecolor="#903" strokeweight="1.5pt"/>
                      <v:line id="Line 112" o:spid="_x0000_s4076" style="position:absolute;flip:x y;visibility:visible;mso-wrap-style:square" from="32527,30178" to="33528,30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" strokecolor="#903" strokeweight="1.5pt"/>
                      <v:rect id="Rectangle 5644" o:spid="_x0000_s4077" style="position:absolute;left:24979;top:28676;width:10708;height:2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Ks4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JXUqzjHAAAA3QAA&#10;AA8AAAAAAAAAAAAAAAAABwIAAGRycy9kb3ducmV2LnhtbFBLBQYAAAAAAwADALcAAAD7AgAAAAA=&#10;" filled="f" stroked="f">
                        <v:textbox inset="0,0,0,0">
                          <w:txbxContent>
                            <w:p w14:paraId="276F07D9" w14:textId="173E5E2C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insert UserData</w:t>
                              </w:r>
                            </w:p>
                          </w:txbxContent>
                        </v:textbox>
                      </v:rect>
                      <v:line id="Line 114" o:spid="_x0000_s4078" style="position:absolute;flip:x;visibility:visible;mso-wrap-style:square" from="24003,33480" to="33528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" strokecolor="#903" strokeweight="1.5pt">
                        <v:stroke dashstyle="3 1"/>
                      </v:line>
                      <v:line id="Line 115" o:spid="_x0000_s4079" style="position:absolute;visibility:visible;mso-wrap-style:square" from="24003,33480" to="24987,33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" strokecolor="#903" strokeweight="1.5pt"/>
                      <v:line id="Line 116" o:spid="_x0000_s4080" style="position:absolute;flip:y;visibility:visible;mso-wrap-style:square" from="24003,33067" to="24987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" strokecolor="#903" strokeweight="1.5pt"/>
                      <v:rect id="Rectangle 5648" o:spid="_x0000_s4081" style="position:absolute;left:25042;top:31580;width:10645;height:2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E9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yXQc5oY34QnI5T8AAAD//wMAUEsBAi0AFAAGAAgAAAAhANvh9svuAAAAhQEAABMAAAAAAAAAAAAA&#10;AAAAAAAAAFtDb250ZW50X1R5cGVzXS54bWxQSwECLQAUAAYACAAAACEAWvQsW78AAAAVAQAACwAA&#10;AAAAAAAAAAAAAAAfAQAAX3JlbHMvLnJlbHNQSwECLQAUAAYACAAAACEAFJmhPcMAAADdAAAADwAA&#10;AAAAAAAAAAAAAAAHAgAAZHJzL2Rvd25yZXYueG1sUEsFBgAAAAADAAMAtwAAAPcCAAAAAA==&#10;" filled="f" stroked="f">
                        <v:textbox inset="0,0,0,0">
                          <w:txbxContent>
                            <w:p w14:paraId="698CDCA2" w14:textId="4EAF76A1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  <v:line id="Line 118" o:spid="_x0000_s4082" style="position:absolute;visibility:visible;mso-wrap-style:square" from="23971,39989" to="42449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" strokecolor="#903" strokeweight="1.5pt"/>
                      <v:line id="Line 119" o:spid="_x0000_s4083" style="position:absolute;flip:x;visibility:visible;mso-wrap-style:square" from="41465,39989" to="42449,40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" strokecolor="#903" strokeweight="1.5pt"/>
                      <v:line id="Line 120" o:spid="_x0000_s4084" style="position:absolute;flip:x y;visibility:visible;mso-wrap-style:square" from="41465,39576" to="42449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" strokecolor="#903" strokeweight="1.5pt"/>
                      <v:rect id="Rectangle 5652" o:spid="_x0000_s4085" style="position:absolute;left:25391;top:37801;width:9687;height:2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AA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" filled="f" stroked="f">
                        <v:textbox inset="0,0,0,0">
                          <w:txbxContent>
                            <w:p w14:paraId="5BF913A8" w14:textId="3C66E49E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</w:t>
                              </w:r>
                            </w:p>
                          </w:txbxContent>
                        </v:textbox>
                      </v:rect>
                      <v:line id="Line 122" o:spid="_x0000_s4086" style="position:absolute;visibility:visible;mso-wrap-style:square" from="11493,48641" to="15621,48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" strokecolor="#903" strokeweight="1.5pt"/>
                      <v:line id="Line 123" o:spid="_x0000_s4087" style="position:absolute;visibility:visible;mso-wrap-style:square" from="15621,48641" to="15621,49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" strokecolor="#903" strokeweight="1.5pt"/>
                      <v:line id="Line 124" o:spid="_x0000_s4088" style="position:absolute;flip:x;visibility:visible;mso-wrap-style:square" from="11525,49466" to="15621,49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" strokecolor="#903" strokeweight="1.5pt"/>
                      <v:line id="Line 125" o:spid="_x0000_s4089" style="position:absolute;visibility:visible;mso-wrap-style:square" from="11525,49466" to="12509,49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" strokecolor="#903" strokeweight="1.5pt"/>
                      <v:line id="Line 126" o:spid="_x0000_s4090" style="position:absolute;flip:y;visibility:visible;mso-wrap-style:square" from="11525,49053" to="12509,49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" strokecolor="#903" strokeweight="1.5pt"/>
                      <v:rect id="Rectangle 5658" o:spid="_x0000_s4091" style="position:absolute;left:11346;top:46593;width:19250;height:2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" filled="f" stroked="f">
                        <v:textbox inset="0,0,0,0">
                          <w:txbxContent>
                            <w:p w14:paraId="7D7407F1" w14:textId="525D4AFA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Register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fail message script</w:t>
                              </w:r>
                            </w:p>
                          </w:txbxContent>
                        </v:textbox>
                      </v:rect>
                      <v:line id="Line 128" o:spid="_x0000_s4092" style="position:absolute;flip:x;visibility:visible;mso-wrap-style:square" from="11493,56610" to="23114,56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" strokecolor="#903" strokeweight="1.5pt"/>
                      <v:line id="Line 129" o:spid="_x0000_s4093" style="position:absolute;visibility:visible;mso-wrap-style:square" from="11493,56610" to="12477,57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" strokecolor="#903" strokeweight="1.5pt"/>
                      <v:line id="Line 130" o:spid="_x0000_s4094" style="position:absolute;flip:y;visibility:visible;mso-wrap-style:square" from="11493,56197" to="12477,56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" strokecolor="#903" strokeweight="1.5pt"/>
                      <v:rect id="Rectangle 5662" o:spid="_x0000_s4095" style="position:absolute;left:14076;top:54687;width:17203;height:2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Mq3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" filled="f" stroked="f">
                        <v:textbox inset="0,0,0,0">
                          <w:txbxContent>
                            <w:p w14:paraId="6761A8AD" w14:textId="601240E5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321B76"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6D354F2A" w14:textId="77777777" w:rsidR="00321B76" w:rsidRPr="009F1F59" w:rsidRDefault="00321B76" w:rsidP="00321B76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38AFEB47" w14:textId="4FE1D776" w:rsidR="00B24D50" w:rsidRPr="00B24D50" w:rsidRDefault="00321B76" w:rsidP="00B24D50">
            <w:pPr>
              <w:pStyle w:val="ListParagraph"/>
              <w:numPr>
                <w:ilvl w:val="0"/>
                <w:numId w:val="28"/>
              </w:numPr>
              <w:ind w:left="315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24D5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B24D5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</w:p>
          <w:p w14:paraId="312AE30A" w14:textId="451B0587" w:rsidR="00321B76" w:rsidRPr="00B24D50" w:rsidRDefault="00321B76" w:rsidP="00B24D5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24D50">
              <w:rPr>
                <w:rFonts w:ascii="TH SarabunPSK" w:hAnsi="TH SarabunPSK" w:cs="TH SarabunPSK"/>
                <w:sz w:val="32"/>
                <w:szCs w:val="32"/>
              </w:rPr>
              <w:t>Register</w:t>
            </w:r>
            <w:r w:rsidRPr="00B24D50">
              <w:rPr>
                <w:rFonts w:ascii="TH SarabunPSK" w:hAnsi="TH SarabunPSK" w:cs="TH SarabunPSK"/>
              </w:rPr>
              <w:t xml:space="preserve"> </w:t>
            </w:r>
            <w:r w:rsidRPr="00B24D50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  <w:p w14:paraId="5554B5F2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ผู้ใช้กรอกข้อมูลการสมัครสมาชิก</w:t>
            </w:r>
          </w:p>
          <w:p w14:paraId="3B27B9D9" w14:textId="77777777" w:rsidR="00B24D50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</w:t>
            </w:r>
          </w:p>
          <w:p w14:paraId="2DD4F169" w14:textId="4C001B64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ของข้อมูลจากสคริปต์</w:t>
            </w:r>
          </w:p>
          <w:p w14:paraId="5D3E2395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ระบบรับค่าข้อมูลการสมัครจากที่ผู้ใช้กรอก</w:t>
            </w:r>
          </w:p>
          <w:p w14:paraId="33E7EE2F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02E52476" w14:textId="77777777" w:rsidR="00B24D50" w:rsidRDefault="00321B76" w:rsidP="00321B76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ระบบบันทึกข้อมูลการสมัครสมาชิก</w:t>
            </w:r>
          </w:p>
          <w:p w14:paraId="63A95FDB" w14:textId="7E119098" w:rsidR="00321B76" w:rsidRPr="009F1F59" w:rsidRDefault="00321B76" w:rsidP="00321B76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ลงในฐานข้อมูล</w:t>
            </w:r>
          </w:p>
          <w:p w14:paraId="2743FE9F" w14:textId="77777777" w:rsidR="00B24D50" w:rsidRDefault="00321B76" w:rsidP="00321B76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ระบบคืนค่าสถานะการบันทึก</w:t>
            </w:r>
          </w:p>
          <w:p w14:paraId="72A8FD62" w14:textId="51BE1C9D" w:rsidR="00321B76" w:rsidRPr="00B24D50" w:rsidRDefault="00321B76" w:rsidP="00B24D50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ข้อมูลการสมัคร</w:t>
            </w:r>
          </w:p>
          <w:p w14:paraId="580D7FA0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ระบบแสดงผลการสมัครสมาชิก</w:t>
            </w:r>
          </w:p>
          <w:p w14:paraId="18E6140A" w14:textId="04C53F6B" w:rsidR="00321B76" w:rsidRPr="009F1F59" w:rsidRDefault="00321B76" w:rsidP="00321B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4AE5BB6D" w14:textId="77777777" w:rsidR="00B24D50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3.1 – ในกรณีที่กรอกข้อมูลการสมัครสมาชิก</w:t>
            </w:r>
          </w:p>
          <w:p w14:paraId="3803C1A7" w14:textId="77777777" w:rsidR="00B24D50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ไม่ครบถ้วนหรือไม่ถูกต้องระบบจะแสดงข้อความ </w:t>
            </w:r>
          </w:p>
          <w:p w14:paraId="4D9B8139" w14:textId="6A541DAF" w:rsidR="00321B76" w:rsidRPr="009F1F59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“กรุณากรอกข้อมูลให้ถูกต้อง”</w:t>
            </w:r>
          </w:p>
          <w:p w14:paraId="56EE31C2" w14:textId="77777777" w:rsidR="00B24D50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5.1.1 – ในกรณีที่บันทึกไม่ได้เนื่องจากข้อมูลซ้ำกับ</w:t>
            </w:r>
          </w:p>
          <w:p w14:paraId="61B94D62" w14:textId="0AF7CE74" w:rsidR="00321B76" w:rsidRPr="009F1F59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ฐานข้อมูลระบบจะแสดงข้อความ “บัญชีนี้มีผู้ใช้แล้ว”</w:t>
            </w:r>
          </w:p>
          <w:p w14:paraId="1648548E" w14:textId="0B2A3C12" w:rsidR="00321B76" w:rsidRDefault="00321B76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6FE08414" w14:textId="252F94E1" w:rsidR="00321B76" w:rsidRPr="00B24D50" w:rsidRDefault="00321B76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EB25088" w14:textId="549D8033" w:rsidR="00E07D77" w:rsidRPr="00E07D77" w:rsidRDefault="00C843E7" w:rsidP="00E07D7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2224FBF1" wp14:editId="0355C0C1">
                <wp:simplePos x="0" y="0"/>
                <wp:positionH relativeFrom="column">
                  <wp:posOffset>1004882</wp:posOffset>
                </wp:positionH>
                <wp:positionV relativeFrom="paragraph">
                  <wp:posOffset>10160</wp:posOffset>
                </wp:positionV>
                <wp:extent cx="3697605" cy="334465"/>
                <wp:effectExtent l="0" t="0" r="0" b="8890"/>
                <wp:wrapNone/>
                <wp:docPr id="7674" name="Text Box 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7605" cy="334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94D02B" w14:textId="0D732B6B" w:rsidR="00AA1567" w:rsidRPr="003E79E7" w:rsidRDefault="00AA1567" w:rsidP="00AA1567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67" w:name="_Toc115201711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Register Driver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FBF1" id="Text Box 7674" o:spid="_x0000_s4096" type="#_x0000_t202" style="position:absolute;left:0;text-align:left;margin-left:79.1pt;margin-top:.8pt;width:291.15pt;height:26.35pt;z-index:25152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" stroked="f">
                <v:textbox inset="0,0,0,0">
                  <w:txbxContent>
                    <w:p w14:paraId="6594D02B" w14:textId="0D732B6B" w:rsidR="00AA1567" w:rsidRPr="003E79E7" w:rsidRDefault="00AA1567" w:rsidP="00AA1567">
                      <w:pPr>
                        <w:pStyle w:val="Caption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68" w:name="_Toc115201711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56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Register Driver</w:t>
                      </w:r>
                      <w:bookmarkEnd w:id="168"/>
                    </w:p>
                  </w:txbxContent>
                </v:textbox>
              </v:shape>
            </w:pict>
          </mc:Fallback>
        </mc:AlternateContent>
      </w:r>
    </w:p>
    <w:p w14:paraId="7AD16453" w14:textId="394C069C" w:rsidR="00854DAA" w:rsidRPr="009F1F59" w:rsidRDefault="00F23BF7" w:rsidP="00E270CD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70C80D7B" wp14:editId="0BD0691C">
                <wp:simplePos x="0" y="0"/>
                <wp:positionH relativeFrom="margin">
                  <wp:align>center</wp:align>
                </wp:positionH>
                <wp:positionV relativeFrom="paragraph">
                  <wp:posOffset>4362450</wp:posOffset>
                </wp:positionV>
                <wp:extent cx="3476625" cy="457200"/>
                <wp:effectExtent l="0" t="0" r="9525" b="0"/>
                <wp:wrapTopAndBottom/>
                <wp:docPr id="7675" name="Text Box 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7FDE2A" w14:textId="71FDF414" w:rsidR="00AA1567" w:rsidRPr="003E79E7" w:rsidRDefault="00AA1567" w:rsidP="00C843E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69" w:name="_Toc11520171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คลาสไดอาแกรมของยูสเคส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Register Driver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C80D7B" id="Text Box 7675" o:spid="_x0000_s4097" type="#_x0000_t202" style="position:absolute;left:0;text-align:left;margin-left:0;margin-top:343.5pt;width:273.75pt;height:36pt;z-index:251524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" stroked="f">
                <v:textbox inset="0,0,0,0">
                  <w:txbxContent>
                    <w:p w14:paraId="787FDE2A" w14:textId="71FDF414" w:rsidR="00AA1567" w:rsidRPr="003E79E7" w:rsidRDefault="00AA1567" w:rsidP="00C843E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70" w:name="_Toc115201712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57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คลาสไดอาแกรมของยูสเคส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Register Driver</w:t>
                      </w:r>
                      <w:bookmarkEnd w:id="17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23BF7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1FEEE032" wp14:editId="3F7AFC1B">
            <wp:extent cx="4995407" cy="4071257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2981" r="23993" b="22266"/>
                    <a:stretch/>
                  </pic:blipFill>
                  <pic:spPr bwMode="auto">
                    <a:xfrm>
                      <a:off x="0" y="0"/>
                      <a:ext cx="5002367" cy="407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03B0E" w14:textId="59E7F186" w:rsidR="00AA1567" w:rsidRPr="003E79E7" w:rsidRDefault="00C843E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71" w:name="_Toc115201713"/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D4C1DE5" wp14:editId="6C265D44">
            <wp:extent cx="5943600" cy="6643370"/>
            <wp:effectExtent l="0" t="0" r="0" b="5080"/>
            <wp:docPr id="223" name="Graphic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96DAC541-7B7A-43D3-8B79-37D633B846F1}">
                          <asvg:svgBlip xmlns:asvg="http://schemas.microsoft.com/office/drawing/2016/SVG/main" r:embed="rId1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 แสดงหน้าจอ </w:t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driver profile</w:t>
      </w:r>
      <w:bookmarkEnd w:id="171"/>
    </w:p>
    <w:p w14:paraId="5B3DE097" w14:textId="2A064016" w:rsidR="00497D8A" w:rsidRDefault="00497D8A" w:rsidP="009F087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D56395" w14:textId="77777777" w:rsidR="00BB6A54" w:rsidRPr="009F1F59" w:rsidRDefault="00BB6A54" w:rsidP="009F087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E51128" w14:textId="384B0C85" w:rsidR="006564FA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Edit driver 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6564FA" w14:paraId="15FEC890" w14:textId="77777777" w:rsidTr="006564FA">
        <w:tc>
          <w:tcPr>
            <w:tcW w:w="4675" w:type="dxa"/>
          </w:tcPr>
          <w:p w14:paraId="607464C2" w14:textId="105DB8E9" w:rsidR="0000214F" w:rsidRDefault="0000214F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B40581" w14:textId="77777777" w:rsidR="0000214F" w:rsidRDefault="0000214F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2D0CA39" w14:textId="6C4A5BE3" w:rsidR="006564FA" w:rsidRPr="009F1F59" w:rsidRDefault="006564FA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75E1BCA" w14:textId="025BCF9F" w:rsidR="006564FA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00214F">
              <w:rPr>
                <w:rFonts w:ascii="TH SarabunPSK" w:eastAsia="Times New Roman" w:hAnsi="TH SarabunPSK" w:cs="TH SarabunPSK"/>
                <w:sz w:val="24"/>
                <w:szCs w:val="24"/>
              </w:rPr>
              <w:t>Edit driver profile</w:t>
            </w:r>
          </w:p>
          <w:p w14:paraId="1738B346" w14:textId="77777777" w:rsidR="0000214F" w:rsidRPr="0000214F" w:rsidRDefault="0000214F" w:rsidP="006564FA">
            <w:pPr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605CD605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ผู้ใช้เลือกแสดงข้อมูลส่วนตัว</w:t>
            </w:r>
          </w:p>
          <w:p w14:paraId="648B5C26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ระบบรับค่าข้อมูลที่ผู้ใช้ต้องการจะแก้ไข</w:t>
            </w:r>
          </w:p>
          <w:p w14:paraId="515B11F1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ระบบค้นหาข้อมูลที่ต้องการแก้ไข</w:t>
            </w:r>
          </w:p>
          <w:p w14:paraId="2DCC3939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ระบบค้นหาโดยใช้ชื่อผู้ใช้ที่จะแก้ไข</w:t>
            </w:r>
          </w:p>
          <w:p w14:paraId="0EBBFE0D" w14:textId="754233DC" w:rsidR="006564FA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ระบบคืนค่าสถานะการแสดงข้อมูล</w:t>
            </w:r>
          </w:p>
          <w:p w14:paraId="07CC6EF2" w14:textId="77777777" w:rsidR="0000214F" w:rsidRPr="0000214F" w:rsidRDefault="0000214F" w:rsidP="006564FA">
            <w:pPr>
              <w:rPr>
                <w:rFonts w:ascii="TH SarabunPSK" w:eastAsia="Times New Roman" w:hAnsi="TH SarabunPSK" w:cs="TH SarabunPSK"/>
                <w:sz w:val="20"/>
                <w:szCs w:val="20"/>
              </w:rPr>
            </w:pPr>
          </w:p>
          <w:p w14:paraId="5D0DF0FE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ระบบแสดงข้อมูลส่วนตัวของผู้ใช้</w:t>
            </w:r>
          </w:p>
          <w:p w14:paraId="7AE329EB" w14:textId="48C8DC4E" w:rsidR="006564FA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ผู้ใช้แก้ไขข้อมูลส่วนตัวที่ต้องการ</w:t>
            </w:r>
          </w:p>
          <w:p w14:paraId="5CB8847C" w14:textId="77777777" w:rsidR="0000214F" w:rsidRPr="0000214F" w:rsidRDefault="0000214F" w:rsidP="006564FA">
            <w:pPr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77CC20EB" w14:textId="77777777" w:rsidR="006564FA" w:rsidRPr="0000214F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</w:t>
            </w:r>
            <w:r w:rsidRPr="0000214F">
              <w:rPr>
                <w:rFonts w:ascii="TH SarabunPSK" w:eastAsia="Times New Roman" w:hAnsi="TH SarabunPSK" w:cs="TH SarabunPSK"/>
                <w:sz w:val="28"/>
                <w:cs/>
              </w:rPr>
              <w:t>จากสคริปต์</w:t>
            </w:r>
          </w:p>
          <w:p w14:paraId="6D17BDA5" w14:textId="77777777" w:rsidR="006564FA" w:rsidRPr="0000214F" w:rsidRDefault="006564FA" w:rsidP="006564FA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42D360E5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ระบบรับข้อมูลการแก้ไขจากผู้ใช้</w:t>
            </w:r>
          </w:p>
          <w:p w14:paraId="42391811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ระบบตรวจสอบสถานะการแก้ไขข้อมูลโดย</w:t>
            </w:r>
          </w:p>
          <w:p w14:paraId="235D2D14" w14:textId="670BC68A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ระบบแก้ไขข้อมูลลงในฐานข้อมูล</w:t>
            </w:r>
          </w:p>
          <w:p w14:paraId="48971721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ระบบคืนค่าสถานะการแก้ไขข้อมูล</w:t>
            </w:r>
          </w:p>
          <w:p w14:paraId="675F3609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4AA8EA6F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ระบบแจ้งผลการแก้ไขข้อมูลการลงทะเบียนสำเร็จ</w:t>
            </w:r>
          </w:p>
          <w:p w14:paraId="4D368522" w14:textId="77777777" w:rsidR="006564FA" w:rsidRPr="009F1F59" w:rsidRDefault="006564FA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F9E36E7" w14:textId="240D0DFD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7.1 – กรณีที่ผู้ใช้กรอกข้อมูลไม่ครบถ้วนระบบแสดงข้อความ“กรุณากรอกข้อมูลให้ครบถ้วน”</w:t>
            </w:r>
          </w:p>
          <w:p w14:paraId="33AD15AF" w14:textId="022B8D7B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9.1</w:t>
            </w:r>
            <w:r w:rsidR="00F248BF">
              <w:rPr>
                <w:rFonts w:ascii="TH SarabunPSK" w:eastAsia="Times New Roman" w:hAnsi="TH SarabunPSK" w:cs="TH SarabunPSK" w:hint="cs"/>
                <w:sz w:val="28"/>
                <w:cs/>
              </w:rPr>
              <w:t>.1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– ในกรณีที่ไม่สามารถแก้ไขข้อมูลได้ระบบจะแสดงข้อความเตือนให้ผู้ใช้ทราบ “แก้ไขข้อมูลส่วนตัวไม่สำเร็จ”</w:t>
            </w:r>
          </w:p>
          <w:p w14:paraId="56885285" w14:textId="1C567BD9" w:rsidR="006564FA" w:rsidRDefault="00C843E7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5120" behindDoc="0" locked="0" layoutInCell="1" allowOverlap="1" wp14:anchorId="303AEB8A" wp14:editId="555D051A">
                      <wp:simplePos x="0" y="0"/>
                      <wp:positionH relativeFrom="column">
                        <wp:posOffset>1007168</wp:posOffset>
                      </wp:positionH>
                      <wp:positionV relativeFrom="paragraph">
                        <wp:posOffset>128996</wp:posOffset>
                      </wp:positionV>
                      <wp:extent cx="3913686" cy="457200"/>
                      <wp:effectExtent l="0" t="0" r="0" b="0"/>
                      <wp:wrapNone/>
                      <wp:docPr id="7676" name="Text Box 76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13686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7C029BB" w14:textId="487D14B4" w:rsidR="00AA1567" w:rsidRPr="003E79E7" w:rsidRDefault="00AA1567" w:rsidP="00AA1567">
                                  <w:pPr>
                                    <w:pStyle w:val="Caption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72" w:name="_Toc115201714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59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Edit driver profile</w:t>
                                  </w:r>
                                  <w:bookmarkEnd w:id="17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03AEB8A" id="Text Box 7676" o:spid="_x0000_s4098" type="#_x0000_t202" style="position:absolute;margin-left:79.3pt;margin-top:10.15pt;width:308.15pt;height:36pt;z-index:251525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" stroked="f">
                      <v:textbox inset="0,0,0,0">
                        <w:txbxContent>
                          <w:p w14:paraId="27C029BB" w14:textId="487D14B4" w:rsidR="00AA1567" w:rsidRPr="003E79E7" w:rsidRDefault="00AA1567" w:rsidP="00AA1567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73" w:name="_Toc115201714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59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Edit driver profile</w:t>
                            </w:r>
                            <w:bookmarkEnd w:id="173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46D289D7" w14:textId="1DF35D7E" w:rsidR="006564FA" w:rsidRDefault="006564FA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564FA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493376" behindDoc="0" locked="0" layoutInCell="1" allowOverlap="1" wp14:anchorId="2DE794E1" wp14:editId="5F68BFA6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5080</wp:posOffset>
                      </wp:positionV>
                      <wp:extent cx="2901364" cy="6473826"/>
                      <wp:effectExtent l="0" t="0" r="13335" b="41275"/>
                      <wp:wrapNone/>
                      <wp:docPr id="5663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01364" cy="6473826"/>
                                <a:chOff x="0" y="0"/>
                                <a:chExt cx="2901364" cy="6473826"/>
                              </a:xfrm>
                            </wpg:grpSpPr>
                            <wps:wsp>
                              <wps:cNvPr id="5664" name="Rectangle 56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55613"/>
                                  <a:ext cx="28575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BD7E87" w14:textId="3750767F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65" name="Line 6"/>
                              <wps:cNvCnPr/>
                              <wps:spPr bwMode="auto">
                                <a:xfrm>
                                  <a:off x="141288" y="676275"/>
                                  <a:ext cx="0" cy="57975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666" name="Group 56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825" y="78283"/>
                                  <a:ext cx="180976" cy="249239"/>
                                  <a:chOff x="28575" y="77788"/>
                                  <a:chExt cx="114" cy="157"/>
                                </a:xfrm>
                              </wpg:grpSpPr>
                              <wps:wsp>
                                <wps:cNvPr id="5667" name="Oval 56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06" y="77788"/>
                                    <a:ext cx="53" cy="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68" name="Line 8"/>
                                <wps:cNvCnPr/>
                                <wps:spPr bwMode="auto">
                                  <a:xfrm>
                                    <a:off x="28632" y="77840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69" name="Line 9"/>
                                <wps:cNvCnPr/>
                                <wps:spPr bwMode="auto">
                                  <a:xfrm>
                                    <a:off x="28590" y="77853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7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8575" y="77888"/>
                                    <a:ext cx="114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671" name="Group 567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825" y="78283"/>
                                  <a:ext cx="180976" cy="249239"/>
                                  <a:chOff x="28575" y="77788"/>
                                  <a:chExt cx="114" cy="157"/>
                                </a:xfrm>
                              </wpg:grpSpPr>
                              <wps:wsp>
                                <wps:cNvPr id="5672" name="Oval 56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06" y="77788"/>
                                    <a:ext cx="53" cy="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73" name="Line 13"/>
                                <wps:cNvCnPr/>
                                <wps:spPr bwMode="auto">
                                  <a:xfrm>
                                    <a:off x="28632" y="77840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74" name="Line 14"/>
                                <wps:cNvCnPr/>
                                <wps:spPr bwMode="auto">
                                  <a:xfrm>
                                    <a:off x="28590" y="77853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7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8575" y="77888"/>
                                    <a:ext cx="114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676" name="Rectangle 56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55613"/>
                                  <a:ext cx="28575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2D4D7C" w14:textId="24DEAFCB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77" name="Rectangle 56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88900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78" name="Rectangle 56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126365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79" name="Rectangle 56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3025775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0" name="Rectangle 56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88900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1" name="Rectangle 56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126365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2" name="Rectangle 56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3025775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3" name="Rectangle 56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4442" y="482600"/>
                                  <a:ext cx="898525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0D2D7A" w14:textId="0E0AC76E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84" name="Line 25"/>
                              <wps:cNvCnPr/>
                              <wps:spPr bwMode="auto">
                                <a:xfrm>
                                  <a:off x="868363" y="700088"/>
                                  <a:ext cx="0" cy="57737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685" name="Group 56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45186" y="122238"/>
                                  <a:ext cx="454026" cy="295275"/>
                                  <a:chOff x="642938" y="122238"/>
                                  <a:chExt cx="286" cy="186"/>
                                </a:xfrm>
                              </wpg:grpSpPr>
                              <wps:wsp>
                                <wps:cNvPr id="5686" name="Oval 56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3033" y="122238"/>
                                    <a:ext cx="191" cy="18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87" name="Line 27"/>
                                <wps:cNvCnPr/>
                                <wps:spPr bwMode="auto">
                                  <a:xfrm>
                                    <a:off x="642938" y="122282"/>
                                    <a:ext cx="0" cy="1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88" name="Line 28"/>
                                <wps:cNvCnPr/>
                                <wps:spPr bwMode="auto">
                                  <a:xfrm>
                                    <a:off x="642938" y="122331"/>
                                    <a:ext cx="9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689" name="Group 56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45186" y="122238"/>
                                  <a:ext cx="454026" cy="295275"/>
                                  <a:chOff x="642938" y="122238"/>
                                  <a:chExt cx="286" cy="186"/>
                                </a:xfrm>
                              </wpg:grpSpPr>
                              <wps:wsp>
                                <wps:cNvPr id="5690" name="Oval 56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3033" y="122238"/>
                                    <a:ext cx="191" cy="18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91" name="Line 31"/>
                                <wps:cNvCnPr/>
                                <wps:spPr bwMode="auto">
                                  <a:xfrm>
                                    <a:off x="642938" y="122282"/>
                                    <a:ext cx="0" cy="1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92" name="Line 32"/>
                                <wps:cNvCnPr/>
                                <wps:spPr bwMode="auto">
                                  <a:xfrm>
                                    <a:off x="642938" y="122331"/>
                                    <a:ext cx="9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693" name="Rectangle 56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4442" y="482600"/>
                                  <a:ext cx="898525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CB39EE" w14:textId="4E9181C7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94" name="Rectangle 56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889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5" name="Rectangle 56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2636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6" name="Rectangle 56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58432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7" name="Rectangle 56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8" name="Rectangle 56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025775"/>
                                  <a:ext cx="55563" cy="493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9" name="Rectangle 56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6480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0" name="Rectangle 57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1" name="Rectangle 57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5559425"/>
                                  <a:ext cx="55563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2" name="Rectangle 57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3" name="Rectangle 57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889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4" name="Rectangle 57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2636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5" name="Rectangle 57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58432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6" name="Rectangle 57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7" name="Rectangle 57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025775"/>
                                  <a:ext cx="55563" cy="493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8" name="Rectangle 57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6480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9" name="Rectangle 57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10" name="Rectangle 57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5559425"/>
                                  <a:ext cx="55563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11" name="Rectangle 57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12" name="Rectangle 57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1579" y="384175"/>
                                  <a:ext cx="32385" cy="234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28F9D4" w14:textId="77777777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13" name="Rectangle 57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946" y="488950"/>
                                  <a:ext cx="102806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A143B5" w14:textId="3F2C9FB0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14" name="Line 55"/>
                              <wps:cNvCnPr/>
                              <wps:spPr bwMode="auto">
                                <a:xfrm>
                                  <a:off x="1841500" y="604838"/>
                                  <a:ext cx="0" cy="5868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715" name="Group 57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275" y="0"/>
                                  <a:ext cx="303213" cy="319088"/>
                                  <a:chOff x="1692275" y="0"/>
                                  <a:chExt cx="191" cy="201"/>
                                </a:xfrm>
                              </wpg:grpSpPr>
                              <wps:wsp>
                                <wps:cNvPr id="5716" name="Oval 57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92275" y="16"/>
                                    <a:ext cx="191" cy="18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17" name="Line 57"/>
                                <wps:cNvCnPr/>
                                <wps:spPr bwMode="auto">
                                  <a:xfrm flipH="1">
                                    <a:off x="1692350" y="0"/>
                                    <a:ext cx="42" cy="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18" name="Line 58"/>
                                <wps:cNvCnPr/>
                                <wps:spPr bwMode="auto">
                                  <a:xfrm flipH="1" flipV="1">
                                    <a:off x="1692351" y="18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719" name="Group 57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275" y="0"/>
                                  <a:ext cx="303213" cy="319088"/>
                                  <a:chOff x="1692275" y="0"/>
                                  <a:chExt cx="191" cy="201"/>
                                </a:xfrm>
                              </wpg:grpSpPr>
                              <wps:wsp>
                                <wps:cNvPr id="5720" name="Oval 57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92275" y="16"/>
                                    <a:ext cx="191" cy="18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21" name="Line 61"/>
                                <wps:cNvCnPr/>
                                <wps:spPr bwMode="auto">
                                  <a:xfrm flipH="1">
                                    <a:off x="1692350" y="0"/>
                                    <a:ext cx="42" cy="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22" name="Line 62"/>
                                <wps:cNvCnPr/>
                                <wps:spPr bwMode="auto">
                                  <a:xfrm flipH="1" flipV="1">
                                    <a:off x="1692351" y="18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723" name="Rectangle 57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1579" y="384175"/>
                                  <a:ext cx="32385" cy="234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90FEEF" w14:textId="77777777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24" name="Rectangle 57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946" y="488950"/>
                                  <a:ext cx="102806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CCAE2F" w14:textId="2DF6E81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25" name="Rectangle 57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1584325"/>
                                  <a:ext cx="55563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6" name="Rectangle 57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7" name="Rectangle 57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3648075"/>
                                  <a:ext cx="55563" cy="946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8" name="Rectangle 57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9" name="Rectangle 57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0" name="Rectangle 57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1584325"/>
                                  <a:ext cx="55563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1" name="Rectangle 57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2" name="Rectangle 57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3648075"/>
                                  <a:ext cx="55563" cy="946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3" name="Rectangle 57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4" name="Rectangle 57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5" name="Rectangle 57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73006" y="488950"/>
                                  <a:ext cx="52832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EB5185" w14:textId="7432D3A8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36" name="Line 77"/>
                              <wps:cNvCnPr/>
                              <wps:spPr bwMode="auto">
                                <a:xfrm>
                                  <a:off x="2628900" y="709613"/>
                                  <a:ext cx="0" cy="57642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737" name="Group 57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14601" y="113435"/>
                                  <a:ext cx="182563" cy="247651"/>
                                  <a:chOff x="2514600" y="112713"/>
                                  <a:chExt cx="115" cy="156"/>
                                </a:xfrm>
                              </wpg:grpSpPr>
                              <wps:wsp>
                                <wps:cNvPr id="5738" name="Oval 57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4633" y="112713"/>
                                    <a:ext cx="51" cy="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39" name="Line 79"/>
                                <wps:cNvCnPr/>
                                <wps:spPr bwMode="auto">
                                  <a:xfrm>
                                    <a:off x="2514658" y="112764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0" name="Line 80"/>
                                <wps:cNvCnPr/>
                                <wps:spPr bwMode="auto">
                                  <a:xfrm>
                                    <a:off x="2514616" y="112777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1" name="Freeform 8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514600" y="112812"/>
                                    <a:ext cx="115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742" name="Group 57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14601" y="113435"/>
                                  <a:ext cx="182563" cy="247651"/>
                                  <a:chOff x="2514600" y="112713"/>
                                  <a:chExt cx="115" cy="156"/>
                                </a:xfrm>
                              </wpg:grpSpPr>
                              <wps:wsp>
                                <wps:cNvPr id="5743" name="Oval 57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4633" y="112713"/>
                                    <a:ext cx="51" cy="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44" name="Line 84"/>
                                <wps:cNvCnPr/>
                                <wps:spPr bwMode="auto">
                                  <a:xfrm>
                                    <a:off x="2514658" y="112764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5" name="Line 85"/>
                                <wps:cNvCnPr/>
                                <wps:spPr bwMode="auto">
                                  <a:xfrm>
                                    <a:off x="2514616" y="112777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6" name="Freeform 8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514600" y="112812"/>
                                    <a:ext cx="115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747" name="Rectangle 57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73044" y="488950"/>
                                  <a:ext cx="52832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9E7B4F5" w14:textId="5CEEC64C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48" name="Rectangle 57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2076450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49" name="Rectangle 57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4170363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50" name="Rectangle 57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2076450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51" name="Rectangle 57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4170363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52" name="Line 93"/>
                              <wps:cNvCnPr/>
                              <wps:spPr bwMode="auto">
                                <a:xfrm>
                                  <a:off x="173038" y="889000"/>
                                  <a:ext cx="661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3" name="Line 94"/>
                              <wps:cNvCnPr/>
                              <wps:spPr bwMode="auto">
                                <a:xfrm flipH="1">
                                  <a:off x="760413" y="88900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4" name="Line 95"/>
                              <wps:cNvCnPr/>
                              <wps:spPr bwMode="auto">
                                <a:xfrm flipH="1" flipV="1">
                                  <a:off x="760413" y="858838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5" name="Rectangle 57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5867" y="744538"/>
                                  <a:ext cx="42037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376F80" w14:textId="4F3A2B9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56" name="Line 97"/>
                              <wps:cNvCnPr/>
                              <wps:spPr bwMode="auto">
                                <a:xfrm>
                                  <a:off x="173038" y="1263650"/>
                                  <a:ext cx="661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7" name="Line 98"/>
                              <wps:cNvCnPr/>
                              <wps:spPr bwMode="auto">
                                <a:xfrm flipH="1">
                                  <a:off x="760413" y="1263650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8" name="Line 99"/>
                              <wps:cNvCnPr/>
                              <wps:spPr bwMode="auto">
                                <a:xfrm flipH="1" flipV="1">
                                  <a:off x="760413" y="123190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9" name="Rectangle 57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598" y="1117600"/>
                                  <a:ext cx="50863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F17F6E5" w14:textId="05A76C32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select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60" name="Line 101"/>
                              <wps:cNvCnPr/>
                              <wps:spPr bwMode="auto">
                                <a:xfrm>
                                  <a:off x="900113" y="1584325"/>
                                  <a:ext cx="908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1" name="Line 102"/>
                              <wps:cNvCnPr/>
                              <wps:spPr bwMode="auto">
                                <a:xfrm flipH="1">
                                  <a:off x="1733550" y="15843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2" name="Line 103"/>
                              <wps:cNvCnPr/>
                              <wps:spPr bwMode="auto">
                                <a:xfrm flipH="1" flipV="1">
                                  <a:off x="1733550" y="15525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3" name="Rectangle 57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84069" y="1435100"/>
                                  <a:ext cx="61277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811EDA" w14:textId="5E169458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getDriverProfile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64" name="Line 105"/>
                              <wps:cNvCnPr/>
                              <wps:spPr bwMode="auto">
                                <a:xfrm>
                                  <a:off x="1876425" y="1804988"/>
                                  <a:ext cx="3143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5" name="Line 106"/>
                              <wps:cNvCnPr/>
                              <wps:spPr bwMode="auto">
                                <a:xfrm>
                                  <a:off x="2190750" y="1804988"/>
                                  <a:ext cx="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6" name="Line 107"/>
                              <wps:cNvCnPr/>
                              <wps:spPr bwMode="auto">
                                <a:xfrm flipH="1">
                                  <a:off x="1878013" y="1866900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7" name="Line 108"/>
                              <wps:cNvCnPr/>
                              <wps:spPr bwMode="auto">
                                <a:xfrm>
                                  <a:off x="1878013" y="186690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8" name="Line 109"/>
                              <wps:cNvCnPr/>
                              <wps:spPr bwMode="auto">
                                <a:xfrm flipV="1">
                                  <a:off x="1878013" y="183515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9" name="Rectangle 57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9801" y="1665288"/>
                                  <a:ext cx="67246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FF61F1" w14:textId="02EE64F4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getDriverProfile()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70" name="Line 111"/>
                              <wps:cNvCnPr/>
                              <wps:spPr bwMode="auto">
                                <a:xfrm>
                                  <a:off x="1873250" y="2076450"/>
                                  <a:ext cx="722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1" name="Line 112"/>
                              <wps:cNvCnPr/>
                              <wps:spPr bwMode="auto">
                                <a:xfrm flipH="1">
                                  <a:off x="2519363" y="207645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2" name="Line 113"/>
                              <wps:cNvCnPr/>
                              <wps:spPr bwMode="auto">
                                <a:xfrm flipH="1" flipV="1">
                                  <a:off x="2519363" y="204470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3" name="Rectangle 57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01545" y="1927225"/>
                                  <a:ext cx="71183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D2B2FA" w14:textId="0EA38D41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queryDriverProfile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74" name="Line 115"/>
                              <wps:cNvCnPr/>
                              <wps:spPr bwMode="auto">
                                <a:xfrm flipH="1">
                                  <a:off x="1876425" y="2297113"/>
                                  <a:ext cx="7191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5" name="Line 116"/>
                              <wps:cNvCnPr/>
                              <wps:spPr bwMode="auto">
                                <a:xfrm>
                                  <a:off x="1876425" y="2297113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6" name="Line 117"/>
                              <wps:cNvCnPr/>
                              <wps:spPr bwMode="auto">
                                <a:xfrm flipV="1">
                                  <a:off x="1876425" y="2265363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7" name="Rectangle 57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42814" y="2152650"/>
                                  <a:ext cx="43053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585DCB" w14:textId="336EBB53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78" name="Line 119"/>
                              <wps:cNvCnPr/>
                              <wps:spPr bwMode="auto">
                                <a:xfrm flipH="1">
                                  <a:off x="901700" y="2686050"/>
                                  <a:ext cx="906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9" name="Line 120"/>
                              <wps:cNvCnPr/>
                              <wps:spPr bwMode="auto">
                                <a:xfrm>
                                  <a:off x="901700" y="2686050"/>
                                  <a:ext cx="76200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0" name="Line 121"/>
                              <wps:cNvCnPr/>
                              <wps:spPr bwMode="auto">
                                <a:xfrm flipV="1">
                                  <a:off x="901700" y="265430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1" name="Rectangle 57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69822" y="2540000"/>
                                  <a:ext cx="84010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CCFA8A" w14:textId="3A153F4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profile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82" name="Line 123"/>
                              <wps:cNvCnPr/>
                              <wps:spPr bwMode="auto">
                                <a:xfrm>
                                  <a:off x="173038" y="3025775"/>
                                  <a:ext cx="661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3" name="Line 124"/>
                              <wps:cNvCnPr/>
                              <wps:spPr bwMode="auto">
                                <a:xfrm flipH="1">
                                  <a:off x="760413" y="3025775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4" name="Line 125"/>
                              <wps:cNvCnPr/>
                              <wps:spPr bwMode="auto">
                                <a:xfrm flipH="1" flipV="1">
                                  <a:off x="760413" y="29940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5" name="Rectangle 57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376" y="2879725"/>
                                  <a:ext cx="54419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2A307F" w14:textId="5C29AF15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Editdata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86" name="Line 127"/>
                              <wps:cNvCnPr/>
                              <wps:spPr bwMode="auto">
                                <a:xfrm>
                                  <a:off x="901700" y="3284538"/>
                                  <a:ext cx="3159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7" name="Line 128"/>
                              <wps:cNvCnPr/>
                              <wps:spPr bwMode="auto">
                                <a:xfrm>
                                  <a:off x="1217613" y="3284538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8" name="Line 129"/>
                              <wps:cNvCnPr/>
                              <wps:spPr bwMode="auto">
                                <a:xfrm flipH="1">
                                  <a:off x="904875" y="3348038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9" name="Line 130"/>
                              <wps:cNvCnPr/>
                              <wps:spPr bwMode="auto">
                                <a:xfrm>
                                  <a:off x="904875" y="3348038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0" name="Line 131"/>
                              <wps:cNvCnPr/>
                              <wps:spPr bwMode="auto">
                                <a:xfrm flipV="1">
                                  <a:off x="904875" y="3316288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1" name="Rectangle 57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4105" y="3133725"/>
                                  <a:ext cx="82042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3C095A" w14:textId="462E911F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Editdata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92" name="Line 133"/>
                              <wps:cNvCnPr/>
                              <wps:spPr bwMode="auto">
                                <a:xfrm>
                                  <a:off x="900113" y="3648075"/>
                                  <a:ext cx="908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3" name="Line 134"/>
                              <wps:cNvCnPr/>
                              <wps:spPr bwMode="auto">
                                <a:xfrm flipH="1">
                                  <a:off x="1733550" y="36480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4" name="Line 135"/>
                              <wps:cNvCnPr/>
                              <wps:spPr bwMode="auto">
                                <a:xfrm flipH="1" flipV="1">
                                  <a:off x="1733550" y="36163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5" name="Rectangle 57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38037" y="3503608"/>
                                  <a:ext cx="64262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9D842D" w14:textId="477CA0C4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EditDriverProfile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96" name="Line 137"/>
                              <wps:cNvCnPr/>
                              <wps:spPr bwMode="auto">
                                <a:xfrm>
                                  <a:off x="1876425" y="3868738"/>
                                  <a:ext cx="3143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7" name="Line 138"/>
                              <wps:cNvCnPr/>
                              <wps:spPr bwMode="auto">
                                <a:xfrm>
                                  <a:off x="2190750" y="3868738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8" name="Line 139"/>
                              <wps:cNvCnPr/>
                              <wps:spPr bwMode="auto">
                                <a:xfrm flipH="1">
                                  <a:off x="1878013" y="3932238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9" name="Line 140"/>
                              <wps:cNvCnPr/>
                              <wps:spPr bwMode="auto">
                                <a:xfrm>
                                  <a:off x="1878013" y="3932238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0" name="Line 141"/>
                              <wps:cNvCnPr/>
                              <wps:spPr bwMode="auto">
                                <a:xfrm flipV="1">
                                  <a:off x="1878013" y="3900488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1" name="Rectangle 5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84084" y="3708397"/>
                                  <a:ext cx="70167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4AFA3F8" w14:textId="0382199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EditDriverProfile()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02" name="Line 143"/>
                              <wps:cNvCnPr/>
                              <wps:spPr bwMode="auto">
                                <a:xfrm>
                                  <a:off x="1873250" y="4170363"/>
                                  <a:ext cx="722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3" name="Line 144"/>
                              <wps:cNvCnPr/>
                              <wps:spPr bwMode="auto">
                                <a:xfrm flipH="1">
                                  <a:off x="2519363" y="4170363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4" name="Line 145"/>
                              <wps:cNvCnPr/>
                              <wps:spPr bwMode="auto">
                                <a:xfrm flipH="1" flipV="1">
                                  <a:off x="2519363" y="4138613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5" name="Rectangle 58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7736" y="3994147"/>
                                  <a:ext cx="51943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C42EBF" w14:textId="311CB310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update 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06" name="Line 147"/>
                              <wps:cNvCnPr/>
                              <wps:spPr bwMode="auto">
                                <a:xfrm flipH="1">
                                  <a:off x="1876425" y="4391025"/>
                                  <a:ext cx="7191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7" name="Line 148"/>
                              <wps:cNvCnPr/>
                              <wps:spPr bwMode="auto">
                                <a:xfrm>
                                  <a:off x="1876425" y="43910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8" name="Line 149"/>
                              <wps:cNvCnPr/>
                              <wps:spPr bwMode="auto">
                                <a:xfrm flipV="1">
                                  <a:off x="1876425" y="43592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9" name="Rectangle 58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6149" y="4248147"/>
                                  <a:ext cx="62293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AC8142" w14:textId="350E344C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10" name="Line 151"/>
                              <wps:cNvCnPr/>
                              <wps:spPr bwMode="auto">
                                <a:xfrm flipH="1">
                                  <a:off x="901700" y="4803775"/>
                                  <a:ext cx="906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1" name="Line 152"/>
                              <wps:cNvCnPr/>
                              <wps:spPr bwMode="auto">
                                <a:xfrm>
                                  <a:off x="901700" y="480377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2" name="Line 153"/>
                              <wps:cNvCnPr/>
                              <wps:spPr bwMode="auto">
                                <a:xfrm flipV="1">
                                  <a:off x="901700" y="477202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3" name="Rectangle 5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2201" y="4659310"/>
                                  <a:ext cx="72644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0BCE09" w14:textId="7CF90605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edit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14" name="Line 155"/>
                              <wps:cNvCnPr/>
                              <wps:spPr bwMode="auto">
                                <a:xfrm>
                                  <a:off x="901700" y="5559425"/>
                                  <a:ext cx="3159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5" name="Line 156"/>
                              <wps:cNvCnPr/>
                              <wps:spPr bwMode="auto">
                                <a:xfrm>
                                  <a:off x="1217613" y="5559425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6" name="Line 157"/>
                              <wps:cNvCnPr/>
                              <wps:spPr bwMode="auto">
                                <a:xfrm flipH="1">
                                  <a:off x="904875" y="5622925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7" name="Line 158"/>
                              <wps:cNvCnPr/>
                              <wps:spPr bwMode="auto">
                                <a:xfrm>
                                  <a:off x="904875" y="5622925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8" name="Line 159"/>
                              <wps:cNvCnPr/>
                              <wps:spPr bwMode="auto">
                                <a:xfrm flipV="1">
                                  <a:off x="904875" y="55911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9" name="Rectangle 58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46012" y="5424485"/>
                                  <a:ext cx="90424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95334E" w14:textId="7868F9C8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 fail message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20" name="Line 161"/>
                              <wps:cNvCnPr/>
                              <wps:spPr bwMode="auto">
                                <a:xfrm flipH="1">
                                  <a:off x="901700" y="6096000"/>
                                  <a:ext cx="906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1" name="Line 162"/>
                              <wps:cNvCnPr/>
                              <wps:spPr bwMode="auto">
                                <a:xfrm>
                                  <a:off x="901700" y="609600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2" name="Line 163"/>
                              <wps:cNvCnPr/>
                              <wps:spPr bwMode="auto">
                                <a:xfrm flipV="1">
                                  <a:off x="901700" y="606425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3" name="Rectangle 5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8550" y="5951535"/>
                                  <a:ext cx="71183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991944" w14:textId="6E43532E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false fail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DE794E1" id="_x0000_s4099" style="position:absolute;margin-left:-.1pt;margin-top:.4pt;width:228.45pt;height:509.75pt;z-index:251493376" coordsize="29013,64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">
                      <v:rect id="Rectangle 5664" o:spid="_x0000_s4100" style="position:absolute;top:4556;width:2857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ABD7E87" w14:textId="3750767F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line id="Line 6" o:spid="_x0000_s4101" style="position:absolute;visibility:visible;mso-wrap-style:square" from="1412,6762" to="1412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" strokeweight="1.5pt">
                        <v:stroke dashstyle="3 1"/>
                      </v:line>
                      <v:group id="Group 5666" o:spid="_x0000_s4102" style="position:absolute;left:288;top:782;width:1810;height:2493" coordorigin="28575,77788" coordsize="114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9exQAAAN0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">
                        <v:oval id="Oval 5667" o:spid="_x0000_s4103" style="position:absolute;left:28606;top:77788;width:53;height: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" filled="f" strokecolor="#903" strokeweight=".04411mm"/>
                        <v:line id="Line 8" o:spid="_x0000_s4104" style="position:absolute;visibility:visible;mso-wrap-style:square" from="28632,77840" to="28632,77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" strokecolor="#903" strokeweight=".04411mm"/>
                        <v:line id="Line 9" o:spid="_x0000_s4105" style="position:absolute;visibility:visible;mso-wrap-style:square" from="28590,77853" to="28673,77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" strokecolor="#903" strokeweight=".04411mm"/>
                        <v:shape id="Freeform 10" o:spid="_x0000_s4106" style="position:absolute;left:28575;top:77888;width:114;height: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" path="m,54l54,r54,54e" filled="f" strokecolor="#903" strokeweight=".04411mm">
                          <v:path arrowok="t" o:connecttype="custom" o:connectlocs="0,57;57,0;114,57" o:connectangles="0,0,0"/>
                        </v:shape>
                      </v:group>
                      <v:group id="Group 5671" o:spid="_x0000_s4107" style="position:absolute;left:288;top:782;width:1810;height:2493" coordorigin="28575,77788" coordsize="114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gH3xQAAAN0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">
                        <v:oval id="Oval 5672" o:spid="_x0000_s4108" style="position:absolute;left:28606;top:77788;width:53;height: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" filled="f" strokecolor="#903" strokeweight="1.5pt"/>
                        <v:line id="Line 13" o:spid="_x0000_s4109" style="position:absolute;visibility:visible;mso-wrap-style:square" from="28632,77840" to="28632,77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" strokecolor="#903" strokeweight="1.5pt"/>
                        <v:line id="Line 14" o:spid="_x0000_s4110" style="position:absolute;visibility:visible;mso-wrap-style:square" from="28590,77853" to="28673,77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" strokecolor="#903" strokeweight="1.5pt"/>
                        <v:shape id="Freeform 15" o:spid="_x0000_s4111" style="position:absolute;left:28575;top:77888;width:114;height: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" path="m,54l54,r54,54e" filled="f" strokecolor="#903" strokeweight="1.5pt">
                          <v:path arrowok="t" o:connecttype="custom" o:connectlocs="0,57;57,0;114,57" o:connectangles="0,0,0"/>
                        </v:shape>
                      </v:group>
                      <v:rect id="Rectangle 5676" o:spid="_x0000_s4112" style="position:absolute;top:4556;width:2857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22D4D7C" w14:textId="24DEAFCB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rect id="Rectangle 5677" o:spid="_x0000_s4113" style="position:absolute;left:1095;top:8890;width:571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" strokecolor="#903" strokeweight="1.5pt"/>
                      <v:rect id="Rectangle 5678" o:spid="_x0000_s4114" style="position:absolute;left:1095;top:12636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" strokecolor="#903" strokeweight="1.5pt"/>
                      <v:rect id="Rectangle 5679" o:spid="_x0000_s4115" style="position:absolute;left:1095;top:30257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" strokecolor="#903" strokeweight="1.5pt"/>
                      <v:rect id="Rectangle 5680" o:spid="_x0000_s4116" style="position:absolute;left:1095;top:8890;width:571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" strokecolor="#903" strokeweight="1.5pt"/>
                      <v:rect id="Rectangle 5681" o:spid="_x0000_s4117" style="position:absolute;left:1095;top:12636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" strokecolor="#903" strokeweight="1.5pt"/>
                      <v:rect id="Rectangle 5682" o:spid="_x0000_s4118" style="position:absolute;left:1095;top:30257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" strokecolor="#903" strokeweight="1.5pt"/>
                      <v:rect id="Rectangle 5683" o:spid="_x0000_s4119" style="position:absolute;left:4444;top:4826;width:8985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C0D2D7A" w14:textId="0E0AC76E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EditDriverProfilePage</w:t>
                              </w:r>
                            </w:p>
                          </w:txbxContent>
                        </v:textbox>
                      </v:rect>
                      <v:line id="Line 25" o:spid="_x0000_s4120" style="position:absolute;visibility:visible;mso-wrap-style:square" from="8683,7000" to="8683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" strokeweight="1.5pt">
                        <v:stroke dashstyle="3 1"/>
                      </v:line>
                      <v:group id="Group 5685" o:spid="_x0000_s4121" style="position:absolute;left:6451;top:1222;width:4541;height:2953" coordorigin="6429,1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">
                        <v:oval id="Oval 5686" o:spid="_x0000_s4122" style="position:absolute;left:6430;top:12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" fillcolor="#ffc" strokecolor="#1f1a17" strokeweight="0"/>
                        <v:line id="Line 27" o:spid="_x0000_s4123" style="position:absolute;visibility:visible;mso-wrap-style:square" from="6429,1222" to="6429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" strokecolor="#1f1a17" strokeweight="0"/>
                        <v:line id="Line 28" o:spid="_x0000_s4124" style="position:absolute;visibility:visible;mso-wrap-style:square" from="6429,1223" to="6430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" strokecolor="#1f1a17" strokeweight="0"/>
                      </v:group>
                      <v:group id="Group 5689" o:spid="_x0000_s4125" style="position:absolute;left:6451;top:1222;width:4541;height:2953" coordorigin="6429,1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">
                        <v:oval id="Oval 5690" o:spid="_x0000_s4126" style="position:absolute;left:6430;top:12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" fillcolor="#ffc" strokecolor="#1f1a17" strokeweight="1.5pt"/>
                        <v:line id="Line 31" o:spid="_x0000_s4127" style="position:absolute;visibility:visible;mso-wrap-style:square" from="6429,1222" to="6429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" strokecolor="#1f1a17" strokeweight="1.5pt"/>
                        <v:line id="Line 32" o:spid="_x0000_s4128" style="position:absolute;visibility:visible;mso-wrap-style:square" from="6429,1223" to="6430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" strokecolor="#1f1a17" strokeweight="1.5pt"/>
                      </v:group>
                      <v:rect id="Rectangle 5693" o:spid="_x0000_s4129" style="position:absolute;left:4444;top:4826;width:8985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BCB39EE" w14:textId="4E9181C7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EditDriverProfilePage</w:t>
                              </w:r>
                            </w:p>
                          </w:txbxContent>
                        </v:textbox>
                      </v:rect>
                      <v:rect id="Rectangle 5694" o:spid="_x0000_s4130" style="position:absolute;left:8382;top:889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NKy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BiOP+D+Jj4BnN4AAAD//wMAUEsBAi0AFAAGAAgAAAAhANvh9svuAAAAhQEAABMAAAAAAAAA&#10;AAAAAAAAAAAAAFtDb250ZW50X1R5cGVzXS54bWxQSwECLQAUAAYACAAAACEAWvQsW78AAAAVAQAA&#10;CwAAAAAAAAAAAAAAAAAfAQAAX3JlbHMvLnJlbHNQSwECLQAUAAYACAAAACEAFwzSssYAAADdAAAA&#10;DwAAAAAAAAAAAAAAAAAHAgAAZHJzL2Rvd25yZXYueG1sUEsFBgAAAAADAAMAtwAAAPoCAAAAAA==&#10;" strokecolor="#903" strokeweight="1.5pt"/>
                      <v:rect id="Rectangle 5695" o:spid="_x0000_s4131" style="position:absolute;left:8382;top:12636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" strokecolor="#903" strokeweight="1.5pt"/>
                      <v:rect id="Rectangle 5696" o:spid="_x0000_s4132" style="position:absolute;left:8382;top:15843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" strokecolor="#903" strokeweight="1.5pt"/>
                      <v:rect id="Rectangle 5697" o:spid="_x0000_s4133" style="position:absolute;left:8382;top:2686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" strokecolor="#903" strokeweight="1.5pt"/>
                      <v:rect id="Rectangle 5698" o:spid="_x0000_s4134" style="position:absolute;left:8382;top:30257;width:555;height:4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" strokecolor="#903" strokeweight="1.5pt"/>
                      <v:rect id="Rectangle 5699" o:spid="_x0000_s4135" style="position:absolute;left:8382;top:3648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" strokecolor="#903" strokeweight="1.5pt"/>
                      <v:rect id="Rectangle 5700" o:spid="_x0000_s4136" style="position:absolute;left:8382;top:48037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" strokecolor="#903" strokeweight="1.5pt"/>
                      <v:rect id="Rectangle 5701" o:spid="_x0000_s4137" style="position:absolute;left:8382;top:55594;width:555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" strokecolor="#903" strokeweight="1.5pt"/>
                      <v:rect id="Rectangle 5702" o:spid="_x0000_s4138" style="position:absolute;left:8382;top:6096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" strokecolor="#903" strokeweight="1.5pt"/>
                      <v:rect id="Rectangle 5703" o:spid="_x0000_s4139" style="position:absolute;left:8382;top:889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" strokecolor="#903" strokeweight="1.5pt"/>
                      <v:rect id="Rectangle 5704" o:spid="_x0000_s4140" style="position:absolute;left:8382;top:12636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" strokecolor="#903" strokeweight="1.5pt"/>
                      <v:rect id="Rectangle 5705" o:spid="_x0000_s4141" style="position:absolute;left:8382;top:15843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" strokecolor="#903" strokeweight="1.5pt"/>
                      <v:rect id="Rectangle 5706" o:spid="_x0000_s4142" style="position:absolute;left:8382;top:2686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" strokecolor="#903" strokeweight="1.5pt"/>
                      <v:rect id="Rectangle 5707" o:spid="_x0000_s4143" style="position:absolute;left:8382;top:30257;width:555;height:4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" strokecolor="#903" strokeweight="1.5pt"/>
                      <v:rect id="Rectangle 5708" o:spid="_x0000_s4144" style="position:absolute;left:8382;top:3648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" strokecolor="#903" strokeweight="1.5pt"/>
                      <v:rect id="Rectangle 5709" o:spid="_x0000_s4145" style="position:absolute;left:8382;top:48037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" strokecolor="#903" strokeweight="1.5pt"/>
                      <v:rect id="Rectangle 5710" o:spid="_x0000_s4146" style="position:absolute;left:8382;top:55594;width:555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" strokecolor="#903" strokeweight="1.5pt"/>
                      <v:rect id="Rectangle 5711" o:spid="_x0000_s4147" style="position:absolute;left:8382;top:6096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" strokecolor="#903" strokeweight="1.5pt"/>
                      <v:rect id="Rectangle 5712" o:spid="_x0000_s4148" style="position:absolute;left:18015;top:3841;width:324;height:23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128F9D4" w14:textId="77777777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5713" o:spid="_x0000_s4149" style="position:absolute;left:13809;top:4889;width:10281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7A143B5" w14:textId="3F2C9FB0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EditDriverProfileController</w:t>
                              </w:r>
                            </w:p>
                          </w:txbxContent>
                        </v:textbox>
                      </v:rect>
                      <v:line id="Line 55" o:spid="_x0000_s4150" style="position:absolute;visibility:visible;mso-wrap-style:square" from="18415,6048" to="18415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" strokeweight="1.5pt">
                        <v:stroke dashstyle="3 1"/>
                      </v:line>
                      <v:group id="Group 5715" o:spid="_x0000_s4151" style="position:absolute;left:16922;width:3032;height:3190" coordorigin="1692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+3JxgAAAN0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mQSJ/D7JjwBufgBAAD//wMAUEsBAi0AFAAGAAgAAAAhANvh9svuAAAAhQEAABMAAAAAAAAA&#10;AAAAAAAAAAAAAFtDb250ZW50X1R5cGVzXS54bWxQSwECLQAUAAYACAAAACEAWvQsW78AAAAVAQAA&#10;CwAAAAAAAAAAAAAAAAAfAQAAX3JlbHMvLnJlbHNQSwECLQAUAAYACAAAACEAWfvtycYAAADdAAAA&#10;DwAAAAAAAAAAAAAAAAAHAgAAZHJzL2Rvd25yZXYueG1sUEsFBgAAAAADAAMAtwAAAPoCAAAAAA==&#10;">
                        <v:oval id="Oval 5716" o:spid="_x0000_s4152" style="position:absolute;left:169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" fillcolor="#ffc" strokecolor="#1f1a17" strokeweight=".04411mm"/>
                        <v:line id="Line 57" o:spid="_x0000_s4153" style="position:absolute;flip:x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" strokecolor="#1f1a17" strokeweight=".04411mm"/>
                        <v:line id="Line 58" o:spid="_x0000_s4154" style="position:absolute;flip:x y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" strokecolor="#1f1a17" strokeweight=".04411mm"/>
                      </v:group>
                      <v:group id="Group 5719" o:spid="_x0000_s4155" style="position:absolute;left:16922;width:3032;height:3190" coordorigin="1692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fM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vFnPIXHm/AE5PwOAAD//wMAUEsBAi0AFAAGAAgAAAAhANvh9svuAAAAhQEAABMAAAAAAAAA&#10;AAAAAAAAAAAAAFtDb250ZW50X1R5cGVzXS54bWxQSwECLQAUAAYACAAAACEAWvQsW78AAAAVAQAA&#10;CwAAAAAAAAAAAAAAAAAfAQAAX3JlbHMvLnJlbHNQSwECLQAUAAYACAAAACEA2LbnzMYAAADdAAAA&#10;DwAAAAAAAAAAAAAAAAAHAgAAZHJzL2Rvd25yZXYueG1sUEsFBgAAAAADAAMAtwAAAPoCAAAAAA==&#10;">
                        <v:oval id="Oval 5720" o:spid="_x0000_s4156" style="position:absolute;left:169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" fillcolor="#ffc" strokecolor="#1f1a17" strokeweight="1.5pt"/>
                        <v:line id="Line 61" o:spid="_x0000_s4157" style="position:absolute;flip:x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" strokecolor="#1f1a17" strokeweight="1.5pt"/>
                        <v:line id="Line 62" o:spid="_x0000_s4158" style="position:absolute;flip:x y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" strokecolor="#1f1a17" strokeweight="1.5pt"/>
                      </v:group>
                      <v:rect id="Rectangle 5723" o:spid="_x0000_s4159" style="position:absolute;left:18015;top:3841;width:324;height:23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s85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weotX8Lvm/QE5P4HAAD//wMAUEsBAi0AFAAGAAgAAAAhANvh9svuAAAAhQEAABMAAAAAAAAAAAAA&#10;AAAAAAAAAFtDb250ZW50X1R5cGVzXS54bWxQSwECLQAUAAYACAAAACEAWvQsW78AAAAVAQAACwAA&#10;AAAAAAAAAAAAAAAfAQAAX3JlbHMvLnJlbHNQSwECLQAUAAYACAAAACEA2mbPO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190FEEF" w14:textId="77777777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5724" o:spid="_x0000_s4160" style="position:absolute;left:13809;top:4889;width:10281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BCCAE2F" w14:textId="2DF6E81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EditDriverProfileController</w:t>
                              </w:r>
                            </w:p>
                          </w:txbxContent>
                        </v:textbox>
                      </v:rect>
                      <v:rect id="Rectangle 5725" o:spid="_x0000_s4161" style="position:absolute;left:18113;top:15843;width:556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" strokecolor="#903" strokeweight="1.5pt"/>
                      <v:rect id="Rectangle 5726" o:spid="_x0000_s4162" style="position:absolute;left:18113;top:26860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" strokecolor="#903" strokeweight="1.5pt"/>
                      <v:rect id="Rectangle 5727" o:spid="_x0000_s4163" style="position:absolute;left:18113;top:36480;width:556;height:9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" strokecolor="#903" strokeweight="1.5pt"/>
                      <v:rect id="Rectangle 5728" o:spid="_x0000_s4164" style="position:absolute;left:18113;top:48037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" strokecolor="#903" strokeweight="1.5pt"/>
                      <v:rect id="Rectangle 5729" o:spid="_x0000_s4165" style="position:absolute;left:18113;top:60960;width:55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" strokecolor="#903" strokeweight="1.5pt"/>
                      <v:rect id="Rectangle 5730" o:spid="_x0000_s4166" style="position:absolute;left:18113;top:15843;width:556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" strokecolor="#903" strokeweight="1.5pt"/>
                      <v:rect id="Rectangle 5731" o:spid="_x0000_s4167" style="position:absolute;left:18113;top:26860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" strokecolor="#903" strokeweight="1.5pt"/>
                      <v:rect id="Rectangle 5732" o:spid="_x0000_s4168" style="position:absolute;left:18113;top:36480;width:556;height:9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" strokecolor="#903" strokeweight="1.5pt"/>
                      <v:rect id="Rectangle 5733" o:spid="_x0000_s4169" style="position:absolute;left:18113;top:48037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" strokecolor="#903" strokeweight="1.5pt"/>
                      <v:rect id="Rectangle 5734" o:spid="_x0000_s4170" style="position:absolute;left:18113;top:60960;width:55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" strokecolor="#903" strokeweight="1.5pt"/>
                      <v:rect id="Rectangle 5735" o:spid="_x0000_s4171" style="position:absolute;left:23730;top:4889;width:5283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4EB5185" w14:textId="7432D3A8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line id="Line 77" o:spid="_x0000_s4172" style="position:absolute;visibility:visible;mso-wrap-style:square" from="26289,7096" to="26289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" strokeweight="1.5pt">
                        <v:stroke dashstyle="3 1"/>
                      </v:line>
                      <v:group id="Group 5737" o:spid="_x0000_s4173" style="position:absolute;left:25146;top:1134;width:1825;height:2476" coordorigin="25146,112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">
                        <v:oval id="Oval 5738" o:spid="_x0000_s4174" style="position:absolute;left:25146;top:1127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" filled="f" strokecolor="#903" strokeweight=".25pt"/>
                        <v:line id="Line 79" o:spid="_x0000_s4175" style="position:absolute;visibility:visible;mso-wrap-style:square" from="25146,1127" to="25146,1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" strokecolor="#903" strokeweight=".25pt"/>
                        <v:line id="Line 80" o:spid="_x0000_s4176" style="position:absolute;visibility:visible;mso-wrap-style:square" from="25146,1127" to="25146,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" strokecolor="#903" strokeweight=".25pt"/>
                        <v:shape id="Freeform 81" o:spid="_x0000_s4177" style="position:absolute;left:25146;top:112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" path="m,54l54,r54,54e" filled="f" strokecolor="#903" strokeweight=".25pt">
                          <v:path arrowok="t" o:connecttype="custom" o:connectlocs="0,57;58,0;115,57" o:connectangles="0,0,0"/>
                        </v:shape>
                      </v:group>
                      <v:group id="Group 5742" o:spid="_x0000_s4178" style="position:absolute;left:25146;top:1134;width:1825;height:2476" coordorigin="25146,112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Vqg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jL8/h/B8E56AnP8BAAD//wMAUEsBAi0AFAAGAAgAAAAhANvh9svuAAAAhQEAABMAAAAAAAAA&#10;AAAAAAAAAAAAAFtDb250ZW50X1R5cGVzXS54bWxQSwECLQAUAAYACAAAACEAWvQsW78AAAAVAQAA&#10;CwAAAAAAAAAAAAAAAAAfAQAAX3JlbHMvLnJlbHNQSwECLQAUAAYACAAAACEAxaFaoMYAAADdAAAA&#10;DwAAAAAAAAAAAAAAAAAHAgAAZHJzL2Rvd25yZXYueG1sUEsFBgAAAAADAAMAtwAAAPoCAAAAAA==&#10;">
                        <v:oval id="Oval 5743" o:spid="_x0000_s4179" style="position:absolute;left:25146;top:1127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" filled="f" strokecolor="#903" strokeweight="1.5pt"/>
                        <v:line id="Line 84" o:spid="_x0000_s4180" style="position:absolute;visibility:visible;mso-wrap-style:square" from="25146,1127" to="25146,1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" strokecolor="#903" strokeweight="1.5pt"/>
                        <v:line id="Line 85" o:spid="_x0000_s4181" style="position:absolute;visibility:visible;mso-wrap-style:square" from="25146,1127" to="25146,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" strokecolor="#903" strokeweight="1.5pt"/>
                        <v:shape id="Freeform 86" o:spid="_x0000_s4182" style="position:absolute;left:25146;top:112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" path="m,54l54,r54,54e" filled="f" strokecolor="#903" strokeweight="1.5pt">
                          <v:path arrowok="t" o:connecttype="custom" o:connectlocs="0,57;58,0;115,57" o:connectangles="0,0,0"/>
                        </v:shape>
                      </v:group>
                      <v:rect id="Rectangle 5747" o:spid="_x0000_s4183" style="position:absolute;left:23730;top:4889;width:5283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9E7B4F5" w14:textId="5CEEC64C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rect id="Rectangle 5748" o:spid="_x0000_s4184" style="position:absolute;left:25971;top:20764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" strokecolor="#903" strokeweight="1.5pt"/>
                      <v:rect id="Rectangle 5749" o:spid="_x0000_s4185" style="position:absolute;left:25971;top:41703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" strokecolor="#903" strokeweight="1.5pt"/>
                      <v:rect id="Rectangle 5750" o:spid="_x0000_s4186" style="position:absolute;left:25971;top:20764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" strokecolor="#903" strokeweight="1.5pt"/>
                      <v:rect id="Rectangle 5751" o:spid="_x0000_s4187" style="position:absolute;left:25971;top:41703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" strokecolor="#903" strokeweight="1.5pt"/>
                      <v:line id="Line 93" o:spid="_x0000_s4188" style="position:absolute;visibility:visible;mso-wrap-style:square" from="1730,8890" to="8350,8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" strokecolor="#903" strokeweight="1.5pt"/>
                      <v:line id="Line 94" o:spid="_x0000_s4189" style="position:absolute;flip:x;visibility:visible;mso-wrap-style:square" from="7604,8890" to="8350,9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" strokecolor="#903" strokeweight="1.5pt"/>
                      <v:line id="Line 95" o:spid="_x0000_s4190" style="position:absolute;flip:x y;visibility:visible;mso-wrap-style:square" from="7604,8588" to="8350,8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" strokecolor="#903" strokeweight="1.5pt"/>
                      <v:rect id="Rectangle 5755" o:spid="_x0000_s4191" style="position:absolute;left:3158;top:7445;width:420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5376F80" w14:textId="4F3A2B9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7" o:spid="_x0000_s4192" style="position:absolute;visibility:visible;mso-wrap-style:square" from="1730,12636" to="8350,12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" strokecolor="#903" strokeweight="1.5pt"/>
                      <v:line id="Line 98" o:spid="_x0000_s4193" style="position:absolute;flip:x;visibility:visible;mso-wrap-style:square" from="7604,12636" to="8350,1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" strokecolor="#903" strokeweight="1.5pt"/>
                      <v:line id="Line 99" o:spid="_x0000_s4194" style="position:absolute;flip:x y;visibility:visible;mso-wrap-style:square" from="7604,12319" to="8350,12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" strokecolor="#903" strokeweight="1.5pt"/>
                      <v:rect id="Rectangle 5759" o:spid="_x0000_s4195" style="position:absolute;left:2745;top:11176;width:508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F17F6E5" w14:textId="05A76C32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select profile</w:t>
                              </w:r>
                            </w:p>
                          </w:txbxContent>
                        </v:textbox>
                      </v:rect>
                      <v:line id="Line 101" o:spid="_x0000_s4196" style="position:absolute;visibility:visible;mso-wrap-style:square" from="9001,15843" to="18081,15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" strokecolor="#903" strokeweight="1.5pt"/>
                      <v:line id="Line 102" o:spid="_x0000_s4197" style="position:absolute;flip:x;visibility:visible;mso-wrap-style:square" from="17335,15843" to="18081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" strokecolor="#903" strokeweight="1.5pt"/>
                      <v:line id="Line 103" o:spid="_x0000_s4198" style="position:absolute;flip:x y;visibility:visible;mso-wrap-style:square" from="17335,15525" to="18081,15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" strokecolor="#903" strokeweight="1.5pt"/>
                      <v:rect id="Rectangle 5763" o:spid="_x0000_s4199" style="position:absolute;left:10840;top:14351;width:6128;height:2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6811EDA" w14:textId="5E169458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getDriverProfile</w:t>
                              </w:r>
                            </w:p>
                          </w:txbxContent>
                        </v:textbox>
                      </v:rect>
                      <v:line id="Line 105" o:spid="_x0000_s4200" style="position:absolute;visibility:visible;mso-wrap-style:square" from="18764,18049" to="21907,18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" strokecolor="#903" strokeweight="1.5pt"/>
                      <v:line id="Line 106" o:spid="_x0000_s4201" style="position:absolute;visibility:visible;mso-wrap-style:square" from="21907,18049" to="2190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" strokecolor="#903" strokeweight="1.5pt"/>
                      <v:line id="Line 107" o:spid="_x0000_s4202" style="position:absolute;flip:x;visibility:visible;mso-wrap-style:square" from="18780,18669" to="2190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" strokecolor="#903" strokeweight="1.5pt"/>
                      <v:line id="Line 108" o:spid="_x0000_s4203" style="position:absolute;visibility:visible;mso-wrap-style:square" from="18780,18669" to="19526,18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" strokecolor="#903" strokeweight="1.5pt"/>
                      <v:line id="Line 109" o:spid="_x0000_s4204" style="position:absolute;flip:y;visibility:visible;mso-wrap-style:square" from="18780,18351" to="19526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" strokecolor="#903" strokeweight="1.5pt"/>
                      <v:rect id="Rectangle 5769" o:spid="_x0000_s4205" style="position:absolute;left:19698;top:16652;width:672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7FF61F1" w14:textId="02EE64F4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getDriverProfile()</w:t>
                              </w:r>
                            </w:p>
                          </w:txbxContent>
                        </v:textbox>
                      </v:rect>
                      <v:line id="Line 111" o:spid="_x0000_s4206" style="position:absolute;visibility:visible;mso-wrap-style:square" from="18732,20764" to="25955,20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" strokecolor="#903" strokeweight="1.5pt"/>
                      <v:line id="Line 112" o:spid="_x0000_s4207" style="position:absolute;flip:x;visibility:visible;mso-wrap-style:square" from="25193,20764" to="25955,21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" strokecolor="#903" strokeweight="1.5pt"/>
                      <v:line id="Line 113" o:spid="_x0000_s4208" style="position:absolute;flip:x y;visibility:visible;mso-wrap-style:square" from="25193,20447" to="25955,20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" strokecolor="#903" strokeweight="1.5pt"/>
                      <v:rect id="Rectangle 5773" o:spid="_x0000_s4209" style="position:absolute;left:20015;top:19272;width:7118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ED2B2FA" w14:textId="0EA38D41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queryDriverProfile</w:t>
                              </w:r>
                            </w:p>
                          </w:txbxContent>
                        </v:textbox>
                      </v:rect>
                      <v:line id="Line 115" o:spid="_x0000_s4210" style="position:absolute;flip:x;visibility:visible;mso-wrap-style:square" from="18764,22971" to="25955,2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" strokecolor="#903" strokeweight="1.5pt">
                        <v:stroke dashstyle="3 1"/>
                      </v:line>
                      <v:line id="Line 116" o:spid="_x0000_s4211" style="position:absolute;visibility:visible;mso-wrap-style:square" from="18764,22971" to="19510,2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" strokecolor="#903" strokeweight="1.5pt"/>
                      <v:line id="Line 117" o:spid="_x0000_s4212" style="position:absolute;flip:y;visibility:visible;mso-wrap-style:square" from="18764,22653" to="19510,2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" strokecolor="#903" strokeweight="1.5pt"/>
                      <v:rect id="Rectangle 5777" o:spid="_x0000_s4213" style="position:absolute;left:20428;top:21526;width:4305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5585DCB" w14:textId="336EBB53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119" o:spid="_x0000_s4214" style="position:absolute;flip:x;visibility:visible;mso-wrap-style:square" from="9017,26860" to="18081,26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" strokecolor="#903" strokeweight="1.5pt"/>
                      <v:line id="Line 120" o:spid="_x0000_s4215" style="position:absolute;visibility:visible;mso-wrap-style:square" from="9017,26860" to="9779,27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" strokecolor="#903" strokeweight="1.5pt"/>
                      <v:line id="Line 121" o:spid="_x0000_s4216" style="position:absolute;flip:y;visibility:visible;mso-wrap-style:square" from="9017,26543" to="9779,26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" strokecolor="#903" strokeweight="1.5pt"/>
                      <v:rect id="Rectangle 5781" o:spid="_x0000_s4217" style="position:absolute;left:9698;top:25400;width:8401;height:2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8CCFA8A" w14:textId="3A153F4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profile details</w:t>
                              </w:r>
                            </w:p>
                          </w:txbxContent>
                        </v:textbox>
                      </v:rect>
                      <v:line id="Line 123" o:spid="_x0000_s4218" style="position:absolute;visibility:visible;mso-wrap-style:square" from="1730,30257" to="8350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" strokecolor="#903" strokeweight="1.5pt"/>
                      <v:line id="Line 124" o:spid="_x0000_s4219" style="position:absolute;flip:x;visibility:visible;mso-wrap-style:square" from="7604,30257" to="8350,30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" strokecolor="#903" strokeweight="1.5pt"/>
                      <v:line id="Line 125" o:spid="_x0000_s4220" style="position:absolute;flip:x y;visibility:visible;mso-wrap-style:square" from="7604,29940" to="8350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" strokecolor="#903" strokeweight="1.5pt"/>
                      <v:rect id="Rectangle 5785" o:spid="_x0000_s4221" style="position:absolute;left:2523;top:28797;width:5442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C2A307F" w14:textId="5C29AF15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Editdata</w:t>
                              </w:r>
                            </w:p>
                          </w:txbxContent>
                        </v:textbox>
                      </v:rect>
                      <v:line id="Line 127" o:spid="_x0000_s4222" style="position:absolute;visibility:visible;mso-wrap-style:square" from="9017,32845" to="12176,32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" strokecolor="#903" strokeweight="1.5pt"/>
                      <v:line id="Line 128" o:spid="_x0000_s4223" style="position:absolute;visibility:visible;mso-wrap-style:square" from="12176,32845" to="12176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" strokecolor="#903" strokeweight="1.5pt"/>
                      <v:line id="Line 129" o:spid="_x0000_s4224" style="position:absolute;flip:x;visibility:visible;mso-wrap-style:square" from="9048,33480" to="12176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" strokecolor="#903" strokeweight="1.5pt"/>
                      <v:line id="Line 130" o:spid="_x0000_s4225" style="position:absolute;visibility:visible;mso-wrap-style:square" from="9048,33480" to="9794,33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bv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vAxnkzh7018AnL+AAAA//8DAFBLAQItABQABgAIAAAAIQDb4fbL7gAAAIUBAAATAAAAAAAA&#10;AAAAAAAAAAAAAABbQ29udGVudF9UeXBlc10ueG1sUEsBAi0AFAAGAAgAAAAhAFr0LFu/AAAAFQEA&#10;AAsAAAAAAAAAAAAAAAAAHwEAAF9yZWxzLy5yZWxzUEsBAi0AFAAGAAgAAAAhAEIHJu/HAAAA3QAA&#10;AA8AAAAAAAAAAAAAAAAABwIAAGRycy9kb3ducmV2LnhtbFBLBQYAAAAAAwADALcAAAD7AgAAAAA=&#10;" strokecolor="#903" strokeweight="1.5pt"/>
                      <v:line id="Line 131" o:spid="_x0000_s4226" style="position:absolute;flip:y;visibility:visible;mso-wrap-style:square" from="9048,33162" to="9794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" strokecolor="#903" strokeweight="1.5pt"/>
                      <v:rect id="Rectangle 5791" o:spid="_x0000_s4227" style="position:absolute;left:9841;top:31337;width:820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F3C095A" w14:textId="462E911F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Editdata script</w:t>
                              </w:r>
                            </w:p>
                          </w:txbxContent>
                        </v:textbox>
                      </v:rect>
                      <v:line id="Line 133" o:spid="_x0000_s4228" style="position:absolute;visibility:visible;mso-wrap-style:square" from="9001,36480" to="18081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iJD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pfpPIW/N/EJyNUvAAAA//8DAFBLAQItABQABgAIAAAAIQDb4fbL7gAAAIUBAAATAAAAAAAA&#10;AAAAAAAAAAAAAABbQ29udGVudF9UeXBlc10ueG1sUEsBAi0AFAAGAAgAAAAhAFr0LFu/AAAAFQEA&#10;AAsAAAAAAAAAAAAAAAAAHwEAAF9yZWxzLy5yZWxzUEsBAi0AFAAGAAgAAAAhAMl6IkPHAAAA3QAA&#10;AA8AAAAAAAAAAAAAAAAABwIAAGRycy9kb3ducmV2LnhtbFBLBQYAAAAAAwADALcAAAD7AgAAAAA=&#10;" strokecolor="#903" strokeweight="1.5pt"/>
                      <v:line id="Line 134" o:spid="_x0000_s4229" style="position:absolute;flip:x;visibility:visible;mso-wrap-style:square" from="17335,36480" to="18081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" strokecolor="#903" strokeweight="1.5pt"/>
                      <v:line id="Line 135" o:spid="_x0000_s4230" style="position:absolute;flip:x y;visibility:visible;mso-wrap-style:square" from="17335,36163" to="18081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" strokecolor="#903" strokeweight="1.5pt"/>
                      <v:rect id="Rectangle 5795" o:spid="_x0000_s4231" style="position:absolute;left:10380;top:35036;width:6426;height:2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1C9D842D" w14:textId="477CA0C4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</w:t>
                              </w:r>
                            </w:p>
                          </w:txbxContent>
                        </v:textbox>
                      </v:rect>
                      <v:line id="Line 137" o:spid="_x0000_s4232" style="position:absolute;visibility:visible;mso-wrap-style:square" from="18764,38687" to="21907,38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" strokecolor="#903" strokeweight="1.5pt"/>
                      <v:line id="Line 138" o:spid="_x0000_s4233" style="position:absolute;visibility:visible;mso-wrap-style:square" from="21907,38687" to="21907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" strokecolor="#903" strokeweight="1.5pt"/>
                      <v:line id="Line 139" o:spid="_x0000_s4234" style="position:absolute;flip:x;visibility:visible;mso-wrap-style:square" from="18780,39322" to="21907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" strokecolor="#903" strokeweight="1.5pt"/>
                      <v:line id="Line 140" o:spid="_x0000_s4235" style="position:absolute;visibility:visible;mso-wrap-style:square" from="18780,39322" to="19526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rAy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vAxnk7h7018AnL+AAAA//8DAFBLAQItABQABgAIAAAAIQDb4fbL7gAAAIUBAAATAAAAAAAA&#10;AAAAAAAAAAAAAABbQ29udGVudF9UeXBlc10ueG1sUEsBAi0AFAAGAAgAAAAhAFr0LFu/AAAAFQEA&#10;AAsAAAAAAAAAAAAAAAAAHwEAAF9yZWxzLy5yZWxzUEsBAi0AFAAGAAgAAAAhAMfesDLHAAAA3QAA&#10;AA8AAAAAAAAAAAAAAAAABwIAAGRycy9kb3ducmV2LnhtbFBLBQYAAAAAAwADALcAAAD7AgAAAAA=&#10;" strokecolor="#903" strokeweight="1.5pt"/>
                      <v:line id="Line 141" o:spid="_x0000_s4236" style="position:absolute;flip:y;visibility:visible;mso-wrap-style:square" from="18780,39004" to="19526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" strokecolor="#903" strokeweight="1.5pt"/>
                      <v:rect id="Rectangle 5801" o:spid="_x0000_s4237" style="position:absolute;left:19840;top:37083;width:7017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4AFA3F8" w14:textId="0382199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EditDriverProfile()</w:t>
                              </w:r>
                            </w:p>
                          </w:txbxContent>
                        </v:textbox>
                      </v:rect>
                      <v:line id="Line 143" o:spid="_x0000_s4238" style="position:absolute;visibility:visible;mso-wrap-style:square" from="18732,41703" to="25955,41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" strokecolor="#903" strokeweight="1.5pt"/>
                      <v:line id="Line 144" o:spid="_x0000_s4239" style="position:absolute;flip:x;visibility:visible;mso-wrap-style:square" from="25193,41703" to="25955,42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" strokecolor="#903" strokeweight="1.5pt"/>
                      <v:line id="Line 145" o:spid="_x0000_s4240" style="position:absolute;flip:x y;visibility:visible;mso-wrap-style:square" from="25193,41386" to="25955,41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" strokecolor="#903" strokeweight="1.5pt"/>
                      <v:rect id="Rectangle 5805" o:spid="_x0000_s4241" style="position:absolute;left:19777;top:39941;width:519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CC42EBF" w14:textId="311CB310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 driver</w:t>
                              </w:r>
                            </w:p>
                          </w:txbxContent>
                        </v:textbox>
                      </v:rect>
                      <v:line id="Line 147" o:spid="_x0000_s4242" style="position:absolute;flip:x;visibility:visible;mso-wrap-style:square" from="18764,43910" to="25955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" strokecolor="#903" strokeweight="1.5pt">
                        <v:stroke dashstyle="3 1"/>
                      </v:line>
                      <v:line id="Line 148" o:spid="_x0000_s4243" style="position:absolute;visibility:visible;mso-wrap-style:square" from="18764,43910" to="19510,44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" strokecolor="#903" strokeweight="1.5pt"/>
                      <v:line id="Line 149" o:spid="_x0000_s4244" style="position:absolute;flip:y;visibility:visible;mso-wrap-style:square" from="18764,43592" to="19510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" strokecolor="#903" strokeweight="1.5pt"/>
                      <v:rect id="Rectangle 5809" o:spid="_x0000_s4245" style="position:absolute;left:19761;top:42481;width:6229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3AC8142" w14:textId="350E344C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  <v:line id="Line 151" o:spid="_x0000_s4246" style="position:absolute;flip:x;visibility:visible;mso-wrap-style:square" from="9017,48037" to="18081,48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" strokecolor="#903" strokeweight="1.5pt"/>
                      <v:line id="Line 152" o:spid="_x0000_s4247" style="position:absolute;visibility:visible;mso-wrap-style:square" from="9017,48037" to="9779,48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" strokecolor="#903" strokeweight="1.5pt"/>
                      <v:line id="Line 153" o:spid="_x0000_s4248" style="position:absolute;flip:y;visibility:visible;mso-wrap-style:square" from="9017,47720" to="9779,48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" strokecolor="#903" strokeweight="1.5pt"/>
                      <v:rect id="Rectangle 5813" o:spid="_x0000_s4249" style="position:absolute;left:10222;top:46593;width:726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D0BCE09" w14:textId="7CF90605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edit profile</w:t>
                              </w:r>
                            </w:p>
                          </w:txbxContent>
                        </v:textbox>
                      </v:rect>
                      <v:line id="Line 155" o:spid="_x0000_s4250" style="position:absolute;visibility:visible;mso-wrap-style:square" from="9017,55594" to="12176,55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" strokecolor="#903" strokeweight="1.5pt"/>
                      <v:line id="Line 156" o:spid="_x0000_s4251" style="position:absolute;visibility:visible;mso-wrap-style:square" from="12176,55594" to="12176,56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" strokecolor="#903" strokeweight="1.5pt"/>
                      <v:line id="Line 157" o:spid="_x0000_s4252" style="position:absolute;flip:x;visibility:visible;mso-wrap-style:square" from="9048,56229" to="12176,56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" strokecolor="#903" strokeweight="1.5pt"/>
                      <v:line id="Line 158" o:spid="_x0000_s4253" style="position:absolute;visibility:visible;mso-wrap-style:square" from="9048,56229" to="9794,5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" strokecolor="#903" strokeweight="1.5pt"/>
                      <v:line id="Line 159" o:spid="_x0000_s4254" style="position:absolute;flip:y;visibility:visible;mso-wrap-style:square" from="9048,55911" to="9794,56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" strokecolor="#903" strokeweight="1.5pt"/>
                      <v:rect id="Rectangle 5819" o:spid="_x0000_s4255" style="position:absolute;left:9460;top:54244;width:9042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995334E" w14:textId="7868F9C8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 fail message script</w:t>
                              </w:r>
                            </w:p>
                          </w:txbxContent>
                        </v:textbox>
                      </v:rect>
                      <v:line id="Line 161" o:spid="_x0000_s4256" style="position:absolute;flip:x;visibility:visible;mso-wrap-style:square" from="9017,60960" to="18081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" strokecolor="#903" strokeweight="1.5pt"/>
                      <v:line id="Line 162" o:spid="_x0000_s4257" style="position:absolute;visibility:visible;mso-wrap-style:square" from="9017,60960" to="9779,61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GF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sincHfm/gEZPELAAD//wMAUEsBAi0AFAAGAAgAAAAhANvh9svuAAAAhQEAABMAAAAAAAAA&#10;AAAAAAAAAAAAAFtDb250ZW50X1R5cGVzXS54bWxQSwECLQAUAAYACAAAACEAWvQsW78AAAAVAQAA&#10;CwAAAAAAAAAAAAAAAAAfAQAAX3JlbHMvLnJlbHNQSwECLQAUAAYACAAAACEAbKPhhcYAAADdAAAA&#10;DwAAAAAAAAAAAAAAAAAHAgAAZHJzL2Rvd25yZXYueG1sUEsFBgAAAAADAAMAtwAAAPoCAAAAAA==&#10;" strokecolor="#903" strokeweight="1.5pt"/>
                      <v:line id="Line 163" o:spid="_x0000_s4258" style="position:absolute;flip:y;visibility:visible;mso-wrap-style:square" from="9017,60642" to="9779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" strokecolor="#903" strokeweight="1.5pt"/>
                      <v:rect id="Rectangle 5823" o:spid="_x0000_s4259" style="position:absolute;left:10285;top:59515;width:7118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1991944" w14:textId="6E43532E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false fail message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4E2D3011" w14:textId="19A9A173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07D325CB" w14:textId="4A5D9564" w:rsidR="00854DAA" w:rsidRPr="009F1F59" w:rsidRDefault="00854DAA" w:rsidP="000B03EC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119F2FF0" w14:textId="77777777" w:rsidR="00C843E7" w:rsidRDefault="00C843E7" w:rsidP="003E79E7">
      <w:pPr>
        <w:pStyle w:val="Caption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09E61EF" w14:textId="4748762B" w:rsidR="00C843E7" w:rsidRDefault="00D31D3E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41EA1EBF" wp14:editId="52886CAA">
                <wp:simplePos x="0" y="0"/>
                <wp:positionH relativeFrom="column">
                  <wp:posOffset>2971916</wp:posOffset>
                </wp:positionH>
                <wp:positionV relativeFrom="paragraph">
                  <wp:posOffset>3443663</wp:posOffset>
                </wp:positionV>
                <wp:extent cx="166254" cy="346363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254" cy="346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2309FE" w14:textId="77777777" w:rsidR="00D31D3E" w:rsidRPr="00D31D3E" w:rsidRDefault="00D31D3E" w:rsidP="00D31D3E">
                            <w:pPr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</w:pPr>
                            <w:r w:rsidRPr="00D31D3E"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1EBF" id="Text Box 61" o:spid="_x0000_s4260" type="#_x0000_t202" style="position:absolute;left:0;text-align:left;margin-left:234pt;margin-top:271.15pt;width:13.1pt;height:27.2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" filled="f" stroked="f" strokeweight=".5pt">
                <v:textbox>
                  <w:txbxContent>
                    <w:p w14:paraId="1E2309FE" w14:textId="77777777" w:rsidR="00D31D3E" w:rsidRPr="00D31D3E" w:rsidRDefault="00D31D3E" w:rsidP="00D31D3E">
                      <w:pPr>
                        <w:rPr>
                          <w:rFonts w:ascii="Arial" w:hAnsi="Arial" w:cs="Arial"/>
                          <w:sz w:val="14"/>
                          <w:szCs w:val="18"/>
                        </w:rPr>
                      </w:pPr>
                      <w:r w:rsidRPr="00D31D3E">
                        <w:rPr>
                          <w:rFonts w:ascii="Arial" w:hAnsi="Arial" w:cs="Arial"/>
                          <w:sz w:val="14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436F23BE" wp14:editId="7085A7EF">
                <wp:simplePos x="0" y="0"/>
                <wp:positionH relativeFrom="column">
                  <wp:posOffset>2007870</wp:posOffset>
                </wp:positionH>
                <wp:positionV relativeFrom="paragraph">
                  <wp:posOffset>3450763</wp:posOffset>
                </wp:positionV>
                <wp:extent cx="166254" cy="346363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254" cy="346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81186" w14:textId="321BF9FE" w:rsidR="001B146B" w:rsidRPr="00D31D3E" w:rsidRDefault="001B146B">
                            <w:pPr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</w:pPr>
                            <w:r w:rsidRPr="00D31D3E"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F23BE" id="Text Box 48" o:spid="_x0000_s4261" type="#_x0000_t202" style="position:absolute;left:0;text-align:left;margin-left:158.1pt;margin-top:271.7pt;width:13.1pt;height:27.2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" filled="f" stroked="f" strokeweight=".5pt">
                <v:textbox>
                  <w:txbxContent>
                    <w:p w14:paraId="6AB81186" w14:textId="321BF9FE" w:rsidR="001B146B" w:rsidRPr="00D31D3E" w:rsidRDefault="001B146B">
                      <w:pPr>
                        <w:rPr>
                          <w:rFonts w:ascii="Arial" w:hAnsi="Arial" w:cs="Arial"/>
                          <w:sz w:val="14"/>
                          <w:szCs w:val="18"/>
                        </w:rPr>
                      </w:pPr>
                      <w:r w:rsidRPr="00D31D3E">
                        <w:rPr>
                          <w:rFonts w:ascii="Arial" w:hAnsi="Arial" w:cs="Arial"/>
                          <w:sz w:val="14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519B68C" wp14:editId="25C77950">
                <wp:simplePos x="0" y="0"/>
                <wp:positionH relativeFrom="column">
                  <wp:posOffset>2085109</wp:posOffset>
                </wp:positionH>
                <wp:positionV relativeFrom="paragraph">
                  <wp:posOffset>3644958</wp:posOffset>
                </wp:positionV>
                <wp:extent cx="1129146" cy="0"/>
                <wp:effectExtent l="0" t="76200" r="13970" b="1143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9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90033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B16830" id="Straight Arrow Connector 44" o:spid="_x0000_s1026" type="#_x0000_t32" style="position:absolute;margin-left:164.2pt;margin-top:287pt;width:88.9pt;height:0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" strokecolor="#903" strokeweight=".5pt">
                <v:stroke endarrow="open" joinstyle="miter"/>
              </v:shape>
            </w:pict>
          </mc:Fallback>
        </mc:AlternateContent>
      </w:r>
      <w:r w:rsidR="001B146B" w:rsidRP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1714048" behindDoc="0" locked="0" layoutInCell="1" allowOverlap="1" wp14:anchorId="435DE083" wp14:editId="4ED6E978">
            <wp:simplePos x="0" y="0"/>
            <wp:positionH relativeFrom="column">
              <wp:posOffset>3138054</wp:posOffset>
            </wp:positionH>
            <wp:positionV relativeFrom="paragraph">
              <wp:posOffset>3305290</wp:posOffset>
            </wp:positionV>
            <wp:extent cx="1036320" cy="76962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 b="19682"/>
                    <a:stretch/>
                  </pic:blipFill>
                  <pic:spPr bwMode="auto">
                    <a:xfrm>
                      <a:off x="0" y="0"/>
                      <a:ext cx="10363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26C09" w:rsidRPr="00526C09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drawing>
          <wp:inline distT="0" distB="0" distL="0" distR="0" wp14:anchorId="61ECAAE8" wp14:editId="06ECC03E">
            <wp:extent cx="5040085" cy="472047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" t="1771" r="23077" b="22668"/>
                    <a:stretch/>
                  </pic:blipFill>
                  <pic:spPr bwMode="auto">
                    <a:xfrm>
                      <a:off x="0" y="0"/>
                      <a:ext cx="5045905" cy="472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D0C41" w14:textId="6CEE7C8F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74" w:name="_Toc115201715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driver profile</w:t>
      </w:r>
      <w:bookmarkEnd w:id="174"/>
    </w:p>
    <w:p w14:paraId="4089D8B6" w14:textId="77777777" w:rsidR="00854DAA" w:rsidRPr="009F1F59" w:rsidRDefault="00854DAA" w:rsidP="000B03EC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2C561E57" w14:textId="56DDB0EB" w:rsidR="00EB486E" w:rsidRPr="009F1F59" w:rsidRDefault="00EB486E" w:rsidP="000B03EC">
      <w:pPr>
        <w:rPr>
          <w:rFonts w:ascii="TH SarabunPSK" w:hAnsi="TH SarabunPSK" w:cs="TH SarabunPSK"/>
          <w:b/>
          <w:bCs/>
          <w:sz w:val="28"/>
          <w:cs/>
        </w:rPr>
      </w:pPr>
    </w:p>
    <w:p w14:paraId="10DC8264" w14:textId="77777777" w:rsidR="006B05E7" w:rsidRPr="009F1F59" w:rsidRDefault="006B05E7" w:rsidP="00EB486E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9A91A7B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2572AE6" w14:textId="77777777" w:rsidR="00C843E7" w:rsidRDefault="00C843E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F85DA53" wp14:editId="4CD8E0C9">
            <wp:extent cx="2613600" cy="5654708"/>
            <wp:effectExtent l="0" t="0" r="0" b="3175"/>
            <wp:docPr id="224" name="Graphic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96DAC541-7B7A-43D3-8B79-37D633B846F1}">
                          <asvg:svgBlip xmlns:asvg="http://schemas.microsoft.com/office/drawing/2016/SVG/main" r:embed="rId1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B4A6" w14:textId="6D0C1ECE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75" w:name="_Toc11520171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application</w:t>
      </w:r>
      <w:bookmarkEnd w:id="175"/>
    </w:p>
    <w:p w14:paraId="0F0EA071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4993DA3" w14:textId="6E9B34FF" w:rsidR="004602E3" w:rsidRPr="009F1F59" w:rsidRDefault="00B1473E" w:rsidP="00EB486E">
      <w:pPr>
        <w:rPr>
          <w:rFonts w:ascii="TH SarabunPSK" w:hAnsi="TH SarabunPSK" w:cs="TH SarabunPSK"/>
          <w:sz w:val="32"/>
          <w:szCs w:val="32"/>
        </w:rPr>
      </w:pPr>
      <w:r w:rsidRPr="004602E3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494400" behindDoc="0" locked="0" layoutInCell="1" allowOverlap="1" wp14:anchorId="30601FDA" wp14:editId="7D28E5DE">
                <wp:simplePos x="0" y="0"/>
                <wp:positionH relativeFrom="column">
                  <wp:posOffset>2777067</wp:posOffset>
                </wp:positionH>
                <wp:positionV relativeFrom="paragraph">
                  <wp:posOffset>383752</wp:posOffset>
                </wp:positionV>
                <wp:extent cx="3315125" cy="3758565"/>
                <wp:effectExtent l="0" t="0" r="0" b="32385"/>
                <wp:wrapNone/>
                <wp:docPr id="59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5125" cy="3758565"/>
                          <a:chOff x="0" y="0"/>
                          <a:chExt cx="5481509" cy="5554663"/>
                        </a:xfrm>
                      </wpg:grpSpPr>
                      <wps:wsp>
                        <wps:cNvPr id="5916" name="Rectangle 5916"/>
                        <wps:cNvSpPr>
                          <a:spLocks noChangeArrowheads="1"/>
                        </wps:cNvSpPr>
                        <wps:spPr bwMode="auto">
                          <a:xfrm>
                            <a:off x="0" y="944083"/>
                            <a:ext cx="543269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5C7C26" w14:textId="27DB10B6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7" name="Line 6"/>
                        <wps:cNvCnPr/>
                        <wps:spPr bwMode="auto">
                          <a:xfrm>
                            <a:off x="265112" y="1360487"/>
                            <a:ext cx="0" cy="4194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18" name="Group 5918"/>
                        <wpg:cNvGrpSpPr>
                          <a:grpSpLocks/>
                        </wpg:cNvGrpSpPr>
                        <wpg:grpSpPr bwMode="auto">
                          <a:xfrm>
                            <a:off x="50801" y="233362"/>
                            <a:ext cx="342900" cy="469900"/>
                            <a:chOff x="50800" y="233362"/>
                            <a:chExt cx="216" cy="296"/>
                          </a:xfrm>
                        </wpg:grpSpPr>
                        <wps:wsp>
                          <wps:cNvPr id="5919" name="Oval 59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61" y="233362"/>
                              <a:ext cx="98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20" name="Line 8"/>
                          <wps:cNvCnPr/>
                          <wps:spPr bwMode="auto">
                            <a:xfrm>
                              <a:off x="50908" y="233459"/>
                              <a:ext cx="0" cy="9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1" name="Line 9"/>
                          <wps:cNvCnPr/>
                          <wps:spPr bwMode="auto">
                            <a:xfrm>
                              <a:off x="50830" y="233485"/>
                              <a:ext cx="15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2" name="Freeform 10"/>
                          <wps:cNvSpPr>
                            <a:spLocks/>
                          </wps:cNvSpPr>
                          <wps:spPr bwMode="auto">
                            <a:xfrm>
                              <a:off x="50800" y="233550"/>
                              <a:ext cx="216" cy="10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923" name="Group 5923"/>
                        <wpg:cNvGrpSpPr>
                          <a:grpSpLocks/>
                        </wpg:cNvGrpSpPr>
                        <wpg:grpSpPr bwMode="auto">
                          <a:xfrm>
                            <a:off x="50801" y="233362"/>
                            <a:ext cx="342900" cy="469900"/>
                            <a:chOff x="50800" y="233362"/>
                            <a:chExt cx="216" cy="296"/>
                          </a:xfrm>
                        </wpg:grpSpPr>
                        <wps:wsp>
                          <wps:cNvPr id="5924" name="Oval 5924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61" y="233362"/>
                              <a:ext cx="98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25" name="Line 13"/>
                          <wps:cNvCnPr/>
                          <wps:spPr bwMode="auto">
                            <a:xfrm>
                              <a:off x="50908" y="233459"/>
                              <a:ext cx="0" cy="9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6" name="Line 14"/>
                          <wps:cNvCnPr/>
                          <wps:spPr bwMode="auto">
                            <a:xfrm>
                              <a:off x="50830" y="233485"/>
                              <a:ext cx="15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7" name="Freeform 15"/>
                          <wps:cNvSpPr>
                            <a:spLocks/>
                          </wps:cNvSpPr>
                          <wps:spPr bwMode="auto">
                            <a:xfrm>
                              <a:off x="50800" y="233550"/>
                              <a:ext cx="216" cy="10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928" name="Rectangle 5928"/>
                        <wps:cNvSpPr>
                          <a:spLocks noChangeArrowheads="1"/>
                        </wps:cNvSpPr>
                        <wps:spPr bwMode="auto">
                          <a:xfrm>
                            <a:off x="0" y="944083"/>
                            <a:ext cx="543269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13AC40" w14:textId="1A1CD97B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9" name="Rectangle 5929"/>
                        <wps:cNvSpPr>
                          <a:spLocks noChangeArrowheads="1"/>
                        </wps:cNvSpPr>
                        <wps:spPr bwMode="auto">
                          <a:xfrm>
                            <a:off x="206375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30" name="Rectangle 5930"/>
                        <wps:cNvSpPr>
                          <a:spLocks noChangeArrowheads="1"/>
                        </wps:cNvSpPr>
                        <wps:spPr bwMode="auto">
                          <a:xfrm>
                            <a:off x="206375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31" name="Rectangle 5931"/>
                        <wps:cNvSpPr>
                          <a:spLocks noChangeArrowheads="1"/>
                        </wps:cNvSpPr>
                        <wps:spPr bwMode="auto">
                          <a:xfrm>
                            <a:off x="763310" y="932981"/>
                            <a:ext cx="1576324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C3E332" w14:textId="5FD00279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ListApplicationPage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2" name="Line 21"/>
                        <wps:cNvCnPr/>
                        <wps:spPr bwMode="auto">
                          <a:xfrm>
                            <a:off x="1520825" y="1344612"/>
                            <a:ext cx="0" cy="42100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33" name="Group 5933"/>
                        <wpg:cNvGrpSpPr>
                          <a:grpSpLocks/>
                        </wpg:cNvGrpSpPr>
                        <wpg:grpSpPr bwMode="auto">
                          <a:xfrm>
                            <a:off x="1093787" y="252412"/>
                            <a:ext cx="858838" cy="557213"/>
                            <a:chOff x="1093787" y="252412"/>
                            <a:chExt cx="541" cy="351"/>
                          </a:xfrm>
                        </wpg:grpSpPr>
                        <wps:wsp>
                          <wps:cNvPr id="5934" name="Oval 593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3967" y="252412"/>
                              <a:ext cx="361" cy="35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35" name="Line 23"/>
                          <wps:cNvCnPr/>
                          <wps:spPr bwMode="auto">
                            <a:xfrm>
                              <a:off x="1093787" y="252495"/>
                              <a:ext cx="0" cy="18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36" name="Line 24"/>
                          <wps:cNvCnPr/>
                          <wps:spPr bwMode="auto">
                            <a:xfrm>
                              <a:off x="1093788" y="252588"/>
                              <a:ext cx="17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937" name="Group 5937"/>
                        <wpg:cNvGrpSpPr>
                          <a:grpSpLocks/>
                        </wpg:cNvGrpSpPr>
                        <wpg:grpSpPr bwMode="auto">
                          <a:xfrm>
                            <a:off x="1093787" y="252412"/>
                            <a:ext cx="858838" cy="557213"/>
                            <a:chOff x="1093787" y="252412"/>
                            <a:chExt cx="541" cy="351"/>
                          </a:xfrm>
                        </wpg:grpSpPr>
                        <wps:wsp>
                          <wps:cNvPr id="5938" name="Oval 593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3967" y="252412"/>
                              <a:ext cx="361" cy="35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39" name="Line 27"/>
                          <wps:cNvCnPr/>
                          <wps:spPr bwMode="auto">
                            <a:xfrm>
                              <a:off x="1093787" y="252495"/>
                              <a:ext cx="0" cy="18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40" name="Line 28"/>
                          <wps:cNvCnPr/>
                          <wps:spPr bwMode="auto">
                            <a:xfrm>
                              <a:off x="1093788" y="252588"/>
                              <a:ext cx="17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941" name="Rectangle 5941"/>
                        <wps:cNvSpPr>
                          <a:spLocks noChangeArrowheads="1"/>
                        </wps:cNvSpPr>
                        <wps:spPr bwMode="auto">
                          <a:xfrm>
                            <a:off x="763310" y="932981"/>
                            <a:ext cx="1576324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EFEE1A" w14:textId="49FBBE0A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ListApplicationPage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2" name="Rectangle 5942"/>
                        <wps:cNvSpPr>
                          <a:spLocks noChangeArrowheads="1"/>
                        </wps:cNvSpPr>
                        <wps:spPr bwMode="auto">
                          <a:xfrm>
                            <a:off x="1462087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3" name="Rectangle 5943"/>
                        <wps:cNvSpPr>
                          <a:spLocks noChangeArrowheads="1"/>
                        </wps:cNvSpPr>
                        <wps:spPr bwMode="auto">
                          <a:xfrm>
                            <a:off x="1462087" y="238442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4" name="Rectangle 5944"/>
                        <wps:cNvSpPr>
                          <a:spLocks noChangeArrowheads="1"/>
                        </wps:cNvSpPr>
                        <wps:spPr bwMode="auto">
                          <a:xfrm>
                            <a:off x="146208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5" name="Rectangle 5945"/>
                        <wps:cNvSpPr>
                          <a:spLocks noChangeArrowheads="1"/>
                        </wps:cNvSpPr>
                        <wps:spPr bwMode="auto">
                          <a:xfrm>
                            <a:off x="1462087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6" name="Rectangle 5946"/>
                        <wps:cNvSpPr>
                          <a:spLocks noChangeArrowheads="1"/>
                        </wps:cNvSpPr>
                        <wps:spPr bwMode="auto">
                          <a:xfrm>
                            <a:off x="1462087" y="238442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7" name="Rectangle 5947"/>
                        <wps:cNvSpPr>
                          <a:spLocks noChangeArrowheads="1"/>
                        </wps:cNvSpPr>
                        <wps:spPr bwMode="auto">
                          <a:xfrm>
                            <a:off x="146208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8" name="Rectangle 5948"/>
                        <wps:cNvSpPr>
                          <a:spLocks noChangeArrowheads="1"/>
                        </wps:cNvSpPr>
                        <wps:spPr bwMode="auto">
                          <a:xfrm>
                            <a:off x="3392847" y="723537"/>
                            <a:ext cx="61927" cy="402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E1584" w14:textId="77777777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9" name="Rectangle 5949"/>
                        <wps:cNvSpPr>
                          <a:spLocks noChangeArrowheads="1"/>
                        </wps:cNvSpPr>
                        <wps:spPr bwMode="auto">
                          <a:xfrm>
                            <a:off x="2567696" y="656265"/>
                            <a:ext cx="1821217" cy="8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031D2" w14:textId="77777777" w:rsidR="00B1473E" w:rsidRDefault="004602E3" w:rsidP="00B1473E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ListApplication</w:t>
                              </w:r>
                            </w:p>
                            <w:p w14:paraId="30DC3A07" w14:textId="0DBA10B9" w:rsidR="004602E3" w:rsidRDefault="004602E3" w:rsidP="00B1473E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0" name="Line 39"/>
                        <wps:cNvCnPr/>
                        <wps:spPr bwMode="auto">
                          <a:xfrm>
                            <a:off x="3470275" y="1139825"/>
                            <a:ext cx="0" cy="4414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51" name="Group 5951"/>
                        <wpg:cNvGrpSpPr>
                          <a:grpSpLocks/>
                        </wpg:cNvGrpSpPr>
                        <wpg:grpSpPr bwMode="auto">
                          <a:xfrm>
                            <a:off x="3184525" y="0"/>
                            <a:ext cx="573088" cy="600076"/>
                            <a:chOff x="3184525" y="0"/>
                            <a:chExt cx="361" cy="378"/>
                          </a:xfrm>
                        </wpg:grpSpPr>
                        <wps:wsp>
                          <wps:cNvPr id="5952" name="Oval 5952"/>
                          <wps:cNvSpPr>
                            <a:spLocks noChangeArrowheads="1"/>
                          </wps:cNvSpPr>
                          <wps:spPr bwMode="auto">
                            <a:xfrm>
                              <a:off x="3184525" y="29"/>
                              <a:ext cx="361" cy="34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53" name="Line 41"/>
                          <wps:cNvCnPr/>
                          <wps:spPr bwMode="auto">
                            <a:xfrm flipH="1">
                              <a:off x="3184669" y="0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54" name="Line 42"/>
                          <wps:cNvCnPr/>
                          <wps:spPr bwMode="auto">
                            <a:xfrm flipH="1" flipV="1">
                              <a:off x="3184669" y="32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955" name="Group 5955"/>
                        <wpg:cNvGrpSpPr>
                          <a:grpSpLocks/>
                        </wpg:cNvGrpSpPr>
                        <wpg:grpSpPr bwMode="auto">
                          <a:xfrm>
                            <a:off x="3184525" y="0"/>
                            <a:ext cx="573088" cy="600076"/>
                            <a:chOff x="3184525" y="0"/>
                            <a:chExt cx="361" cy="378"/>
                          </a:xfrm>
                        </wpg:grpSpPr>
                        <wps:wsp>
                          <wps:cNvPr id="5956" name="Oval 5956"/>
                          <wps:cNvSpPr>
                            <a:spLocks noChangeArrowheads="1"/>
                          </wps:cNvSpPr>
                          <wps:spPr bwMode="auto">
                            <a:xfrm>
                              <a:off x="3184525" y="29"/>
                              <a:ext cx="361" cy="34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57" name="Line 45"/>
                          <wps:cNvCnPr/>
                          <wps:spPr bwMode="auto">
                            <a:xfrm flipH="1">
                              <a:off x="3184669" y="0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58" name="Line 46"/>
                          <wps:cNvCnPr/>
                          <wps:spPr bwMode="auto">
                            <a:xfrm flipH="1" flipV="1">
                              <a:off x="3184669" y="32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959" name="Rectangle 5959"/>
                        <wps:cNvSpPr>
                          <a:spLocks noChangeArrowheads="1"/>
                        </wps:cNvSpPr>
                        <wps:spPr bwMode="auto">
                          <a:xfrm>
                            <a:off x="3392847" y="723537"/>
                            <a:ext cx="61927" cy="402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AE68D" w14:textId="77777777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1" name="Rectangle 5961"/>
                        <wps:cNvSpPr>
                          <a:spLocks noChangeArrowheads="1"/>
                        </wps:cNvSpPr>
                        <wps:spPr bwMode="auto">
                          <a:xfrm>
                            <a:off x="3411537" y="2384425"/>
                            <a:ext cx="104775" cy="1901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2" name="Rectangle 5962"/>
                        <wps:cNvSpPr>
                          <a:spLocks noChangeArrowheads="1"/>
                        </wps:cNvSpPr>
                        <wps:spPr bwMode="auto">
                          <a:xfrm>
                            <a:off x="341153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3" name="Rectangle 5963"/>
                        <wps:cNvSpPr>
                          <a:spLocks noChangeArrowheads="1"/>
                        </wps:cNvSpPr>
                        <wps:spPr bwMode="auto">
                          <a:xfrm>
                            <a:off x="3411537" y="2384425"/>
                            <a:ext cx="104775" cy="1901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4" name="Rectangle 5964"/>
                        <wps:cNvSpPr>
                          <a:spLocks noChangeArrowheads="1"/>
                        </wps:cNvSpPr>
                        <wps:spPr bwMode="auto">
                          <a:xfrm>
                            <a:off x="341153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5" name="Rectangle 5965"/>
                        <wps:cNvSpPr>
                          <a:spLocks noChangeArrowheads="1"/>
                        </wps:cNvSpPr>
                        <wps:spPr bwMode="auto">
                          <a:xfrm>
                            <a:off x="4478305" y="896486"/>
                            <a:ext cx="1003030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979D7" w14:textId="400D9EE4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6" name="Line 55"/>
                        <wps:cNvCnPr/>
                        <wps:spPr bwMode="auto">
                          <a:xfrm>
                            <a:off x="4962525" y="1312862"/>
                            <a:ext cx="0" cy="42418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67" name="Group 5967"/>
                        <wpg:cNvGrpSpPr>
                          <a:grpSpLocks/>
                        </wpg:cNvGrpSpPr>
                        <wpg:grpSpPr bwMode="auto">
                          <a:xfrm>
                            <a:off x="4749800" y="186364"/>
                            <a:ext cx="341313" cy="469901"/>
                            <a:chOff x="4749800" y="185737"/>
                            <a:chExt cx="215" cy="296"/>
                          </a:xfrm>
                        </wpg:grpSpPr>
                        <wps:wsp>
                          <wps:cNvPr id="5968" name="Oval 5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4749861" y="185737"/>
                              <a:ext cx="97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69" name="Line 57"/>
                          <wps:cNvCnPr/>
                          <wps:spPr bwMode="auto">
                            <a:xfrm>
                              <a:off x="4749908" y="185834"/>
                              <a:ext cx="0" cy="9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0" name="Line 58"/>
                          <wps:cNvCnPr/>
                          <wps:spPr bwMode="auto">
                            <a:xfrm>
                              <a:off x="4749830" y="185860"/>
                              <a:ext cx="15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1" name="Freeform 59"/>
                          <wps:cNvSpPr>
                            <a:spLocks/>
                          </wps:cNvSpPr>
                          <wps:spPr bwMode="auto">
                            <a:xfrm>
                              <a:off x="4749800" y="185926"/>
                              <a:ext cx="215" cy="10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972" name="Group 5972"/>
                        <wpg:cNvGrpSpPr>
                          <a:grpSpLocks/>
                        </wpg:cNvGrpSpPr>
                        <wpg:grpSpPr bwMode="auto">
                          <a:xfrm>
                            <a:off x="4749800" y="186364"/>
                            <a:ext cx="341313" cy="469901"/>
                            <a:chOff x="4749800" y="185737"/>
                            <a:chExt cx="215" cy="296"/>
                          </a:xfrm>
                        </wpg:grpSpPr>
                        <wps:wsp>
                          <wps:cNvPr id="5973" name="Oval 5973"/>
                          <wps:cNvSpPr>
                            <a:spLocks noChangeArrowheads="1"/>
                          </wps:cNvSpPr>
                          <wps:spPr bwMode="auto">
                            <a:xfrm>
                              <a:off x="4749861" y="185737"/>
                              <a:ext cx="97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74" name="Line 62"/>
                          <wps:cNvCnPr/>
                          <wps:spPr bwMode="auto">
                            <a:xfrm>
                              <a:off x="4749908" y="185834"/>
                              <a:ext cx="0" cy="9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5" name="Line 63"/>
                          <wps:cNvCnPr/>
                          <wps:spPr bwMode="auto">
                            <a:xfrm>
                              <a:off x="4749830" y="185860"/>
                              <a:ext cx="15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6" name="Freeform 64"/>
                          <wps:cNvSpPr>
                            <a:spLocks/>
                          </wps:cNvSpPr>
                          <wps:spPr bwMode="auto">
                            <a:xfrm>
                              <a:off x="4749800" y="185926"/>
                              <a:ext cx="215" cy="10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977" name="Rectangle 5977"/>
                        <wps:cNvSpPr>
                          <a:spLocks noChangeArrowheads="1"/>
                        </wps:cNvSpPr>
                        <wps:spPr bwMode="auto">
                          <a:xfrm>
                            <a:off x="4478479" y="896486"/>
                            <a:ext cx="1003030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641541" w14:textId="659558D5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8" name="Rectangle 5978"/>
                        <wps:cNvSpPr>
                          <a:spLocks noChangeArrowheads="1"/>
                        </wps:cNvSpPr>
                        <wps:spPr bwMode="auto">
                          <a:xfrm>
                            <a:off x="4905375" y="3489325"/>
                            <a:ext cx="103188" cy="401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79" name="Rectangle 5979"/>
                        <wps:cNvSpPr>
                          <a:spLocks noChangeArrowheads="1"/>
                        </wps:cNvSpPr>
                        <wps:spPr bwMode="auto">
                          <a:xfrm>
                            <a:off x="4905375" y="3489325"/>
                            <a:ext cx="103188" cy="401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80" name="Line 69"/>
                        <wps:cNvCnPr/>
                        <wps:spPr bwMode="auto">
                          <a:xfrm>
                            <a:off x="323850" y="1677987"/>
                            <a:ext cx="11334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1" name="Line 70"/>
                        <wps:cNvCnPr/>
                        <wps:spPr bwMode="auto">
                          <a:xfrm flipH="1">
                            <a:off x="1314450" y="1677987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2" name="Line 71"/>
                        <wps:cNvCnPr/>
                        <wps:spPr bwMode="auto">
                          <a:xfrm flipH="1" flipV="1">
                            <a:off x="1314450" y="1619250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3" name="Rectangle 5983"/>
                        <wps:cNvSpPr>
                          <a:spLocks noChangeArrowheads="1"/>
                        </wps:cNvSpPr>
                        <wps:spPr bwMode="auto">
                          <a:xfrm>
                            <a:off x="357346" y="1437549"/>
                            <a:ext cx="1200256" cy="32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04B09" w14:textId="2D7DD293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4" name="Line 73"/>
                        <wps:cNvCnPr/>
                        <wps:spPr bwMode="auto">
                          <a:xfrm>
                            <a:off x="1579562" y="2382837"/>
                            <a:ext cx="18272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5" name="Line 74"/>
                        <wps:cNvCnPr/>
                        <wps:spPr bwMode="auto">
                          <a:xfrm flipH="1">
                            <a:off x="3263900" y="2382837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6" name="Line 75"/>
                        <wps:cNvCnPr/>
                        <wps:spPr bwMode="auto">
                          <a:xfrm flipH="1" flipV="1">
                            <a:off x="3263900" y="2324100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7" name="Rectangle 5987"/>
                        <wps:cNvSpPr>
                          <a:spLocks noChangeArrowheads="1"/>
                        </wps:cNvSpPr>
                        <wps:spPr bwMode="auto">
                          <a:xfrm>
                            <a:off x="1694060" y="2082211"/>
                            <a:ext cx="1569839" cy="241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B6BBE" w14:textId="42811966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getListApplication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8" name="Line 77"/>
                        <wps:cNvCnPr/>
                        <wps:spPr bwMode="auto">
                          <a:xfrm>
                            <a:off x="3533775" y="2798762"/>
                            <a:ext cx="5937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9" name="Line 78"/>
                        <wps:cNvCnPr/>
                        <wps:spPr bwMode="auto">
                          <a:xfrm>
                            <a:off x="4127500" y="2798762"/>
                            <a:ext cx="0" cy="1190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0" name="Line 79"/>
                        <wps:cNvCnPr/>
                        <wps:spPr bwMode="auto">
                          <a:xfrm flipH="1">
                            <a:off x="3536950" y="2917825"/>
                            <a:ext cx="5905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1" name="Line 80"/>
                        <wps:cNvCnPr/>
                        <wps:spPr bwMode="auto">
                          <a:xfrm>
                            <a:off x="3536950" y="2917825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2" name="Line 81"/>
                        <wps:cNvCnPr/>
                        <wps:spPr bwMode="auto">
                          <a:xfrm flipV="1">
                            <a:off x="3536950" y="2857500"/>
                            <a:ext cx="142875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3" name="Rectangle 5993"/>
                        <wps:cNvSpPr>
                          <a:spLocks noChangeArrowheads="1"/>
                        </wps:cNvSpPr>
                        <wps:spPr bwMode="auto">
                          <a:xfrm>
                            <a:off x="3551113" y="2495875"/>
                            <a:ext cx="1738745" cy="359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8118D6" w14:textId="4F041A28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getAllApplication()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4" name="Line 83"/>
                        <wps:cNvCnPr/>
                        <wps:spPr bwMode="auto">
                          <a:xfrm>
                            <a:off x="3529012" y="3487737"/>
                            <a:ext cx="13716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5" name="Line 84"/>
                        <wps:cNvCnPr/>
                        <wps:spPr bwMode="auto">
                          <a:xfrm flipH="1">
                            <a:off x="4757737" y="3487737"/>
                            <a:ext cx="142875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6" name="Line 85"/>
                        <wps:cNvCnPr/>
                        <wps:spPr bwMode="auto">
                          <a:xfrm flipH="1" flipV="1">
                            <a:off x="4757737" y="3429000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7" name="Rectangle 5997"/>
                        <wps:cNvSpPr>
                          <a:spLocks noChangeArrowheads="1"/>
                        </wps:cNvSpPr>
                        <wps:spPr bwMode="auto">
                          <a:xfrm>
                            <a:off x="3553515" y="3173444"/>
                            <a:ext cx="1746859" cy="359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A2A827" w14:textId="6B6C58AE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queryAllApplication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8" name="Line 87"/>
                        <wps:cNvCnPr/>
                        <wps:spPr bwMode="auto">
                          <a:xfrm flipH="1">
                            <a:off x="3533775" y="3903662"/>
                            <a:ext cx="13668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9" name="Line 88"/>
                        <wps:cNvCnPr/>
                        <wps:spPr bwMode="auto">
                          <a:xfrm>
                            <a:off x="3533775" y="3903662"/>
                            <a:ext cx="141288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0" name="Line 89"/>
                        <wps:cNvCnPr/>
                        <wps:spPr bwMode="auto">
                          <a:xfrm flipV="1">
                            <a:off x="3533775" y="3844925"/>
                            <a:ext cx="141288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1" name="Rectangle 6001"/>
                        <wps:cNvSpPr>
                          <a:spLocks noChangeArrowheads="1"/>
                        </wps:cNvSpPr>
                        <wps:spPr bwMode="auto">
                          <a:xfrm>
                            <a:off x="3750521" y="3608154"/>
                            <a:ext cx="1150090" cy="295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19B4EA" w14:textId="3692F77C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return data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2" name="Line 91"/>
                        <wps:cNvCnPr/>
                        <wps:spPr bwMode="auto">
                          <a:xfrm flipH="1">
                            <a:off x="1584325" y="4841875"/>
                            <a:ext cx="1822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3" name="Line 92"/>
                        <wps:cNvCnPr/>
                        <wps:spPr bwMode="auto">
                          <a:xfrm>
                            <a:off x="1584325" y="4841875"/>
                            <a:ext cx="142875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4" name="Line 93"/>
                        <wps:cNvCnPr/>
                        <wps:spPr bwMode="auto">
                          <a:xfrm flipV="1">
                            <a:off x="1584325" y="4783137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5" name="Rectangle 6005"/>
                        <wps:cNvSpPr>
                          <a:spLocks noChangeArrowheads="1"/>
                        </wps:cNvSpPr>
                        <wps:spPr bwMode="auto">
                          <a:xfrm>
                            <a:off x="1694062" y="4413481"/>
                            <a:ext cx="1689859" cy="359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E3931" w14:textId="3F2D15A8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Display ListApplication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0601FDA" id="_x0000_s4262" style="position:absolute;margin-left:218.65pt;margin-top:30.2pt;width:261.05pt;height:295.95pt;z-index:251494400;mso-width-relative:margin" coordsize="54815,55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">
                <v:rect id="Rectangle 5916" o:spid="_x0000_s4263" style="position:absolute;top:9440;width:5432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Suf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DvTSufxQAAAN0AAAAP&#10;AAAAAAAAAAAAAAAAAAcCAABkcnMvZG93bnJldi54bWxQSwUGAAAAAAMAAwC3AAAA+QIAAAAA&#10;" filled="f" stroked="f">
                  <v:textbox inset="0,0,0,0">
                    <w:txbxContent>
                      <w:p w14:paraId="7F5C7C26" w14:textId="27DB10B6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4264" style="position:absolute;visibility:visible;mso-wrap-style:square" from="2651,13604" to="2651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" strokeweight="1.5pt">
                  <v:stroke dashstyle="3 1"/>
                </v:line>
                <v:group id="Group 5918" o:spid="_x0000_s4265" style="position:absolute;left:508;top:2333;width:3429;height:4699" coordorigin="50800,233362" coordsize="21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">
                  <v:oval id="Oval 5919" o:spid="_x0000_s4266" style="position:absolute;left:50861;top:233362;width:98;height: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" filled="f" strokecolor="#903" strokeweight="1.5pt"/>
                  <v:line id="Line 8" o:spid="_x0000_s4267" style="position:absolute;visibility:visible;mso-wrap-style:square" from="50908,233459" to="50908,233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" strokecolor="#903" strokeweight="1.5pt"/>
                  <v:line id="Line 9" o:spid="_x0000_s4268" style="position:absolute;visibility:visible;mso-wrap-style:square" from="50830,233485" to="50986,233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4Y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e8f6Rieb+ITkPMHAAAA//8DAFBLAQItABQABgAIAAAAIQDb4fbL7gAAAIUBAAATAAAAAAAA&#10;AAAAAAAAAAAAAABbQ29udGVudF9UeXBlc10ueG1sUEsBAi0AFAAGAAgAAAAhAFr0LFu/AAAAFQEA&#10;AAsAAAAAAAAAAAAAAAAAHwEAAF9yZWxzLy5yZWxzUEsBAi0AFAAGAAgAAAAhABpC7hjHAAAA3QAA&#10;AA8AAAAAAAAAAAAAAAAABwIAAGRycy9kb3ducmV2LnhtbFBLBQYAAAAAAwADALcAAAD7AgAAAAA=&#10;" strokecolor="#903" strokeweight="1.5pt"/>
                  <v:shape id="Freeform 10" o:spid="_x0000_s4269" style="position:absolute;left:50800;top:233550;width:216;height:10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" path="m,54l54,r54,54e" filled="f" strokecolor="#903" strokeweight="1.5pt">
                    <v:path arrowok="t" o:connecttype="custom" o:connectlocs="0,108;108,0;216,108" o:connectangles="0,0,0"/>
                  </v:shape>
                </v:group>
                <v:group id="Group 5923" o:spid="_x0000_s4270" style="position:absolute;left:508;top:2333;width:3429;height:4699" coordorigin="50800,233362" coordsize="21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4F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H8PR/B8E56AXDwAAAD//wMAUEsBAi0AFAAGAAgAAAAhANvh9svuAAAAhQEAABMAAAAAAAAA&#10;AAAAAAAAAAAAAFtDb250ZW50X1R5cGVzXS54bWxQSwECLQAUAAYACAAAACEAWvQsW78AAAAVAQAA&#10;CwAAAAAAAAAAAAAAAAAfAQAAX3JlbHMvLnJlbHNQSwECLQAUAAYACAAAACEA92eBUMYAAADdAAAA&#10;DwAAAAAAAAAAAAAAAAAHAgAAZHJzL2Rvd25yZXYueG1sUEsFBgAAAAADAAMAtwAAAPoCAAAAAA==&#10;">
                  <v:oval id="Oval 5924" o:spid="_x0000_s4271" style="position:absolute;left:50861;top:233362;width:98;height: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" filled="f" strokecolor="#903" strokeweight="1.5pt"/>
                  <v:line id="Line 13" o:spid="_x0000_s4272" style="position:absolute;visibility:visible;mso-wrap-style:square" from="50908,233459" to="50908,233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" strokecolor="#903" strokeweight="1.5pt"/>
                  <v:line id="Line 14" o:spid="_x0000_s4273" style="position:absolute;visibility:visible;mso-wrap-style:square" from="50830,233485" to="50986,233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Zs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by8pXP4exOfgMxvAAAA//8DAFBLAQItABQABgAIAAAAIQDb4fbL7gAAAIUBAAATAAAAAAAA&#10;AAAAAAAAAAAAAABbQ29udGVudF9UeXBlc10ueG1sUEsBAi0AFAAGAAgAAAAhAFr0LFu/AAAAFQEA&#10;AAsAAAAAAAAAAAAAAAAAHwEAAF9yZWxzLy5yZWxzUEsBAi0AFAAGAAgAAAAhAJWrdmzHAAAA3QAA&#10;AA8AAAAAAAAAAAAAAAAABwIAAGRycy9kb3ducmV2LnhtbFBLBQYAAAAAAwADALcAAAD7AgAAAAA=&#10;" strokecolor="#903" strokeweight="1.5pt"/>
                  <v:shape id="Freeform 15" o:spid="_x0000_s4274" style="position:absolute;left:50800;top:233550;width:216;height:10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" path="m,54l54,r54,54e" filled="f" strokecolor="#903" strokeweight="1.5pt">
                    <v:path arrowok="t" o:connecttype="custom" o:connectlocs="0,108;108,0;216,108" o:connectangles="0,0,0"/>
                  </v:shape>
                </v:group>
                <v:rect id="Rectangle 5928" o:spid="_x0000_s4275" style="position:absolute;top:9440;width:5432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tDL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" filled="f" stroked="f">
                  <v:textbox inset="0,0,0,0">
                    <w:txbxContent>
                      <w:p w14:paraId="1A13AC40" w14:textId="1A1CD97B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5929" o:spid="_x0000_s4276" style="position:absolute;left:2063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" strokecolor="#903" strokeweight="1.5pt"/>
                <v:rect id="Rectangle 5930" o:spid="_x0000_s4277" style="position:absolute;left:2063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" strokecolor="#903" strokeweight="1.5pt"/>
                <v:rect id="Rectangle 5931" o:spid="_x0000_s4278" style="position:absolute;left:7633;top:9329;width:15763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e+L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CsR74vHAAAA3QAA&#10;AA8AAAAAAAAAAAAAAAAABwIAAGRycy9kb3ducmV2LnhtbFBLBQYAAAAAAwADALcAAAD7AgAAAAA=&#10;" filled="f" stroked="f">
                  <v:textbox inset="0,0,0,0">
                    <w:txbxContent>
                      <w:p w14:paraId="7FC3E332" w14:textId="5FD00279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ListApplicationPage</w:t>
                        </w:r>
                      </w:p>
                    </w:txbxContent>
                  </v:textbox>
                </v:rect>
                <v:line id="Line 21" o:spid="_x0000_s4279" style="position:absolute;visibility:visible;mso-wrap-style:square" from="15208,13446" to="15208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" strokeweight="1.5pt">
                  <v:stroke dashstyle="3 1"/>
                </v:line>
                <v:group id="Group 5933" o:spid="_x0000_s4280" style="position:absolute;left:10937;top:2524;width:8589;height:5572" coordorigin="10937,2524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eN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mM6SBP7ehCcgl78AAAD//wMAUEsBAi0AFAAGAAgAAAAhANvh9svuAAAAhQEAABMAAAAAAAAA&#10;AAAAAAAAAAAAAFtDb250ZW50X1R5cGVzXS54bWxQSwECLQAUAAYACAAAACEAWvQsW78AAAAVAQAA&#10;CwAAAAAAAAAAAAAAAAAfAQAAX3JlbHMvLnJlbHNQSwECLQAUAAYACAAAACEAcr4XjcYAAADdAAAA&#10;DwAAAAAAAAAAAAAAAAAHAgAAZHJzL2Rvd25yZXYueG1sUEsFBgAAAAADAAMAtwAAAPoCAAAAAA==&#10;">
                  <v:oval id="Oval 5934" o:spid="_x0000_s4281" style="position:absolute;left:10939;top:2524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" fillcolor="#ffc" strokecolor="#1f1a17" strokeweight="1.5pt"/>
                  <v:line id="Line 23" o:spid="_x0000_s4282" style="position:absolute;visibility:visible;mso-wrap-style:square" from="10937,2524" to="10937,2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" strokecolor="#1f1a17" strokeweight="1.5pt"/>
                  <v:line id="Line 24" o:spid="_x0000_s4283" style="position:absolute;visibility:visible;mso-wrap-style:square" from="10937,2525" to="10939,2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" strokecolor="#1f1a17" strokeweight="1.5pt"/>
                </v:group>
                <v:group id="Group 5937" o:spid="_x0000_s4284" style="position:absolute;left:10937;top:2524;width:8589;height:5572" coordorigin="10937,2524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RGO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sls/AGPN+EJyOUdAAD//wMAUEsBAi0AFAAGAAgAAAAhANvh9svuAAAAhQEAABMAAAAAAAAA&#10;AAAAAAAAAAAAAFtDb250ZW50X1R5cGVzXS54bWxQSwECLQAUAAYACAAAACEAWvQsW78AAAAVAQAA&#10;CwAAAAAAAAAAAAAAAAAfAQAAX3JlbHMvLnJlbHNQSwECLQAUAAYACAAAACEADYURjsYAAADdAAAA&#10;DwAAAAAAAAAAAAAAAAAHAgAAZHJzL2Rvd25yZXYueG1sUEsFBgAAAAADAAMAtwAAAPoCAAAAAA==&#10;">
                  <v:oval id="Oval 5938" o:spid="_x0000_s4285" style="position:absolute;left:10939;top:2524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" fillcolor="#ffc" strokecolor="#1f1a17" strokeweight="1.5pt"/>
                  <v:line id="Line 27" o:spid="_x0000_s4286" style="position:absolute;visibility:visible;mso-wrap-style:square" from="10937,2524" to="10937,2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" strokecolor="#1f1a17" strokeweight="1.5pt"/>
                  <v:line id="Line 28" o:spid="_x0000_s4287" style="position:absolute;visibility:visible;mso-wrap-style:square" from="10937,2525" to="10939,2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" strokecolor="#1f1a17" strokeweight="1.5pt"/>
                </v:group>
                <v:rect id="Rectangle 5941" o:spid="_x0000_s4288" style="position:absolute;left:7633;top:9329;width:15763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5z2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HMXnPbHAAAA3QAA&#10;AA8AAAAAAAAAAAAAAAAABwIAAGRycy9kb3ducmV2LnhtbFBLBQYAAAAAAwADALcAAAD7AgAAAAA=&#10;" filled="f" stroked="f">
                  <v:textbox inset="0,0,0,0">
                    <w:txbxContent>
                      <w:p w14:paraId="18EFEE1A" w14:textId="49FBBE0A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ListApplicationPage</w:t>
                        </w:r>
                      </w:p>
                    </w:txbxContent>
                  </v:textbox>
                </v:rect>
                <v:rect id="Rectangle 5942" o:spid="_x0000_s4289" style="position:absolute;left:14620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" strokecolor="#903" strokeweight="1.5pt"/>
                <v:rect id="Rectangle 5943" o:spid="_x0000_s4290" style="position:absolute;left:14620;top:2384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" strokecolor="#903" strokeweight="1.5pt"/>
                <v:rect id="Rectangle 5944" o:spid="_x0000_s4291" style="position:absolute;left:14620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" strokecolor="#903" strokeweight="1.5pt"/>
                <v:rect id="Rectangle 5945" o:spid="_x0000_s4292" style="position:absolute;left:14620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" strokecolor="#903" strokeweight="1.5pt"/>
                <v:rect id="Rectangle 5946" o:spid="_x0000_s4293" style="position:absolute;left:14620;top:2384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lFP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Bh/DOH+Jj4BnN4AAAD//wMAUEsBAi0AFAAGAAgAAAAhANvh9svuAAAAhQEAABMAAAAAAAAA&#10;AAAAAAAAAAAAAFtDb250ZW50X1R5cGVzXS54bWxQSwECLQAUAAYACAAAACEAWvQsW78AAAAVAQAA&#10;CwAAAAAAAAAAAAAAAAAfAQAAX3JlbHMvLnJlbHNQSwECLQAUAAYACAAAACEAAEZRT8YAAADdAAAA&#10;DwAAAAAAAAAAAAAAAAAHAgAAZHJzL2Rvd25yZXYueG1sUEsFBgAAAAADAAMAtwAAAPoCAAAAAA==&#10;" strokecolor="#903" strokeweight="1.5pt"/>
                <v:rect id="Rectangle 5947" o:spid="_x0000_s4294" style="position:absolute;left:14620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" strokecolor="#903" strokeweight="1.5pt"/>
                <v:rect id="Rectangle 5948" o:spid="_x0000_s4295" style="position:absolute;left:33928;top:7235;width:619;height:4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TVr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DiLTVrwgAAAN0AAAAPAAAA&#10;AAAAAAAAAAAAAAcCAABkcnMvZG93bnJldi54bWxQSwUGAAAAAAMAAwC3AAAA9gIAAAAA&#10;" filled="f" stroked="f">
                  <v:textbox inset="0,0,0,0">
                    <w:txbxContent>
                      <w:p w14:paraId="478E1584" w14:textId="77777777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5949" o:spid="_x0000_s4296" style="position:absolute;left:25676;top:6562;width:18213;height:8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ZDw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NklMDjTXgCcv4HAAD//wMAUEsBAi0AFAAGAAgAAAAhANvh9svuAAAAhQEAABMAAAAAAAAA&#10;AAAAAAAAAAAAAFtDb250ZW50X1R5cGVzXS54bWxQSwECLQAUAAYACAAAACEAWvQsW78AAAAVAQAA&#10;CwAAAAAAAAAAAAAAAAAfAQAAX3JlbHMvLnJlbHNQSwECLQAUAAYACAAAACEAjWGQ8MYAAADdAAAA&#10;DwAAAAAAAAAAAAAAAAAHAgAAZHJzL2Rvd25yZXYueG1sUEsFBgAAAAADAAMAtwAAAPoCAAAAAA==&#10;" filled="f" stroked="f">
                  <v:textbox inset="0,0,0,0">
                    <w:txbxContent>
                      <w:p w14:paraId="362031D2" w14:textId="77777777" w:rsidR="00B1473E" w:rsidRDefault="004602E3" w:rsidP="00B1473E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ListApplication</w:t>
                        </w:r>
                      </w:p>
                      <w:p w14:paraId="30DC3A07" w14:textId="0DBA10B9" w:rsidR="004602E3" w:rsidRDefault="004602E3" w:rsidP="00B1473E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39" o:spid="_x0000_s4297" style="position:absolute;visibility:visible;mso-wrap-style:square" from="34702,11398" to="34702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" strokeweight="1.5pt">
                  <v:stroke dashstyle="3 1"/>
                </v:line>
                <v:group id="Group 5951" o:spid="_x0000_s4298" style="position:absolute;left:31845;width:5731;height:6000" coordorigin="31845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8nB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SaxPD7JjwBufgBAAD//wMAUEsBAi0AFAAGAAgAAAAhANvh9svuAAAAhQEAABMAAAAAAAAA&#10;AAAAAAAAAAAAAFtDb250ZW50X1R5cGVzXS54bWxQSwECLQAUAAYACAAAACEAWvQsW78AAAAVAQAA&#10;CwAAAAAAAAAAAAAAAAAfAQAAX3JlbHMvLnJlbHNQSwECLQAUAAYACAAAACEAMP/JwcYAAADdAAAA&#10;DwAAAAAAAAAAAAAAAAAHAgAAZHJzL2Rvd25yZXYueG1sUEsFBgAAAAADAAMAtwAAAPoCAAAAAA==&#10;">
                  <v:oval id="Oval 5952" o:spid="_x0000_s4299" style="position:absolute;left:3184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" fillcolor="#ffc" strokecolor="#1f1a17" strokeweight="1.5pt"/>
                  <v:line id="Line 41" o:spid="_x0000_s4300" style="position:absolute;flip:x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" strokecolor="#1f1a17" strokeweight="1.5pt"/>
                  <v:line id="Line 42" o:spid="_x0000_s4301" style="position:absolute;flip:x y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" strokecolor="#1f1a17" strokeweight="1.5pt"/>
                </v:group>
                <v:group id="Group 5955" o:spid="_x0000_s4302" style="position:absolute;left:31845;width:5731;height:6000" coordorigin="31845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M/C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SaJPD7JjwBufgBAAD//wMAUEsBAi0AFAAGAAgAAAAhANvh9svuAAAAhQEAABMAAAAAAAAA&#10;AAAAAAAAAAAAAFtDb250ZW50X1R5cGVzXS54bWxQSwECLQAUAAYACAAAACEAWvQsW78AAAAVAQAA&#10;CwAAAAAAAAAAAAAAAAAfAQAAX3JlbHMvLnJlbHNQSwECLQAUAAYACAAAACEAT8TPwsYAAADdAAAA&#10;DwAAAAAAAAAAAAAAAAAHAgAAZHJzL2Rvd25yZXYueG1sUEsFBgAAAAADAAMAtwAAAPoCAAAAAA==&#10;">
                  <v:oval id="Oval 5956" o:spid="_x0000_s4303" style="position:absolute;left:3184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" fillcolor="#ffc" strokecolor="#1f1a17" strokeweight="1.5pt"/>
                  <v:line id="Line 45" o:spid="_x0000_s4304" style="position:absolute;flip:x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" strokecolor="#1f1a17" strokeweight="1.5pt"/>
                  <v:line id="Line 46" o:spid="_x0000_s4305" style="position:absolute;flip:x y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" strokecolor="#1f1a17" strokeweight="1.5pt"/>
                </v:group>
                <v:rect id="Rectangle 5959" o:spid="_x0000_s4306" style="position:absolute;left:33928;top:7235;width:619;height:4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AYt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" filled="f" stroked="f">
                  <v:textbox inset="0,0,0,0">
                    <w:txbxContent>
                      <w:p w14:paraId="0BAAE68D" w14:textId="77777777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5961" o:spid="_x0000_s4307" style="position:absolute;left:34115;top:23844;width:1048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" strokecolor="#903" strokeweight="1.5pt"/>
                <v:rect id="Rectangle 5962" o:spid="_x0000_s4308" style="position:absolute;left:34115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" strokecolor="#903" strokeweight="1.5pt"/>
                <v:rect id="Rectangle 5963" o:spid="_x0000_s4309" style="position:absolute;left:34115;top:23844;width:1048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" strokecolor="#903" strokeweight="1.5pt"/>
                <v:rect id="Rectangle 5964" o:spid="_x0000_s4310" style="position:absolute;left:34115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TbD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BgPP+D+Jj4BnN4AAAD//wMAUEsBAi0AFAAGAAgAAAAhANvh9svuAAAAhQEAABMAAAAAAAAA&#10;AAAAAAAAAAAAAFtDb250ZW50X1R5cGVzXS54bWxQSwECLQAUAAYACAAAACEAWvQsW78AAAAVAQAA&#10;CwAAAAAAAAAAAAAAAAAfAQAAX3JlbHMvLnJlbHNQSwECLQAUAAYACAAAACEA1G02w8YAAADdAAAA&#10;DwAAAAAAAAAAAAAAAAAHAgAAZHJzL2Rvd25yZXYueG1sUEsFBgAAAAADAAMAtwAAAPoCAAAAAA==&#10;" strokecolor="#903" strokeweight="1.5pt"/>
                <v:rect id="Rectangle 5965" o:spid="_x0000_s4311" style="position:absolute;left:44783;top:8964;width:10030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aV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ZJvIbfN+EJyP0PAAAA//8DAFBLAQItABQABgAIAAAAIQDb4fbL7gAAAIUBAAATAAAAAAAA&#10;AAAAAAAAAAAAAABbQ29udGVudF9UeXBlc10ueG1sUEsBAi0AFAAGAAgAAAAhAFr0LFu/AAAAFQEA&#10;AAsAAAAAAAAAAAAAAAAAHwEAAF9yZWxzLy5yZWxzUEsBAi0AFAAGAAgAAAAhAEeZxpXHAAAA3QAA&#10;AA8AAAAAAAAAAAAAAAAABwIAAGRycy9kb3ducmV2LnhtbFBLBQYAAAAAAwADALcAAAD7AgAAAAA=&#10;" filled="f" stroked="f">
                  <v:textbox inset="0,0,0,0">
                    <w:txbxContent>
                      <w:p w14:paraId="6E1979D7" w14:textId="400D9EE4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line id="Line 55" o:spid="_x0000_s4312" style="position:absolute;visibility:visible;mso-wrap-style:square" from="49625,13128" to="49625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" strokeweight="1.5pt">
                  <v:stroke dashstyle="3 1"/>
                </v:line>
                <v:group id="Group 5967" o:spid="_x0000_s4313" style="position:absolute;left:47498;top:1863;width:3413;height:4699" coordorigin="47498,185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">
                  <v:oval id="Oval 5968" o:spid="_x0000_s4314" style="position:absolute;left:47498;top:185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" filled="f" strokecolor="#903" strokeweight="1.5pt"/>
                  <v:line id="Line 57" o:spid="_x0000_s4315" style="position:absolute;visibility:visible;mso-wrap-style:square" from="47499,1858" to="47499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" strokecolor="#903" strokeweight="1.5pt"/>
                  <v:line id="Line 58" o:spid="_x0000_s4316" style="position:absolute;visibility:visible;mso-wrap-style:square" from="47498,1858" to="47499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" strokecolor="#903" strokeweight="1.5pt"/>
                  <v:shape id="Freeform 59" o:spid="_x0000_s4317" style="position:absolute;left:47498;top:185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" path="m,54l54,r54,54e" filled="f" strokecolor="#903" strokeweight="1.5pt">
                    <v:path arrowok="t" o:connecttype="custom" o:connectlocs="0,107;108,0;215,107" o:connectangles="0,0,0"/>
                  </v:shape>
                </v:group>
                <v:group id="Group 5972" o:spid="_x0000_s4318" style="position:absolute;left:47498;top:1863;width:3413;height:4699" coordorigin="47498,185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AvW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snsYwSPN+EJyOUdAAD//wMAUEsBAi0AFAAGAAgAAAAhANvh9svuAAAAhQEAABMAAAAAAAAA&#10;AAAAAAAAAAAAAFtDb250ZW50X1R5cGVzXS54bWxQSwECLQAUAAYACAAAACEAWvQsW78AAAAVAQAA&#10;CwAAAAAAAAAAAAAAAAAfAQAAX3JlbHMvLnJlbHNQSwECLQAUAAYACAAAACEAi5gL1sYAAADdAAAA&#10;DwAAAAAAAAAAAAAAAAAHAgAAZHJzL2Rvd25yZXYueG1sUEsFBgAAAAADAAMAtwAAAPoCAAAAAA==&#10;">
                  <v:oval id="Oval 5973" o:spid="_x0000_s4319" style="position:absolute;left:47498;top:185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" filled="f" strokecolor="#903" strokeweight="1.5pt"/>
                  <v:line id="Line 62" o:spid="_x0000_s4320" style="position:absolute;visibility:visible;mso-wrap-style:square" from="47499,1858" to="47499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" strokecolor="#903" strokeweight="1.5pt"/>
                  <v:line id="Line 63" o:spid="_x0000_s4321" style="position:absolute;visibility:visible;mso-wrap-style:square" from="47498,1858" to="47499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" strokecolor="#903" strokeweight="1.5pt"/>
                  <v:shape id="Freeform 64" o:spid="_x0000_s4322" style="position:absolute;left:47498;top:185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" path="m,54l54,r54,54e" filled="f" strokecolor="#903" strokeweight="1.5pt">
                    <v:path arrowok="t" o:connecttype="custom" o:connectlocs="0,107;108,0;215,107" o:connectangles="0,0,0"/>
                  </v:shape>
                </v:group>
                <v:rect id="Rectangle 5977" o:spid="_x0000_s4323" style="position:absolute;left:44784;top:8964;width:10031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muk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4DWeTuHvTXgCcvELAAD//wMAUEsBAi0AFAAGAAgAAAAhANvh9svuAAAAhQEAABMAAAAAAAAA&#10;AAAAAAAAAAAAAFtDb250ZW50X1R5cGVzXS54bWxQSwECLQAUAAYACAAAACEAWvQsW78AAAAVAQAA&#10;CwAAAAAAAAAAAAAAAAAfAQAAX3JlbHMvLnJlbHNQSwECLQAUAAYACAAAACEAXd5rpMYAAADdAAAA&#10;DwAAAAAAAAAAAAAAAAAHAgAAZHJzL2Rvd25yZXYueG1sUEsFBgAAAAADAAMAtwAAAPoCAAAAAA==&#10;" filled="f" stroked="f">
                  <v:textbox inset="0,0,0,0">
                    <w:txbxContent>
                      <w:p w14:paraId="62641541" w14:textId="659558D5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rect id="Rectangle 5978" o:spid="_x0000_s4324" style="position:absolute;left:49053;top:34893;width:1032;height:4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" strokecolor="#903" strokeweight="1.5pt"/>
                <v:rect id="Rectangle 5979" o:spid="_x0000_s4325" style="position:absolute;left:49053;top:34893;width:1032;height:4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" strokecolor="#903" strokeweight="1.5pt"/>
                <v:line id="Line 69" o:spid="_x0000_s4326" style="position:absolute;visibility:visible;mso-wrap-style:square" from="3238,16779" to="14573,16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" strokecolor="#903" strokeweight="1.5pt"/>
                <v:line id="Line 70" o:spid="_x0000_s4327" style="position:absolute;flip:x;visibility:visible;mso-wrap-style:square" from="13144,16779" to="14573,17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" strokecolor="#903" strokeweight="1.5pt"/>
                <v:line id="Line 71" o:spid="_x0000_s4328" style="position:absolute;flip:x y;visibility:visible;mso-wrap-style:square" from="13144,16192" to="14573,16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" strokecolor="#903" strokeweight="1.5pt"/>
                <v:rect id="Rectangle 5983" o:spid="_x0000_s4329" style="position:absolute;left:3573;top:14375;width:12003;height:3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B2A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sZJPILHm/AE5OwOAAD//wMAUEsBAi0AFAAGAAgAAAAhANvh9svuAAAAhQEAABMAAAAAAAAA&#10;AAAAAAAAAAAAAFtDb250ZW50X1R5cGVzXS54bWxQSwECLQAUAAYACAAAACEAWvQsW78AAAAVAQAA&#10;CwAAAAAAAAAAAAAAAAAfAQAAX3JlbHMvLnJlbHNQSwECLQAUAAYACAAAACEAFzAdgMYAAADdAAAA&#10;DwAAAAAAAAAAAAAAAAAHAgAAZHJzL2Rvd25yZXYueG1sUEsFBgAAAAADAAMAtwAAAPoCAAAAAA==&#10;" filled="f" stroked="f">
                  <v:textbox inset="0,0,0,0">
                    <w:txbxContent>
                      <w:p w14:paraId="34904B09" w14:textId="2D7DD293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open page</w:t>
                        </w:r>
                      </w:p>
                    </w:txbxContent>
                  </v:textbox>
                </v:rect>
                <v:line id="Line 73" o:spid="_x0000_s4330" style="position:absolute;visibility:visible;mso-wrap-style:square" from="15795,23828" to="34067,23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" strokecolor="#903" strokeweight="1.5pt"/>
                <v:line id="Line 74" o:spid="_x0000_s4331" style="position:absolute;flip:x;visibility:visible;mso-wrap-style:square" from="32639,23828" to="34067,24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" strokecolor="#903" strokeweight="1.5pt"/>
                <v:line id="Line 75" o:spid="_x0000_s4332" style="position:absolute;flip:x y;visibility:visible;mso-wrap-style:square" from="32639,23241" to="34067,23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" strokecolor="#903" strokeweight="1.5pt"/>
                <v:rect id="Rectangle 5987" o:spid="_x0000_s4333" style="position:absolute;left:16940;top:20822;width:15698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xuD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kZJPIHHm/AE5OwOAAD//wMAUEsBAi0AFAAGAAgAAAAhANvh9svuAAAAhQEAABMAAAAAAAAA&#10;AAAAAAAAAAAAAFtDb250ZW50X1R5cGVzXS54bWxQSwECLQAUAAYACAAAACEAWvQsW78AAAAVAQAA&#10;CwAAAAAAAAAAAAAAAAAfAQAAX3JlbHMvLnJlbHNQSwECLQAUAAYACAAAACEAaAsbg8YAAADdAAAA&#10;DwAAAAAAAAAAAAAAAAAHAgAAZHJzL2Rvd25yZXYueG1sUEsFBgAAAAADAAMAtwAAAPoCAAAAAA==&#10;" filled="f" stroked="f">
                  <v:textbox inset="0,0,0,0">
                    <w:txbxContent>
                      <w:p w14:paraId="1E9B6BBE" w14:textId="42811966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getListApplication</w:t>
                        </w:r>
                      </w:p>
                    </w:txbxContent>
                  </v:textbox>
                </v:rect>
                <v:line id="Line 77" o:spid="_x0000_s4334" style="position:absolute;visibility:visible;mso-wrap-style:square" from="35337,27987" to="41275,27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" strokecolor="#903" strokeweight="1.5pt"/>
                <v:line id="Line 78" o:spid="_x0000_s4335" style="position:absolute;visibility:visible;mso-wrap-style:square" from="41275,27987" to="41275,29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" strokecolor="#903" strokeweight="1.5pt"/>
                <v:line id="Line 79" o:spid="_x0000_s4336" style="position:absolute;flip:x;visibility:visible;mso-wrap-style:square" from="35369,29178" to="41275,29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" strokecolor="#903" strokeweight="1.5pt"/>
                <v:line id="Line 80" o:spid="_x0000_s4337" style="position:absolute;visibility:visible;mso-wrap-style:square" from="35369,29178" to="36798,29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" strokecolor="#903" strokeweight="1.5pt"/>
                <v:line id="Line 81" o:spid="_x0000_s4338" style="position:absolute;flip:y;visibility:visible;mso-wrap-style:square" from="35369,28575" to="36798,29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" strokecolor="#903" strokeweight="1.5pt"/>
                <v:rect id="Rectangle 5993" o:spid="_x0000_s4339" style="position:absolute;left:35511;top:24958;width:17387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Ytd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kumLXcYAAADdAAAA&#10;DwAAAAAAAAAAAAAAAAAHAgAAZHJzL2Rvd25yZXYueG1sUEsFBgAAAAADAAMAtwAAAPoCAAAAAA==&#10;" filled="f" stroked="f">
                  <v:textbox inset="0,0,0,0">
                    <w:txbxContent>
                      <w:p w14:paraId="4B8118D6" w14:textId="4F041A28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getAllApplication()</w:t>
                        </w:r>
                      </w:p>
                    </w:txbxContent>
                  </v:textbox>
                </v:rect>
                <v:line id="Line 83" o:spid="_x0000_s4340" style="position:absolute;visibility:visible;mso-wrap-style:square" from="35290,34877" to="49006,34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" strokecolor="#903" strokeweight="1.5pt"/>
                <v:line id="Line 84" o:spid="_x0000_s4341" style="position:absolute;flip:x;visibility:visible;mso-wrap-style:square" from="47577,34877" to="49006,35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" strokecolor="#903" strokeweight="1.5pt"/>
                <v:line id="Line 85" o:spid="_x0000_s4342" style="position:absolute;flip:x y;visibility:visible;mso-wrap-style:square" from="47577,34290" to="49006,34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" strokecolor="#903" strokeweight="1.5pt"/>
                <v:rect id="Rectangle 5997" o:spid="_x0000_s4343" style="position:absolute;left:35535;top:31734;width:17468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o1e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MkmcDjTXgCcv4HAAD//wMAUEsBAi0AFAAGAAgAAAAhANvh9svuAAAAhQEAABMAAAAAAAAA&#10;AAAAAAAAAAAAAFtDb250ZW50X1R5cGVzXS54bWxQSwECLQAUAAYACAAAACEAWvQsW78AAAAVAQAA&#10;CwAAAAAAAAAAAAAAAAAfAQAAX3JlbHMvLnJlbHNQSwECLQAUAAYACAAAACEA7dKNXsYAAADdAAAA&#10;DwAAAAAAAAAAAAAAAAAHAgAAZHJzL2Rvd25yZXYueG1sUEsFBgAAAAADAAMAtwAAAPoCAAAAAA==&#10;" filled="f" stroked="f">
                  <v:textbox inset="0,0,0,0">
                    <w:txbxContent>
                      <w:p w14:paraId="32A2A827" w14:textId="6B6C58AE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queryAllApplication</w:t>
                        </w:r>
                      </w:p>
                    </w:txbxContent>
                  </v:textbox>
                </v:rect>
                <v:line id="Line 87" o:spid="_x0000_s4344" style="position:absolute;flip:x;visibility:visible;mso-wrap-style:square" from="35337,39036" to="49006,39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" strokecolor="#903" strokeweight="1.5pt">
                  <v:stroke dashstyle="3 1"/>
                </v:line>
                <v:line id="Line 88" o:spid="_x0000_s4345" style="position:absolute;visibility:visible;mso-wrap-style:square" from="35337,39036" to="36750,39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" strokecolor="#903" strokeweight="1.5pt"/>
                <v:line id="Line 89" o:spid="_x0000_s4346" style="position:absolute;flip:y;visibility:visible;mso-wrap-style:square" from="35337,38449" to="36750,39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" strokecolor="#903" strokeweight="1.5pt"/>
                <v:rect id="Rectangle 6001" o:spid="_x0000_s4347" style="position:absolute;left:37505;top:36081;width:1150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" filled="f" stroked="f">
                  <v:textbox inset="0,0,0,0">
                    <w:txbxContent>
                      <w:p w14:paraId="2519B4EA" w14:textId="3692F77C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return data</w:t>
                        </w:r>
                      </w:p>
                    </w:txbxContent>
                  </v:textbox>
                </v:rect>
                <v:line id="Line 91" o:spid="_x0000_s4348" style="position:absolute;flip:x;visibility:visible;mso-wrap-style:square" from="15843,48418" to="34067,48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" strokecolor="#903" strokeweight="1.5pt"/>
                <v:line id="Line 92" o:spid="_x0000_s4349" style="position:absolute;visibility:visible;mso-wrap-style:square" from="15843,48418" to="17272,49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" strokecolor="#903" strokeweight="1.5pt"/>
                <v:line id="Line 93" o:spid="_x0000_s4350" style="position:absolute;flip:y;visibility:visible;mso-wrap-style:square" from="15843,47831" to="17272,48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" strokecolor="#903" strokeweight="1.5pt"/>
                <v:rect id="Rectangle 6005" o:spid="_x0000_s4351" style="position:absolute;left:16940;top:44134;width:16899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wiKxQAAAN0AAAAPAAAAZHJzL2Rvd25yZXYueG1sRI9Ba8JA&#10;FITvQv/D8gredLeC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Cj0wiKxQAAAN0AAAAP&#10;AAAAAAAAAAAAAAAAAAcCAABkcnMvZG93bnJldi54bWxQSwUGAAAAAAMAAwC3AAAA+QIAAAAA&#10;" filled="f" stroked="f">
                  <v:textbox inset="0,0,0,0">
                    <w:txbxContent>
                      <w:p w14:paraId="663E3931" w14:textId="3F2D15A8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Display ListApplication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0214F">
        <w:rPr>
          <w:noProof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 wp14:anchorId="4548CFC7" wp14:editId="34ADBC6A">
                <wp:simplePos x="0" y="0"/>
                <wp:positionH relativeFrom="column">
                  <wp:posOffset>1184910</wp:posOffset>
                </wp:positionH>
                <wp:positionV relativeFrom="paragraph">
                  <wp:posOffset>4471670</wp:posOffset>
                </wp:positionV>
                <wp:extent cx="3709670" cy="457200"/>
                <wp:effectExtent l="0" t="0" r="508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967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2E23E8" w14:textId="32DE14C9" w:rsidR="0000214F" w:rsidRPr="0000214F" w:rsidRDefault="0000214F" w:rsidP="0000214F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76" w:name="_Toc98702800"/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 xml:space="preserve">รูปที่ ซีเควนซ์ไดอาแกรมระดับ </w:t>
                            </w:r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t>List application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8CFC7" id="Text Box 94" o:spid="_x0000_s4352" type="#_x0000_t202" style="position:absolute;margin-left:93.3pt;margin-top:352.1pt;width:292.1pt;height:36pt;z-index:2514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" stroked="f">
                <v:textbox inset="0,0,0,0">
                  <w:txbxContent>
                    <w:p w14:paraId="0E2E23E8" w14:textId="32DE14C9" w:rsidR="0000214F" w:rsidRPr="0000214F" w:rsidRDefault="0000214F" w:rsidP="0000214F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bookmarkStart w:id="177" w:name="_Toc98702800"/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 xml:space="preserve">รูปที่ ซีเควนซ์ไดอาแกรมระดับ </w:t>
                      </w:r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</w:rPr>
                        <w:t xml:space="preserve">1 </w:t>
                      </w:r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</w:rPr>
                        <w:t>List application</w:t>
                      </w:r>
                      <w:bookmarkEnd w:id="177"/>
                    </w:p>
                  </w:txbxContent>
                </v:textbox>
              </v:shape>
            </w:pict>
          </mc:Fallback>
        </mc:AlternateContent>
      </w:r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5A4B97"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List application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602E3" w14:paraId="750EB5AF" w14:textId="77777777" w:rsidTr="004602E3">
        <w:tc>
          <w:tcPr>
            <w:tcW w:w="4675" w:type="dxa"/>
          </w:tcPr>
          <w:p w14:paraId="5C70CAB7" w14:textId="1D4B58D2" w:rsidR="0000214F" w:rsidRDefault="0000214F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6E85443" w14:textId="77777777" w:rsidR="0000214F" w:rsidRDefault="0000214F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FA8CF14" w14:textId="77777777" w:rsidR="0000214F" w:rsidRDefault="0000214F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A957969" w14:textId="19F5396D" w:rsidR="004602E3" w:rsidRPr="009F1F59" w:rsidRDefault="004602E3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435F8A89" w14:textId="77777777" w:rsidR="004602E3" w:rsidRPr="009F1F59" w:rsidRDefault="004602E3" w:rsidP="004602E3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435277FF" w14:textId="77777777" w:rsidR="004602E3" w:rsidRPr="0000214F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0214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00214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00214F">
              <w:rPr>
                <w:rFonts w:ascii="TH SarabunPSK" w:eastAsia="Times New Roman" w:hAnsi="TH SarabunPSK" w:cs="TH SarabunPSK"/>
                <w:sz w:val="32"/>
                <w:szCs w:val="32"/>
              </w:rPr>
              <w:t>List application</w:t>
            </w:r>
          </w:p>
          <w:p w14:paraId="4DD23D64" w14:textId="1A74A915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ระบบรับค่ารายการการร้องขอขึ้นรถ</w:t>
            </w:r>
          </w:p>
          <w:p w14:paraId="1589F14F" w14:textId="77777777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67FB1E37" w14:textId="7D14ED9B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ระบบค้นหาการร้องขอขึ้นรถ ทั้งหมดของผู้ใช้ในฐานข้อมูล </w:t>
            </w:r>
          </w:p>
          <w:p w14:paraId="27C31EDD" w14:textId="77777777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3.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ระบบคืนค่าการร้องขอขึ้นรถ ทั้งหมดในฐานข้อมูล</w:t>
            </w:r>
          </w:p>
          <w:p w14:paraId="0383D9EF" w14:textId="69E6F651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</w:p>
          <w:p w14:paraId="744C4A89" w14:textId="38C2A03B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ระบบแสดงรายการการร้องขอขึ้นรถ</w:t>
            </w:r>
          </w:p>
          <w:p w14:paraId="2DD46A20" w14:textId="4C254A03" w:rsidR="004602E3" w:rsidRPr="009F1F59" w:rsidRDefault="004602E3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48F806F2" w14:textId="402A678C" w:rsidR="004602E3" w:rsidRPr="009F1F59" w:rsidRDefault="004602E3" w:rsidP="004602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496700C6" w14:textId="78C917F3" w:rsidR="004602E3" w:rsidRDefault="00C843E7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6144" behindDoc="0" locked="0" layoutInCell="1" allowOverlap="1" wp14:anchorId="6F1F2525" wp14:editId="6C999D8B">
                      <wp:simplePos x="0" y="0"/>
                      <wp:positionH relativeFrom="column">
                        <wp:posOffset>1183368</wp:posOffset>
                      </wp:positionH>
                      <wp:positionV relativeFrom="paragraph">
                        <wp:posOffset>210276</wp:posOffset>
                      </wp:positionV>
                      <wp:extent cx="3709670" cy="457200"/>
                      <wp:effectExtent l="0" t="0" r="5080" b="0"/>
                      <wp:wrapNone/>
                      <wp:docPr id="7677" name="Text Box 76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09670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DA9AAA" w14:textId="116F454C" w:rsidR="00AA1567" w:rsidRPr="003E79E7" w:rsidRDefault="00AA1567" w:rsidP="00AA1567">
                                  <w:pPr>
                                    <w:pStyle w:val="Caption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78" w:name="_Toc115201717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62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List application</w:t>
                                  </w:r>
                                  <w:bookmarkEnd w:id="178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1F2525" id="Text Box 7677" o:spid="_x0000_s4353" type="#_x0000_t202" style="position:absolute;margin-left:93.2pt;margin-top:16.55pt;width:292.1pt;height:36pt;z-index:2515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" stroked="f">
                      <v:textbox inset="0,0,0,0">
                        <w:txbxContent>
                          <w:p w14:paraId="26DA9AAA" w14:textId="116F454C" w:rsidR="00AA1567" w:rsidRPr="003E79E7" w:rsidRDefault="00AA1567" w:rsidP="00AA1567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79" w:name="_Toc115201717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62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List application</w:t>
                            </w:r>
                            <w:bookmarkEnd w:id="179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0F957DFB" w14:textId="3E4C07AC" w:rsidR="004602E3" w:rsidRDefault="004602E3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432B643" w14:textId="314A127F" w:rsidR="00EB486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</w:p>
    <w:p w14:paraId="7886F297" w14:textId="09EA1E5D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10913007" w14:textId="3FD2DD9C" w:rsidR="00C843E7" w:rsidRPr="00335F44" w:rsidRDefault="00335F44" w:rsidP="00335F44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335F44">
        <w:rPr>
          <w:rFonts w:ascii="TH SarabunPSK" w:hAnsi="TH SarabunPSK" w:cs="TH SarabunPSK"/>
          <w:b/>
          <w:bCs/>
          <w:i/>
          <w:iCs/>
          <w:noProof/>
          <w:sz w:val="32"/>
          <w:szCs w:val="32"/>
        </w:rPr>
        <w:drawing>
          <wp:inline distT="0" distB="0" distL="0" distR="0" wp14:anchorId="2B90F350" wp14:editId="22D5A424">
            <wp:extent cx="4164372" cy="2023533"/>
            <wp:effectExtent l="0" t="0" r="762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22" b="17538"/>
                    <a:stretch/>
                  </pic:blipFill>
                  <pic:spPr bwMode="auto">
                    <a:xfrm>
                      <a:off x="0" y="0"/>
                      <a:ext cx="4179317" cy="20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F9FC3" w14:textId="1F2D3EE8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80" w:name="_Toc11520171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application</w:t>
      </w:r>
      <w:bookmarkEnd w:id="180"/>
    </w:p>
    <w:p w14:paraId="7E93BE9D" w14:textId="5D09799B" w:rsidR="00854DAA" w:rsidRPr="009F1F59" w:rsidRDefault="00854DAA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5300D529" w14:textId="77777777" w:rsidR="00535AE4" w:rsidRPr="009F1F59" w:rsidRDefault="00535AE4" w:rsidP="00EB486E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D9CA906" w14:textId="2BD9258C" w:rsidR="0076342E" w:rsidRDefault="00625048" w:rsidP="0076342E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noProof/>
        </w:rPr>
        <w:drawing>
          <wp:inline distT="0" distB="0" distL="0" distR="0" wp14:anchorId="44822328" wp14:editId="6D54459F">
            <wp:extent cx="2614012" cy="5655600"/>
            <wp:effectExtent l="0" t="0" r="0" b="2540"/>
            <wp:docPr id="9501" name="Graphic 9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96DAC541-7B7A-43D3-8B79-37D633B846F1}">
                          <asvg:svgBlip xmlns:asvg="http://schemas.microsoft.com/office/drawing/2016/SVG/main" r:embed="rId1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6180" w14:textId="047414BE" w:rsidR="00AA1567" w:rsidRPr="003E79E7" w:rsidRDefault="00AA1567" w:rsidP="0076342E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81" w:name="_Toc11520171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Approve application</w:t>
      </w:r>
      <w:bookmarkEnd w:id="181"/>
    </w:p>
    <w:p w14:paraId="235941EB" w14:textId="38270EE1" w:rsidR="006B05E7" w:rsidRDefault="006B05E7" w:rsidP="00A91E4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728E67" w14:textId="2728DD5D" w:rsidR="00AA0B59" w:rsidRDefault="00AA0B59" w:rsidP="00A91E4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C0FE8B" w14:textId="77777777" w:rsidR="00AA0B59" w:rsidRPr="009F1F59" w:rsidRDefault="00AA0B59" w:rsidP="00A91E43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05E78EC" w14:textId="147F4EE6" w:rsidR="00D40852" w:rsidRPr="009F1F59" w:rsidRDefault="00535AE4" w:rsidP="00EB486E">
      <w:pPr>
        <w:rPr>
          <w:rFonts w:ascii="TH SarabunPSK" w:hAnsi="TH SarabunPSK" w:cs="TH SarabunPSK"/>
          <w:sz w:val="32"/>
          <w:szCs w:val="32"/>
          <w:cs/>
        </w:rPr>
      </w:pPr>
      <w:del w:id="182" w:author="ธนากร จันต๊ะไพร">
        <w:r w:rsidRPr="00E20016">
          <w:rPr>
            <w:rFonts w:ascii="TH SarabunPSK" w:hAnsi="TH SarabunPSK" w:cs="TH SarabunPSK"/>
            <w:noProof/>
            <w:sz w:val="32"/>
            <w:szCs w:val="32"/>
          </w:rPr>
          <w:lastRenderedPageBreak/>
          <mc:AlternateContent>
            <mc:Choice Requires="wpg">
              <w:drawing>
                <wp:anchor distT="0" distB="0" distL="114300" distR="114300" simplePos="0" relativeHeight="251534336" behindDoc="0" locked="0" layoutInCell="1" allowOverlap="1" wp14:anchorId="049E6D0A" wp14:editId="4DF42215">
                  <wp:simplePos x="0" y="0"/>
                  <wp:positionH relativeFrom="column">
                    <wp:posOffset>2524619</wp:posOffset>
                  </wp:positionH>
                  <wp:positionV relativeFrom="paragraph">
                    <wp:posOffset>392180</wp:posOffset>
                  </wp:positionV>
                  <wp:extent cx="3505200" cy="4838700"/>
                  <wp:effectExtent l="0" t="0" r="0" b="38100"/>
                  <wp:wrapNone/>
                  <wp:docPr id="4544" name="Group 154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3505200" cy="4838700"/>
                            <a:chOff x="0" y="0"/>
                            <a:chExt cx="3505556" cy="4768851"/>
                          </a:xfrm>
                        </wpg:grpSpPr>
                        <wps:wsp>
                          <wps:cNvPr id="4545" name="Rectangle 454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95300"/>
                              <a:ext cx="28575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4FEF87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Driver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6" name="Line 6"/>
                          <wps:cNvCnPr/>
                          <wps:spPr bwMode="auto">
                            <a:xfrm>
                              <a:off x="133350" y="711200"/>
                              <a:ext cx="0" cy="40576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547" name="Group 4547"/>
                          <wpg:cNvGrpSpPr>
                            <a:grpSpLocks/>
                          </wpg:cNvGrpSpPr>
                          <wpg:grpSpPr bwMode="auto">
                            <a:xfrm>
                              <a:off x="22226" y="127830"/>
                              <a:ext cx="177800" cy="242889"/>
                              <a:chOff x="22225" y="127000"/>
                              <a:chExt cx="112" cy="153"/>
                            </a:xfrm>
                          </wpg:grpSpPr>
                          <wps:wsp>
                            <wps:cNvPr id="4548" name="Oval 454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256" y="127000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49" name="Line 8"/>
                            <wps:cNvCnPr/>
                            <wps:spPr bwMode="auto">
                              <a:xfrm>
                                <a:off x="22281" y="127050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0" name="Line 9"/>
                            <wps:cNvCnPr/>
                            <wps:spPr bwMode="auto">
                              <a:xfrm>
                                <a:off x="22241" y="127064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1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22225" y="127098"/>
                                <a:ext cx="112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4552" name="Group 4552"/>
                          <wpg:cNvGrpSpPr>
                            <a:grpSpLocks/>
                          </wpg:cNvGrpSpPr>
                          <wpg:grpSpPr bwMode="auto">
                            <a:xfrm>
                              <a:off x="22226" y="127830"/>
                              <a:ext cx="177800" cy="242889"/>
                              <a:chOff x="22225" y="127000"/>
                              <a:chExt cx="112" cy="153"/>
                            </a:xfrm>
                          </wpg:grpSpPr>
                          <wps:wsp>
                            <wps:cNvPr id="4553" name="Oval 455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256" y="127000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54" name="Line 13"/>
                            <wps:cNvCnPr/>
                            <wps:spPr bwMode="auto">
                              <a:xfrm>
                                <a:off x="22281" y="127050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5" name="Line 14"/>
                            <wps:cNvCnPr/>
                            <wps:spPr bwMode="auto">
                              <a:xfrm>
                                <a:off x="22241" y="127064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6" name="Freeform 15"/>
                            <wps:cNvSpPr>
                              <a:spLocks/>
                            </wps:cNvSpPr>
                            <wps:spPr bwMode="auto">
                              <a:xfrm>
                                <a:off x="22225" y="127098"/>
                                <a:ext cx="112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s:wsp>
                          <wps:cNvPr id="4557" name="Rectangle 45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95300"/>
                              <a:ext cx="28575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A4D142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Driver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58" name="Rectangle 455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87630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59" name="Rectangle 4559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230505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60" name="Line 21"/>
                          <wps:cNvCnPr/>
                          <wps:spPr bwMode="auto">
                            <a:xfrm>
                              <a:off x="808038" y="700088"/>
                              <a:ext cx="0" cy="40687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561" name="Group 4561"/>
                          <wpg:cNvGrpSpPr>
                            <a:grpSpLocks/>
                          </wpg:cNvGrpSpPr>
                          <wpg:grpSpPr bwMode="auto">
                            <a:xfrm>
                              <a:off x="589472" y="134938"/>
                              <a:ext cx="444501" cy="288925"/>
                              <a:chOff x="587375" y="134938"/>
                              <a:chExt cx="280" cy="182"/>
                            </a:xfrm>
                          </wpg:grpSpPr>
                          <wps:wsp>
                            <wps:cNvPr id="4562" name="Oval 456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87468" y="134938"/>
                                <a:ext cx="187" cy="18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63" name="Line 23"/>
                            <wps:cNvCnPr/>
                            <wps:spPr bwMode="auto">
                              <a:xfrm>
                                <a:off x="587375" y="134981"/>
                                <a:ext cx="0" cy="9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64" name="Line 24"/>
                            <wps:cNvCnPr/>
                            <wps:spPr bwMode="auto">
                              <a:xfrm>
                                <a:off x="587376" y="135029"/>
                                <a:ext cx="92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4565" name="Group 4565"/>
                          <wpg:cNvGrpSpPr>
                            <a:grpSpLocks/>
                          </wpg:cNvGrpSpPr>
                          <wpg:grpSpPr bwMode="auto">
                            <a:xfrm>
                              <a:off x="589472" y="134938"/>
                              <a:ext cx="444501" cy="288925"/>
                              <a:chOff x="587375" y="134938"/>
                              <a:chExt cx="280" cy="182"/>
                            </a:xfrm>
                          </wpg:grpSpPr>
                          <wps:wsp>
                            <wps:cNvPr id="4566" name="Oval 45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87468" y="134938"/>
                                <a:ext cx="187" cy="18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67" name="Line 27"/>
                            <wps:cNvCnPr/>
                            <wps:spPr bwMode="auto">
                              <a:xfrm>
                                <a:off x="587375" y="134981"/>
                                <a:ext cx="0" cy="9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68" name="Line 28"/>
                            <wps:cNvCnPr/>
                            <wps:spPr bwMode="auto">
                              <a:xfrm>
                                <a:off x="587376" y="135029"/>
                                <a:ext cx="92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569" name="Rectangle 4569"/>
                          <wps:cNvSpPr>
                            <a:spLocks noChangeArrowheads="1"/>
                          </wps:cNvSpPr>
                          <wps:spPr bwMode="auto">
                            <a:xfrm>
                              <a:off x="383439" y="473076"/>
                              <a:ext cx="814705" cy="450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FC81D5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ApproveApplication</w:t>
                                </w:r>
                              </w:p>
                              <w:p w14:paraId="7B0D8C56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cs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70" name="Rectangle 4570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876300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1" name="Rectangle 45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11763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2" name="Rectangle 45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092325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3" name="Rectangle 4573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308225"/>
                              <a:ext cx="52388" cy="587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4" name="Rectangle 4574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5" name="Rectangle 4575"/>
                          <wps:cNvSpPr>
                            <a:spLocks noChangeArrowheads="1"/>
                          </wps:cNvSpPr>
                          <wps:spPr bwMode="auto">
                            <a:xfrm>
                              <a:off x="1312746" y="476250"/>
                              <a:ext cx="0" cy="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6FB463" w14:textId="77777777" w:rsidR="0076318C" w:rsidRDefault="0076318C"/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76" name="Line 38"/>
                          <wps:cNvCnPr/>
                          <wps:spPr bwMode="auto">
                            <a:xfrm>
                              <a:off x="1822450" y="588963"/>
                              <a:ext cx="0" cy="41798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577" name="Group 4577"/>
                          <wpg:cNvGrpSpPr>
                            <a:grpSpLocks/>
                          </wpg:cNvGrpSpPr>
                          <wpg:grpSpPr bwMode="auto">
                            <a:xfrm>
                              <a:off x="1674813" y="0"/>
                              <a:ext cx="295275" cy="311151"/>
                              <a:chOff x="1674813" y="0"/>
                              <a:chExt cx="186" cy="196"/>
                            </a:xfrm>
                          </wpg:grpSpPr>
                          <wps:wsp>
                            <wps:cNvPr id="4578" name="Oval 457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4813" y="15"/>
                                <a:ext cx="186" cy="18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79" name="Line 40"/>
                            <wps:cNvCnPr/>
                            <wps:spPr bwMode="auto">
                              <a:xfrm flipH="1">
                                <a:off x="1674887" y="0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80" name="Line 41"/>
                            <wps:cNvCnPr/>
                            <wps:spPr bwMode="auto">
                              <a:xfrm flipH="1" flipV="1">
                                <a:off x="1674887" y="17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4581" name="Group 4581"/>
                          <wpg:cNvGrpSpPr>
                            <a:grpSpLocks/>
                          </wpg:cNvGrpSpPr>
                          <wpg:grpSpPr bwMode="auto">
                            <a:xfrm>
                              <a:off x="1674813" y="0"/>
                              <a:ext cx="295275" cy="311151"/>
                              <a:chOff x="1674813" y="0"/>
                              <a:chExt cx="186" cy="196"/>
                            </a:xfrm>
                          </wpg:grpSpPr>
                          <wps:wsp>
                            <wps:cNvPr id="4582" name="Oval 458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4813" y="15"/>
                                <a:ext cx="186" cy="18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83" name="Line 44"/>
                            <wps:cNvCnPr/>
                            <wps:spPr bwMode="auto">
                              <a:xfrm flipH="1">
                                <a:off x="1674887" y="0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84" name="Line 45"/>
                            <wps:cNvCnPr/>
                            <wps:spPr bwMode="auto">
                              <a:xfrm flipH="1" flipV="1">
                                <a:off x="1674887" y="17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585" name="Rectangle 458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53386" y="415995"/>
                              <a:ext cx="766445" cy="423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CDB5C7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ApproveApplication</w:t>
                                </w:r>
                              </w:p>
                              <w:p w14:paraId="5BC37AEB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cs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86" name="Rectangle 4586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1176338"/>
                              <a:ext cx="52388" cy="108743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87" name="Rectangle 458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2719388"/>
                              <a:ext cx="52388" cy="16144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88" name="Rectangle 458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89" name="Rectangle 4589"/>
                          <wps:cNvSpPr>
                            <a:spLocks noChangeArrowheads="1"/>
                          </wps:cNvSpPr>
                          <wps:spPr bwMode="auto">
                            <a:xfrm>
                              <a:off x="2477867" y="488950"/>
                              <a:ext cx="47942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4F6B39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WebService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91" name="Line 54"/>
                          <wps:cNvCnPr/>
                          <wps:spPr bwMode="auto">
                            <a:xfrm>
                              <a:off x="2693988" y="601663"/>
                              <a:ext cx="0" cy="41671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00" name="Group 4600"/>
                          <wpg:cNvGrpSpPr>
                            <a:grpSpLocks/>
                          </wpg:cNvGrpSpPr>
                          <wpg:grpSpPr bwMode="auto">
                            <a:xfrm>
                              <a:off x="2582864" y="17463"/>
                              <a:ext cx="177800" cy="244475"/>
                              <a:chOff x="2582863" y="17463"/>
                              <a:chExt cx="112" cy="154"/>
                            </a:xfrm>
                          </wpg:grpSpPr>
                          <wps:wsp>
                            <wps:cNvPr id="4601" name="Oval 460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582894" y="17463"/>
                                <a:ext cx="52" cy="5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602" name="Line 56"/>
                            <wps:cNvCnPr/>
                            <wps:spPr bwMode="auto">
                              <a:xfrm>
                                <a:off x="2582919" y="17514"/>
                                <a:ext cx="0" cy="4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9" name="Line 57"/>
                            <wps:cNvCnPr/>
                            <wps:spPr bwMode="auto">
                              <a:xfrm>
                                <a:off x="2582879" y="17527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" name="Freeform 58"/>
                            <wps:cNvSpPr>
                              <a:spLocks/>
                            </wps:cNvSpPr>
                            <wps:spPr bwMode="auto">
                              <a:xfrm>
                                <a:off x="2582863" y="17561"/>
                                <a:ext cx="112" cy="56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76" name="Group 76"/>
                          <wpg:cNvGrpSpPr>
                            <a:grpSpLocks/>
                          </wpg:cNvGrpSpPr>
                          <wpg:grpSpPr bwMode="auto">
                            <a:xfrm>
                              <a:off x="2582864" y="17463"/>
                              <a:ext cx="177800" cy="244475"/>
                              <a:chOff x="2582863" y="17463"/>
                              <a:chExt cx="112" cy="154"/>
                            </a:xfrm>
                          </wpg:grpSpPr>
                          <wps:wsp>
                            <wps:cNvPr id="77" name="Oval 7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582894" y="17463"/>
                                <a:ext cx="52" cy="5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8" name="Line 61"/>
                            <wps:cNvCnPr/>
                            <wps:spPr bwMode="auto">
                              <a:xfrm>
                                <a:off x="2582919" y="17514"/>
                                <a:ext cx="0" cy="4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0" name="Line 62"/>
                            <wps:cNvCnPr/>
                            <wps:spPr bwMode="auto">
                              <a:xfrm>
                                <a:off x="2582879" y="17527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3" name="Freeform 63"/>
                            <wps:cNvSpPr>
                              <a:spLocks/>
                            </wps:cNvSpPr>
                            <wps:spPr bwMode="auto">
                              <a:xfrm>
                                <a:off x="2582863" y="17561"/>
                                <a:ext cx="112" cy="56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s:wsp>
                          <wps:cNvPr id="8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477867" y="488950"/>
                              <a:ext cx="47942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2D17275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WebService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1662113"/>
                              <a:ext cx="52388" cy="206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6" name="Rectangle 86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3314700"/>
                              <a:ext cx="52388" cy="6318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3120746" y="417513"/>
                              <a:ext cx="38481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2092A6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Line API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" name="Line 70"/>
                          <wps:cNvCnPr/>
                          <wps:spPr bwMode="auto">
                            <a:xfrm>
                              <a:off x="3308350" y="633413"/>
                              <a:ext cx="0" cy="413543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92" name="Group 92"/>
                          <wpg:cNvGrpSpPr>
                            <a:grpSpLocks/>
                          </wpg:cNvGrpSpPr>
                          <wpg:grpSpPr bwMode="auto">
                            <a:xfrm>
                              <a:off x="3197225" y="49535"/>
                              <a:ext cx="176213" cy="242889"/>
                              <a:chOff x="3197225" y="49213"/>
                              <a:chExt cx="111" cy="153"/>
                            </a:xfrm>
                          </wpg:grpSpPr>
                          <wps:wsp>
                            <wps:cNvPr id="93" name="Oval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197256" y="49213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5" name="Line 72"/>
                            <wps:cNvCnPr/>
                            <wps:spPr bwMode="auto">
                              <a:xfrm>
                                <a:off x="3197281" y="49263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7" name="Line 73"/>
                            <wps:cNvCnPr/>
                            <wps:spPr bwMode="auto">
                              <a:xfrm>
                                <a:off x="3197240" y="49277"/>
                                <a:ext cx="81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8" name="Freeform 74"/>
                            <wps:cNvSpPr>
                              <a:spLocks/>
                            </wps:cNvSpPr>
                            <wps:spPr bwMode="auto">
                              <a:xfrm>
                                <a:off x="3197225" y="49311"/>
                                <a:ext cx="111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99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3197225" y="49535"/>
                              <a:ext cx="176213" cy="242889"/>
                              <a:chOff x="3197225" y="49213"/>
                              <a:chExt cx="111" cy="153"/>
                            </a:xfrm>
                          </wpg:grpSpPr>
                          <wps:wsp>
                            <wps:cNvPr id="100" name="Oval 10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197256" y="49213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1" name="Line 77"/>
                            <wps:cNvCnPr/>
                            <wps:spPr bwMode="auto">
                              <a:xfrm>
                                <a:off x="3197281" y="49263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5" name="Line 78"/>
                            <wps:cNvCnPr/>
                            <wps:spPr bwMode="auto">
                              <a:xfrm>
                                <a:off x="3197240" y="49277"/>
                                <a:ext cx="81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3" name="Freeform 79"/>
                            <wps:cNvSpPr>
                              <a:spLocks/>
                            </wps:cNvSpPr>
                            <wps:spPr bwMode="auto">
                              <a:xfrm>
                                <a:off x="3197225" y="49311"/>
                                <a:ext cx="111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s:wsp>
                          <wps:cNvPr id="214" name="Rectangle 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120746" y="417513"/>
                              <a:ext cx="38481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A6C139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Line API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12" name="Rectangle 48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278188" y="4162425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3" name="Rectangle 4813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87630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4" name="Rectangle 481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230505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5" name="Rectangle 4815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876300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6" name="Rectangle 4816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308225"/>
                              <a:ext cx="52388" cy="587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7" name="Rectangle 48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2719388"/>
                              <a:ext cx="52388" cy="16144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8" name="Rectangle 48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3314700"/>
                              <a:ext cx="52388" cy="6318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9" name="Rectangle 48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278188" y="4162425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20" name="Line 90"/>
                          <wps:cNvCnPr/>
                          <wps:spPr bwMode="auto">
                            <a:xfrm>
                              <a:off x="163513" y="874713"/>
                              <a:ext cx="6127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1" name="Line 91"/>
                          <wps:cNvCnPr/>
                          <wps:spPr bwMode="auto">
                            <a:xfrm flipH="1">
                              <a:off x="701675" y="874713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2" name="Line 92"/>
                          <wps:cNvCnPr/>
                          <wps:spPr bwMode="auto">
                            <a:xfrm flipH="1" flipV="1">
                              <a:off x="701675" y="842963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3" name="Rectangle 4823"/>
                          <wps:cNvSpPr>
                            <a:spLocks noChangeArrowheads="1"/>
                          </wps:cNvSpPr>
                          <wps:spPr bwMode="auto">
                            <a:xfrm>
                              <a:off x="282546" y="733425"/>
                              <a:ext cx="42037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4F8D2A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open page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24" name="Line 94"/>
                          <wps:cNvCnPr/>
                          <wps:spPr bwMode="auto">
                            <a:xfrm>
                              <a:off x="163513" y="2303463"/>
                              <a:ext cx="6127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5" name="Line 95"/>
                          <wps:cNvCnPr/>
                          <wps:spPr bwMode="auto">
                            <a:xfrm flipH="1">
                              <a:off x="701675" y="2303463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6" name="Line 96"/>
                          <wps:cNvCnPr/>
                          <wps:spPr bwMode="auto">
                            <a:xfrm flipH="1" flipV="1">
                              <a:off x="701675" y="2273300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7" name="Rectangle 48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33339" y="2170113"/>
                              <a:ext cx="54864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E7357D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select confirm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28" name="Line 98"/>
                          <wps:cNvCnPr/>
                          <wps:spPr bwMode="auto">
                            <a:xfrm>
                              <a:off x="839788" y="2717800"/>
                              <a:ext cx="94932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9" name="Line 99"/>
                          <wps:cNvCnPr/>
                          <wps:spPr bwMode="auto">
                            <a:xfrm flipH="1">
                              <a:off x="1714500" y="2717800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0" name="Line 100"/>
                          <wps:cNvCnPr/>
                          <wps:spPr bwMode="auto">
                            <a:xfrm flipH="1" flipV="1">
                              <a:off x="1714500" y="2686050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1" name="Rectangle 483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6852" y="2576512"/>
                              <a:ext cx="48577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FBBCD9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cs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doConfirm()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32" name="Line 102"/>
                          <wps:cNvCnPr/>
                          <wps:spPr bwMode="auto">
                            <a:xfrm>
                              <a:off x="1854200" y="2932113"/>
                              <a:ext cx="3079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3" name="Line 103"/>
                          <wps:cNvCnPr/>
                          <wps:spPr bwMode="auto">
                            <a:xfrm>
                              <a:off x="2162175" y="2932113"/>
                              <a:ext cx="0" cy="6191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4" name="Line 104"/>
                          <wps:cNvCnPr/>
                          <wps:spPr bwMode="auto">
                            <a:xfrm flipH="1">
                              <a:off x="1855788" y="2994025"/>
                              <a:ext cx="30638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5" name="Line 105"/>
                          <wps:cNvCnPr/>
                          <wps:spPr bwMode="auto">
                            <a:xfrm>
                              <a:off x="1855788" y="2994025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6" name="Line 106"/>
                          <wps:cNvCnPr/>
                          <wps:spPr bwMode="auto">
                            <a:xfrm flipV="1">
                              <a:off x="1855788" y="2963863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7" name="Rectangle 4837"/>
                          <wps:cNvSpPr>
                            <a:spLocks noChangeArrowheads="1"/>
                          </wps:cNvSpPr>
                          <wps:spPr bwMode="auto">
                            <a:xfrm>
                              <a:off x="1936553" y="2740024"/>
                              <a:ext cx="97853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88B2C3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EditApproveApplication()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38" name="Line 108"/>
                          <wps:cNvCnPr/>
                          <wps:spPr bwMode="auto">
                            <a:xfrm>
                              <a:off x="1852613" y="3316288"/>
                              <a:ext cx="8080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9" name="Line 109"/>
                          <wps:cNvCnPr/>
                          <wps:spPr bwMode="auto">
                            <a:xfrm flipH="1">
                              <a:off x="2587625" y="3316288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0" name="Line 110"/>
                          <wps:cNvCnPr/>
                          <wps:spPr bwMode="auto">
                            <a:xfrm flipH="1" flipV="1">
                              <a:off x="2587625" y="3284538"/>
                              <a:ext cx="73025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1" name="Rectangle 4841"/>
                          <wps:cNvSpPr>
                            <a:spLocks noChangeArrowheads="1"/>
                          </wps:cNvSpPr>
                          <wps:spPr bwMode="auto">
                            <a:xfrm>
                              <a:off x="1850837" y="3174999"/>
                              <a:ext cx="89979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3ECC43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Update EditApplication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42" name="Line 112"/>
                          <wps:cNvCnPr/>
                          <wps:spPr bwMode="auto">
                            <a:xfrm flipH="1">
                              <a:off x="1854200" y="3771900"/>
                              <a:ext cx="80645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3" name="Line 113"/>
                          <wps:cNvCnPr/>
                          <wps:spPr bwMode="auto">
                            <a:xfrm>
                              <a:off x="1854200" y="3771900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4" name="Line 114"/>
                          <wps:cNvCnPr/>
                          <wps:spPr bwMode="auto">
                            <a:xfrm flipV="1">
                              <a:off x="1854200" y="3741738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5" name="Rectangle 48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988936" y="3638549"/>
                              <a:ext cx="62293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2F15FB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return true/false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46" name="Line 116"/>
                          <wps:cNvCnPr/>
                          <wps:spPr bwMode="auto">
                            <a:xfrm>
                              <a:off x="1852613" y="4159250"/>
                              <a:ext cx="142240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7" name="Line 117"/>
                          <wps:cNvCnPr/>
                          <wps:spPr bwMode="auto">
                            <a:xfrm flipH="1">
                              <a:off x="3201988" y="4159250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8" name="Line 118"/>
                          <wps:cNvCnPr/>
                          <wps:spPr bwMode="auto">
                            <a:xfrm flipH="1" flipV="1">
                              <a:off x="3201988" y="4129088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9" name="Rectangle 4849"/>
                          <wps:cNvSpPr>
                            <a:spLocks noChangeArrowheads="1"/>
                          </wps:cNvSpPr>
                          <wps:spPr bwMode="auto">
                            <a:xfrm>
                              <a:off x="2049255" y="4027487"/>
                              <a:ext cx="67246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6B30BF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Display ChatLine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95" name="Rectangle 50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11763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115" name="Line 121"/>
                          <wps:cNvCnPr/>
                          <wps:spPr bwMode="auto">
                            <a:xfrm>
                              <a:off x="839788" y="1177925"/>
                              <a:ext cx="94932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438" name="Line 122"/>
                          <wps:cNvCnPr/>
                          <wps:spPr bwMode="auto">
                            <a:xfrm flipH="1">
                              <a:off x="1714500" y="1177925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439" name="Line 123"/>
                          <wps:cNvCnPr/>
                          <wps:spPr bwMode="auto">
                            <a:xfrm flipH="1" flipV="1">
                              <a:off x="1714500" y="1146175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66" name="Rectangle 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55581" y="1036638"/>
                              <a:ext cx="57340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3A052C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get application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7" name="Rectangle 96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1176338"/>
                              <a:ext cx="52388" cy="108743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68" name="Line 126"/>
                          <wps:cNvCnPr/>
                          <wps:spPr bwMode="auto">
                            <a:xfrm>
                              <a:off x="1852613" y="1658938"/>
                              <a:ext cx="8080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69" name="Line 127"/>
                          <wps:cNvCnPr/>
                          <wps:spPr bwMode="auto">
                            <a:xfrm flipH="1">
                              <a:off x="2587625" y="1658938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0" name="Line 128"/>
                          <wps:cNvCnPr/>
                          <wps:spPr bwMode="auto">
                            <a:xfrm flipH="1" flipV="1">
                              <a:off x="2587625" y="1628775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1" name="Rectangle 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1960364" y="1517650"/>
                              <a:ext cx="65786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E55782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queryApplication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2" name="Rectangle 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1662113"/>
                              <a:ext cx="52388" cy="206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3" name="Line 131"/>
                          <wps:cNvCnPr/>
                          <wps:spPr bwMode="auto">
                            <a:xfrm>
                              <a:off x="1854200" y="1392238"/>
                              <a:ext cx="3079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4" name="Line 132"/>
                          <wps:cNvCnPr/>
                          <wps:spPr bwMode="auto">
                            <a:xfrm>
                              <a:off x="2162175" y="1392238"/>
                              <a:ext cx="0" cy="6191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5" name="Line 133"/>
                          <wps:cNvCnPr/>
                          <wps:spPr bwMode="auto">
                            <a:xfrm flipH="1">
                              <a:off x="1855788" y="1454150"/>
                              <a:ext cx="30638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6" name="Line 134"/>
                          <wps:cNvCnPr/>
                          <wps:spPr bwMode="auto">
                            <a:xfrm>
                              <a:off x="1855788" y="1454150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7" name="Line 135"/>
                          <wps:cNvCnPr/>
                          <wps:spPr bwMode="auto">
                            <a:xfrm flipV="1">
                              <a:off x="1855788" y="1423988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8" name="Rectangle 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939728" y="1252538"/>
                              <a:ext cx="6083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5AC6A2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getapplication()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9" name="Line 137"/>
                          <wps:cNvCnPr/>
                          <wps:spPr bwMode="auto">
                            <a:xfrm flipH="1">
                              <a:off x="1854200" y="1873250"/>
                              <a:ext cx="80645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0" name="Line 138"/>
                          <wps:cNvCnPr/>
                          <wps:spPr bwMode="auto">
                            <a:xfrm>
                              <a:off x="1854200" y="1873250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1" name="Line 139"/>
                          <wps:cNvCnPr/>
                          <wps:spPr bwMode="auto">
                            <a:xfrm flipV="1">
                              <a:off x="1854200" y="1843088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2" name="Rectangle 98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69890" y="1731963"/>
                              <a:ext cx="4305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82F55E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return data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3" name="Line 141"/>
                          <wps:cNvCnPr/>
                          <wps:spPr bwMode="auto">
                            <a:xfrm flipH="1">
                              <a:off x="841375" y="2089150"/>
                              <a:ext cx="9477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5" name="Line 142"/>
                          <wps:cNvCnPr/>
                          <wps:spPr bwMode="auto">
                            <a:xfrm>
                              <a:off x="841375" y="2089150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6" name="Line 143"/>
                          <wps:cNvCnPr/>
                          <wps:spPr bwMode="auto">
                            <a:xfrm flipV="1">
                              <a:off x="841375" y="2057400"/>
                              <a:ext cx="73025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1" name="Rectangle 1021"/>
                          <wps:cNvSpPr>
                            <a:spLocks noChangeArrowheads="1"/>
                          </wps:cNvSpPr>
                          <wps:spPr bwMode="auto">
                            <a:xfrm>
                              <a:off x="879386" y="1947863"/>
                              <a:ext cx="9639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0BD9AF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display application detail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2" name="Rectangle 1022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092325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23" name="Line 146"/>
                          <wps:cNvCnPr/>
                          <wps:spPr bwMode="auto">
                            <a:xfrm flipH="1">
                              <a:off x="841375" y="4403725"/>
                              <a:ext cx="9477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04" name="Line 147"/>
                          <wps:cNvCnPr/>
                          <wps:spPr bwMode="auto">
                            <a:xfrm>
                              <a:off x="841375" y="4403725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05" name="Line 148"/>
                          <wps:cNvCnPr/>
                          <wps:spPr bwMode="auto">
                            <a:xfrm flipV="1">
                              <a:off x="841375" y="4371975"/>
                              <a:ext cx="73025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06" name="Rectangle 5506"/>
                          <wps:cNvSpPr>
                            <a:spLocks noChangeArrowheads="1"/>
                          </wps:cNvSpPr>
                          <wps:spPr bwMode="auto">
                            <a:xfrm>
                              <a:off x="877799" y="4302124"/>
                              <a:ext cx="9639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AAF3CD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display application detail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07" name="Rectangle 5507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08" name="Rectangle 550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49E6D0A" id="Group 154" o:spid="_x0000_s4354" style="position:absolute;margin-left:198.8pt;margin-top:30.9pt;width:276pt;height:381pt;z-index:251534336" coordsize="35055,47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">
                  <v:rect id="Rectangle 4545" o:spid="_x0000_s4355" style="position:absolute;top:4953;width:285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Rm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yWaUZsYAAADdAAAA&#10;DwAAAAAAAAAAAAAAAAAHAgAAZHJzL2Rvd25yZXYueG1sUEsFBgAAAAADAAMAtwAAAPoCAAAAAA==&#10;" filled="f" stroked="f">
                    <v:textbox inset="0,0,0,0">
                      <w:txbxContent>
                        <w:p w14:paraId="374FEF87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Driver</w:t>
                          </w:r>
                        </w:p>
                      </w:txbxContent>
                    </v:textbox>
                  </v:rect>
                  <v:line id="Line 6" o:spid="_x0000_s4356" style="position:absolute;visibility:visible;mso-wrap-style:square" from="1333,7112" to="1333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" strokeweight="1.5pt">
                    <v:stroke dashstyle="3 1"/>
                  </v:line>
                  <v:group id="Group 4547" o:spid="_x0000_s4357" style="position:absolute;left:222;top:1278;width:1778;height:2429" coordorigin="22225,127000" coordsize="112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">
                    <v:oval id="Oval 4548" o:spid="_x0000_s4358" style="position:absolute;left:22256;top:127000;width:52;height: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" filled="f" strokecolor="#903" strokeweight=".04411mm"/>
                    <v:line id="Line 8" o:spid="_x0000_s4359" style="position:absolute;visibility:visible;mso-wrap-style:square" from="22281,127050" to="22281,127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" strokecolor="#903" strokeweight=".04411mm"/>
                    <v:line id="Line 9" o:spid="_x0000_s4360" style="position:absolute;visibility:visible;mso-wrap-style:square" from="22241,127064" to="22321,127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" strokecolor="#903" strokeweight=".04411mm"/>
                    <v:shape id="Freeform 10" o:spid="_x0000_s4361" style="position:absolute;left:22225;top:127098;width:112;height:5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" path="m,54l54,r54,54e" filled="f" strokecolor="#903" strokeweight=".04411mm">
                      <v:path arrowok="t" o:connecttype="custom" o:connectlocs="0,55;56,0;112,55" o:connectangles="0,0,0"/>
                    </v:shape>
                  </v:group>
                  <v:group id="Group 4552" o:spid="_x0000_s4362" style="position:absolute;left:222;top:1278;width:1778;height:2429" coordorigin="22225,127000" coordsize="112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">
                    <v:oval id="Oval 4553" o:spid="_x0000_s4363" style="position:absolute;left:22256;top:127000;width:52;height: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" filled="f" strokecolor="#903" strokeweight="1.5pt"/>
                    <v:line id="Line 13" o:spid="_x0000_s4364" style="position:absolute;visibility:visible;mso-wrap-style:square" from="22281,127050" to="22281,127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" strokecolor="#903" strokeweight="1.5pt"/>
                    <v:line id="Line 14" o:spid="_x0000_s4365" style="position:absolute;visibility:visible;mso-wrap-style:square" from="22241,127064" to="22321,127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" strokecolor="#903" strokeweight="1.5pt"/>
                    <v:shape id="Freeform 15" o:spid="_x0000_s4366" style="position:absolute;left:22225;top:127098;width:112;height:5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" path="m,54l54,r54,54e" filled="f" strokecolor="#903" strokeweight="1.5pt">
                      <v:path arrowok="t" o:connecttype="custom" o:connectlocs="0,55;56,0;112,55" o:connectangles="0,0,0"/>
                    </v:shape>
                  </v:group>
                  <v:rect id="Rectangle 4557" o:spid="_x0000_s4367" style="position:absolute;top:4953;width:285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lX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0yE5V8YAAADdAAAA&#10;DwAAAAAAAAAAAAAAAAAHAgAAZHJzL2Rvd25yZXYueG1sUEsFBgAAAAADAAMAtwAAAPoCAAAAAA==&#10;" filled="f" stroked="f">
                    <v:textbox inset="0,0,0,0">
                      <w:txbxContent>
                        <w:p w14:paraId="10A4D142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Driver</w:t>
                          </w:r>
                        </w:p>
                      </w:txbxContent>
                    </v:textbox>
                  </v:rect>
                  <v:rect id="Rectangle 4558" o:spid="_x0000_s4368" style="position:absolute;left:1047;top:8763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" strokecolor="#903" strokeweight="1.5pt"/>
                  <v:rect id="Rectangle 4559" o:spid="_x0000_s4369" style="position:absolute;left:1047;top:23050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" strokecolor="#903" strokeweight="1.5pt"/>
                  <v:line id="Line 21" o:spid="_x0000_s4370" style="position:absolute;visibility:visible;mso-wrap-style:square" from="8080,7000" to="8080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" strokeweight="1.5pt">
                    <v:stroke dashstyle="3 1"/>
                  </v:line>
                  <v:group id="Group 4561" o:spid="_x0000_s4371" style="position:absolute;left:5894;top:1349;width:4445;height:2889" coordorigin="5873,134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Q3vxwAAAN0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3heb2L4fROegDz8AAAA//8DAFBLAQItABQABgAIAAAAIQDb4fbL7gAAAIUBAAATAAAAAAAA&#10;AAAAAAAAAAAAAABbQ29udGVudF9UeXBlc10ueG1sUEsBAi0AFAAGAAgAAAAhAFr0LFu/AAAAFQEA&#10;AAsAAAAAAAAAAAAAAAAAHwEAAF9yZWxzLy5yZWxzUEsBAi0AFAAGAAgAAAAhADvZDe/HAAAA3QAA&#10;AA8AAAAAAAAAAAAAAAAABwIAAGRycy9kb3ducmV2LnhtbFBLBQYAAAAAAwADALcAAAD7AgAAAAA=&#10;">
                    <v:oval id="Oval 4562" o:spid="_x0000_s4372" style="position:absolute;left:5874;top:134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" fillcolor="#ffc" strokecolor="#1f1a17" strokeweight="1.5pt"/>
                    <v:line id="Line 23" o:spid="_x0000_s4373" style="position:absolute;visibility:visible;mso-wrap-style:square" from="5873,1349" to="5873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" strokecolor="#1f1a17" strokeweight="1.5pt"/>
                    <v:line id="Line 24" o:spid="_x0000_s4374" style="position:absolute;visibility:visible;mso-wrap-style:square" from="5873,1350" to="5874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" strokecolor="#1f1a17" strokeweight="1.5pt"/>
                  </v:group>
                  <v:group id="Group 4565" o:spid="_x0000_s4375" style="position:absolute;left:5894;top:1349;width:4445;height:2889" coordorigin="5873,134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">
                    <v:oval id="Oval 4566" o:spid="_x0000_s4376" style="position:absolute;left:5874;top:134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" fillcolor="#ffc" strokecolor="#1f1a17" strokeweight="1.5pt"/>
                    <v:line id="Line 27" o:spid="_x0000_s4377" style="position:absolute;visibility:visible;mso-wrap-style:square" from="5873,1349" to="5873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" strokecolor="#1f1a17" strokeweight="1.5pt"/>
                    <v:line id="Line 28" o:spid="_x0000_s4378" style="position:absolute;visibility:visible;mso-wrap-style:square" from="5873,1350" to="5874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" strokecolor="#1f1a17" strokeweight="1.5pt"/>
                  </v:group>
                  <v:rect id="Rectangle 4569" o:spid="_x0000_s4379" style="position:absolute;left:3834;top:4730;width:8147;height:4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sID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A57CA8YAAADdAAAA&#10;DwAAAAAAAAAAAAAAAAAHAgAAZHJzL2Rvd25yZXYueG1sUEsFBgAAAAADAAMAtwAAAPoCAAAAAA==&#10;" filled="f" stroked="f">
                    <v:textbox inset="0,0,0,0">
                      <w:txbxContent>
                        <w:p w14:paraId="1DFC81D5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ApproveApplication</w:t>
                          </w:r>
                        </w:p>
                        <w:p w14:paraId="7B0D8C56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cs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Page</w:t>
                          </w:r>
                        </w:p>
                      </w:txbxContent>
                    </v:textbox>
                  </v:rect>
                  <v:rect id="Rectangle 4570" o:spid="_x0000_s4380" style="position:absolute;left:7794;top:876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" strokecolor="#903" strokeweight="1.5pt"/>
                  <v:rect id="Rectangle 4571" o:spid="_x0000_s4381" style="position:absolute;left:7794;top:11763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" strokecolor="#903" strokeweight="1.5pt"/>
                  <v:rect id="Rectangle 4572" o:spid="_x0000_s4382" style="position:absolute;left:7794;top:2092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" strokecolor="#903" strokeweight="1.5pt"/>
                  <v:rect id="Rectangle 4573" o:spid="_x0000_s4383" style="position:absolute;left:7794;top:23082;width:524;height:5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" strokecolor="#903" strokeweight="1.5pt"/>
                  <v:rect id="Rectangle 4574" o:spid="_x0000_s4384" style="position:absolute;left:7794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" strokecolor="#903" strokeweight="1.5pt"/>
                  <v:rect id="Rectangle 4575" o:spid="_x0000_s4385" style="position:absolute;left:13127;top:4762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7b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wpe28YAAADdAAAA&#10;DwAAAAAAAAAAAAAAAAAHAgAAZHJzL2Rvd25yZXYueG1sUEsFBgAAAAADAAMAtwAAAPoCAAAAAA==&#10;" filled="f" stroked="f">
                    <v:textbox inset="0,0,0,0">
                      <w:txbxContent>
                        <w:p w14:paraId="366FB463" w14:textId="77777777" w:rsidR="0076318C" w:rsidRDefault="0076318C"/>
                      </w:txbxContent>
                    </v:textbox>
                  </v:rect>
                  <v:line id="Line 38" o:spid="_x0000_s4386" style="position:absolute;visibility:visible;mso-wrap-style:square" from="18224,5889" to="18224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" strokeweight="1.5pt">
                    <v:stroke dashstyle="3 1"/>
                  </v:line>
                  <v:group id="Group 4577" o:spid="_x0000_s4387" style="position:absolute;left:16748;width:2952;height:3111" coordorigin="1674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">
                    <v:oval id="Oval 4578" o:spid="_x0000_s4388" style="position:absolute;left:1674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" fillcolor="#ffc" strokecolor="#1f1a17" strokeweight="1.5pt"/>
                    <v:line id="Line 40" o:spid="_x0000_s4389" style="position:absolute;flip:x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" strokecolor="#1f1a17" strokeweight="1.5pt"/>
                    <v:line id="Line 41" o:spid="_x0000_s4390" style="position:absolute;flip:x y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" strokecolor="#1f1a17" strokeweight="1.5pt"/>
                  </v:group>
                  <v:group id="Group 4581" o:spid="_x0000_s4391" style="position:absolute;left:16748;width:2952;height:3111" coordorigin="1674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">
                    <v:oval id="Oval 4582" o:spid="_x0000_s4392" style="position:absolute;left:1674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" fillcolor="#ffc" strokecolor="#1f1a17" strokeweight="1.5pt"/>
                    <v:line id="Line 44" o:spid="_x0000_s4393" style="position:absolute;flip:x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" strokecolor="#1f1a17" strokeweight="1.5pt"/>
                    <v:line id="Line 45" o:spid="_x0000_s4394" style="position:absolute;flip:x y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" strokecolor="#1f1a17" strokeweight="1.5pt"/>
                  </v:group>
                  <v:rect id="Rectangle 4585" o:spid="_x0000_s4395" style="position:absolute;left:14533;top:4159;width:7665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y78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DLfLvzHAAAA3QAA&#10;AA8AAAAAAAAAAAAAAAAABwIAAGRycy9kb3ducmV2LnhtbFBLBQYAAAAAAwADALcAAAD7AgAAAAA=&#10;" filled="f" stroked="f">
                    <v:textbox inset="0,0,0,0">
                      <w:txbxContent>
                        <w:p w14:paraId="51CDB5C7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ApproveApplication</w:t>
                          </w:r>
                        </w:p>
                        <w:p w14:paraId="5BC37AEB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cs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rect id="Rectangle 4586" o:spid="_x0000_s4396" style="position:absolute;left:17922;top:11763;width:524;height:10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" strokecolor="#903" strokeweight="1.5pt"/>
                  <v:rect id="Rectangle 4587" o:spid="_x0000_s4397" style="position:absolute;left:17922;top:27193;width:524;height:16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" strokecolor="#903" strokeweight="1.5pt"/>
                  <v:rect id="Rectangle 4588" o:spid="_x0000_s4398" style="position:absolute;left:17922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" strokecolor="#903" strokeweight="1.5pt"/>
                  <v:rect id="Rectangle 4589" o:spid="_x0000_s4399" style="position:absolute;left:24778;top:4889;width:479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iT5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s5Ik+cYAAADdAAAA&#10;DwAAAAAAAAAAAAAAAAAHAgAAZHJzL2Rvd25yZXYueG1sUEsFBgAAAAADAAMAtwAAAPoCAAAAAA==&#10;" filled="f" stroked="f">
                    <v:textbox inset="0,0,0,0">
                      <w:txbxContent>
                        <w:p w14:paraId="754F6B39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WebService</w:t>
                          </w:r>
                        </w:p>
                      </w:txbxContent>
                    </v:textbox>
                  </v:rect>
                  <v:line id="Line 54" o:spid="_x0000_s4400" style="position:absolute;visibility:visible;mso-wrap-style:square" from="26939,6016" to="26939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" strokeweight="1.5pt">
                    <v:stroke dashstyle="3 1"/>
                  </v:line>
                  <v:group id="Group 4600" o:spid="_x0000_s4401" style="position:absolute;left:25828;top:174;width:1778;height:2445" coordorigin="25828,17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yyowwAAAN0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pEYX94E56AXD4BAAD//wMAUEsBAi0AFAAGAAgAAAAhANvh9svuAAAAhQEAABMAAAAAAAAAAAAA&#10;AAAAAAAAAFtDb250ZW50X1R5cGVzXS54bWxQSwECLQAUAAYACAAAACEAWvQsW78AAAAVAQAACwAA&#10;AAAAAAAAAAAAAAAfAQAAX3JlbHMvLnJlbHNQSwECLQAUAAYACAAAACEAUm8sqMMAAADdAAAADwAA&#10;AAAAAAAAAAAAAAAHAgAAZHJzL2Rvd25yZXYueG1sUEsFBgAAAAADAAMAtwAAAPcCAAAAAA==&#10;">
                    <v:oval id="Oval 4601" o:spid="_x0000_s4402" style="position:absolute;left:25828;top:17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" filled="f" strokecolor="#903" strokeweight="1.5pt"/>
                    <v:line id="Line 56" o:spid="_x0000_s4403" style="position:absolute;visibility:visible;mso-wrap-style:square" from="25829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" strokecolor="#903" strokeweight="1.5pt"/>
                    <v:line id="Line 57" o:spid="_x0000_s4404" style="position:absolute;visibility:visible;mso-wrap-style:square" from="25828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" strokecolor="#903" strokeweight="1.5pt"/>
                    <v:shape id="Freeform 58" o:spid="_x0000_s4405" style="position:absolute;left:25828;top:17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" path="m,54l54,r54,54e" filled="f" strokecolor="#903" strokeweight="1.5pt">
                      <v:path arrowok="t" o:connecttype="custom" o:connectlocs="0,56;56,0;112,56" o:connectangles="0,0,0"/>
                    </v:shape>
                  </v:group>
                  <v:group id="Group 76" o:spid="_x0000_s4406" style="position:absolute;left:25828;top:174;width:1778;height:2445" coordorigin="25828,17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  <v:oval id="Oval 77" o:spid="_x0000_s4407" style="position:absolute;left:25828;top:17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" filled="f" strokecolor="#903" strokeweight="1.5pt"/>
                    <v:line id="Line 61" o:spid="_x0000_s4408" style="position:absolute;visibility:visible;mso-wrap-style:square" from="25829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" strokecolor="#903" strokeweight="1.5pt"/>
                    <v:line id="Line 62" o:spid="_x0000_s4409" style="position:absolute;visibility:visible;mso-wrap-style:square" from="25828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" strokecolor="#903" strokeweight="1.5pt"/>
                    <v:shape id="Freeform 63" o:spid="_x0000_s4410" style="position:absolute;left:25828;top:17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" path="m,54l54,r54,54e" filled="f" strokecolor="#903" strokeweight="1.5pt">
                      <v:path arrowok="t" o:connecttype="custom" o:connectlocs="0,56;56,0;112,56" o:connectangles="0,0,0"/>
                    </v:shape>
                  </v:group>
                  <v:rect id="Rectangle 84" o:spid="_x0000_s4411" style="position:absolute;left:24778;top:4889;width:479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  <v:textbox inset="0,0,0,0">
                      <w:txbxContent>
                        <w:p w14:paraId="02D17275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WebService</w:t>
                          </w:r>
                        </w:p>
                      </w:txbxContent>
                    </v:textbox>
                  </v:rect>
                  <v:rect id="Rectangle 85" o:spid="_x0000_s4412" style="position:absolute;left:26638;top:16621;width:524;height:2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" strokecolor="#903" strokeweight="1.5pt"/>
                  <v:rect id="Rectangle 86" o:spid="_x0000_s4413" style="position:absolute;left:26638;top:33147;width:524;height:6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" strokecolor="#903" strokeweight="1.5pt"/>
                  <v:rect id="Rectangle 87" o:spid="_x0000_s4414" style="position:absolute;left:31207;top:4175;width:3848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  <v:textbox inset="0,0,0,0">
                      <w:txbxContent>
                        <w:p w14:paraId="382092A6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Line API</w:t>
                          </w:r>
                        </w:p>
                      </w:txbxContent>
                    </v:textbox>
                  </v:rect>
                  <v:line id="Line 70" o:spid="_x0000_s4415" style="position:absolute;visibility:visible;mso-wrap-style:square" from="33083,6334" to="33083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" strokeweight="1.5pt">
                    <v:stroke dashstyle="3 1"/>
                  </v:line>
                  <v:group id="Group 92" o:spid="_x0000_s4416" style="position:absolute;left:31972;top:495;width:1762;height:2429" coordorigin="31972,4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  <v:oval id="Oval 93" o:spid="_x0000_s4417" style="position:absolute;left:31972;top:492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" filled="f" strokecolor="#903" strokeweight="1.5pt"/>
                    <v:line id="Line 72" o:spid="_x0000_s4418" style="position:absolute;visibility:visible;mso-wrap-style:square" from="31972,492" to="31972,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" strokecolor="#903" strokeweight="1.5pt"/>
                    <v:line id="Line 73" o:spid="_x0000_s4419" style="position:absolute;visibility:visible;mso-wrap-style:square" from="31972,492" to="31973,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" strokecolor="#903" strokeweight="1.5pt"/>
                    <v:shape id="Freeform 74" o:spid="_x0000_s4420" style="position:absolute;left:31972;top:493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" path="m,54l54,r54,54e" filled="f" strokecolor="#903" strokeweight="1.5pt">
                      <v:path arrowok="t" o:connecttype="custom" o:connectlocs="0,55;55,0;111,55" o:connectangles="0,0,0"/>
                    </v:shape>
                  </v:group>
                  <v:group id="Group 99" o:spid="_x0000_s4421" style="position:absolute;left:31972;top:495;width:1762;height:2429" coordorigin="31972,4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  <v:oval id="Oval 100" o:spid="_x0000_s4422" style="position:absolute;left:31972;top:492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" filled="f" strokecolor="#903" strokeweight="1.5pt"/>
                    <v:line id="Line 77" o:spid="_x0000_s4423" style="position:absolute;visibility:visible;mso-wrap-style:square" from="31972,492" to="31972,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" strokecolor="#903" strokeweight="1.5pt"/>
                    <v:line id="Line 78" o:spid="_x0000_s4424" style="position:absolute;visibility:visible;mso-wrap-style:square" from="31972,492" to="31973,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" strokecolor="#903" strokeweight="1.5pt"/>
                    <v:shape id="Freeform 79" o:spid="_x0000_s4425" style="position:absolute;left:31972;top:493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" path="m,54l54,r54,54e" filled="f" strokecolor="#903" strokeweight="1.5pt">
                      <v:path arrowok="t" o:connecttype="custom" o:connectlocs="0,55;55,0;111,55" o:connectangles="0,0,0"/>
                    </v:shape>
                  </v:group>
                  <v:rect id="Rectangle 214" o:spid="_x0000_s4426" style="position:absolute;left:31207;top:4175;width:3848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  <v:textbox inset="0,0,0,0">
                      <w:txbxContent>
                        <w:p w14:paraId="54A6C139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Line API</w:t>
                          </w:r>
                        </w:p>
                      </w:txbxContent>
                    </v:textbox>
                  </v:rect>
                  <v:rect id="Rectangle 4812" o:spid="_x0000_s4427" style="position:absolute;left:32781;top:41624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" strokecolor="#903" strokeweight="1.5pt"/>
                  <v:rect id="Rectangle 4813" o:spid="_x0000_s4428" style="position:absolute;left:1047;top:8763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" strokecolor="#903" strokeweight="1.5pt"/>
                  <v:rect id="Rectangle 4814" o:spid="_x0000_s4429" style="position:absolute;left:1047;top:23050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" strokecolor="#903" strokeweight="1.5pt"/>
                  <v:rect id="Rectangle 4815" o:spid="_x0000_s4430" style="position:absolute;left:7794;top:876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" strokecolor="#903" strokeweight="1.5pt"/>
                  <v:rect id="Rectangle 4816" o:spid="_x0000_s4431" style="position:absolute;left:7794;top:23082;width:524;height:5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" strokecolor="#903" strokeweight="1.5pt"/>
                  <v:rect id="Rectangle 4817" o:spid="_x0000_s4432" style="position:absolute;left:17922;top:27193;width:524;height:16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" strokecolor="#903" strokeweight="1.5pt"/>
                  <v:rect id="Rectangle 4818" o:spid="_x0000_s4433" style="position:absolute;left:26638;top:33147;width:524;height:6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" strokecolor="#903" strokeweight="1.5pt"/>
                  <v:rect id="Rectangle 4819" o:spid="_x0000_s4434" style="position:absolute;left:32781;top:41624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" strokecolor="#903" strokeweight="1.5pt"/>
                  <v:line id="Line 90" o:spid="_x0000_s4435" style="position:absolute;visibility:visible;mso-wrap-style:square" from="1635,8747" to="7762,8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" strokecolor="#903" strokeweight="1.5pt"/>
                  <v:line id="Line 91" o:spid="_x0000_s4436" style="position:absolute;flip:x;visibility:visible;mso-wrap-style:square" from="7016,8747" to="7762,9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" strokecolor="#903" strokeweight="1.5pt"/>
                  <v:line id="Line 92" o:spid="_x0000_s4437" style="position:absolute;flip:x y;visibility:visible;mso-wrap-style:square" from="7016,8429" to="7762,8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" strokecolor="#903" strokeweight="1.5pt"/>
                  <v:rect id="Rectangle 4823" o:spid="_x0000_s4438" style="position:absolute;left:2825;top:7334;width:420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ae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f9L3i8CU9ATu4AAAD//wMAUEsBAi0AFAAGAAgAAAAhANvh9svuAAAAhQEAABMAAAAAAAAA&#10;AAAAAAAAAAAAAFtDb250ZW50X1R5cGVzXS54bWxQSwECLQAUAAYACAAAACEAWvQsW78AAAAVAQAA&#10;CwAAAAAAAAAAAAAAAAAfAQAAX3JlbHMvLnJlbHNQSwECLQAUAAYACAAAACEAr2y2nsYAAADdAAAA&#10;DwAAAAAAAAAAAAAAAAAHAgAAZHJzL2Rvd25yZXYueG1sUEsFBgAAAAADAAMAtwAAAPoCAAAAAA==&#10;" filled="f" stroked="f">
                    <v:textbox inset="0,0,0,0">
                      <w:txbxContent>
                        <w:p w14:paraId="1C4F8D2A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open page</w:t>
                          </w:r>
                        </w:p>
                      </w:txbxContent>
                    </v:textbox>
                  </v:rect>
                  <v:line id="Line 94" o:spid="_x0000_s4439" style="position:absolute;visibility:visible;mso-wrap-style:square" from="1635,23034" to="7762,23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" strokecolor="#903" strokeweight="1.5pt"/>
                  <v:line id="Line 95" o:spid="_x0000_s4440" style="position:absolute;flip:x;visibility:visible;mso-wrap-style:square" from="7016,23034" to="7762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" strokecolor="#903" strokeweight="1.5pt"/>
                  <v:line id="Line 96" o:spid="_x0000_s4441" style="position:absolute;flip:x y;visibility:visible;mso-wrap-style:square" from="7016,22733" to="7762,23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" strokecolor="#903" strokeweight="1.5pt"/>
                  <v:rect id="Rectangle 4827" o:spid="_x0000_s4442" style="position:absolute;left:2333;top:21701;width:5486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7Cd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Ir7A3i8CU9ATu4AAAD//wMAUEsBAi0AFAAGAAgAAAAhANvh9svuAAAAhQEAABMAAAAAAAAA&#10;AAAAAAAAAAAAAFtDb250ZW50X1R5cGVzXS54bWxQSwECLQAUAAYACAAAACEAWvQsW78AAAAVAQAA&#10;CwAAAAAAAAAAAAAAAAAfAQAAX3JlbHMvLnJlbHNQSwECLQAUAAYACAAAACEA0FewncYAAADdAAAA&#10;DwAAAAAAAAAAAAAAAAAHAgAAZHJzL2Rvd25yZXYueG1sUEsFBgAAAAADAAMAtwAAAPoCAAAAAA==&#10;" filled="f" stroked="f">
                    <v:textbox inset="0,0,0,0">
                      <w:txbxContent>
                        <w:p w14:paraId="32E7357D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select confirm</w:t>
                          </w:r>
                        </w:p>
                      </w:txbxContent>
                    </v:textbox>
                  </v:rect>
                  <v:line id="Line 98" o:spid="_x0000_s4443" style="position:absolute;visibility:visible;mso-wrap-style:square" from="8397,27178" to="17891,27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" strokecolor="#903" strokeweight="1.5pt"/>
                  <v:line id="Line 99" o:spid="_x0000_s4444" style="position:absolute;flip:x;visibility:visible;mso-wrap-style:square" from="17145,27178" to="17891,27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" strokecolor="#903" strokeweight="1.5pt"/>
                  <v:line id="Line 100" o:spid="_x0000_s4445" style="position:absolute;flip:x y;visibility:visible;mso-wrap-style:square" from="17145,26860" to="17891,27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" strokecolor="#903" strokeweight="1.5pt"/>
                  <v:rect id="Rectangle 4831" o:spid="_x0000_s4446" style="position:absolute;left:10968;top:25765;width:4858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xuv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DMeDuDxJjwBObsDAAD//wMAUEsBAi0AFAAGAAgAAAAhANvh9svuAAAAhQEAABMAAAAAAAAA&#10;AAAAAAAAAAAAAFtDb250ZW50X1R5cGVzXS54bWxQSwECLQAUAAYACAAAACEAWvQsW78AAAAVAQAA&#10;CwAAAAAAAAAAAAAAAAAfAQAAX3JlbHMvLnJlbHNQSwECLQAUAAYACAAAACEAtSsbr8YAAADdAAAA&#10;DwAAAAAAAAAAAAAAAAAHAgAAZHJzL2Rvd25yZXYueG1sUEsFBgAAAAADAAMAtwAAAPoCAAAAAA==&#10;" filled="f" stroked="f">
                    <v:textbox inset="0,0,0,0">
                      <w:txbxContent>
                        <w:p w14:paraId="6AFBBCD9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cs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doConfirm()</w:t>
                          </w:r>
                        </w:p>
                      </w:txbxContent>
                    </v:textbox>
                  </v:rect>
                  <v:line id="Line 102" o:spid="_x0000_s4447" style="position:absolute;visibility:visible;mso-wrap-style:square" from="18542,29321" to="21621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" strokecolor="#903" strokeweight="1.5pt"/>
                  <v:line id="Line 103" o:spid="_x0000_s4448" style="position:absolute;visibility:visible;mso-wrap-style:square" from="21621,29321" to="21621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" strokecolor="#903" strokeweight="1.5pt"/>
                  <v:line id="Line 104" o:spid="_x0000_s4449" style="position:absolute;flip:x;visibility:visible;mso-wrap-style:square" from="18557,29940" to="21621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" strokecolor="#903" strokeweight="1.5pt"/>
                  <v:line id="Line 105" o:spid="_x0000_s4450" style="position:absolute;visibility:visible;mso-wrap-style:square" from="18557,29940" to="19304,30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" strokecolor="#903" strokeweight="1.5pt"/>
                  <v:line id="Line 106" o:spid="_x0000_s4451" style="position:absolute;flip:y;visibility:visible;mso-wrap-style:square" from="18557,29638" to="19304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" strokecolor="#903" strokeweight="1.5pt"/>
                  <v:rect id="Rectangle 4837" o:spid="_x0000_s4452" style="position:absolute;left:19365;top:27400;width:9785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ZA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7i0Rieb8ITkPMHAAAA//8DAFBLAQItABQABgAIAAAAIQDb4fbL7gAAAIUBAAATAAAAAAAA&#10;AAAAAAAAAAAAAABbQ29udGVudF9UeXBlc10ueG1sUEsBAi0AFAAGAAgAAAAhAFr0LFu/AAAAFQEA&#10;AAsAAAAAAAAAAAAAAAAAHwEAAF9yZWxzLy5yZWxzUEsBAi0AFAAGAAgAAAAhAFWOJkDHAAAA3QAA&#10;AA8AAAAAAAAAAAAAAAAABwIAAGRycy9kb3ducmV2LnhtbFBLBQYAAAAAAwADALcAAAD7AgAAAAA=&#10;" filled="f" stroked="f">
                    <v:textbox inset="0,0,0,0">
                      <w:txbxContent>
                        <w:p w14:paraId="5688B2C3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EditApproveApplication()</w:t>
                          </w:r>
                        </w:p>
                      </w:txbxContent>
                    </v:textbox>
                  </v:rect>
                  <v:line id="Line 108" o:spid="_x0000_s4453" style="position:absolute;visibility:visible;mso-wrap-style:square" from="18526,33162" to="26606,33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" strokecolor="#903" strokeweight="1.5pt"/>
                  <v:line id="Line 109" o:spid="_x0000_s4454" style="position:absolute;flip:x;visibility:visible;mso-wrap-style:square" from="25876,33162" to="26606,33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" strokecolor="#903" strokeweight="1.5pt"/>
                  <v:line id="Line 110" o:spid="_x0000_s4455" style="position:absolute;flip:x y;visibility:visible;mso-wrap-style:square" from="25876,32845" to="26606,33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" strokecolor="#903" strokeweight="1.5pt"/>
                  <v:rect id="Rectangle 4841" o:spid="_x0000_s4456" style="position:absolute;left:18508;top:31749;width:8998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WjS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DtLWjSxQAAAN0AAAAP&#10;AAAAAAAAAAAAAAAAAAcCAABkcnMvZG93bnJldi54bWxQSwUGAAAAAAMAAwC3AAAA+QIAAAAA&#10;" filled="f" stroked="f">
                    <v:textbox inset="0,0,0,0">
                      <w:txbxContent>
                        <w:p w14:paraId="553ECC43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Update EditApplication</w:t>
                          </w:r>
                        </w:p>
                      </w:txbxContent>
                    </v:textbox>
                  </v:rect>
                  <v:line id="Line 112" o:spid="_x0000_s4457" style="position:absolute;flip:x;visibility:visible;mso-wrap-style:square" from="18542,37719" to="26606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" strokecolor="#903" strokeweight="1.5pt">
                    <v:stroke dashstyle="3 1"/>
                  </v:line>
                  <v:line id="Line 113" o:spid="_x0000_s4458" style="position:absolute;visibility:visible;mso-wrap-style:square" from="18542,37719" to="19288,38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" strokecolor="#903" strokeweight="1.5pt"/>
                  <v:line id="Line 114" o:spid="_x0000_s4459" style="position:absolute;flip:y;visibility:visible;mso-wrap-style:square" from="18542,37417" to="19288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" strokecolor="#903" strokeweight="1.5pt"/>
                  <v:rect id="Rectangle 4845" o:spid="_x0000_s4460" style="position:absolute;left:19889;top:36385;width:6229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m7R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vHwEx5vwhOQszsAAAD//wMAUEsBAi0AFAAGAAgAAAAhANvh9svuAAAAhQEAABMAAAAAAAAA&#10;AAAAAAAAAAAAAFtDb250ZW50X1R5cGVzXS54bWxQSwECLQAUAAYACAAAACEAWvQsW78AAAAVAQAA&#10;CwAAAAAAAAAAAAAAAAAfAQAAX3JlbHMvLnJlbHNQSwECLQAUAAYACAAAACEAkhZu0cYAAADdAAAA&#10;DwAAAAAAAAAAAAAAAAAHAgAAZHJzL2Rvd25yZXYueG1sUEsFBgAAAAADAAMAtwAAAPoCAAAAAA==&#10;" filled="f" stroked="f">
                    <v:textbox inset="0,0,0,0">
                      <w:txbxContent>
                        <w:p w14:paraId="652F15FB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return true/false</w:t>
                          </w:r>
                        </w:p>
                      </w:txbxContent>
                    </v:textbox>
                  </v:rect>
                  <v:line id="Line 116" o:spid="_x0000_s4461" style="position:absolute;visibility:visible;mso-wrap-style:square" from="18526,41592" to="32750,41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" strokecolor="#903" strokeweight="1.5pt"/>
                  <v:line id="Line 117" o:spid="_x0000_s4462" style="position:absolute;flip:x;visibility:visible;mso-wrap-style:square" from="32019,41592" to="32750,4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" strokecolor="#903" strokeweight="1.5pt"/>
                  <v:line id="Line 118" o:spid="_x0000_s4463" style="position:absolute;flip:x y;visibility:visible;mso-wrap-style:square" from="32019,41290" to="32750,41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" strokecolor="#903" strokeweight="1.5pt"/>
                  <v:rect id="Rectangle 4849" o:spid="_x0000_s4464" style="position:absolute;left:20492;top:40274;width:6725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2TU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ATW2TUxQAAAN0AAAAP&#10;AAAAAAAAAAAAAAAAAAcCAABkcnMvZG93bnJldi54bWxQSwUGAAAAAAMAAwC3AAAA+QIAAAAA&#10;" filled="f" stroked="f">
                    <v:textbox inset="0,0,0,0">
                      <w:txbxContent>
                        <w:p w14:paraId="5A6B30BF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Display ChatLine</w:t>
                          </w:r>
                        </w:p>
                      </w:txbxContent>
                    </v:textbox>
                  </v:rect>
                  <v:rect id="Rectangle 5095" o:spid="_x0000_s4465" style="position:absolute;left:7794;top:11763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" strokecolor="#903" strokeweight="1.5pt"/>
                  <v:line id="Line 121" o:spid="_x0000_s4466" style="position:absolute;visibility:visible;mso-wrap-style:square" from="8397,11779" to="17891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" strokecolor="#903" strokeweight="1.5pt"/>
                  <v:line id="Line 122" o:spid="_x0000_s4467" style="position:absolute;flip:x;visibility:visible;mso-wrap-style:square" from="17145,11779" to="17891,12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" strokecolor="#903" strokeweight="1.5pt"/>
                  <v:line id="Line 123" o:spid="_x0000_s4468" style="position:absolute;flip:x y;visibility:visible;mso-wrap-style:square" from="17145,11461" to="17891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" strokecolor="#903" strokeweight="1.5pt"/>
                  <v:rect id="Rectangle 966" o:spid="_x0000_s4469" style="position:absolute;left:10555;top:10366;width:573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  <v:textbox inset="0,0,0,0">
                      <w:txbxContent>
                        <w:p w14:paraId="5D3A052C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get application</w:t>
                          </w:r>
                        </w:p>
                      </w:txbxContent>
                    </v:textbox>
                  </v:rect>
                  <v:rect id="Rectangle 967" o:spid="_x0000_s4470" style="position:absolute;left:17922;top:11763;width:524;height:10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" strokecolor="#903" strokeweight="1.5pt"/>
                  <v:line id="Line 126" o:spid="_x0000_s4471" style="position:absolute;visibility:visible;mso-wrap-style:square" from="18526,16589" to="26606,16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" strokecolor="#903" strokeweight="1.5pt"/>
                  <v:line id="Line 127" o:spid="_x0000_s4472" style="position:absolute;flip:x;visibility:visible;mso-wrap-style:square" from="25876,16589" to="26606,16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" strokecolor="#903" strokeweight="1.5pt"/>
                  <v:line id="Line 128" o:spid="_x0000_s4473" style="position:absolute;flip:x y;visibility:visible;mso-wrap-style:square" from="25876,16287" to="26606,16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" strokecolor="#903" strokeweight="1.5pt"/>
                  <v:rect id="Rectangle 971" o:spid="_x0000_s4474" style="position:absolute;left:19603;top:15176;width:6579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  <v:textbox inset="0,0,0,0">
                      <w:txbxContent>
                        <w:p w14:paraId="15E55782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queryApplication</w:t>
                          </w:r>
                        </w:p>
                      </w:txbxContent>
                    </v:textbox>
                  </v:rect>
                  <v:rect id="Rectangle 972" o:spid="_x0000_s4475" style="position:absolute;left:26638;top:16621;width:524;height:2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" strokecolor="#903" strokeweight="1.5pt"/>
                  <v:line id="Line 131" o:spid="_x0000_s4476" style="position:absolute;visibility:visible;mso-wrap-style:square" from="18542,13922" to="21621,13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" strokecolor="#903" strokeweight="1.5pt"/>
                  <v:line id="Line 132" o:spid="_x0000_s4477" style="position:absolute;visibility:visible;mso-wrap-style:square" from="21621,13922" to="21621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" strokecolor="#903" strokeweight="1.5pt"/>
                  <v:line id="Line 133" o:spid="_x0000_s4478" style="position:absolute;flip:x;visibility:visible;mso-wrap-style:square" from="18557,14541" to="21621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" strokecolor="#903" strokeweight="1.5pt"/>
                  <v:line id="Line 134" o:spid="_x0000_s4479" style="position:absolute;visibility:visible;mso-wrap-style:square" from="18557,14541" to="19304,14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vJ4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bPJGH7PxCMglz8AAAD//wMAUEsBAi0AFAAGAAgAAAAhANvh9svuAAAAhQEAABMAAAAAAAAA&#10;AAAAAAAAAAAAAFtDb250ZW50X1R5cGVzXS54bWxQSwECLQAUAAYACAAAACEAWvQsW78AAAAVAQAA&#10;CwAAAAAAAAAAAAAAAAAfAQAAX3JlbHMvLnJlbHNQSwECLQAUAAYACAAAACEAo2byeMYAAADcAAAA&#10;DwAAAAAAAAAAAAAAAAAHAgAAZHJzL2Rvd25yZXYueG1sUEsFBgAAAAADAAMAtwAAAPoCAAAAAA==&#10;" strokecolor="#903" strokeweight="1.5pt"/>
                  <v:line id="Line 135" o:spid="_x0000_s4480" style="position:absolute;flip:y;visibility:visible;mso-wrap-style:square" from="18557,14239" to="19304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" strokecolor="#903" strokeweight="1.5pt"/>
                  <v:rect id="Rectangle 978" o:spid="_x0000_s4481" style="position:absolute;left:19397;top:12525;width:6083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  <v:textbox inset="0,0,0,0">
                      <w:txbxContent>
                        <w:p w14:paraId="1A5AC6A2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getapplication()</w:t>
                          </w:r>
                        </w:p>
                      </w:txbxContent>
                    </v:textbox>
                  </v:rect>
                  <v:line id="Line 137" o:spid="_x0000_s4482" style="position:absolute;flip:x;visibility:visible;mso-wrap-style:square" from="18542,18732" to="26606,18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" strokecolor="#903" strokeweight="1.5pt">
                    <v:stroke dashstyle="3 1"/>
                  </v:line>
                  <v:line id="Line 138" o:spid="_x0000_s4483" style="position:absolute;visibility:visible;mso-wrap-style:square" from="18542,18732" to="19288,19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" strokecolor="#903" strokeweight="1.5pt"/>
                  <v:line id="Line 139" o:spid="_x0000_s4484" style="position:absolute;flip:y;visibility:visible;mso-wrap-style:square" from="18542,18430" to="19288,18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" strokecolor="#903" strokeweight="1.5pt"/>
                  <v:rect id="Rectangle 982" o:spid="_x0000_s4485" style="position:absolute;left:20698;top:17319;width:4306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  <v:textbox inset="0,0,0,0">
                      <w:txbxContent>
                        <w:p w14:paraId="2782F55E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return data</w:t>
                          </w:r>
                        </w:p>
                      </w:txbxContent>
                    </v:textbox>
                  </v:rect>
                  <v:line id="Line 141" o:spid="_x0000_s4486" style="position:absolute;flip:x;visibility:visible;mso-wrap-style:square" from="8413,20891" to="17891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" strokecolor="#903" strokeweight="1.5pt"/>
                  <v:line id="Line 142" o:spid="_x0000_s4487" style="position:absolute;visibility:visible;mso-wrap-style:square" from="8413,20891" to="9144,21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" strokecolor="#903" strokeweight="1.5pt"/>
                  <v:line id="Line 143" o:spid="_x0000_s4488" style="position:absolute;flip:y;visibility:visible;mso-wrap-style:square" from="8413,20574" to="9144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" strokecolor="#903" strokeweight="1.5pt"/>
                  <v:rect id="Rectangle 1021" o:spid="_x0000_s4489" style="position:absolute;left:8793;top:19478;width:9640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  <v:textbox inset="0,0,0,0">
                      <w:txbxContent>
                        <w:p w14:paraId="660BD9AF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display application detail</w:t>
                          </w:r>
                        </w:p>
                      </w:txbxContent>
                    </v:textbox>
                  </v:rect>
                  <v:rect id="Rectangle 1022" o:spid="_x0000_s4490" style="position:absolute;left:7794;top:2092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" strokecolor="#903" strokeweight="1.5pt"/>
                  <v:line id="Line 146" o:spid="_x0000_s4491" style="position:absolute;flip:x;visibility:visible;mso-wrap-style:square" from="8413,44037" to="17891,44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" strokecolor="#903" strokeweight="1.5pt"/>
                  <v:line id="Line 147" o:spid="_x0000_s4492" style="position:absolute;visibility:visible;mso-wrap-style:square" from="8413,44037" to="9144,44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" strokecolor="#903" strokeweight="1.5pt"/>
                  <v:line id="Line 148" o:spid="_x0000_s4493" style="position:absolute;flip:y;visibility:visible;mso-wrap-style:square" from="8413,43719" to="9144,44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" strokecolor="#903" strokeweight="1.5pt"/>
                  <v:rect id="Rectangle 5506" o:spid="_x0000_s4494" style="position:absolute;left:8777;top:43021;width:9640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Uho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BHBUhoxQAAAN0AAAAP&#10;AAAAAAAAAAAAAAAAAAcCAABkcnMvZG93bnJldi54bWxQSwUGAAAAAAMAAwC3AAAA+QIAAAAA&#10;" filled="f" stroked="f">
                    <v:textbox inset="0,0,0,0">
                      <w:txbxContent>
                        <w:p w14:paraId="6FAAF3CD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display application detail</w:t>
                          </w:r>
                        </w:p>
                      </w:txbxContent>
                    </v:textbox>
                  </v:rect>
                  <v:rect id="Rectangle 5507" o:spid="_x0000_s4495" style="position:absolute;left:7794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" strokecolor="#903" strokeweight="1.5pt"/>
                  <v:rect id="Rectangle 5508" o:spid="_x0000_s4496" style="position:absolute;left:17922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" strokecolor="#903" strokeweight="1.5pt"/>
                </v:group>
              </w:pict>
            </mc:Fallback>
          </mc:AlternateContent>
        </w:r>
      </w:del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Approve application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5239"/>
      </w:tblGrid>
      <w:tr w:rsidR="00D40852" w14:paraId="2BB852C0" w14:textId="77777777" w:rsidTr="00535AE4">
        <w:tc>
          <w:tcPr>
            <w:tcW w:w="4111" w:type="dxa"/>
          </w:tcPr>
          <w:p w14:paraId="1AE73971" w14:textId="77777777" w:rsidR="0000214F" w:rsidRDefault="0000214F" w:rsidP="00D4085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8A56FCA" w14:textId="77777777" w:rsidR="0000214F" w:rsidRDefault="0000214F" w:rsidP="00D4085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76E57ED" w14:textId="33936564" w:rsidR="00D40852" w:rsidRPr="009F1F59" w:rsidRDefault="00D40852" w:rsidP="00D4085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F30156A" w14:textId="77777777" w:rsidR="00D40852" w:rsidRPr="009F1F59" w:rsidRDefault="00D40852" w:rsidP="00D40852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0A9AE17F" w14:textId="77777777" w:rsidR="00FA2D39" w:rsidRPr="001C2CC1" w:rsidRDefault="00FA2D39" w:rsidP="00FA2D39">
            <w:pPr>
              <w:jc w:val="thaiDistribute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1C2CC1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1C2CC1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1C2CC1">
              <w:rPr>
                <w:rFonts w:ascii="TH SarabunPSK" w:eastAsia="Times New Roman" w:hAnsi="TH SarabunPSK" w:cs="TH SarabunPSK"/>
                <w:sz w:val="24"/>
                <w:szCs w:val="24"/>
              </w:rPr>
              <w:t>Approve application</w:t>
            </w:r>
          </w:p>
          <w:p w14:paraId="72C97B9B" w14:textId="77777777" w:rsidR="00FA2D39" w:rsidRDefault="00FA2D39" w:rsidP="00FA2D3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2 </w:t>
            </w:r>
            <w: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ระบบรับค่าจากผู้ใช้งาน</w:t>
            </w:r>
          </w:p>
          <w:p w14:paraId="3697EB89" w14:textId="77777777" w:rsidR="00FA2D39" w:rsidRDefault="00FA2D39" w:rsidP="00FA2D3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3 </w:t>
            </w:r>
            <w: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ระบบค้นหาข้อมูลการสมัครขอขึ้นรถ</w:t>
            </w:r>
          </w:p>
          <w:p w14:paraId="490AAC15" w14:textId="5E7318C6" w:rsidR="004D43C7" w:rsidRPr="001C2CC1" w:rsidRDefault="004D43C7" w:rsidP="004D43C7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1C2CC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3.1 </w:t>
            </w:r>
            <w:r w:rsidRPr="001C2CC1"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 w:rsidR="00AD5B89" w:rsidRPr="001C2CC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ระบบค้นหาข้อมูลการสมัครในฐานข้อมูล</w:t>
            </w:r>
          </w:p>
          <w:p w14:paraId="43B08685" w14:textId="25B92690" w:rsidR="00FA2D39" w:rsidRPr="00BC2368" w:rsidRDefault="004D43C7" w:rsidP="004D43C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</w:t>
            </w:r>
            <w:r w:rsidR="00FA2D3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="00FA2D3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ระบบคืนค่าข้อมูลการสมัครขอขึ้นรถ</w:t>
            </w:r>
          </w:p>
          <w:p w14:paraId="009A5D50" w14:textId="77777777" w:rsidR="00AD5B89" w:rsidRPr="00287C21" w:rsidRDefault="00FA2D3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AD5B8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ระบบแสดงผลการค้นหา</w:t>
            </w:r>
          </w:p>
          <w:p w14:paraId="66256C90" w14:textId="59F00391" w:rsidR="00FA2D39" w:rsidRPr="009F1F59" w:rsidRDefault="00AD5B89" w:rsidP="00FA2D3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FA2D39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ผู้ใช้กดยืนยันการร้องขอขึ้นรถ</w:t>
            </w:r>
          </w:p>
          <w:p w14:paraId="7231DC7D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ระบบรับค่าสถานะกดยืนยัน</w:t>
            </w:r>
            <w:r w:rsidRPr="001C2CC1">
              <w:rPr>
                <w:rFonts w:ascii="TH SarabunPSK" w:eastAsia="Times New Roman" w:hAnsi="TH SarabunPSK" w:cs="TH SarabunPSK"/>
                <w:sz w:val="28"/>
                <w:cs/>
              </w:rPr>
              <w:t>การร้องขอขึ้นรถ</w:t>
            </w:r>
          </w:p>
          <w:p w14:paraId="7DE4AB21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ระบบแก้ไขข้อมูลการร้องขอขึ้นรถ</w:t>
            </w:r>
          </w:p>
          <w:p w14:paraId="48861DC7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ระบบแก้ไขสาถานะการร้องขอขึ้นรถ ในฐานข้อมูล</w:t>
            </w:r>
          </w:p>
          <w:p w14:paraId="5C3140D2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ระบบคืนค่าสถานะการแก้ไข</w:t>
            </w:r>
          </w:p>
          <w:p w14:paraId="689096D9" w14:textId="77777777" w:rsidR="00AD5B8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ระบบส่งผลการยืนยันการร้องขอขึ้นรถผ่าน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Line API</w:t>
            </w:r>
          </w:p>
          <w:p w14:paraId="0DF7E584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9 -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ระบบแสดงหน้าจอแสดงผลการยืนยัน</w:t>
            </w:r>
          </w:p>
          <w:p w14:paraId="3DE23EBD" w14:textId="47EAE3CF" w:rsidR="00D40852" w:rsidRPr="009F1F59" w:rsidRDefault="00D40852" w:rsidP="00FA2D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B8DBDE4" w14:textId="77777777" w:rsidR="00D40852" w:rsidRPr="009F1F59" w:rsidRDefault="00D40852" w:rsidP="00D4085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7C70C76A" w14:textId="463C60E3" w:rsidR="00D40852" w:rsidRDefault="00D40852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239" w:type="dxa"/>
          </w:tcPr>
          <w:p w14:paraId="0D9F1A15" w14:textId="190CA0BE" w:rsidR="00D40852" w:rsidRDefault="00D40852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35D6ABB" w14:textId="3D2CBA4D" w:rsidR="0076342E" w:rsidRDefault="0076342E" w:rsidP="006A2250">
      <w:pPr>
        <w:pStyle w:val="Caption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77F3F19D" w14:textId="6489057A" w:rsidR="006A2250" w:rsidRDefault="006A2250" w:rsidP="006A2250"/>
    <w:p w14:paraId="77A3F375" w14:textId="5A276F10" w:rsidR="006A2250" w:rsidRPr="006A2250" w:rsidRDefault="000B49B3" w:rsidP="00F606D8">
      <w:pPr>
        <w:jc w:val="center"/>
      </w:pPr>
      <w:r w:rsidRPr="000B49B3">
        <w:rPr>
          <w:rFonts w:cs="Cordia New" w:hint="cs"/>
          <w:noProof/>
          <w:cs/>
        </w:rPr>
        <w:lastRenderedPageBreak/>
        <w:drawing>
          <wp:inline distT="0" distB="0" distL="0" distR="0" wp14:anchorId="3E86D4A8" wp14:editId="7AEDD908">
            <wp:extent cx="4588933" cy="231986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92" b="19813"/>
                    <a:stretch/>
                  </pic:blipFill>
                  <pic:spPr bwMode="auto">
                    <a:xfrm>
                      <a:off x="0" y="0"/>
                      <a:ext cx="4588933" cy="231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91C23" w14:textId="7D0C9C12" w:rsidR="00AA1567" w:rsidRPr="003E79E7" w:rsidRDefault="00AA1567" w:rsidP="0076342E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83" w:name="_Toc11520172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Approve application</w:t>
      </w:r>
      <w:bookmarkEnd w:id="183"/>
    </w:p>
    <w:p w14:paraId="651A8A50" w14:textId="3D833EAB" w:rsidR="00EB486E" w:rsidRPr="009F1F59" w:rsidRDefault="00EB486E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50EBCA47" w14:textId="1E0CF0CB" w:rsidR="00EB486E" w:rsidRDefault="00EB486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17E54E0" w14:textId="168B159E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0C91068" w14:textId="6C8766F5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185A48A" w14:textId="1F060C64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6160C07" w14:textId="56D84F1E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360254A" w14:textId="5A83573B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BB659FB" w14:textId="1DA6F370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8D5CFE7" w14:textId="2D959DF2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5FD91C43" w14:textId="271E1DE5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96D8EB7" w14:textId="0B08E8FC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FDED19A" w14:textId="521BFAC7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16708B9F" w14:textId="76A918BE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12D0C77" w14:textId="77777777" w:rsidR="00EB486E" w:rsidRPr="009F1F59" w:rsidRDefault="00EB486E" w:rsidP="002B0E1F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6D66A726" w14:textId="77777777" w:rsidR="0076342E" w:rsidRDefault="0076342E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399B0A01" wp14:editId="6E97CF46">
            <wp:extent cx="2613600" cy="5654658"/>
            <wp:effectExtent l="0" t="0" r="0" b="3810"/>
            <wp:docPr id="227" name="Graphic 2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Graphic 227" descr="Graphical user interface, application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31A8" w14:textId="13F5DA14" w:rsidR="00AA1567" w:rsidRPr="003E79E7" w:rsidRDefault="00AA1567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84" w:name="_Toc115201721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66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List children in driver</w:t>
      </w:r>
      <w:bookmarkEnd w:id="184"/>
    </w:p>
    <w:p w14:paraId="1995E8CC" w14:textId="503B68C0" w:rsidR="006B05E7" w:rsidRPr="009F1F59" w:rsidRDefault="00EB486E" w:rsidP="00497D8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28"/>
          <w:cs/>
        </w:rPr>
        <w:br w:type="page"/>
      </w:r>
    </w:p>
    <w:p w14:paraId="758471D6" w14:textId="120D618D" w:rsidR="00EB486E" w:rsidRDefault="00EB486E" w:rsidP="00EB486E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9358A1" w:rsidRPr="009F1F59">
        <w:rPr>
          <w:rFonts w:ascii="TH SarabunPSK" w:hAnsi="TH SarabunPSK" w:cs="TH SarabunPSK"/>
          <w:b/>
          <w:bCs/>
          <w:sz w:val="32"/>
          <w:szCs w:val="32"/>
        </w:rPr>
        <w:t>List children in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07060" w14:paraId="0D513543" w14:textId="77777777" w:rsidTr="00C07060">
        <w:tc>
          <w:tcPr>
            <w:tcW w:w="4675" w:type="dxa"/>
          </w:tcPr>
          <w:p w14:paraId="19F275E6" w14:textId="77777777" w:rsidR="00085D6B" w:rsidRDefault="00085D6B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A0EB584" w14:textId="70D32041" w:rsidR="00085D6B" w:rsidRDefault="00085D6B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E894875" w14:textId="5EE62A7B" w:rsidR="00085D6B" w:rsidRPr="00085D6B" w:rsidRDefault="00085D6B" w:rsidP="00C07060">
            <w:pPr>
              <w:rPr>
                <w:rFonts w:ascii="TH SarabunPSK" w:hAnsi="TH SarabunPSK" w:cs="TH SarabunPSK"/>
                <w:b/>
                <w:bCs/>
                <w:sz w:val="14"/>
                <w:szCs w:val="14"/>
              </w:rPr>
            </w:pPr>
          </w:p>
          <w:p w14:paraId="79938C63" w14:textId="115644C0" w:rsidR="00C07060" w:rsidRPr="009F1F59" w:rsidRDefault="00C07060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C7D9ADE" w14:textId="77777777" w:rsidR="00C07060" w:rsidRPr="009F1F59" w:rsidRDefault="00C07060" w:rsidP="00C07060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69AAF583" w14:textId="23ADB19B" w:rsidR="00C07060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9835FF3" w14:textId="77777777" w:rsidR="00085D6B" w:rsidRPr="009F1F59" w:rsidRDefault="00085D6B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5E998BA3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ระบบรับค่ารายการนักเรียนทั้งหมดของผู้ใช้</w:t>
            </w:r>
          </w:p>
          <w:p w14:paraId="438EDF61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2055A6">
              <w:rPr>
                <w:rFonts w:ascii="TH SarabunPSK" w:eastAsia="Times New Roman" w:hAnsi="TH SarabunPSK" w:cs="TH SarabunPSK"/>
                <w:sz w:val="28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5B1C6D0B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ระบบค้นหาข้อมูลนักเรียนทั้งหมดของผู้ใช้ในฐานข้อมูล </w:t>
            </w:r>
          </w:p>
          <w:p w14:paraId="6C9032E8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ระบบคืนค่าข้อมูลนักเรียนทั้งหมดในฐานข้อมูล</w:t>
            </w:r>
          </w:p>
          <w:p w14:paraId="72FDEE68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12AFFD00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ระบบแสดงรายการนักเรียนทั้งหมดแก่ผู้ใช้ </w:t>
            </w:r>
          </w:p>
          <w:p w14:paraId="0489AE2A" w14:textId="77777777" w:rsidR="00C07060" w:rsidRPr="009F1F59" w:rsidRDefault="00C07060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0EB2779" w14:textId="77777777" w:rsidR="00C07060" w:rsidRPr="009F1F59" w:rsidRDefault="00C07060" w:rsidP="00C0706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3619FC02" w14:textId="77777777" w:rsidR="00C07060" w:rsidRDefault="00C07060" w:rsidP="00EB486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675" w:type="dxa"/>
          </w:tcPr>
          <w:p w14:paraId="1DE5A0A9" w14:textId="37AA50F1" w:rsidR="00C07060" w:rsidRDefault="00BB6A54" w:rsidP="00EB486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07060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29216" behindDoc="0" locked="0" layoutInCell="1" allowOverlap="1" wp14:anchorId="73DC7D21" wp14:editId="68A54838">
                      <wp:simplePos x="0" y="0"/>
                      <wp:positionH relativeFrom="column">
                        <wp:posOffset>-321156</wp:posOffset>
                      </wp:positionH>
                      <wp:positionV relativeFrom="paragraph">
                        <wp:posOffset>5080</wp:posOffset>
                      </wp:positionV>
                      <wp:extent cx="3573167" cy="3629024"/>
                      <wp:effectExtent l="0" t="0" r="8255" b="29210"/>
                      <wp:wrapNone/>
                      <wp:docPr id="6422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73167" cy="3629024"/>
                                <a:chOff x="0" y="0"/>
                                <a:chExt cx="5650491" cy="5738821"/>
                              </a:xfrm>
                            </wpg:grpSpPr>
                            <wps:wsp>
                              <wps:cNvPr id="6423" name="Rectangle 64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47320"/>
                                  <a:ext cx="581414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EDFF033" w14:textId="5EF174CC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24" name="Line 6"/>
                              <wps:cNvCnPr/>
                              <wps:spPr bwMode="auto">
                                <a:xfrm>
                                  <a:off x="266700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25" name="Group 64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450" y="11112"/>
                                  <a:ext cx="354013" cy="487363"/>
                                  <a:chOff x="44450" y="11112"/>
                                  <a:chExt cx="223" cy="307"/>
                                </a:xfrm>
                              </wpg:grpSpPr>
                              <wps:wsp>
                                <wps:cNvPr id="6426" name="Oval 64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513" y="11112"/>
                                    <a:ext cx="101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27" name="Line 8"/>
                                <wps:cNvCnPr/>
                                <wps:spPr bwMode="auto">
                                  <a:xfrm>
                                    <a:off x="44562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28" name="Line 9"/>
                                <wps:cNvCnPr/>
                                <wps:spPr bwMode="auto">
                                  <a:xfrm>
                                    <a:off x="44481" y="11239"/>
                                    <a:ext cx="16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29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450" y="11308"/>
                                    <a:ext cx="223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430" name="Group 64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450" y="11112"/>
                                  <a:ext cx="354013" cy="487363"/>
                                  <a:chOff x="44450" y="11112"/>
                                  <a:chExt cx="223" cy="307"/>
                                </a:xfrm>
                              </wpg:grpSpPr>
                              <wps:wsp>
                                <wps:cNvPr id="6431" name="Oval 64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513" y="11112"/>
                                    <a:ext cx="101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32" name="Line 13"/>
                                <wps:cNvCnPr/>
                                <wps:spPr bwMode="auto">
                                  <a:xfrm>
                                    <a:off x="44562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33" name="Line 14"/>
                                <wps:cNvCnPr/>
                                <wps:spPr bwMode="auto">
                                  <a:xfrm>
                                    <a:off x="44481" y="11239"/>
                                    <a:ext cx="16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34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450" y="11308"/>
                                    <a:ext cx="223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435" name="Rectangle 64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47320"/>
                                  <a:ext cx="581414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0E8D9F" w14:textId="701A8C93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36" name="Rectangle 64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6375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37" name="Rectangle 64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6375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38" name="Rectangle 64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0144" y="752083"/>
                                  <a:ext cx="14761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5BF656" w14:textId="458FD4C5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39" name="Line 21"/>
                              <wps:cNvCnPr/>
                              <wps:spPr bwMode="auto">
                                <a:xfrm>
                                  <a:off x="1738313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40" name="Group 64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6988" y="47625"/>
                                  <a:ext cx="887413" cy="577851"/>
                                  <a:chOff x="1296988" y="47625"/>
                                  <a:chExt cx="559" cy="364"/>
                                </a:xfrm>
                              </wpg:grpSpPr>
                              <wps:wsp>
                                <wps:cNvPr id="6441" name="Oval 64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97174" y="47625"/>
                                    <a:ext cx="373" cy="36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42" name="Line 23"/>
                                <wps:cNvCnPr/>
                                <wps:spPr bwMode="auto">
                                  <a:xfrm>
                                    <a:off x="1296988" y="47711"/>
                                    <a:ext cx="0" cy="19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43" name="Line 24"/>
                                <wps:cNvCnPr/>
                                <wps:spPr bwMode="auto">
                                  <a:xfrm>
                                    <a:off x="1296989" y="47807"/>
                                    <a:ext cx="18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444" name="Group 644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6988" y="47625"/>
                                  <a:ext cx="887413" cy="577851"/>
                                  <a:chOff x="1296988" y="47625"/>
                                  <a:chExt cx="559" cy="364"/>
                                </a:xfrm>
                              </wpg:grpSpPr>
                              <wps:wsp>
                                <wps:cNvPr id="6445" name="Oval 64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97174" y="47625"/>
                                    <a:ext cx="373" cy="36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46" name="Line 27"/>
                                <wps:cNvCnPr/>
                                <wps:spPr bwMode="auto">
                                  <a:xfrm>
                                    <a:off x="1296988" y="47711"/>
                                    <a:ext cx="0" cy="19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47" name="Line 28"/>
                                <wps:cNvCnPr/>
                                <wps:spPr bwMode="auto">
                                  <a:xfrm>
                                    <a:off x="1296989" y="47807"/>
                                    <a:ext cx="18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448" name="Rectangle 64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0144" y="752083"/>
                                  <a:ext cx="14761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061875" w14:textId="39E25CAA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49" name="Rectangle 64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0" name="Rectangle 64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2381253"/>
                                  <a:ext cx="106363" cy="3524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1" name="Rectangle 64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500222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2" name="Rectangle 64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3" name="Rectangle 64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2381253"/>
                                  <a:ext cx="106363" cy="3524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4" name="Rectangle 64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500222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5" name="Rectangle 64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75755" y="747320"/>
                                  <a:ext cx="18376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E52AD4" w14:textId="3C09AA18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56" name="Line 38"/>
                              <wps:cNvCnPr/>
                              <wps:spPr bwMode="auto">
                                <a:xfrm>
                                  <a:off x="3506789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57" name="Group 64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3102" y="0"/>
                                  <a:ext cx="592138" cy="620714"/>
                                  <a:chOff x="3213102" y="0"/>
                                  <a:chExt cx="373" cy="391"/>
                                </a:xfrm>
                              </wpg:grpSpPr>
                              <wps:wsp>
                                <wps:cNvPr id="6458" name="Oval 64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13102" y="30"/>
                                    <a:ext cx="373" cy="36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59" name="Line 40"/>
                                <wps:cNvCnPr/>
                                <wps:spPr bwMode="auto">
                                  <a:xfrm flipH="1">
                                    <a:off x="3213250" y="0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60" name="Line 41"/>
                                <wps:cNvCnPr/>
                                <wps:spPr bwMode="auto">
                                  <a:xfrm flipH="1" flipV="1">
                                    <a:off x="3213250" y="33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461" name="Group 64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3102" y="0"/>
                                  <a:ext cx="592138" cy="620714"/>
                                  <a:chOff x="3213102" y="0"/>
                                  <a:chExt cx="373" cy="391"/>
                                </a:xfrm>
                              </wpg:grpSpPr>
                              <wps:wsp>
                                <wps:cNvPr id="6462" name="Oval 64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13102" y="30"/>
                                    <a:ext cx="373" cy="36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63" name="Line 44"/>
                                <wps:cNvCnPr/>
                                <wps:spPr bwMode="auto">
                                  <a:xfrm flipH="1">
                                    <a:off x="3213250" y="0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64" name="Line 45"/>
                                <wps:cNvCnPr/>
                                <wps:spPr bwMode="auto">
                                  <a:xfrm flipH="1" flipV="1">
                                    <a:off x="3213250" y="33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465" name="Rectangle 64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75755" y="747320"/>
                                  <a:ext cx="18376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A8D730" w14:textId="59CF275F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66" name="Rectangle 64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2381253"/>
                                  <a:ext cx="107950" cy="190182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67" name="Rectangle 64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5002220"/>
                                  <a:ext cx="107950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68" name="Rectangle 64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2381253"/>
                                  <a:ext cx="107950" cy="190182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69" name="Rectangle 64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5002220"/>
                                  <a:ext cx="107950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70" name="Rectangle 64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7035" y="747320"/>
                                  <a:ext cx="1073456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5433E9" w14:textId="7B263A61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71" name="Line 53"/>
                              <wps:cNvCnPr/>
                              <wps:spPr bwMode="auto">
                                <a:xfrm>
                                  <a:off x="5078415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72" name="Group 647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857753" y="11112"/>
                                  <a:ext cx="352425" cy="487363"/>
                                  <a:chOff x="4857752" y="11112"/>
                                  <a:chExt cx="222" cy="307"/>
                                </a:xfrm>
                              </wpg:grpSpPr>
                              <wps:wsp>
                                <wps:cNvPr id="6473" name="Oval 64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57814" y="11112"/>
                                    <a:ext cx="102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74" name="Line 55"/>
                                <wps:cNvCnPr/>
                                <wps:spPr bwMode="auto">
                                  <a:xfrm>
                                    <a:off x="4857863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75" name="Line 56"/>
                                <wps:cNvCnPr/>
                                <wps:spPr bwMode="auto">
                                  <a:xfrm>
                                    <a:off x="4857783" y="11239"/>
                                    <a:ext cx="16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76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857752" y="11308"/>
                                    <a:ext cx="222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477" name="Group 64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857753" y="11112"/>
                                  <a:ext cx="352425" cy="487363"/>
                                  <a:chOff x="4857752" y="11112"/>
                                  <a:chExt cx="222" cy="307"/>
                                </a:xfrm>
                              </wpg:grpSpPr>
                              <wps:wsp>
                                <wps:cNvPr id="6478" name="Oval 64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57814" y="11112"/>
                                    <a:ext cx="102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79" name="Line 60"/>
                                <wps:cNvCnPr/>
                                <wps:spPr bwMode="auto">
                                  <a:xfrm>
                                    <a:off x="4857863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80" name="Line 61"/>
                                <wps:cNvCnPr/>
                                <wps:spPr bwMode="auto">
                                  <a:xfrm>
                                    <a:off x="4857783" y="11239"/>
                                    <a:ext cx="16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81" name="Freeform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857752" y="11308"/>
                                    <a:ext cx="222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482" name="Rectangle 64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7021" y="747320"/>
                                  <a:ext cx="1073456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586C00" w14:textId="049A9766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83" name="Rectangle 64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18090" y="3457580"/>
                                  <a:ext cx="107950" cy="4159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84" name="Rectangle 64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18090" y="3457580"/>
                                  <a:ext cx="107950" cy="4159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85" name="Line 67"/>
                              <wps:cNvCnPr/>
                              <wps:spPr bwMode="auto">
                                <a:xfrm>
                                  <a:off x="327025" y="1543052"/>
                                  <a:ext cx="134620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6" name="Line 68"/>
                              <wps:cNvCnPr/>
                              <wps:spPr bwMode="auto">
                                <a:xfrm flipH="1">
                                  <a:off x="1525588" y="1543052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7" name="Line 69"/>
                              <wps:cNvCnPr/>
                              <wps:spPr bwMode="auto">
                                <a:xfrm flipH="1" flipV="1">
                                  <a:off x="1525588" y="1481139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8" name="Rectangle 64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25344" y="1259817"/>
                                  <a:ext cx="854547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342D97" w14:textId="39AED6C8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89" name="Line 71"/>
                              <wps:cNvCnPr/>
                              <wps:spPr bwMode="auto">
                                <a:xfrm>
                                  <a:off x="1800226" y="2379666"/>
                                  <a:ext cx="164147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0" name="Line 72"/>
                              <wps:cNvCnPr/>
                              <wps:spPr bwMode="auto">
                                <a:xfrm flipH="1">
                                  <a:off x="3294064" y="2379666"/>
                                  <a:ext cx="147638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1" name="Line 73"/>
                              <wps:cNvCnPr/>
                              <wps:spPr bwMode="auto">
                                <a:xfrm flipH="1" flipV="1">
                                  <a:off x="3294064" y="2317753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2" name="Rectangle 64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82313" y="2094526"/>
                                  <a:ext cx="1105590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C5E1C9" w14:textId="544DD60D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getListChilren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93" name="Line 75"/>
                              <wps:cNvCnPr/>
                              <wps:spPr bwMode="auto">
                                <a:xfrm>
                                  <a:off x="3571877" y="2809879"/>
                                  <a:ext cx="614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4" name="Line 76"/>
                              <wps:cNvCnPr/>
                              <wps:spPr bwMode="auto">
                                <a:xfrm>
                                  <a:off x="4186240" y="2809879"/>
                                  <a:ext cx="0" cy="1222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5" name="Line 77"/>
                              <wps:cNvCnPr/>
                              <wps:spPr bwMode="auto">
                                <a:xfrm flipH="1">
                                  <a:off x="3576639" y="2932117"/>
                                  <a:ext cx="609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6" name="Line 78"/>
                              <wps:cNvCnPr/>
                              <wps:spPr bwMode="auto">
                                <a:xfrm>
                                  <a:off x="3576639" y="2932117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7" name="Line 79"/>
                              <wps:cNvCnPr/>
                              <wps:spPr bwMode="auto">
                                <a:xfrm flipV="1">
                                  <a:off x="3576639" y="2870204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8" name="Rectangle 64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09205" y="2500594"/>
                                  <a:ext cx="1145756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738D06" w14:textId="03728F60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getAllChilren()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99" name="Line 81"/>
                              <wps:cNvCnPr/>
                              <wps:spPr bwMode="auto">
                                <a:xfrm>
                                  <a:off x="3568702" y="3455993"/>
                                  <a:ext cx="144462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0" name="Line 82"/>
                              <wps:cNvCnPr/>
                              <wps:spPr bwMode="auto">
                                <a:xfrm flipH="1">
                                  <a:off x="4865690" y="3455993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1" name="Line 83"/>
                              <wps:cNvCnPr/>
                              <wps:spPr bwMode="auto">
                                <a:xfrm flipH="1" flipV="1">
                                  <a:off x="4865690" y="3395668"/>
                                  <a:ext cx="147638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2" name="Rectangle 65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52067" y="3171754"/>
                                  <a:ext cx="1226090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F5F114" w14:textId="5CF30BBF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queryAllChilren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03" name="Line 85"/>
                              <wps:cNvCnPr/>
                              <wps:spPr bwMode="auto">
                                <a:xfrm flipH="1">
                                  <a:off x="3571877" y="3886206"/>
                                  <a:ext cx="144145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4" name="Line 86"/>
                              <wps:cNvCnPr/>
                              <wps:spPr bwMode="auto">
                                <a:xfrm>
                                  <a:off x="3571877" y="3886206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5" name="Line 87"/>
                              <wps:cNvCnPr/>
                              <wps:spPr bwMode="auto">
                                <a:xfrm flipV="1">
                                  <a:off x="3571877" y="3825881"/>
                                  <a:ext cx="147638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6" name="Rectangle 65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1432" y="3601742"/>
                                  <a:ext cx="1296382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2E5433" w14:textId="73168F3A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return AllChilren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07" name="Line 89"/>
                              <wps:cNvCnPr/>
                              <wps:spPr bwMode="auto">
                                <a:xfrm flipH="1">
                                  <a:off x="1804988" y="5000633"/>
                                  <a:ext cx="16367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8" name="Line 90"/>
                              <wps:cNvCnPr/>
                              <wps:spPr bwMode="auto">
                                <a:xfrm>
                                  <a:off x="1804988" y="5000633"/>
                                  <a:ext cx="14605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9" name="Line 91"/>
                              <wps:cNvCnPr/>
                              <wps:spPr bwMode="auto">
                                <a:xfrm flipV="1">
                                  <a:off x="1804988" y="4940308"/>
                                  <a:ext cx="146050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10" name="Rectangle 65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96657" y="4715586"/>
                                  <a:ext cx="1416882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60EA63" w14:textId="4381930A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Display AllChilren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3DC7D21" id="_x0000_s4497" style="position:absolute;margin-left:-25.3pt;margin-top:.4pt;width:281.35pt;height:285.75pt;z-index:251529216" coordsize="56504,57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">
                      <v:rect id="Rectangle 6423" o:spid="_x0000_s4498" style="position:absolute;top:7473;width:581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EDFF033" w14:textId="5EF174CC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line id="Line 6" o:spid="_x0000_s4499" style="position:absolute;visibility:visible;mso-wrap-style:square" from="2667,11779" to="2667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" strokeweight="1.5pt">
                        <v:stroke dashstyle="3 1"/>
                      </v:line>
                      <v:group id="Group 6425" o:spid="_x0000_s4500" style="position:absolute;left:444;top:111;width:3540;height:4873" coordorigin="44450,11112" coordsize="223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">
                        <v:oval id="Oval 6426" o:spid="_x0000_s4501" style="position:absolute;left:44513;top:11112;width:101;height: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" filled="f" strokecolor="#903" strokeweight=".25pt"/>
                        <v:line id="Line 8" o:spid="_x0000_s4502" style="position:absolute;visibility:visible;mso-wrap-style:square" from="44562,11213" to="44562,11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" strokecolor="#903" strokeweight=".25pt"/>
                        <v:line id="Line 9" o:spid="_x0000_s4503" style="position:absolute;visibility:visible;mso-wrap-style:square" from="44481,11239" to="44642,1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" strokecolor="#903" strokeweight=".25pt"/>
                        <v:shape id="Freeform 10" o:spid="_x0000_s4504" style="position:absolute;left:44450;top:11308;width:223;height:11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" path="m,54l54,r54,54e" filled="f" strokecolor="#903" strokeweight=".25pt">
                          <v:path arrowok="t" o:connecttype="custom" o:connectlocs="0,111;112,0;223,111" o:connectangles="0,0,0"/>
                        </v:shape>
                      </v:group>
                      <v:group id="Group 6430" o:spid="_x0000_s4505" style="position:absolute;left:444;top:111;width:3540;height:4873" coordorigin="44450,11112" coordsize="223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">
                        <v:oval id="Oval 6431" o:spid="_x0000_s4506" style="position:absolute;left:44513;top:11112;width:101;height: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" filled="f" strokecolor="#903" strokeweight="1.5pt"/>
                        <v:line id="Line 13" o:spid="_x0000_s4507" style="position:absolute;visibility:visible;mso-wrap-style:square" from="44562,11213" to="44562,11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" strokecolor="#903" strokeweight="1.5pt"/>
                        <v:line id="Line 14" o:spid="_x0000_s4508" style="position:absolute;visibility:visible;mso-wrap-style:square" from="44481,11239" to="44642,1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" strokecolor="#903" strokeweight="1.5pt"/>
                        <v:shape id="Freeform 15" o:spid="_x0000_s4509" style="position:absolute;left:44450;top:11308;width:223;height:11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" path="m,54l54,r54,54e" filled="f" strokecolor="#903" strokeweight="1.5pt">
                          <v:path arrowok="t" o:connecttype="custom" o:connectlocs="0,111;112,0;223,111" o:connectangles="0,0,0"/>
                        </v:shape>
                      </v:group>
                      <v:rect id="Rectangle 6435" o:spid="_x0000_s4510" style="position:absolute;top:7473;width:581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00E8D9F" w14:textId="701A8C93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rect id="Rectangle 6436" o:spid="_x0000_s4511" style="position:absolute;left:2063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" strokecolor="#903" strokeweight="1.5pt"/>
                      <v:rect id="Rectangle 6437" o:spid="_x0000_s4512" style="position:absolute;left:2063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" strokecolor="#903" strokeweight="1.5pt"/>
                      <v:rect id="Rectangle 6438" o:spid="_x0000_s4513" style="position:absolute;left:10601;top:7520;width:14761;height:43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95BF656" w14:textId="458FD4C5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ListChildrenPage</w:t>
                              </w:r>
                            </w:p>
                          </w:txbxContent>
                        </v:textbox>
                      </v:rect>
                      <v:line id="Line 21" o:spid="_x0000_s4514" style="position:absolute;visibility:visible;mso-wrap-style:square" from="17383,11779" to="17383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" strokeweight="1.5pt">
                        <v:stroke dashstyle="3 1"/>
                      </v:line>
                      <v:group id="Group 6440" o:spid="_x0000_s4515" style="position:absolute;left:12969;top:476;width:8875;height:5778" coordorigin="12969,476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">
                        <v:oval id="Oval 6441" o:spid="_x0000_s4516" style="position:absolute;left:12971;top:476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" fillcolor="#ffc" strokecolor="#1f1a17" strokeweight=".04411mm"/>
                        <v:line id="Line 23" o:spid="_x0000_s4517" style="position:absolute;visibility:visible;mso-wrap-style:square" from="12969,477" to="12969,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" strokecolor="#1f1a17" strokeweight=".04411mm"/>
                        <v:line id="Line 24" o:spid="_x0000_s4518" style="position:absolute;visibility:visible;mso-wrap-style:square" from="12969,478" to="12971,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" strokecolor="#1f1a17" strokeweight=".04411mm"/>
                      </v:group>
                      <v:group id="Group 6444" o:spid="_x0000_s4519" style="position:absolute;left:12969;top:476;width:8875;height:5778" coordorigin="12969,476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">
                        <v:oval id="Oval 6445" o:spid="_x0000_s4520" style="position:absolute;left:12971;top:476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" fillcolor="#ffc" strokecolor="#1f1a17" strokeweight="1.5pt"/>
                        <v:line id="Line 27" o:spid="_x0000_s4521" style="position:absolute;visibility:visible;mso-wrap-style:square" from="12969,477" to="12969,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" strokecolor="#1f1a17" strokeweight="1.5pt"/>
                        <v:line id="Line 28" o:spid="_x0000_s4522" style="position:absolute;visibility:visible;mso-wrap-style:square" from="12969,478" to="12971,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" strokecolor="#1f1a17" strokeweight="1.5pt"/>
                      </v:group>
                      <v:rect id="Rectangle 6448" o:spid="_x0000_s4523" style="position:absolute;left:10601;top:7520;width:14761;height:43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48061875" w14:textId="39E25CAA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ListChildrenPage</w:t>
                              </w:r>
                            </w:p>
                          </w:txbxContent>
                        </v:textbox>
                      </v:rect>
                      <v:rect id="Rectangle 6449" o:spid="_x0000_s4524" style="position:absolute;left:16795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" strokecolor="#903" strokeweight="1.5pt"/>
                      <v:rect id="Rectangle 6450" o:spid="_x0000_s4525" style="position:absolute;left:16795;top:23812;width:1064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" strokecolor="#903" strokeweight="1.5pt"/>
                      <v:rect id="Rectangle 6451" o:spid="_x0000_s4526" style="position:absolute;left:16795;top:50022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" strokecolor="#903" strokeweight="1.5pt"/>
                      <v:rect id="Rectangle 6452" o:spid="_x0000_s4527" style="position:absolute;left:16795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" strokecolor="#903" strokeweight="1.5pt"/>
                      <v:rect id="Rectangle 6453" o:spid="_x0000_s4528" style="position:absolute;left:16795;top:23812;width:1064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" strokecolor="#903" strokeweight="1.5pt"/>
                      <v:rect id="Rectangle 6454" o:spid="_x0000_s4529" style="position:absolute;left:16795;top:50022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" strokecolor="#903" strokeweight="1.5pt"/>
                      <v:rect id="Rectangle 6455" o:spid="_x0000_s4530" style="position:absolute;left:26757;top:7473;width:18376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CE52AD4" w14:textId="3C09AA18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ListChildrenController</w:t>
                              </w:r>
                            </w:p>
                          </w:txbxContent>
                        </v:textbox>
                      </v:rect>
                      <v:line id="Line 38" o:spid="_x0000_s4531" style="position:absolute;visibility:visible;mso-wrap-style:square" from="35067,11779" to="35067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" strokeweight="1.5pt">
                        <v:stroke dashstyle="3 1"/>
                      </v:line>
                      <v:group id="Group 6457" o:spid="_x0000_s4532" style="position:absolute;left:32131;width:5921;height:6207" coordorigin="32131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">
                        <v:oval id="Oval 6458" o:spid="_x0000_s4533" style="position:absolute;left:32131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" fillcolor="#ffc" strokecolor="#1f1a17" strokeweight="0"/>
                        <v:line id="Line 40" o:spid="_x0000_s4534" style="position:absolute;flip:x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" strokecolor="#1f1a17" strokeweight="0"/>
                        <v:line id="Line 41" o:spid="_x0000_s4535" style="position:absolute;flip:x y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" strokecolor="#1f1a17" strokeweight="0"/>
                      </v:group>
                      <v:group id="Group 6461" o:spid="_x0000_s4536" style="position:absolute;left:32131;width:5921;height:6207" coordorigin="32131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YTaxgAAAN0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xPD3JjwBOf8FAAD//wMAUEsBAi0AFAAGAAgAAAAhANvh9svuAAAAhQEAABMAAAAAAAAA&#10;AAAAAAAAAAAAAFtDb250ZW50X1R5cGVzXS54bWxQSwECLQAUAAYACAAAACEAWvQsW78AAAAVAQAA&#10;CwAAAAAAAAAAAAAAAAAfAQAAX3JlbHMvLnJlbHNQSwECLQAUAAYACAAAACEA3ImE2sYAAADdAAAA&#10;DwAAAAAAAAAAAAAAAAAHAgAAZHJzL2Rvd25yZXYueG1sUEsFBgAAAAADAAMAtwAAAPoCAAAAAA==&#10;">
                        <v:oval id="Oval 6462" o:spid="_x0000_s4537" style="position:absolute;left:32131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" fillcolor="#ffc" strokecolor="#1f1a17" strokeweight="1.5pt"/>
                        <v:line id="Line 44" o:spid="_x0000_s4538" style="position:absolute;flip:x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" strokecolor="#1f1a17" strokeweight="1.5pt"/>
                        <v:line id="Line 45" o:spid="_x0000_s4539" style="position:absolute;flip:x y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" strokecolor="#1f1a17" strokeweight="1.5pt"/>
                      </v:group>
                      <v:rect id="Rectangle 6465" o:spid="_x0000_s4540" style="position:absolute;left:26757;top:7473;width:18376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EA8D730" w14:textId="59CF275F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ListChildrenController</w:t>
                              </w:r>
                            </w:p>
                          </w:txbxContent>
                        </v:textbox>
                      </v:rect>
                      <v:rect id="Rectangle 6466" o:spid="_x0000_s4541" style="position:absolute;left:34464;top:23812;width:1080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" strokecolor="#903" strokeweight="1.5pt"/>
                      <v:rect id="Rectangle 6467" o:spid="_x0000_s4542" style="position:absolute;left:34464;top:50022;width:1080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" strokecolor="#903" strokeweight="1.5pt"/>
                      <v:rect id="Rectangle 6468" o:spid="_x0000_s4543" style="position:absolute;left:34464;top:23812;width:1080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" strokecolor="#903" strokeweight="1.5pt"/>
                      <v:rect id="Rectangle 6469" o:spid="_x0000_s4544" style="position:absolute;left:34464;top:50022;width:1080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" strokecolor="#903" strokeweight="1.5pt"/>
                      <v:rect id="Rectangle 6470" o:spid="_x0000_s4545" style="position:absolute;left:45770;top:7473;width:1073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E5433E9" w14:textId="7B263A61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line id="Line 53" o:spid="_x0000_s4546" style="position:absolute;visibility:visible;mso-wrap-style:square" from="50784,11779" to="50784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" strokeweight="1.5pt">
                        <v:stroke dashstyle="3 1"/>
                      </v:line>
                      <v:group id="Group 6472" o:spid="_x0000_s4547" style="position:absolute;left:48577;top:111;width:3524;height:4873" coordorigin="48577,11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">
                        <v:oval id="Oval 6473" o:spid="_x0000_s4548" style="position:absolute;left:48578;top:11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" filled="f" strokecolor="#903" strokeweight=".25pt"/>
                        <v:line id="Line 55" o:spid="_x0000_s4549" style="position:absolute;visibility:visible;mso-wrap-style:square" from="48578,112" to="48578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" strokecolor="#903" strokeweight=".25pt"/>
                        <v:line id="Line 56" o:spid="_x0000_s4550" style="position:absolute;visibility:visible;mso-wrap-style:square" from="48577,112" to="48579,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" strokecolor="#903" strokeweight=".25pt"/>
                        <v:shape id="Freeform 57" o:spid="_x0000_s4551" style="position:absolute;left:48577;top:11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" path="m,54l54,r54,54e" filled="f" strokecolor="#903" strokeweight=".25pt">
                          <v:path arrowok="t" o:connecttype="custom" o:connectlocs="0,111;111,0;222,111" o:connectangles="0,0,0"/>
                        </v:shape>
                      </v:group>
                      <v:group id="Group 6477" o:spid="_x0000_s4552" style="position:absolute;left:48577;top:111;width:3524;height:4873" coordorigin="48577,11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">
                        <v:oval id="Oval 6478" o:spid="_x0000_s4553" style="position:absolute;left:48578;top:11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" filled="f" strokecolor="#903" strokeweight="1.5pt"/>
                        <v:line id="Line 60" o:spid="_x0000_s4554" style="position:absolute;visibility:visible;mso-wrap-style:square" from="48578,112" to="48578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" strokecolor="#903" strokeweight="1.5pt"/>
                        <v:line id="Line 61" o:spid="_x0000_s4555" style="position:absolute;visibility:visible;mso-wrap-style:square" from="48577,112" to="48579,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" strokecolor="#903" strokeweight="1.5pt"/>
                        <v:shape id="Freeform 62" o:spid="_x0000_s4556" style="position:absolute;left:48577;top:11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" path="m,54l54,r54,54e" filled="f" strokecolor="#903" strokeweight="1.5pt">
                          <v:path arrowok="t" o:connecttype="custom" o:connectlocs="0,111;111,0;222,111" o:connectangles="0,0,0"/>
                        </v:shape>
                      </v:group>
                      <v:rect id="Rectangle 6482" o:spid="_x0000_s4557" style="position:absolute;left:45770;top:7473;width:1073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F586C00" w14:textId="049A9766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rect id="Rectangle 6483" o:spid="_x0000_s4558" style="position:absolute;left:50180;top:34575;width:1080;height:4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" strokecolor="#903" strokeweight="1.5pt"/>
                      <v:rect id="Rectangle 6484" o:spid="_x0000_s4559" style="position:absolute;left:50180;top:34575;width:1080;height:4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" strokecolor="#903" strokeweight="1.5pt"/>
                      <v:line id="Line 67" o:spid="_x0000_s4560" style="position:absolute;visibility:visible;mso-wrap-style:square" from="3270,15430" to="16732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" strokecolor="#903" strokeweight="1.5pt"/>
                      <v:line id="Line 68" o:spid="_x0000_s4561" style="position:absolute;flip:x;visibility:visible;mso-wrap-style:square" from="15255,15430" to="16732,16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" strokecolor="#903" strokeweight="1.5pt"/>
                      <v:line id="Line 69" o:spid="_x0000_s4562" style="position:absolute;flip:x y;visibility:visible;mso-wrap-style:square" from="15255,14811" to="16732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" strokecolor="#903" strokeweight="1.5pt"/>
                      <v:rect id="Rectangle 6488" o:spid="_x0000_s4563" style="position:absolute;left:6253;top:12598;width:8545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E342D97" w14:textId="39AED6C8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1" o:spid="_x0000_s4564" style="position:absolute;visibility:visible;mso-wrap-style:square" from="18002,23796" to="34417,23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DqC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PoaT+DvTXwCcv4AAAD//wMAUEsBAi0AFAAGAAgAAAAhANvh9svuAAAAhQEAABMAAAAAAAAA&#10;AAAAAAAAAAAAAFtDb250ZW50X1R5cGVzXS54bWxQSwECLQAUAAYACAAAACEAWvQsW78AAAAVAQAA&#10;CwAAAAAAAAAAAAAAAAAfAQAAX3JlbHMvLnJlbHNQSwECLQAUAAYACAAAACEA4Eg6gsYAAADdAAAA&#10;DwAAAAAAAAAAAAAAAAAHAgAAZHJzL2Rvd25yZXYueG1sUEsFBgAAAAADAAMAtwAAAPoCAAAAAA==&#10;" strokecolor="#903" strokeweight="1.5pt"/>
                      <v:line id="Line 72" o:spid="_x0000_s4565" style="position:absolute;flip:x;visibility:visible;mso-wrap-style:square" from="32940,23796" to="34417,24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" strokecolor="#903" strokeweight="1.5pt"/>
                      <v:line id="Line 73" o:spid="_x0000_s4566" style="position:absolute;flip:x y;visibility:visible;mso-wrap-style:square" from="32940,23177" to="34417,23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" strokecolor="#903" strokeweight="1.5pt"/>
                      <v:rect id="Rectangle 6492" o:spid="_x0000_s4567" style="position:absolute;left:20823;top:20945;width:11056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2C5E1C9" w14:textId="544DD60D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getListChilren</w:t>
                              </w:r>
                            </w:p>
                          </w:txbxContent>
                        </v:textbox>
                      </v:rect>
                      <v:line id="Line 75" o:spid="_x0000_s4568" style="position:absolute;visibility:visible;mso-wrap-style:square" from="35718,28098" to="41862,28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u1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Wz6PoHnm/gE5PIBAAD//wMAUEsBAi0AFAAGAAgAAAAhANvh9svuAAAAhQEAABMAAAAAAAAA&#10;AAAAAAAAAAAAAFtDb250ZW50X1R5cGVzXS54bWxQSwECLQAUAAYACAAAACEAWvQsW78AAAAVAQAA&#10;CwAAAAAAAAAAAAAAAAAfAQAAX3JlbHMvLnJlbHNQSwECLQAUAAYACAAAACEABHmbtcYAAADdAAAA&#10;DwAAAAAAAAAAAAAAAAAHAgAAZHJzL2Rvd25yZXYueG1sUEsFBgAAAAADAAMAtwAAAPoCAAAAAA==&#10;" strokecolor="#903" strokeweight="1.5pt"/>
                      <v:line id="Line 76" o:spid="_x0000_s4569" style="position:absolute;visibility:visible;mso-wrap-style:square" from="41862,28098" to="41862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" strokecolor="#903" strokeweight="1.5pt"/>
                      <v:line id="Line 77" o:spid="_x0000_s4570" style="position:absolute;flip:x;visibility:visible;mso-wrap-style:square" from="35766,29321" to="41862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" strokecolor="#903" strokeweight="1.5pt"/>
                      <v:line id="Line 78" o:spid="_x0000_s4571" style="position:absolute;visibility:visible;mso-wrap-style:square" from="35766,29321" to="37242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" strokecolor="#903" strokeweight="1.5pt"/>
                      <v:line id="Line 79" o:spid="_x0000_s4572" style="position:absolute;flip:y;visibility:visible;mso-wrap-style:square" from="35766,28702" to="37242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tS2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UyfXl/g9iY+Abn8BQAA//8DAFBLAQItABQABgAIAAAAIQDb4fbL7gAAAIUBAAATAAAAAAAA&#10;AAAAAAAAAAAAAABbQ29udGVudF9UeXBlc10ueG1sUEsBAi0AFAAGAAgAAAAhAFr0LFu/AAAAFQEA&#10;AAsAAAAAAAAAAAAAAAAAHwEAAF9yZWxzLy5yZWxzUEsBAi0AFAAGAAgAAAAhADSe1LbHAAAA3QAA&#10;AA8AAAAAAAAAAAAAAAAABwIAAGRycy9kb3ducmV2LnhtbFBLBQYAAAAAAwADALcAAAD7AgAAAAA=&#10;" strokecolor="#903" strokeweight="1.5pt"/>
                      <v:rect id="Rectangle 6498" o:spid="_x0000_s4573" style="position:absolute;left:38092;top:25005;width:11457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C738D06" w14:textId="03728F60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getAllChilren()</w:t>
                              </w:r>
                            </w:p>
                          </w:txbxContent>
                        </v:textbox>
                      </v:rect>
                      <v:line id="Line 81" o:spid="_x0000_s4574" style="position:absolute;visibility:visible;mso-wrap-style:square" from="35687,34559" to="50133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" strokecolor="#903" strokeweight="1.5pt"/>
                      <v:line id="Line 82" o:spid="_x0000_s4575" style="position:absolute;flip:x;visibility:visible;mso-wrap-style:square" from="48656,34559" to="50133,35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" strokecolor="#903" strokeweight="1.5pt"/>
                      <v:line id="Line 83" o:spid="_x0000_s4576" style="position:absolute;flip:x y;visibility:visible;mso-wrap-style:square" from="48656,33956" to="50133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" strokecolor="#903" strokeweight="1.5pt"/>
                      <v:rect id="Rectangle 6502" o:spid="_x0000_s4577" style="position:absolute;left:37520;top:31717;width:12261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7F5F114" w14:textId="5CF30BBF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queryAllChilren</w:t>
                              </w:r>
                            </w:p>
                          </w:txbxContent>
                        </v:textbox>
                      </v:rect>
                      <v:line id="Line 85" o:spid="_x0000_s4578" style="position:absolute;flip:x;visibility:visible;mso-wrap-style:square" from="35718,38862" to="50133,3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" strokecolor="#903" strokeweight="1.5pt">
                        <v:stroke dashstyle="3 1"/>
                      </v:line>
                      <v:line id="Line 86" o:spid="_x0000_s4579" style="position:absolute;visibility:visible;mso-wrap-style:square" from="35718,38862" to="37195,39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" strokecolor="#903" strokeweight="1.5pt"/>
                      <v:line id="Line 87" o:spid="_x0000_s4580" style="position:absolute;flip:y;visibility:visible;mso-wrap-style:square" from="35718,38258" to="37195,3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" strokecolor="#903" strokeweight="1.5pt"/>
                      <v:rect id="Rectangle 6506" o:spid="_x0000_s4581" style="position:absolute;left:37314;top:36017;width:12964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12E5433" w14:textId="73168F3A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return AllChilren</w:t>
                              </w:r>
                            </w:p>
                          </w:txbxContent>
                        </v:textbox>
                      </v:rect>
                      <v:line id="Line 89" o:spid="_x0000_s4582" style="position:absolute;flip:x;visibility:visible;mso-wrap-style:square" from="18049,50006" to="34417,50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" strokecolor="#903" strokeweight="1.5pt"/>
                      <v:line id="Line 90" o:spid="_x0000_s4583" style="position:absolute;visibility:visible;mso-wrap-style:square" from="18049,50006" to="19510,50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" strokecolor="#903" strokeweight="1.5pt"/>
                      <v:line id="Line 91" o:spid="_x0000_s4584" style="position:absolute;flip:y;visibility:visible;mso-wrap-style:square" from="18049,49403" to="19510,50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" strokecolor="#903" strokeweight="1.5pt"/>
                      <v:rect id="Rectangle 6510" o:spid="_x0000_s4585" style="position:absolute;left:19966;top:47155;width:14169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6960EA63" w14:textId="4381930A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Display AllChilren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76342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7168" behindDoc="0" locked="0" layoutInCell="1" allowOverlap="1" wp14:anchorId="4A0ED99F" wp14:editId="514912B2">
                      <wp:simplePos x="0" y="0"/>
                      <wp:positionH relativeFrom="column">
                        <wp:posOffset>-2148697</wp:posOffset>
                      </wp:positionH>
                      <wp:positionV relativeFrom="paragraph">
                        <wp:posOffset>3916045</wp:posOffset>
                      </wp:positionV>
                      <wp:extent cx="4232038" cy="457200"/>
                      <wp:effectExtent l="0" t="0" r="0" b="0"/>
                      <wp:wrapNone/>
                      <wp:docPr id="7744" name="Text Box 77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32038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EDDE33F" w14:textId="64FA5B4B" w:rsidR="00AA1567" w:rsidRPr="008C058B" w:rsidRDefault="00AA1567" w:rsidP="003E79E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185" w:name="_Toc115201722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67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 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List children in driver</w:t>
                                  </w:r>
                                  <w:bookmarkEnd w:id="185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A0ED99F" id="Text Box 7744" o:spid="_x0000_s4586" type="#_x0000_t202" style="position:absolute;margin-left:-169.2pt;margin-top:308.35pt;width:333.25pt;height:36pt;z-index:251527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" stroked="f">
                      <v:textbox inset="0,0,0,0">
                        <w:txbxContent>
                          <w:p w14:paraId="3EDDE33F" w14:textId="64FA5B4B" w:rsidR="00AA1567" w:rsidRPr="008C058B" w:rsidRDefault="00AA1567" w:rsidP="003E79E7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86" w:name="_Toc11520172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67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List children in driver</w:t>
                            </w:r>
                            <w:bookmarkEnd w:id="186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5D97FACF" w14:textId="6F319415" w:rsidR="00C07060" w:rsidRDefault="00C07060" w:rsidP="00EB486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9E12AB" w14:textId="48228412" w:rsidR="0076342E" w:rsidRDefault="0015172E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5172E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40AC80A9" wp14:editId="37518195">
            <wp:extent cx="4648200" cy="3093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95" b="22060"/>
                    <a:stretch/>
                  </pic:blipFill>
                  <pic:spPr bwMode="auto">
                    <a:xfrm>
                      <a:off x="0" y="0"/>
                      <a:ext cx="46482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6887" w14:textId="15B03E91" w:rsidR="00AA1567" w:rsidRPr="003E79E7" w:rsidRDefault="00AA1567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87" w:name="_Toc115201723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68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List children in driver</w:t>
      </w:r>
      <w:bookmarkEnd w:id="187"/>
    </w:p>
    <w:p w14:paraId="0B0569EE" w14:textId="6186FF3D" w:rsidR="00EB486E" w:rsidRPr="009F1F59" w:rsidRDefault="00EB486E">
      <w:pPr>
        <w:rPr>
          <w:rFonts w:ascii="TH SarabunPSK" w:hAnsi="TH SarabunPSK" w:cs="TH SarabunPSK"/>
          <w:b/>
          <w:bCs/>
          <w:sz w:val="28"/>
          <w:cs/>
        </w:rPr>
      </w:pPr>
    </w:p>
    <w:p w14:paraId="4D480567" w14:textId="29C11F1B" w:rsidR="00EB486E" w:rsidRPr="009F1F59" w:rsidRDefault="00EB486E">
      <w:pPr>
        <w:rPr>
          <w:rFonts w:ascii="TH SarabunPSK" w:hAnsi="TH SarabunPSK" w:cs="TH SarabunPSK"/>
          <w:b/>
          <w:bCs/>
          <w:sz w:val="28"/>
          <w:cs/>
        </w:rPr>
      </w:pPr>
    </w:p>
    <w:p w14:paraId="72B987BB" w14:textId="77777777" w:rsidR="0076342E" w:rsidRDefault="0076342E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A025B39" wp14:editId="165AC584">
            <wp:extent cx="2613600" cy="5654658"/>
            <wp:effectExtent l="0" t="0" r="0" b="3810"/>
            <wp:docPr id="228" name="Graphic 2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Graphic 228" descr="Graphical user interface, text, application&#10;&#10;Description automatically generated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936E" w14:textId="7B13E36C" w:rsidR="00AA1567" w:rsidRPr="003E79E7" w:rsidRDefault="00AA1567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88" w:name="_Toc115201724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69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Update children get on / off</w:t>
      </w:r>
      <w:bookmarkEnd w:id="188"/>
    </w:p>
    <w:p w14:paraId="456A133F" w14:textId="77777777" w:rsidR="006B05E7" w:rsidRPr="009F1F59" w:rsidRDefault="006B05E7" w:rsidP="00EB486E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89FD108" w14:textId="52A0D66D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F6D1795" w14:textId="1A1C8245" w:rsidR="005375F0" w:rsidRPr="009F1F59" w:rsidRDefault="00EB486E" w:rsidP="00EB486E">
      <w:pPr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E72770">
        <w:rPr>
          <w:rFonts w:ascii="TH SarabunPSK" w:hAnsi="TH SarabunPSK" w:cs="TH SarabunPSK"/>
          <w:b/>
          <w:bCs/>
          <w:sz w:val="32"/>
          <w:szCs w:val="32"/>
        </w:rPr>
        <w:t>Update children get on / off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5097"/>
      </w:tblGrid>
      <w:tr w:rsidR="005375F0" w14:paraId="034FBFCD" w14:textId="77777777" w:rsidTr="002055A6">
        <w:tc>
          <w:tcPr>
            <w:tcW w:w="4253" w:type="dxa"/>
          </w:tcPr>
          <w:p w14:paraId="6AC03842" w14:textId="77777777" w:rsidR="002055A6" w:rsidRDefault="002055A6" w:rsidP="005375F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BE3757" w14:textId="77777777" w:rsidR="002055A6" w:rsidRPr="002055A6" w:rsidRDefault="002055A6" w:rsidP="005375F0">
            <w:pPr>
              <w:rPr>
                <w:rFonts w:ascii="TH SarabunPSK" w:hAnsi="TH SarabunPSK" w:cs="TH SarabunPSK"/>
                <w:b/>
                <w:bCs/>
                <w:sz w:val="14"/>
                <w:szCs w:val="14"/>
              </w:rPr>
            </w:pPr>
          </w:p>
          <w:p w14:paraId="19C12848" w14:textId="0B29CD86" w:rsidR="005375F0" w:rsidRPr="009F1F59" w:rsidRDefault="005375F0" w:rsidP="005375F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23316DE" w14:textId="77777777" w:rsidR="005375F0" w:rsidRPr="009F1F59" w:rsidRDefault="005375F0" w:rsidP="005375F0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12A5E678" w14:textId="77777777" w:rsidR="005E4A5F" w:rsidRDefault="005375F0" w:rsidP="0032306E">
            <w:pPr>
              <w:pStyle w:val="ListParagraph"/>
              <w:numPr>
                <w:ilvl w:val="0"/>
                <w:numId w:val="29"/>
              </w:numPr>
              <w:ind w:left="319"/>
              <w:rPr>
                <w:rFonts w:ascii="TH SarabunPSK" w:eastAsia="Times New Roman" w:hAnsi="TH SarabunPSK" w:cs="TH SarabunPSK"/>
                <w:sz w:val="28"/>
              </w:rPr>
            </w:pPr>
            <w:r w:rsidRPr="0032306E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32306E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</w:p>
          <w:p w14:paraId="1D010BC8" w14:textId="279FEF72" w:rsidR="005375F0" w:rsidRPr="005E4A5F" w:rsidRDefault="00B07483" w:rsidP="005E4A5F">
            <w:pPr>
              <w:pStyle w:val="ListParagraph"/>
              <w:ind w:left="319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B07483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Update children get on / off </w:t>
            </w:r>
          </w:p>
          <w:p w14:paraId="1B219083" w14:textId="6DFE44C8" w:rsidR="0032306E" w:rsidRDefault="005E4A5F" w:rsidP="0032306E">
            <w:pPr>
              <w:pStyle w:val="ListParagraph"/>
              <w:numPr>
                <w:ilvl w:val="0"/>
                <w:numId w:val="29"/>
              </w:numPr>
              <w:ind w:left="319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="0032306E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="0032306E">
              <w:rPr>
                <w:rFonts w:ascii="TH SarabunPSK" w:eastAsia="Times New Roman" w:hAnsi="TH SarabunPSK" w:cs="TH SarabunPSK" w:hint="cs"/>
                <w:sz w:val="28"/>
                <w:cs/>
              </w:rPr>
              <w:t>ระบบค้นหา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ประวัติการ</w:t>
            </w:r>
            <w:r w:rsidR="00267074">
              <w:rPr>
                <w:rFonts w:ascii="TH SarabunPSK" w:eastAsia="Times New Roman" w:hAnsi="TH SarabunPSK" w:cs="TH SarabunPSK" w:hint="cs"/>
                <w:sz w:val="28"/>
                <w:cs/>
              </w:rPr>
              <w:t>กิจกรรม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ขึ้นรถ</w:t>
            </w:r>
            <w:r w:rsidR="00267074">
              <w:rPr>
                <w:rFonts w:ascii="TH SarabunPSK" w:eastAsia="Times New Roman" w:hAnsi="TH SarabunPSK" w:cs="TH SarabunPSK" w:hint="cs"/>
                <w:sz w:val="28"/>
                <w:cs/>
              </w:rPr>
              <w:t>ลงรถ</w:t>
            </w:r>
          </w:p>
          <w:p w14:paraId="06F27F15" w14:textId="7DC2535E" w:rsidR="005E4A5F" w:rsidRDefault="00E90146" w:rsidP="0032306E">
            <w:pPr>
              <w:pStyle w:val="ListParagraph"/>
              <w:numPr>
                <w:ilvl w:val="0"/>
                <w:numId w:val="29"/>
              </w:numPr>
              <w:ind w:left="319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ระบบค้นหาข้อมูลในฐานข้อมูล</w:t>
            </w:r>
          </w:p>
          <w:p w14:paraId="45D340E4" w14:textId="08721764" w:rsidR="00E90146" w:rsidRDefault="0096500B" w:rsidP="00E90146">
            <w:pPr>
              <w:pStyle w:val="ListParagraph"/>
              <w:numPr>
                <w:ilvl w:val="0"/>
                <w:numId w:val="30"/>
              </w:numPr>
              <w:ind w:hanging="121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ค้นหา</w:t>
            </w:r>
            <w:r w:rsidR="00267074">
              <w:rPr>
                <w:rFonts w:ascii="TH SarabunPSK" w:eastAsia="Times New Roman" w:hAnsi="TH SarabunPSK" w:cs="TH SarabunPSK" w:hint="cs"/>
                <w:sz w:val="28"/>
                <w:cs/>
              </w:rPr>
              <w:t>ข้อมูลกิจกรรม</w:t>
            </w:r>
            <w:r w:rsidR="00E868E1">
              <w:rPr>
                <w:rFonts w:ascii="TH SarabunPSK" w:eastAsia="Times New Roman" w:hAnsi="TH SarabunPSK" w:cs="TH SarabunPSK" w:hint="cs"/>
                <w:sz w:val="28"/>
                <w:cs/>
              </w:rPr>
              <w:t>จสกฐานข้อมูล</w:t>
            </w:r>
          </w:p>
          <w:p w14:paraId="1BF80FD4" w14:textId="19B1CC6A" w:rsidR="00E868E1" w:rsidRDefault="00E868E1" w:rsidP="00E90146">
            <w:pPr>
              <w:pStyle w:val="ListParagraph"/>
              <w:numPr>
                <w:ilvl w:val="0"/>
                <w:numId w:val="30"/>
              </w:numPr>
              <w:ind w:hanging="121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รับค่าข้อมูลกิจกรรม</w:t>
            </w:r>
          </w:p>
          <w:p w14:paraId="669A24B5" w14:textId="5EA961A4" w:rsidR="00E868E1" w:rsidRDefault="00EE4017" w:rsidP="00EE4017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แสดงข้อมูล</w:t>
            </w:r>
            <w:r w:rsidR="007F221E">
              <w:rPr>
                <w:rFonts w:ascii="TH SarabunPSK" w:eastAsia="Times New Roman" w:hAnsi="TH SarabunPSK" w:cs="TH SarabunPSK" w:hint="cs"/>
                <w:sz w:val="28"/>
                <w:cs/>
              </w:rPr>
              <w:t>กิจกรรม</w:t>
            </w:r>
          </w:p>
          <w:p w14:paraId="2313C4B8" w14:textId="77777777" w:rsidR="007F221E" w:rsidRPr="00E868E1" w:rsidRDefault="007F221E" w:rsidP="007F221E">
            <w:pPr>
              <w:pStyle w:val="ListParagraph"/>
              <w:ind w:left="316"/>
              <w:rPr>
                <w:rFonts w:ascii="TH SarabunPSK" w:eastAsia="Times New Roman" w:hAnsi="TH SarabunPSK" w:cs="TH SarabunPSK"/>
                <w:sz w:val="28"/>
              </w:rPr>
            </w:pPr>
          </w:p>
          <w:p w14:paraId="179B62B8" w14:textId="2CAE238A" w:rsidR="007F221E" w:rsidRPr="007F221E" w:rsidRDefault="005375F0" w:rsidP="007F221E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7F221E">
              <w:rPr>
                <w:rFonts w:ascii="TH SarabunPSK" w:eastAsia="Times New Roman" w:hAnsi="TH SarabunPSK" w:cs="TH SarabunPSK"/>
                <w:sz w:val="28"/>
                <w:cs/>
              </w:rPr>
              <w:t>ผู้ใช้กดขึ้นรถหรือลงรถเพื่อจะแก้ไขสถานะนักเรียน</w:t>
            </w:r>
          </w:p>
          <w:p w14:paraId="17D66989" w14:textId="77777777" w:rsidR="007F221E" w:rsidRPr="007F221E" w:rsidRDefault="007F221E" w:rsidP="007F221E">
            <w:pPr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5D200D9A" w14:textId="77777777" w:rsidR="002055A6" w:rsidRPr="007F221E" w:rsidRDefault="002055A6" w:rsidP="005375F0">
            <w:pPr>
              <w:rPr>
                <w:rFonts w:ascii="TH SarabunPSK" w:eastAsia="Times New Roman" w:hAnsi="TH SarabunPSK" w:cs="TH SarabunPSK"/>
                <w:szCs w:val="22"/>
              </w:rPr>
            </w:pPr>
          </w:p>
          <w:p w14:paraId="693E5B73" w14:textId="6A5A9C4B" w:rsidR="007F221E" w:rsidRDefault="005375F0" w:rsidP="007F221E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28"/>
              </w:rPr>
            </w:pPr>
            <w:r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</w:t>
            </w:r>
          </w:p>
          <w:p w14:paraId="312AD525" w14:textId="77777777" w:rsidR="007F221E" w:rsidRPr="007F221E" w:rsidRDefault="007F221E" w:rsidP="007F221E">
            <w:pPr>
              <w:pStyle w:val="ListParagraph"/>
              <w:ind w:left="316"/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</w:pPr>
          </w:p>
          <w:p w14:paraId="1F8A36EF" w14:textId="1D94A3BF" w:rsidR="007F221E" w:rsidRPr="007F221E" w:rsidRDefault="00773A59" w:rsidP="007F221E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7F221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ระบบตรวจสอบการแก้ไขสถานะของเด็กโดย</w:t>
            </w:r>
          </w:p>
          <w:p w14:paraId="00B74077" w14:textId="4922648F" w:rsidR="005375F0" w:rsidRPr="007F221E" w:rsidRDefault="007F221E" w:rsidP="007F221E">
            <w:pPr>
              <w:pStyle w:val="ListParagraph"/>
              <w:numPr>
                <w:ilvl w:val="1"/>
                <w:numId w:val="37"/>
              </w:num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- </w:t>
            </w:r>
            <w:r w:rsidR="005375F0"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1130D898" w14:textId="2E0273D2" w:rsidR="005375F0" w:rsidRPr="007F221E" w:rsidRDefault="007F221E" w:rsidP="007F221E">
            <w:pPr>
              <w:pStyle w:val="ListParagraph"/>
              <w:numPr>
                <w:ilvl w:val="1"/>
                <w:numId w:val="37"/>
              </w:num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 </w:t>
            </w:r>
            <w:r w:rsidR="005375F0"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แก้ไขสถานะนักเรียน</w:t>
            </w:r>
          </w:p>
          <w:p w14:paraId="49906304" w14:textId="624549B8" w:rsidR="002055A6" w:rsidRDefault="002055A6" w:rsidP="005375F0">
            <w:pPr>
              <w:ind w:firstLine="437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19F1FE03" w14:textId="4700FF8F" w:rsidR="005375F0" w:rsidRPr="007F221E" w:rsidRDefault="005375F0" w:rsidP="007F221E">
            <w:pPr>
              <w:pStyle w:val="ListParagraph"/>
              <w:numPr>
                <w:ilvl w:val="0"/>
                <w:numId w:val="38"/>
              </w:numPr>
              <w:ind w:left="316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ระบบแสดงผลการแก้ไขสถานะนักเรียน</w:t>
            </w:r>
          </w:p>
          <w:p w14:paraId="73AA804E" w14:textId="77777777" w:rsidR="005375F0" w:rsidRPr="009F1F59" w:rsidRDefault="005375F0" w:rsidP="005375F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6F093645" w14:textId="3EC69CF0" w:rsidR="005375F0" w:rsidRPr="009F1F59" w:rsidRDefault="005375F0" w:rsidP="005375F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31CF6C26" w14:textId="0FBFA7B5" w:rsidR="005375F0" w:rsidRDefault="005375F0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97" w:type="dxa"/>
          </w:tcPr>
          <w:p w14:paraId="7D74C252" w14:textId="469171A4" w:rsidR="005375F0" w:rsidRDefault="004F7871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8192" behindDoc="0" locked="0" layoutInCell="1" allowOverlap="1" wp14:anchorId="0B0D64C8" wp14:editId="4C12F1EA">
                      <wp:simplePos x="0" y="0"/>
                      <wp:positionH relativeFrom="column">
                        <wp:posOffset>-2566035</wp:posOffset>
                      </wp:positionH>
                      <wp:positionV relativeFrom="paragraph">
                        <wp:posOffset>5180965</wp:posOffset>
                      </wp:positionV>
                      <wp:extent cx="5725885" cy="279400"/>
                      <wp:effectExtent l="0" t="0" r="8255" b="6350"/>
                      <wp:wrapNone/>
                      <wp:docPr id="961" name="Text Box 9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25885" cy="2794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D8C80F3" w14:textId="1C0448D3" w:rsidR="00AA1567" w:rsidRPr="003E79E7" w:rsidRDefault="00AA1567" w:rsidP="003E79E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189" w:name="_Toc115201725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70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 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="0076342E"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Update children get on / off</w:t>
                                  </w:r>
                                  <w:bookmarkEnd w:id="189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D64C8" id="Text Box 961" o:spid="_x0000_s4587" type="#_x0000_t202" style="position:absolute;margin-left:-202.05pt;margin-top:407.95pt;width:450.85pt;height:22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" stroked="f">
                      <v:textbox inset="0,0,0,0">
                        <w:txbxContent>
                          <w:p w14:paraId="6D8C80F3" w14:textId="1C0448D3" w:rsidR="00AA1567" w:rsidRPr="003E79E7" w:rsidRDefault="00AA1567" w:rsidP="003E79E7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90" w:name="_Toc115201725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70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="0076342E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Update children get on / off</w:t>
                            </w:r>
                            <w:bookmarkEnd w:id="190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2306E" w:rsidRPr="0032306E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36384" behindDoc="0" locked="0" layoutInCell="1" allowOverlap="1" wp14:anchorId="1C5E9671" wp14:editId="29CC5CB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3810</wp:posOffset>
                      </wp:positionV>
                      <wp:extent cx="3327810" cy="4775200"/>
                      <wp:effectExtent l="0" t="0" r="6350" b="25400"/>
                      <wp:wrapNone/>
                      <wp:docPr id="33" name="Group 1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27810" cy="4775200"/>
                                <a:chOff x="0" y="0"/>
                                <a:chExt cx="3327810" cy="4775200"/>
                              </a:xfrm>
                            </wpg:grpSpPr>
                            <wps:wsp>
                              <wps:cNvPr id="36" name="Rectangl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57187"/>
                                  <a:ext cx="24511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AEA24C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25" name="Line 6"/>
                              <wps:cNvCnPr/>
                              <wps:spPr bwMode="auto">
                                <a:xfrm>
                                  <a:off x="133350" y="566737"/>
                                  <a:ext cx="0" cy="42084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26" name="Group 2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6988" y="0"/>
                                  <a:ext cx="171450" cy="236538"/>
                                  <a:chOff x="26987" y="0"/>
                                  <a:chExt cx="108" cy="149"/>
                                </a:xfrm>
                              </wpg:grpSpPr>
                              <wps:wsp>
                                <wps:cNvPr id="6015" name="Oval 6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017" y="0"/>
                                    <a:ext cx="50" cy="5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16" name="Line 8"/>
                                <wps:cNvCnPr/>
                                <wps:spPr bwMode="auto">
                                  <a:xfrm>
                                    <a:off x="27041" y="49"/>
                                    <a:ext cx="0" cy="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17" name="Line 9"/>
                                <wps:cNvCnPr/>
                                <wps:spPr bwMode="auto">
                                  <a:xfrm>
                                    <a:off x="27002" y="62"/>
                                    <a:ext cx="7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18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87" y="95"/>
                                    <a:ext cx="108" cy="5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119" name="Group 61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6988" y="0"/>
                                  <a:ext cx="171450" cy="236538"/>
                                  <a:chOff x="26987" y="0"/>
                                  <a:chExt cx="108" cy="149"/>
                                </a:xfrm>
                              </wpg:grpSpPr>
                              <wps:wsp>
                                <wps:cNvPr id="6120" name="Oval 6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017" y="0"/>
                                    <a:ext cx="50" cy="5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21" name="Line 13"/>
                                <wps:cNvCnPr/>
                                <wps:spPr bwMode="auto">
                                  <a:xfrm>
                                    <a:off x="27041" y="49"/>
                                    <a:ext cx="0" cy="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22" name="Line 14"/>
                                <wps:cNvCnPr/>
                                <wps:spPr bwMode="auto">
                                  <a:xfrm>
                                    <a:off x="27002" y="62"/>
                                    <a:ext cx="7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23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87" y="95"/>
                                    <a:ext cx="108" cy="5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124" name="Rectangle 61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57187"/>
                                  <a:ext cx="24511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950D2F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25" name="Rectangle 61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823912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6" name="Rectangle 61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2605087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7" name="Rectangle 61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823912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8" name="Rectangle 61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2605087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9" name="Rectangle 6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995" y="360362"/>
                                  <a:ext cx="96520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279A2A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30" name="Line 23"/>
                              <wps:cNvCnPr/>
                              <wps:spPr bwMode="auto">
                                <a:xfrm>
                                  <a:off x="831850" y="566737"/>
                                  <a:ext cx="0" cy="42084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131" name="Group 61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17537" y="17462"/>
                                  <a:ext cx="430213" cy="280988"/>
                                  <a:chOff x="617537" y="17462"/>
                                  <a:chExt cx="271" cy="177"/>
                                </a:xfrm>
                              </wpg:grpSpPr>
                              <wps:wsp>
                                <wps:cNvPr id="6132" name="Oval 61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17627" y="17462"/>
                                    <a:ext cx="181" cy="17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33" name="Line 25"/>
                                <wps:cNvCnPr/>
                                <wps:spPr bwMode="auto">
                                  <a:xfrm>
                                    <a:off x="617537" y="17504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34" name="Line 26"/>
                                <wps:cNvCnPr/>
                                <wps:spPr bwMode="auto">
                                  <a:xfrm>
                                    <a:off x="617537" y="17551"/>
                                    <a:ext cx="9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135" name="Group 61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17537" y="17462"/>
                                  <a:ext cx="430213" cy="280988"/>
                                  <a:chOff x="617537" y="17462"/>
                                  <a:chExt cx="271" cy="177"/>
                                </a:xfrm>
                              </wpg:grpSpPr>
                              <wps:wsp>
                                <wps:cNvPr id="6136" name="Oval 61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17627" y="17462"/>
                                    <a:ext cx="181" cy="17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37" name="Line 29"/>
                                <wps:cNvCnPr/>
                                <wps:spPr bwMode="auto">
                                  <a:xfrm>
                                    <a:off x="617537" y="17504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38" name="Line 30"/>
                                <wps:cNvCnPr/>
                                <wps:spPr bwMode="auto">
                                  <a:xfrm>
                                    <a:off x="617537" y="17551"/>
                                    <a:ext cx="9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139" name="Rectangle 61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995" y="360362"/>
                                  <a:ext cx="96520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2322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40" name="Rectangle 61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8239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41" name="Rectangle 61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11160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42" name="Rectangle 61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152650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43" name="Rectangle 61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605087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1" name="Rectangle 15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9686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2" name="Rectangle 15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44164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3" name="Rectangle 15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8239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4" name="Rectangle 15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605087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5" name="Rectangle 15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9686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6" name="Rectangle 15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44164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7" name="Rectangle 15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9269" y="363537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F5A9D12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48" name="Rectangle 15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44490" y="463550"/>
                                  <a:ext cx="107632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48771C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49" name="Line 45"/>
                              <wps:cNvCnPr/>
                              <wps:spPr bwMode="auto">
                                <a:xfrm>
                                  <a:off x="1885950" y="571500"/>
                                  <a:ext cx="0" cy="42037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550" name="Group 15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44662" y="0"/>
                                  <a:ext cx="287338" cy="301626"/>
                                  <a:chOff x="1744662" y="0"/>
                                  <a:chExt cx="181" cy="190"/>
                                </a:xfrm>
                              </wpg:grpSpPr>
                              <wps:wsp>
                                <wps:cNvPr id="1551" name="Oval 15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44662" y="15"/>
                                    <a:ext cx="181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52" name="Line 47"/>
                                <wps:cNvCnPr/>
                                <wps:spPr bwMode="auto">
                                  <a:xfrm flipH="1">
                                    <a:off x="1744733" y="0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53" name="Line 48"/>
                                <wps:cNvCnPr/>
                                <wps:spPr bwMode="auto">
                                  <a:xfrm flipH="1" flipV="1">
                                    <a:off x="1744734" y="17"/>
                                    <a:ext cx="39" cy="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554" name="Group 15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44662" y="0"/>
                                  <a:ext cx="287338" cy="301626"/>
                                  <a:chOff x="1744662" y="0"/>
                                  <a:chExt cx="181" cy="190"/>
                                </a:xfrm>
                              </wpg:grpSpPr>
                              <wps:wsp>
                                <wps:cNvPr id="1555" name="Oval 15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44662" y="15"/>
                                    <a:ext cx="181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56" name="Line 51"/>
                                <wps:cNvCnPr/>
                                <wps:spPr bwMode="auto">
                                  <a:xfrm flipH="1">
                                    <a:off x="1744733" y="0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57" name="Line 52"/>
                                <wps:cNvCnPr/>
                                <wps:spPr bwMode="auto">
                                  <a:xfrm flipH="1" flipV="1">
                                    <a:off x="1744734" y="17"/>
                                    <a:ext cx="39" cy="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558" name="Rectangle 15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9269" y="363537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10E3028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59" name="Rectangle 15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44490" y="463550"/>
                                  <a:ext cx="107632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5A5735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60" name="Rectangle 15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1116012"/>
                                  <a:ext cx="52388" cy="942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08" name="Rectangle 6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152650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09" name="Rectangle 6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968625"/>
                                  <a:ext cx="52388" cy="1241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0" name="Rectangle 6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4416425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1" name="Rectangle 62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968625"/>
                                  <a:ext cx="52388" cy="1241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2" name="Rectangle 62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4416425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3" name="Rectangle 62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74701" y="360362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D05C9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14" name="Rectangle 62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6275" y="458787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7C68D0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UpdateChildrenStatusDB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15" name="Line 64"/>
                              <wps:cNvCnPr/>
                              <wps:spPr bwMode="auto">
                                <a:xfrm>
                                  <a:off x="2911475" y="566737"/>
                                  <a:ext cx="0" cy="42084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216" name="Group 62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71775" y="19050"/>
                                  <a:ext cx="280988" cy="277813"/>
                                  <a:chOff x="2771775" y="19050"/>
                                  <a:chExt cx="177" cy="175"/>
                                </a:xfrm>
                              </wpg:grpSpPr>
                              <wps:wsp>
                                <wps:cNvPr id="6217" name="Oval 62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71775" y="19050"/>
                                    <a:ext cx="177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18" name="Line 66"/>
                                <wps:cNvCnPr/>
                                <wps:spPr bwMode="auto">
                                  <a:xfrm>
                                    <a:off x="2771775" y="19225"/>
                                    <a:ext cx="17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219" name="Group 62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71775" y="19050"/>
                                  <a:ext cx="280988" cy="277813"/>
                                  <a:chOff x="2771775" y="19050"/>
                                  <a:chExt cx="177" cy="175"/>
                                </a:xfrm>
                              </wpg:grpSpPr>
                              <wps:wsp>
                                <wps:cNvPr id="6220" name="Oval 62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71775" y="19050"/>
                                    <a:ext cx="177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21" name="Line 69"/>
                                <wps:cNvCnPr/>
                                <wps:spPr bwMode="auto">
                                  <a:xfrm>
                                    <a:off x="2771775" y="19225"/>
                                    <a:ext cx="17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222" name="Rectangle 6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74701" y="360362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DE59A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23" name="Rectangle 62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6275" y="458787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EE3052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UpdateChildrenStatusDB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24" name="Rectangle 62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1581150"/>
                                  <a:ext cx="52388" cy="458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25" name="Rectangle 62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3714750"/>
                                  <a:ext cx="52388" cy="2968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32" name="Rectangle 18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3714750"/>
                                  <a:ext cx="52388" cy="2968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33" name="Line 76"/>
                              <wps:cNvCnPr/>
                              <wps:spPr bwMode="auto">
                                <a:xfrm>
                                  <a:off x="163512" y="822325"/>
                                  <a:ext cx="6365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4" name="Line 77"/>
                              <wps:cNvCnPr/>
                              <wps:spPr bwMode="auto">
                                <a:xfrm flipH="1">
                                  <a:off x="728662" y="82232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5" name="Line 78"/>
                              <wps:cNvCnPr/>
                              <wps:spPr bwMode="auto">
                                <a:xfrm flipH="1" flipV="1">
                                  <a:off x="728662" y="792162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6" name="Rectangle 18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175" y="685800"/>
                                  <a:ext cx="3606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C0786E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37" name="Line 80"/>
                              <wps:cNvCnPr/>
                              <wps:spPr bwMode="auto">
                                <a:xfrm>
                                  <a:off x="163512" y="2605087"/>
                                  <a:ext cx="6365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8" name="Line 81"/>
                              <wps:cNvCnPr/>
                              <wps:spPr bwMode="auto">
                                <a:xfrm flipH="1">
                                  <a:off x="728662" y="260508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9" name="Line 82"/>
                              <wps:cNvCnPr/>
                              <wps:spPr bwMode="auto">
                                <a:xfrm flipH="1" flipV="1">
                                  <a:off x="728662" y="2576512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0" name="Rectangle 18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8730" y="2468562"/>
                                  <a:ext cx="4235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D8E81A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select 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41" name="Line 84"/>
                              <wps:cNvCnPr/>
                              <wps:spPr bwMode="auto">
                                <a:xfrm>
                                  <a:off x="860425" y="2968625"/>
                                  <a:ext cx="9937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2" name="Line 85"/>
                              <wps:cNvCnPr/>
                              <wps:spPr bwMode="auto">
                                <a:xfrm flipH="1">
                                  <a:off x="1782762" y="296862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3" name="Line 86"/>
                              <wps:cNvCnPr/>
                              <wps:spPr bwMode="auto">
                                <a:xfrm flipH="1" flipV="1">
                                  <a:off x="1782762" y="2940050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4" name="Rectangle 18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79367" y="2832100"/>
                                  <a:ext cx="3517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4D2CF8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doStatus()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45" name="Line 88"/>
                              <wps:cNvCnPr/>
                              <wps:spPr bwMode="auto">
                                <a:xfrm>
                                  <a:off x="1917700" y="3384550"/>
                                  <a:ext cx="298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6" name="Line 89"/>
                              <wps:cNvCnPr/>
                              <wps:spPr bwMode="auto">
                                <a:xfrm>
                                  <a:off x="2216150" y="3384550"/>
                                  <a:ext cx="0" cy="587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7" name="Line 90"/>
                              <wps:cNvCnPr/>
                              <wps:spPr bwMode="auto">
                                <a:xfrm flipH="1">
                                  <a:off x="1920875" y="3443287"/>
                                  <a:ext cx="295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8" name="Line 91"/>
                              <wps:cNvCnPr/>
                              <wps:spPr bwMode="auto">
                                <a:xfrm>
                                  <a:off x="1920875" y="344328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9" name="Line 92"/>
                              <wps:cNvCnPr/>
                              <wps:spPr bwMode="auto">
                                <a:xfrm flipV="1">
                                  <a:off x="1920875" y="3414712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0" name="Rectangle 18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15877" y="3241675"/>
                                  <a:ext cx="7416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C32C49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updateChilrenStatus()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51" name="Line 94"/>
                              <wps:cNvCnPr/>
                              <wps:spPr bwMode="auto">
                                <a:xfrm>
                                  <a:off x="1916112" y="3711575"/>
                                  <a:ext cx="9636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2" name="Line 95"/>
                              <wps:cNvCnPr/>
                              <wps:spPr bwMode="auto">
                                <a:xfrm flipH="1">
                                  <a:off x="2808287" y="371157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3" name="Line 96"/>
                              <wps:cNvCnPr/>
                              <wps:spPr bwMode="auto">
                                <a:xfrm flipH="1" flipV="1">
                                  <a:off x="2808287" y="3683000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4" name="Rectangle 18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5559" y="3575050"/>
                                  <a:ext cx="6692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0BB1BF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query ChilrenStatus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55" name="Line 98"/>
                              <wps:cNvCnPr/>
                              <wps:spPr bwMode="auto">
                                <a:xfrm flipH="1">
                                  <a:off x="1917700" y="4017962"/>
                                  <a:ext cx="962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0" name="Line 99"/>
                              <wps:cNvCnPr/>
                              <wps:spPr bwMode="auto">
                                <a:xfrm>
                                  <a:off x="1917700" y="40179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1" name="Line 100"/>
                              <wps:cNvCnPr/>
                              <wps:spPr bwMode="auto">
                                <a:xfrm flipV="1">
                                  <a:off x="1917700" y="398780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2" name="Rectangle 1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5559" y="3881437"/>
                                  <a:ext cx="6781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652E5B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ChilrenStatus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23" name="Line 102"/>
                              <wps:cNvCnPr/>
                              <wps:spPr bwMode="auto">
                                <a:xfrm flipH="1">
                                  <a:off x="863600" y="4416425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4" name="Line 103"/>
                              <wps:cNvCnPr/>
                              <wps:spPr bwMode="auto">
                                <a:xfrm>
                                  <a:off x="863600" y="441642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5" name="Line 104"/>
                              <wps:cNvCnPr/>
                              <wps:spPr bwMode="auto">
                                <a:xfrm flipV="1">
                                  <a:off x="863600" y="4387850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6" name="Rectangle 19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4129" y="4279900"/>
                                  <a:ext cx="7289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FEAC4D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ChilrenStatus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27" name="Rectangle 19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11160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928" name="Line 107"/>
                              <wps:cNvCnPr/>
                              <wps:spPr bwMode="auto">
                                <a:xfrm>
                                  <a:off x="860425" y="1116012"/>
                                  <a:ext cx="9937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9" name="Line 108"/>
                              <wps:cNvCnPr/>
                              <wps:spPr bwMode="auto">
                                <a:xfrm flipH="1">
                                  <a:off x="1782762" y="1116012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0" name="Line 109"/>
                              <wps:cNvCnPr/>
                              <wps:spPr bwMode="auto">
                                <a:xfrm flipH="1" flipV="1">
                                  <a:off x="1782762" y="1085850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1" name="Rectangle 19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69843" y="979487"/>
                                  <a:ext cx="3689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AE3721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get Activity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32" name="Rectangle 19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1116012"/>
                                  <a:ext cx="52388" cy="942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933" name="Line 112"/>
                              <wps:cNvCnPr/>
                              <wps:spPr bwMode="auto">
                                <a:xfrm>
                                  <a:off x="1917700" y="1325562"/>
                                  <a:ext cx="298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4" name="Line 113"/>
                              <wps:cNvCnPr/>
                              <wps:spPr bwMode="auto">
                                <a:xfrm>
                                  <a:off x="2216150" y="1325562"/>
                                  <a:ext cx="0" cy="587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5" name="Line 114"/>
                              <wps:cNvCnPr/>
                              <wps:spPr bwMode="auto">
                                <a:xfrm flipH="1">
                                  <a:off x="1920875" y="1384300"/>
                                  <a:ext cx="295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6" name="Line 115"/>
                              <wps:cNvCnPr/>
                              <wps:spPr bwMode="auto">
                                <a:xfrm>
                                  <a:off x="1920875" y="1384300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7" name="Line 116"/>
                              <wps:cNvCnPr/>
                              <wps:spPr bwMode="auto">
                                <a:xfrm flipV="1">
                                  <a:off x="1920875" y="135413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8" name="Rectangle 19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87305" y="1166812"/>
                                  <a:ext cx="3898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6F86A5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getactivity()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39" name="Line 118"/>
                              <wps:cNvCnPr/>
                              <wps:spPr bwMode="auto">
                                <a:xfrm>
                                  <a:off x="1916112" y="1582737"/>
                                  <a:ext cx="9636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40" name="Line 119"/>
                              <wps:cNvCnPr/>
                              <wps:spPr bwMode="auto">
                                <a:xfrm flipH="1">
                                  <a:off x="2808287" y="158273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99" name="Line 120"/>
                              <wps:cNvCnPr/>
                              <wps:spPr bwMode="auto">
                                <a:xfrm flipH="1" flipV="1">
                                  <a:off x="2808287" y="155257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0" name="Rectangle 25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58734" y="1446212"/>
                                  <a:ext cx="470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D3F65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Query Activity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501" name="Rectangle 25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1581150"/>
                                  <a:ext cx="52388" cy="458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502" name="Line 123"/>
                              <wps:cNvCnPr/>
                              <wps:spPr bwMode="auto">
                                <a:xfrm flipH="1">
                                  <a:off x="1917700" y="1866900"/>
                                  <a:ext cx="962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3" name="Line 124"/>
                              <wps:cNvCnPr/>
                              <wps:spPr bwMode="auto">
                                <a:xfrm>
                                  <a:off x="1917700" y="186690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4" name="Line 125"/>
                              <wps:cNvCnPr/>
                              <wps:spPr bwMode="auto">
                                <a:xfrm flipV="1">
                                  <a:off x="1917700" y="183673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5" name="Rectangle 25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12702" y="1730375"/>
                                  <a:ext cx="3689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976CFC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506" name="Rectangle 25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152650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507" name="Line 128"/>
                              <wps:cNvCnPr/>
                              <wps:spPr bwMode="auto">
                                <a:xfrm flipH="1">
                                  <a:off x="863600" y="2152650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8" name="Line 129"/>
                              <wps:cNvCnPr/>
                              <wps:spPr bwMode="auto">
                                <a:xfrm>
                                  <a:off x="863600" y="2152650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9" name="Line 130"/>
                              <wps:cNvCnPr/>
                              <wps:spPr bwMode="auto">
                                <a:xfrm flipV="1">
                                  <a:off x="863600" y="212248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10" name="Rectangle 25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240" y="2016125"/>
                                  <a:ext cx="5124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0A6A0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Activity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511" name="Rectangle 25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152650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C5E9671" id="Group 135" o:spid="_x0000_s4588" style="position:absolute;margin-left:0;margin-top:.3pt;width:262.05pt;height:376pt;z-index:251536384" coordsize="33278,47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">
                      <v:rect id="Rectangle 36" o:spid="_x0000_s4589" style="position:absolute;top:3571;width:2451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AAEA24C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line id="Line 6" o:spid="_x0000_s4590" style="position:absolute;visibility:visible;mso-wrap-style:square" from="1333,5667" to="1333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" strokeweight="1.5pt">
                        <v:stroke dashstyle="3 1"/>
                      </v:line>
                      <v:group id="Group 226" o:spid="_x0000_s4591" style="position:absolute;left:269;width:1715;height:2365" coordorigin="26987" coordsize="10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      <v:oval id="Oval 6015" o:spid="_x0000_s4592" style="position:absolute;left:27017;width:50;height: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" filled="f" strokecolor="#903" strokeweight="1.5pt"/>
                        <v:line id="Line 8" o:spid="_x0000_s4593" style="position:absolute;visibility:visible;mso-wrap-style:square" from="27041,49" to="27041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" strokecolor="#903" strokeweight="1.5pt"/>
                        <v:line id="Line 9" o:spid="_x0000_s4594" style="position:absolute;visibility:visible;mso-wrap-style:square" from="27002,62" to="27080,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" strokecolor="#903" strokeweight="1.5pt"/>
                        <v:shape id="Freeform 10" o:spid="_x0000_s4595" style="position:absolute;left:26987;top:95;width:108;height:5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" path="m,54l54,r54,54e" filled="f" strokecolor="#903" strokeweight="1.5pt">
                          <v:path arrowok="t" o:connecttype="custom" o:connectlocs="0,54;54,0;108,54" o:connectangles="0,0,0"/>
                        </v:shape>
                      </v:group>
                      <v:group id="Group 6119" o:spid="_x0000_s4596" style="position:absolute;left:269;width:1715;height:2365" coordorigin="26987" coordsize="10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">
                        <v:oval id="Oval 6120" o:spid="_x0000_s4597" style="position:absolute;left:27017;width:50;height: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" filled="f" strokecolor="#903" strokeweight="1.5pt"/>
                        <v:line id="Line 13" o:spid="_x0000_s4598" style="position:absolute;visibility:visible;mso-wrap-style:square" from="27041,49" to="27041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" strokecolor="#903" strokeweight="1.5pt"/>
                        <v:line id="Line 14" o:spid="_x0000_s4599" style="position:absolute;visibility:visible;mso-wrap-style:square" from="27002,62" to="27080,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" strokecolor="#903" strokeweight="1.5pt"/>
                        <v:shape id="Freeform 15" o:spid="_x0000_s4600" style="position:absolute;left:26987;top:95;width:108;height:5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" path="m,54l54,r54,54e" filled="f" strokecolor="#903" strokeweight="1.5pt">
                          <v:path arrowok="t" o:connecttype="custom" o:connectlocs="0,54;54,0;108,54" o:connectangles="0,0,0"/>
                        </v:shape>
                      </v:group>
                      <v:rect id="Rectangle 6124" o:spid="_x0000_s4601" style="position:absolute;top:3571;width:2451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8950D2F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rect id="Rectangle 6125" o:spid="_x0000_s4602" style="position:absolute;left:1047;top:8239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" strokecolor="#903" strokeweight="1.5pt"/>
                      <v:rect id="Rectangle 6126" o:spid="_x0000_s4603" style="position:absolute;left:1047;top:26050;width:524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" strokecolor="#903" strokeweight="1.5pt"/>
                      <v:rect id="Rectangle 6127" o:spid="_x0000_s4604" style="position:absolute;left:1047;top:8239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" strokecolor="#903" strokeweight="1.5pt"/>
                      <v:rect id="Rectangle 6128" o:spid="_x0000_s4605" style="position:absolute;left:1047;top:26050;width:524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" strokecolor="#903" strokeweight="1.5pt"/>
                      <v:rect id="Rectangle 6129" o:spid="_x0000_s4606" style="position:absolute;left:3269;top:3603;width:965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9279A2A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UpdateChildrenStatusPage</w:t>
                              </w:r>
                            </w:p>
                          </w:txbxContent>
                        </v:textbox>
                      </v:rect>
                      <v:line id="Line 23" o:spid="_x0000_s4607" style="position:absolute;visibility:visible;mso-wrap-style:square" from="8318,5667" to="8318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" strokeweight="1.5pt">
                        <v:stroke dashstyle="3 1"/>
                      </v:line>
                      <v:group id="Group 6131" o:spid="_x0000_s4608" style="position:absolute;left:6175;top:174;width:4302;height:2810" coordorigin="6175,17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">
                        <v:oval id="Oval 6132" o:spid="_x0000_s4609" style="position:absolute;left:6176;top:17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" fillcolor="#ffc" strokecolor="#1f1a17" strokeweight="1.5pt"/>
                        <v:line id="Line 25" o:spid="_x0000_s4610" style="position:absolute;visibility:visible;mso-wrap-style:square" from="6175,175" to="6175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" strokecolor="#1f1a17" strokeweight="1.5pt"/>
                        <v:line id="Line 26" o:spid="_x0000_s4611" style="position:absolute;visibility:visible;mso-wrap-style:square" from="6175,175" to="6176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" strokecolor="#1f1a17" strokeweight="1.5pt"/>
                      </v:group>
                      <v:group id="Group 6135" o:spid="_x0000_s4612" style="position:absolute;left:6175;top:174;width:4302;height:2810" coordorigin="6175,17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w5A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">
                        <v:oval id="Oval 6136" o:spid="_x0000_s4613" style="position:absolute;left:6176;top:17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" fillcolor="#ffc" strokecolor="#1f1a17" strokeweight="1.5pt"/>
                        <v:line id="Line 29" o:spid="_x0000_s4614" style="position:absolute;visibility:visible;mso-wrap-style:square" from="6175,175" to="6175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" strokecolor="#1f1a17" strokeweight="1.5pt"/>
                        <v:line id="Line 30" o:spid="_x0000_s4615" style="position:absolute;visibility:visible;mso-wrap-style:square" from="6175,175" to="6176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" strokecolor="#1f1a17" strokeweight="1.5pt"/>
                      </v:group>
                      <v:rect id="Rectangle 6139" o:spid="_x0000_s4616" style="position:absolute;left:3269;top:3603;width:965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F52322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UpdateChildrenStatusPage</w:t>
                              </w:r>
                            </w:p>
                          </w:txbxContent>
                        </v:textbox>
                      </v:rect>
                      <v:rect id="Rectangle 6140" o:spid="_x0000_s4617" style="position:absolute;left:8016;top:8239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" strokecolor="#903" strokeweight="1.5pt"/>
                      <v:rect id="Rectangle 6141" o:spid="_x0000_s4618" style="position:absolute;left:8016;top:11160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" strokecolor="#903" strokeweight="1.5pt"/>
                      <v:rect id="Rectangle 6142" o:spid="_x0000_s4619" style="position:absolute;left:8016;top:2152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" strokecolor="#903" strokeweight="1.5pt"/>
                      <v:rect id="Rectangle 6143" o:spid="_x0000_s4620" style="position:absolute;left:8016;top:26050;width:540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" strokecolor="#903" strokeweight="1.5pt"/>
                      <v:rect id="Rectangle 1541" o:spid="_x0000_s4621" style="position:absolute;left:8016;top:2968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" strokecolor="#903" strokeweight="1.5pt"/>
                      <v:rect id="Rectangle 1542" o:spid="_x0000_s4622" style="position:absolute;left:8016;top:44164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" strokecolor="#903" strokeweight="1.5pt"/>
                      <v:rect id="Rectangle 1543" o:spid="_x0000_s4623" style="position:absolute;left:8016;top:8239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" strokecolor="#903" strokeweight="1.5pt"/>
                      <v:rect id="Rectangle 1544" o:spid="_x0000_s4624" style="position:absolute;left:8016;top:26050;width:540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" strokecolor="#903" strokeweight="1.5pt"/>
                      <v:rect id="Rectangle 1545" o:spid="_x0000_s4625" style="position:absolute;left:8016;top:2968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" strokecolor="#903" strokeweight="1.5pt"/>
                      <v:rect id="Rectangle 1546" o:spid="_x0000_s4626" style="position:absolute;left:8016;top:44164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" strokecolor="#903" strokeweight="1.5pt"/>
                      <v:rect id="Rectangle 1547" o:spid="_x0000_s4627" style="position:absolute;left:18492;top:3635;width:280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0F5A9D12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1548" o:spid="_x0000_s4628" style="position:absolute;left:13444;top:4635;width:1076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2248771C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UpdateChildrenStatusController</w:t>
                              </w:r>
                            </w:p>
                          </w:txbxContent>
                        </v:textbox>
                      </v:rect>
                      <v:line id="Line 45" o:spid="_x0000_s4629" style="position:absolute;visibility:visible;mso-wrap-style:square" from="18859,5715" to="18859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" strokeweight="1.5pt">
                        <v:stroke dashstyle="3 1"/>
                      </v:line>
                      <v:group id="Group 1550" o:spid="_x0000_s4630" style="position:absolute;left:17446;width:2874;height:3016" coordorigin="17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">
                        <v:oval id="Oval 1551" o:spid="_x0000_s4631" style="position:absolute;left:17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" fillcolor="#ffc" strokecolor="#1f1a17" strokeweight="1.5pt"/>
                        <v:line id="Line 47" o:spid="_x0000_s4632" style="position:absolute;flip:x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" strokecolor="#1f1a17" strokeweight="1.5pt"/>
                        <v:line id="Line 48" o:spid="_x0000_s4633" style="position:absolute;flip:x y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" strokecolor="#1f1a17" strokeweight="1.5pt"/>
                      </v:group>
                      <v:group id="Group 1554" o:spid="_x0000_s4634" style="position:absolute;left:17446;width:2874;height:3016" coordorigin="17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">
                        <v:oval id="Oval 1555" o:spid="_x0000_s4635" style="position:absolute;left:17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" fillcolor="#ffc" strokecolor="#1f1a17" strokeweight="1.5pt"/>
                        <v:line id="Line 51" o:spid="_x0000_s4636" style="position:absolute;flip:x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" strokecolor="#1f1a17" strokeweight="1.5pt"/>
                        <v:line id="Line 52" o:spid="_x0000_s4637" style="position:absolute;flip:x y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" strokecolor="#1f1a17" strokeweight="1.5pt"/>
                      </v:group>
                      <v:rect id="Rectangle 1558" o:spid="_x0000_s4638" style="position:absolute;left:18492;top:3635;width:280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10E3028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1559" o:spid="_x0000_s4639" style="position:absolute;left:13444;top:4635;width:1076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85A5735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UpdateChildrenStatusController</w:t>
                              </w:r>
                            </w:p>
                          </w:txbxContent>
                        </v:textbox>
                      </v:rect>
                      <v:rect id="Rectangle 1560" o:spid="_x0000_s4640" style="position:absolute;left:18573;top:11160;width:524;height:9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" strokecolor="#903" strokeweight="1.5pt"/>
                      <v:rect id="Rectangle 6208" o:spid="_x0000_s4641" style="position:absolute;left:18573;top:21526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" strokecolor="#903" strokeweight="1.5pt"/>
                      <v:rect id="Rectangle 6209" o:spid="_x0000_s4642" style="position:absolute;left:18573;top:29686;width:524;height:1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" strokecolor="#903" strokeweight="1.5pt"/>
                      <v:rect id="Rectangle 6210" o:spid="_x0000_s4643" style="position:absolute;left:18573;top:44164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" strokecolor="#903" strokeweight="1.5pt"/>
                      <v:rect id="Rectangle 6211" o:spid="_x0000_s4644" style="position:absolute;left:18573;top:29686;width:524;height:1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" strokecolor="#903" strokeweight="1.5pt"/>
                      <v:rect id="Rectangle 6212" o:spid="_x0000_s4645" style="position:absolute;left:18573;top:44164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" strokecolor="#903" strokeweight="1.5pt"/>
                      <v:rect id="Rectangle 6213" o:spid="_x0000_s4646" style="position:absolute;left:28747;top:3603;width:279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CD05C9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6214" o:spid="_x0000_s4647" style="position:absolute;left:24762;top:4587;width:8516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07C68D0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UpdateChildrenStatusDB</w:t>
                              </w:r>
                            </w:p>
                          </w:txbxContent>
                        </v:textbox>
                      </v:rect>
                      <v:line id="Line 64" o:spid="_x0000_s4648" style="position:absolute;visibility:visible;mso-wrap-style:square" from="29114,5667" to="29114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" strokeweight="1.5pt">
                        <v:stroke dashstyle="3 1"/>
                      </v:line>
                      <v:group id="Group 6216" o:spid="_x0000_s4649" style="position:absolute;left:27717;top:190;width:2810;height:2778" coordorigin="27717,19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a0rxQAAAN0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">
                        <v:oval id="Oval 6217" o:spid="_x0000_s4650" style="position:absolute;left:27717;top:19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" fillcolor="#ffc" strokecolor="#242728" strokeweight="1.5pt"/>
                        <v:line id="Line 66" o:spid="_x0000_s4651" style="position:absolute;visibility:visible;mso-wrap-style:square" from="27717,192" to="27719,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" strokecolor="#242728" strokeweight="1.5pt"/>
                      </v:group>
                      <v:group id="Group 6219" o:spid="_x0000_s4652" style="position:absolute;left:27717;top:190;width:2810;height:2778" coordorigin="27717,19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jlZ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pAukiX8vglPQK5/AAAA//8DAFBLAQItABQABgAIAAAAIQDb4fbL7gAAAIUBAAATAAAAAAAA&#10;AAAAAAAAAAAAAABbQ29udGVudF9UeXBlc10ueG1sUEsBAi0AFAAGAAgAAAAhAFr0LFu/AAAAFQEA&#10;AAsAAAAAAAAAAAAAAAAAHwEAAF9yZWxzLy5yZWxzUEsBAi0AFAAGAAgAAAAhAMyyOVnHAAAA3QAA&#10;AA8AAAAAAAAAAAAAAAAABwIAAGRycy9kb3ducmV2LnhtbFBLBQYAAAAAAwADALcAAAD7AgAAAAA=&#10;">
                        <v:oval id="Oval 6220" o:spid="_x0000_s4653" style="position:absolute;left:27717;top:19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" fillcolor="#ffc" strokecolor="#242728" strokeweight="1.5pt"/>
                        <v:line id="Line 69" o:spid="_x0000_s4654" style="position:absolute;visibility:visible;mso-wrap-style:square" from="27717,192" to="27719,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" strokecolor="#242728" strokeweight="1.5pt"/>
                      </v:group>
                      <v:rect id="Rectangle 6222" o:spid="_x0000_s4655" style="position:absolute;left:28747;top:3603;width:279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FCDE59A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6223" o:spid="_x0000_s4656" style="position:absolute;left:24762;top:4587;width:8516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8EE3052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UpdateChildrenStatusDB</w:t>
                              </w:r>
                            </w:p>
                          </w:txbxContent>
                        </v:textbox>
                      </v:rect>
                      <v:rect id="Rectangle 6224" o:spid="_x0000_s4657" style="position:absolute;left:28829;top:15811;width:523;height:4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" strokecolor="#903" strokeweight="1.5pt"/>
                      <v:rect id="Rectangle 6225" o:spid="_x0000_s4658" style="position:absolute;left:28829;top:37147;width:52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" strokecolor="#903" strokeweight="1.5pt"/>
                      <v:rect id="Rectangle 1832" o:spid="_x0000_s4659" style="position:absolute;left:28829;top:37147;width:52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" strokecolor="#903" strokeweight="1.5pt"/>
                      <v:line id="Line 76" o:spid="_x0000_s4660" style="position:absolute;visibility:visible;mso-wrap-style:square" from="1635,8223" to="8001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" strokecolor="#903" strokeweight="1.5pt"/>
                      <v:line id="Line 77" o:spid="_x0000_s4661" style="position:absolute;flip:x;visibility:visible;mso-wrap-style:square" from="7286,8223" to="8001,8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" strokecolor="#903" strokeweight="1.5pt"/>
                      <v:line id="Line 78" o:spid="_x0000_s4662" style="position:absolute;flip:x y;visibility:visible;mso-wrap-style:square" from="7286,7921" to="8001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" strokecolor="#903" strokeweight="1.5pt"/>
                      <v:rect id="Rectangle 1836" o:spid="_x0000_s4663" style="position:absolute;left:3031;top:6858;width:360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4C0786E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80" o:spid="_x0000_s4664" style="position:absolute;visibility:visible;mso-wrap-style:square" from="1635,26050" to="8001,26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" strokecolor="#903" strokeweight="1.5pt"/>
                      <v:line id="Line 81" o:spid="_x0000_s4665" style="position:absolute;flip:x;visibility:visible;mso-wrap-style:square" from="7286,26050" to="8001,26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" strokecolor="#903" strokeweight="1.5pt"/>
                      <v:line id="Line 82" o:spid="_x0000_s4666" style="position:absolute;flip:x y;visibility:visible;mso-wrap-style:square" from="7286,25765" to="8001,26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" strokecolor="#903" strokeweight="1.5pt"/>
                      <v:rect id="Rectangle 1840" o:spid="_x0000_s4667" style="position:absolute;left:2587;top:24685;width:423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6D8E81A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select status</w:t>
                              </w:r>
                            </w:p>
                          </w:txbxContent>
                        </v:textbox>
                      </v:rect>
                      <v:line id="Line 84" o:spid="_x0000_s4668" style="position:absolute;visibility:visible;mso-wrap-style:square" from="8604,29686" to="18542,2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" strokecolor="#903" strokeweight="1.5pt"/>
                      <v:line id="Line 85" o:spid="_x0000_s4669" style="position:absolute;flip:x;visibility:visible;mso-wrap-style:square" from="17827,29686" to="18542,29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" strokecolor="#903" strokeweight="1.5pt"/>
                      <v:line id="Line 86" o:spid="_x0000_s4670" style="position:absolute;flip:x y;visibility:visible;mso-wrap-style:square" from="17827,29400" to="18542,2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" strokecolor="#903" strokeweight="1.5pt"/>
                      <v:rect id="Rectangle 1844" o:spid="_x0000_s4671" style="position:absolute;left:11793;top:28321;width:351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A4D2CF8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doStatus()</w:t>
                              </w:r>
                            </w:p>
                          </w:txbxContent>
                        </v:textbox>
                      </v:rect>
                      <v:line id="Line 88" o:spid="_x0000_s4672" style="position:absolute;visibility:visible;mso-wrap-style:square" from="19177,33845" to="22161,33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" strokecolor="#903" strokeweight="1.5pt"/>
                      <v:line id="Line 89" o:spid="_x0000_s4673" style="position:absolute;visibility:visible;mso-wrap-style:square" from="22161,33845" to="22161,3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" strokecolor="#903" strokeweight="1.5pt"/>
                      <v:line id="Line 90" o:spid="_x0000_s4674" style="position:absolute;flip:x;visibility:visible;mso-wrap-style:square" from="19208,34432" to="22161,3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" strokecolor="#903" strokeweight="1.5pt"/>
                      <v:line id="Line 91" o:spid="_x0000_s4675" style="position:absolute;visibility:visible;mso-wrap-style:square" from="19208,34432" to="19923,34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" strokecolor="#903" strokeweight="1.5pt"/>
                      <v:line id="Line 92" o:spid="_x0000_s4676" style="position:absolute;flip:y;visibility:visible;mso-wrap-style:square" from="19208,34147" to="19923,3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" strokecolor="#903" strokeweight="1.5pt"/>
                      <v:rect id="Rectangle 1850" o:spid="_x0000_s4677" style="position:absolute;left:20158;top:32416;width:741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DC32C49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updateChilrenStatus()</w:t>
                              </w:r>
                            </w:p>
                          </w:txbxContent>
                        </v:textbox>
                      </v:rect>
                      <v:line id="Line 94" o:spid="_x0000_s4678" style="position:absolute;visibility:visible;mso-wrap-style:square" from="19161,37115" to="28797,37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" strokecolor="#903" strokeweight="1.5pt"/>
                      <v:line id="Line 95" o:spid="_x0000_s4679" style="position:absolute;flip:x;visibility:visible;mso-wrap-style:square" from="28082,37115" to="28797,37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" strokecolor="#903" strokeweight="1.5pt"/>
                      <v:line id="Line 96" o:spid="_x0000_s4680" style="position:absolute;flip:x y;visibility:visible;mso-wrap-style:square" from="28082,36830" to="28797,37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" strokecolor="#903" strokeweight="1.5pt"/>
                      <v:rect id="Rectangle 1854" o:spid="_x0000_s4681" style="position:absolute;left:20555;top:35750;width:6693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C0BB1BF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query ChilrenStatus</w:t>
                              </w:r>
                            </w:p>
                          </w:txbxContent>
                        </v:textbox>
                      </v:rect>
                      <v:line id="Line 98" o:spid="_x0000_s4682" style="position:absolute;flip:x;visibility:visible;mso-wrap-style:square" from="19177,40179" to="28797,40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" strokecolor="#903" strokeweight="1.5pt">
                        <v:stroke dashstyle="3 1"/>
                      </v:line>
                      <v:line id="Line 99" o:spid="_x0000_s4683" style="position:absolute;visibility:visible;mso-wrap-style:square" from="19177,40179" to="19907,40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" strokecolor="#903" strokeweight="1.5pt"/>
                      <v:line id="Line 100" o:spid="_x0000_s4684" style="position:absolute;flip:y;visibility:visible;mso-wrap-style:square" from="19177,39878" to="19907,40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" strokecolor="#903" strokeweight="1.5pt"/>
                      <v:rect id="Rectangle 1922" o:spid="_x0000_s4685" style="position:absolute;left:20555;top:38814;width:678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4652E5B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ChilrenStatus</w:t>
                              </w:r>
                            </w:p>
                          </w:txbxContent>
                        </v:textbox>
                      </v:rect>
                      <v:line id="Line 102" o:spid="_x0000_s4686" style="position:absolute;flip:x;visibility:visible;mso-wrap-style:square" from="8636,44164" to="18542,44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" strokecolor="#903" strokeweight="1.5pt"/>
                      <v:line id="Line 103" o:spid="_x0000_s4687" style="position:absolute;visibility:visible;mso-wrap-style:square" from="8636,44164" to="9350,44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" strokecolor="#903" strokeweight="1.5pt"/>
                      <v:line id="Line 104" o:spid="_x0000_s4688" style="position:absolute;flip:y;visibility:visible;mso-wrap-style:square" from="8636,43878" to="9350,44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" strokecolor="#903" strokeweight="1.5pt"/>
                      <v:rect id="Rectangle 1926" o:spid="_x0000_s4689" style="position:absolute;left:9841;top:42799;width:729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DFEAC4D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ChilrenStatus</w:t>
                              </w:r>
                            </w:p>
                          </w:txbxContent>
                        </v:textbox>
                      </v:rect>
                      <v:rect id="Rectangle 1927" o:spid="_x0000_s4690" style="position:absolute;left:8016;top:11160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" strokecolor="#903" strokeweight="1.5pt"/>
                      <v:line id="Line 107" o:spid="_x0000_s4691" style="position:absolute;visibility:visible;mso-wrap-style:square" from="8604,11160" to="18542,1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" strokecolor="#903" strokeweight="1.5pt"/>
                      <v:line id="Line 108" o:spid="_x0000_s4692" style="position:absolute;flip:x;visibility:visible;mso-wrap-style:square" from="17827,11160" to="18542,11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" strokecolor="#903" strokeweight="1.5pt"/>
                      <v:line id="Line 109" o:spid="_x0000_s4693" style="position:absolute;flip:x y;visibility:visible;mso-wrap-style:square" from="17827,10858" to="18542,1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" strokecolor="#903" strokeweight="1.5pt"/>
                      <v:rect id="Rectangle 1931" o:spid="_x0000_s4694" style="position:absolute;left:11698;top:9794;width:3689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5AE3721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get Activity</w:t>
                              </w:r>
                            </w:p>
                          </w:txbxContent>
                        </v:textbox>
                      </v:rect>
                      <v:rect id="Rectangle 1932" o:spid="_x0000_s4695" style="position:absolute;left:18573;top:11160;width:524;height:9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" strokecolor="#903" strokeweight="1.5pt"/>
                      <v:line id="Line 112" o:spid="_x0000_s4696" style="position:absolute;visibility:visible;mso-wrap-style:square" from="19177,13255" to="22161,13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" strokecolor="#903" strokeweight="1.5pt"/>
                      <v:line id="Line 113" o:spid="_x0000_s4697" style="position:absolute;visibility:visible;mso-wrap-style:square" from="22161,13255" to="22161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" strokecolor="#903" strokeweight="1.5pt"/>
                      <v:line id="Line 114" o:spid="_x0000_s4698" style="position:absolute;flip:x;visibility:visible;mso-wrap-style:square" from="19208,13843" to="22161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" strokecolor="#903" strokeweight="1.5pt"/>
                      <v:line id="Line 115" o:spid="_x0000_s4699" style="position:absolute;visibility:visible;mso-wrap-style:square" from="19208,13843" to="19923,14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" strokecolor="#903" strokeweight="1.5pt"/>
                      <v:line id="Line 116" o:spid="_x0000_s4700" style="position:absolute;flip:y;visibility:visible;mso-wrap-style:square" from="19208,13541" to="19923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" strokecolor="#903" strokeweight="1.5pt"/>
                      <v:rect id="Rectangle 1938" o:spid="_x0000_s4701" style="position:absolute;left:19873;top:11668;width:389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C6F86A5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getactivity()</w:t>
                              </w:r>
                            </w:p>
                          </w:txbxContent>
                        </v:textbox>
                      </v:rect>
                      <v:line id="Line 118" o:spid="_x0000_s4702" style="position:absolute;visibility:visible;mso-wrap-style:square" from="19161,15827" to="28797,15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" strokecolor="#903" strokeweight="1.5pt"/>
                      <v:line id="Line 119" o:spid="_x0000_s4703" style="position:absolute;flip:x;visibility:visible;mso-wrap-style:square" from="28082,15827" to="28797,16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" strokecolor="#903" strokeweight="1.5pt"/>
                      <v:line id="Line 120" o:spid="_x0000_s4704" style="position:absolute;flip:x y;visibility:visible;mso-wrap-style:square" from="28082,15525" to="28797,15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" strokecolor="#903" strokeweight="1.5pt"/>
                      <v:rect id="Rectangle 2500" o:spid="_x0000_s4705" style="position:absolute;left:21587;top:14462;width:470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DD3F65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Query Activity</w:t>
                              </w:r>
                            </w:p>
                          </w:txbxContent>
                        </v:textbox>
                      </v:rect>
                      <v:rect id="Rectangle 2501" o:spid="_x0000_s4706" style="position:absolute;left:28829;top:15811;width:523;height:4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" strokecolor="#903" strokeweight="1.5pt"/>
                      <v:line id="Line 123" o:spid="_x0000_s4707" style="position:absolute;flip:x;visibility:visible;mso-wrap-style:square" from="19177,18669" to="2879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" strokecolor="#903" strokeweight="1.5pt">
                        <v:stroke dashstyle="3 1"/>
                      </v:line>
                      <v:line id="Line 124" o:spid="_x0000_s4708" style="position:absolute;visibility:visible;mso-wrap-style:square" from="19177,18669" to="19907,18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" strokecolor="#903" strokeweight="1.5pt"/>
                      <v:line id="Line 125" o:spid="_x0000_s4709" style="position:absolute;flip:y;visibility:visible;mso-wrap-style:square" from="19177,18367" to="1990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" strokecolor="#903" strokeweight="1.5pt"/>
                      <v:rect id="Rectangle 2505" o:spid="_x0000_s4710" style="position:absolute;left:22127;top:17303;width:368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E976CFC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rect id="Rectangle 2506" o:spid="_x0000_s4711" style="position:absolute;left:18573;top:21526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" strokecolor="#903" strokeweight="1.5pt"/>
                      <v:line id="Line 128" o:spid="_x0000_s4712" style="position:absolute;flip:x;visibility:visible;mso-wrap-style:square" from="8636,21526" to="18542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" strokecolor="#903" strokeweight="1.5pt"/>
                      <v:line id="Line 129" o:spid="_x0000_s4713" style="position:absolute;visibility:visible;mso-wrap-style:square" from="8636,21526" to="9350,21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" strokecolor="#903" strokeweight="1.5pt"/>
                      <v:line id="Line 130" o:spid="_x0000_s4714" style="position:absolute;flip:y;visibility:visible;mso-wrap-style:square" from="8636,21224" to="9350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" strokecolor="#903" strokeweight="1.5pt"/>
                      <v:rect id="Rectangle 2510" o:spid="_x0000_s4715" style="position:absolute;left:10952;top:20161;width:512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50A6A0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Activity</w:t>
                              </w:r>
                            </w:p>
                          </w:txbxContent>
                        </v:textbox>
                      </v:rect>
                      <v:rect id="Rectangle 2511" o:spid="_x0000_s4716" style="position:absolute;left:8016;top:2152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" strokecolor="#903" strokeweight="1.5pt"/>
                    </v:group>
                  </w:pict>
                </mc:Fallback>
              </mc:AlternateContent>
            </w:r>
          </w:p>
        </w:tc>
      </w:tr>
    </w:tbl>
    <w:p w14:paraId="477E1D00" w14:textId="18C67B5A" w:rsidR="0076342E" w:rsidRPr="004F7871" w:rsidRDefault="004F7871" w:rsidP="004F787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4F7871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CB0DC1D" wp14:editId="09177F64">
            <wp:extent cx="4559300" cy="143773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" r="22436" b="18262"/>
                    <a:stretch/>
                  </pic:blipFill>
                  <pic:spPr bwMode="auto">
                    <a:xfrm>
                      <a:off x="0" y="0"/>
                      <a:ext cx="4564894" cy="143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92880" w14:textId="57025DBB" w:rsidR="006B05E7" w:rsidRPr="009F1F59" w:rsidRDefault="00AA1567" w:rsidP="004F787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91" w:name="_Toc115201726"/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71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>Update children get on / off</w:t>
      </w:r>
      <w:bookmarkEnd w:id="191"/>
    </w:p>
    <w:p w14:paraId="74677DB5" w14:textId="77777777" w:rsidR="0076342E" w:rsidRDefault="0076342E" w:rsidP="00A907C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0A7DCE3" wp14:editId="657ED726">
            <wp:extent cx="2613600" cy="5654708"/>
            <wp:effectExtent l="0" t="0" r="0" b="3175"/>
            <wp:docPr id="232" name="Graphic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96DAC541-7B7A-43D3-8B79-37D633B846F1}">
                          <asvg:svgBlip xmlns:asvg="http://schemas.microsoft.com/office/drawing/2016/SVG/main" r:embed="rId1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6861" w14:textId="5AD4338B" w:rsidR="00AA1567" w:rsidRPr="00A907C5" w:rsidRDefault="00AA1567" w:rsidP="00A907C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2" w:name="_Toc115201727"/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72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>Send message by driver</w:t>
      </w:r>
      <w:bookmarkEnd w:id="192"/>
    </w:p>
    <w:p w14:paraId="00A07AF3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FE73505" w14:textId="2D65A6F8" w:rsidR="00B02CCF" w:rsidRPr="009F1F59" w:rsidRDefault="00832A01" w:rsidP="00EB486E">
      <w:pPr>
        <w:rPr>
          <w:rFonts w:ascii="TH SarabunPSK" w:hAnsi="TH SarabunPSK" w:cs="TH SarabunPSK"/>
          <w:sz w:val="32"/>
          <w:szCs w:val="32"/>
        </w:rPr>
      </w:pPr>
      <w:r w:rsidRPr="00B02CCF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532288" behindDoc="0" locked="0" layoutInCell="1" allowOverlap="1" wp14:anchorId="4212FA92" wp14:editId="1BDBCB80">
                <wp:simplePos x="0" y="0"/>
                <wp:positionH relativeFrom="column">
                  <wp:posOffset>2551140</wp:posOffset>
                </wp:positionH>
                <wp:positionV relativeFrom="paragraph">
                  <wp:posOffset>454660</wp:posOffset>
                </wp:positionV>
                <wp:extent cx="3618232" cy="3025775"/>
                <wp:effectExtent l="0" t="0" r="1270" b="41275"/>
                <wp:wrapNone/>
                <wp:docPr id="717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8232" cy="3025775"/>
                          <a:chOff x="0" y="0"/>
                          <a:chExt cx="6699234" cy="5602288"/>
                        </a:xfrm>
                      </wpg:grpSpPr>
                      <wps:wsp>
                        <wps:cNvPr id="7177" name="Rectangle 7177"/>
                        <wps:cNvSpPr>
                          <a:spLocks noChangeArrowheads="1"/>
                        </wps:cNvSpPr>
                        <wps:spPr bwMode="auto">
                          <a:xfrm>
                            <a:off x="0" y="798513"/>
                            <a:ext cx="605494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BD0D2B" w14:textId="1906066F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178" name="Line 6"/>
                        <wps:cNvCnPr/>
                        <wps:spPr bwMode="auto">
                          <a:xfrm>
                            <a:off x="282575" y="1243013"/>
                            <a:ext cx="0" cy="4359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179" name="Group 7179"/>
                        <wpg:cNvGrpSpPr>
                          <a:grpSpLocks/>
                        </wpg:cNvGrpSpPr>
                        <wpg:grpSpPr bwMode="auto">
                          <a:xfrm>
                            <a:off x="53975" y="38100"/>
                            <a:ext cx="366712" cy="503238"/>
                            <a:chOff x="53975" y="38100"/>
                            <a:chExt cx="231" cy="317"/>
                          </a:xfrm>
                        </wpg:grpSpPr>
                        <wps:wsp>
                          <wps:cNvPr id="7180" name="Oval 7180"/>
                          <wps:cNvSpPr>
                            <a:spLocks noChangeArrowheads="1"/>
                          </wps:cNvSpPr>
                          <wps:spPr bwMode="auto">
                            <a:xfrm>
                              <a:off x="54040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181" name="Line 8"/>
                          <wps:cNvCnPr/>
                          <wps:spPr bwMode="auto">
                            <a:xfrm>
                              <a:off x="54091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2" name="Line 9"/>
                          <wps:cNvCnPr/>
                          <wps:spPr bwMode="auto">
                            <a:xfrm>
                              <a:off x="54007" y="38231"/>
                              <a:ext cx="167" cy="0"/>
                            </a:xfrm>
                            <a:prstGeom prst="line">
                              <a:avLst/>
                            </a:pr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3" name="Freeform 10"/>
                          <wps:cNvSpPr>
                            <a:spLocks/>
                          </wps:cNvSpPr>
                          <wps:spPr bwMode="auto">
                            <a:xfrm>
                              <a:off x="53975" y="38301"/>
                              <a:ext cx="231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184" name="Group 7184"/>
                        <wpg:cNvGrpSpPr>
                          <a:grpSpLocks/>
                        </wpg:cNvGrpSpPr>
                        <wpg:grpSpPr bwMode="auto">
                          <a:xfrm>
                            <a:off x="53975" y="38100"/>
                            <a:ext cx="366712" cy="503238"/>
                            <a:chOff x="53975" y="38100"/>
                            <a:chExt cx="231" cy="317"/>
                          </a:xfrm>
                        </wpg:grpSpPr>
                        <wps:wsp>
                          <wps:cNvPr id="7185" name="Oval 7185"/>
                          <wps:cNvSpPr>
                            <a:spLocks noChangeArrowheads="1"/>
                          </wps:cNvSpPr>
                          <wps:spPr bwMode="auto">
                            <a:xfrm>
                              <a:off x="54040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186" name="Line 13"/>
                          <wps:cNvCnPr/>
                          <wps:spPr bwMode="auto">
                            <a:xfrm>
                              <a:off x="54091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7" name="Line 14"/>
                          <wps:cNvCnPr/>
                          <wps:spPr bwMode="auto">
                            <a:xfrm>
                              <a:off x="54007" y="38231"/>
                              <a:ext cx="16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8" name="Freeform 15"/>
                          <wps:cNvSpPr>
                            <a:spLocks/>
                          </wps:cNvSpPr>
                          <wps:spPr bwMode="auto">
                            <a:xfrm>
                              <a:off x="53975" y="38301"/>
                              <a:ext cx="231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189" name="Rectangle 7189"/>
                        <wps:cNvSpPr>
                          <a:spLocks noChangeArrowheads="1"/>
                        </wps:cNvSpPr>
                        <wps:spPr bwMode="auto">
                          <a:xfrm>
                            <a:off x="0" y="798513"/>
                            <a:ext cx="605494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F06B5" w14:textId="17319749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190" name="Rectangle 7190"/>
                        <wps:cNvSpPr>
                          <a:spLocks noChangeArrowheads="1"/>
                        </wps:cNvSpPr>
                        <wps:spPr bwMode="auto">
                          <a:xfrm>
                            <a:off x="220662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191" name="Rectangle 7191"/>
                        <wps:cNvSpPr>
                          <a:spLocks noChangeArrowheads="1"/>
                        </wps:cNvSpPr>
                        <wps:spPr bwMode="auto">
                          <a:xfrm>
                            <a:off x="220662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192" name="Rectangle 7192"/>
                        <wps:cNvSpPr>
                          <a:spLocks noChangeArrowheads="1"/>
                        </wps:cNvSpPr>
                        <wps:spPr bwMode="auto">
                          <a:xfrm>
                            <a:off x="955472" y="785815"/>
                            <a:ext cx="1744763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A130A9" w14:textId="64858DE3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193" name="Line 21"/>
                        <wps:cNvCnPr/>
                        <wps:spPr bwMode="auto">
                          <a:xfrm>
                            <a:off x="1754187" y="1227138"/>
                            <a:ext cx="0" cy="4375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194" name="Group 7194"/>
                        <wpg:cNvGrpSpPr>
                          <a:grpSpLocks/>
                        </wpg:cNvGrpSpPr>
                        <wpg:grpSpPr bwMode="auto">
                          <a:xfrm>
                            <a:off x="1299231" y="58738"/>
                            <a:ext cx="917576" cy="595313"/>
                            <a:chOff x="1296987" y="58738"/>
                            <a:chExt cx="578" cy="375"/>
                          </a:xfrm>
                        </wpg:grpSpPr>
                        <wps:wsp>
                          <wps:cNvPr id="7195" name="Oval 7195"/>
                          <wps:cNvSpPr>
                            <a:spLocks noChangeArrowheads="1"/>
                          </wps:cNvSpPr>
                          <wps:spPr bwMode="auto">
                            <a:xfrm>
                              <a:off x="1297180" y="58738"/>
                              <a:ext cx="385" cy="37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196" name="Line 23"/>
                          <wps:cNvCnPr/>
                          <wps:spPr bwMode="auto">
                            <a:xfrm flipH="1">
                              <a:off x="1296987" y="58826"/>
                              <a:ext cx="1" cy="20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97" name="Line 24"/>
                          <wps:cNvCnPr/>
                          <wps:spPr bwMode="auto">
                            <a:xfrm>
                              <a:off x="1296989" y="58926"/>
                              <a:ext cx="190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7198" name="Group 7198"/>
                        <wpg:cNvGrpSpPr>
                          <a:grpSpLocks/>
                        </wpg:cNvGrpSpPr>
                        <wpg:grpSpPr bwMode="auto">
                          <a:xfrm>
                            <a:off x="1299231" y="58738"/>
                            <a:ext cx="917576" cy="595313"/>
                            <a:chOff x="1296987" y="58738"/>
                            <a:chExt cx="578" cy="375"/>
                          </a:xfrm>
                        </wpg:grpSpPr>
                        <wps:wsp>
                          <wps:cNvPr id="7199" name="Oval 7199"/>
                          <wps:cNvSpPr>
                            <a:spLocks noChangeArrowheads="1"/>
                          </wps:cNvSpPr>
                          <wps:spPr bwMode="auto">
                            <a:xfrm>
                              <a:off x="1297180" y="58738"/>
                              <a:ext cx="385" cy="37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00" name="Line 27"/>
                          <wps:cNvCnPr/>
                          <wps:spPr bwMode="auto">
                            <a:xfrm flipH="1">
                              <a:off x="1296987" y="58826"/>
                              <a:ext cx="1" cy="20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01" name="Line 28"/>
                          <wps:cNvCnPr/>
                          <wps:spPr bwMode="auto">
                            <a:xfrm>
                              <a:off x="1296989" y="58926"/>
                              <a:ext cx="19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202" name="Rectangle 7202"/>
                        <wps:cNvSpPr>
                          <a:spLocks noChangeArrowheads="1"/>
                        </wps:cNvSpPr>
                        <wps:spPr bwMode="auto">
                          <a:xfrm>
                            <a:off x="955472" y="785815"/>
                            <a:ext cx="1744763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4943E" w14:textId="72A11C9A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03" name="Rectangle 7203"/>
                        <wps:cNvSpPr>
                          <a:spLocks noChangeArrowheads="1"/>
                        </wps:cNvSpPr>
                        <wps:spPr bwMode="auto">
                          <a:xfrm>
                            <a:off x="1692275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4" name="Rectangle 7204"/>
                        <wps:cNvSpPr>
                          <a:spLocks noChangeArrowheads="1"/>
                        </wps:cNvSpPr>
                        <wps:spPr bwMode="auto">
                          <a:xfrm>
                            <a:off x="1692275" y="21383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5" name="Rectangle 7205"/>
                        <wps:cNvSpPr>
                          <a:spLocks noChangeArrowheads="1"/>
                        </wps:cNvSpPr>
                        <wps:spPr bwMode="auto">
                          <a:xfrm>
                            <a:off x="1692275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6" name="Rectangle 7206"/>
                        <wps:cNvSpPr>
                          <a:spLocks noChangeArrowheads="1"/>
                        </wps:cNvSpPr>
                        <wps:spPr bwMode="auto">
                          <a:xfrm>
                            <a:off x="1692275" y="21383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7" name="Rectangle 7207"/>
                        <wps:cNvSpPr>
                          <a:spLocks noChangeArrowheads="1"/>
                        </wps:cNvSpPr>
                        <wps:spPr bwMode="auto">
                          <a:xfrm>
                            <a:off x="2742611" y="773114"/>
                            <a:ext cx="2120992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7E7FC" w14:textId="29D33BE1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08" name="Line 36"/>
                        <wps:cNvCnPr/>
                        <wps:spPr bwMode="auto">
                          <a:xfrm>
                            <a:off x="3702050" y="1217613"/>
                            <a:ext cx="0" cy="43846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209" name="Group 7209"/>
                        <wpg:cNvGrpSpPr>
                          <a:grpSpLocks/>
                        </wpg:cNvGrpSpPr>
                        <wpg:grpSpPr bwMode="auto">
                          <a:xfrm>
                            <a:off x="3398837" y="0"/>
                            <a:ext cx="611187" cy="641351"/>
                            <a:chOff x="3398837" y="0"/>
                            <a:chExt cx="385" cy="404"/>
                          </a:xfrm>
                        </wpg:grpSpPr>
                        <wps:wsp>
                          <wps:cNvPr id="7210" name="Oval 72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398837" y="31"/>
                              <a:ext cx="385" cy="37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11" name="Line 38"/>
                          <wps:cNvCnPr/>
                          <wps:spPr bwMode="auto">
                            <a:xfrm flipH="1">
                              <a:off x="3398990" y="0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12" name="Line 39"/>
                          <wps:cNvCnPr/>
                          <wps:spPr bwMode="auto">
                            <a:xfrm flipH="1" flipV="1">
                              <a:off x="3398990" y="35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7213" name="Group 7213"/>
                        <wpg:cNvGrpSpPr>
                          <a:grpSpLocks/>
                        </wpg:cNvGrpSpPr>
                        <wpg:grpSpPr bwMode="auto">
                          <a:xfrm>
                            <a:off x="3398837" y="0"/>
                            <a:ext cx="611187" cy="641351"/>
                            <a:chOff x="3398837" y="0"/>
                            <a:chExt cx="385" cy="404"/>
                          </a:xfrm>
                        </wpg:grpSpPr>
                        <wps:wsp>
                          <wps:cNvPr id="7214" name="Oval 7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398837" y="31"/>
                              <a:ext cx="385" cy="37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15" name="Line 42"/>
                          <wps:cNvCnPr/>
                          <wps:spPr bwMode="auto">
                            <a:xfrm flipH="1">
                              <a:off x="3398990" y="0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16" name="Line 43"/>
                          <wps:cNvCnPr/>
                          <wps:spPr bwMode="auto">
                            <a:xfrm flipH="1" flipV="1">
                              <a:off x="3398990" y="35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217" name="Rectangle 7217"/>
                        <wps:cNvSpPr>
                          <a:spLocks noChangeArrowheads="1"/>
                        </wps:cNvSpPr>
                        <wps:spPr bwMode="auto">
                          <a:xfrm>
                            <a:off x="2742611" y="773114"/>
                            <a:ext cx="2120992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9BAA1A" w14:textId="27ACEB00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18" name="Rectangle 7218"/>
                        <wps:cNvSpPr>
                          <a:spLocks noChangeArrowheads="1"/>
                        </wps:cNvSpPr>
                        <wps:spPr bwMode="auto">
                          <a:xfrm>
                            <a:off x="3640137" y="2138363"/>
                            <a:ext cx="111125" cy="3068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19" name="Rectangle 7219"/>
                        <wps:cNvSpPr>
                          <a:spLocks noChangeArrowheads="1"/>
                        </wps:cNvSpPr>
                        <wps:spPr bwMode="auto">
                          <a:xfrm>
                            <a:off x="3640137" y="2138363"/>
                            <a:ext cx="111125" cy="3068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20" name="Rectangle 7220"/>
                        <wps:cNvSpPr>
                          <a:spLocks noChangeArrowheads="1"/>
                        </wps:cNvSpPr>
                        <wps:spPr bwMode="auto">
                          <a:xfrm>
                            <a:off x="4817026" y="798513"/>
                            <a:ext cx="1116930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99585" w14:textId="2FC024AF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21" name="Line 49"/>
                        <wps:cNvCnPr/>
                        <wps:spPr bwMode="auto">
                          <a:xfrm>
                            <a:off x="5334000" y="1243013"/>
                            <a:ext cx="0" cy="4359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222" name="Group 7222"/>
                        <wpg:cNvGrpSpPr>
                          <a:grpSpLocks/>
                        </wpg:cNvGrpSpPr>
                        <wpg:grpSpPr bwMode="auto">
                          <a:xfrm>
                            <a:off x="5127597" y="38100"/>
                            <a:ext cx="365126" cy="503238"/>
                            <a:chOff x="5105400" y="38100"/>
                            <a:chExt cx="230" cy="317"/>
                          </a:xfrm>
                        </wpg:grpSpPr>
                        <wps:wsp>
                          <wps:cNvPr id="7223" name="Oval 72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05465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24" name="Line 51"/>
                          <wps:cNvCnPr/>
                          <wps:spPr bwMode="auto">
                            <a:xfrm>
                              <a:off x="5105515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25" name="Line 52"/>
                          <wps:cNvCnPr/>
                          <wps:spPr bwMode="auto">
                            <a:xfrm>
                              <a:off x="5105432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26" name="Freeform 53"/>
                          <wps:cNvSpPr>
                            <a:spLocks/>
                          </wps:cNvSpPr>
                          <wps:spPr bwMode="auto">
                            <a:xfrm>
                              <a:off x="5105400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227" name="Group 7227"/>
                        <wpg:cNvGrpSpPr>
                          <a:grpSpLocks/>
                        </wpg:cNvGrpSpPr>
                        <wpg:grpSpPr bwMode="auto">
                          <a:xfrm>
                            <a:off x="5127597" y="38100"/>
                            <a:ext cx="365126" cy="503238"/>
                            <a:chOff x="5105400" y="38100"/>
                            <a:chExt cx="230" cy="317"/>
                          </a:xfrm>
                        </wpg:grpSpPr>
                        <wps:wsp>
                          <wps:cNvPr id="7228" name="Oval 7228"/>
                          <wps:cNvSpPr>
                            <a:spLocks noChangeArrowheads="1"/>
                          </wps:cNvSpPr>
                          <wps:spPr bwMode="auto">
                            <a:xfrm>
                              <a:off x="5105465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29" name="Line 56"/>
                          <wps:cNvCnPr/>
                          <wps:spPr bwMode="auto">
                            <a:xfrm>
                              <a:off x="5105515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30" name="Line 57"/>
                          <wps:cNvCnPr/>
                          <wps:spPr bwMode="auto">
                            <a:xfrm>
                              <a:off x="5105432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31" name="Freeform 58"/>
                          <wps:cNvSpPr>
                            <a:spLocks/>
                          </wps:cNvSpPr>
                          <wps:spPr bwMode="auto">
                            <a:xfrm>
                              <a:off x="5105400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232" name="Rectangle 7232"/>
                        <wps:cNvSpPr>
                          <a:spLocks noChangeArrowheads="1"/>
                        </wps:cNvSpPr>
                        <wps:spPr bwMode="auto">
                          <a:xfrm>
                            <a:off x="4817026" y="798513"/>
                            <a:ext cx="1116930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49BC59" w14:textId="794C2490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33" name="Rectangle 7233"/>
                        <wps:cNvSpPr>
                          <a:spLocks noChangeArrowheads="1"/>
                        </wps:cNvSpPr>
                        <wps:spPr bwMode="auto">
                          <a:xfrm>
                            <a:off x="5272087" y="3306763"/>
                            <a:ext cx="111125" cy="428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34" name="Rectangle 7234"/>
                        <wps:cNvSpPr>
                          <a:spLocks noChangeArrowheads="1"/>
                        </wps:cNvSpPr>
                        <wps:spPr bwMode="auto">
                          <a:xfrm>
                            <a:off x="5272087" y="3306763"/>
                            <a:ext cx="111125" cy="428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35" name="Rectangle 7235"/>
                        <wps:cNvSpPr>
                          <a:spLocks noChangeArrowheads="1"/>
                        </wps:cNvSpPr>
                        <wps:spPr bwMode="auto">
                          <a:xfrm>
                            <a:off x="6240705" y="798513"/>
                            <a:ext cx="458529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CB828A" w14:textId="7923A417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36" name="Line 64"/>
                        <wps:cNvCnPr/>
                        <wps:spPr bwMode="auto">
                          <a:xfrm>
                            <a:off x="6475412" y="1243013"/>
                            <a:ext cx="0" cy="4359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237" name="Group 7237"/>
                        <wpg:cNvGrpSpPr>
                          <a:grpSpLocks/>
                        </wpg:cNvGrpSpPr>
                        <wpg:grpSpPr bwMode="auto">
                          <a:xfrm>
                            <a:off x="6246813" y="38100"/>
                            <a:ext cx="365125" cy="503238"/>
                            <a:chOff x="6246812" y="38100"/>
                            <a:chExt cx="230" cy="317"/>
                          </a:xfrm>
                        </wpg:grpSpPr>
                        <wps:wsp>
                          <wps:cNvPr id="7238" name="Oval 7238"/>
                          <wps:cNvSpPr>
                            <a:spLocks noChangeArrowheads="1"/>
                          </wps:cNvSpPr>
                          <wps:spPr bwMode="auto">
                            <a:xfrm>
                              <a:off x="6246877" y="38100"/>
                              <a:ext cx="104" cy="104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39" name="Line 66"/>
                          <wps:cNvCnPr/>
                          <wps:spPr bwMode="auto">
                            <a:xfrm>
                              <a:off x="6246927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0" name="Line 67"/>
                          <wps:cNvCnPr/>
                          <wps:spPr bwMode="auto">
                            <a:xfrm>
                              <a:off x="6246844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1" name="Freeform 68"/>
                          <wps:cNvSpPr>
                            <a:spLocks/>
                          </wps:cNvSpPr>
                          <wps:spPr bwMode="auto">
                            <a:xfrm>
                              <a:off x="6246812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242" name="Group 7242"/>
                        <wpg:cNvGrpSpPr>
                          <a:grpSpLocks/>
                        </wpg:cNvGrpSpPr>
                        <wpg:grpSpPr bwMode="auto">
                          <a:xfrm>
                            <a:off x="6246813" y="38100"/>
                            <a:ext cx="365125" cy="503238"/>
                            <a:chOff x="6246812" y="38100"/>
                            <a:chExt cx="230" cy="317"/>
                          </a:xfrm>
                        </wpg:grpSpPr>
                        <wps:wsp>
                          <wps:cNvPr id="7243" name="Oval 7243"/>
                          <wps:cNvSpPr>
                            <a:spLocks noChangeArrowheads="1"/>
                          </wps:cNvSpPr>
                          <wps:spPr bwMode="auto">
                            <a:xfrm>
                              <a:off x="6246877" y="38100"/>
                              <a:ext cx="104" cy="10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44" name="Line 71"/>
                          <wps:cNvCnPr/>
                          <wps:spPr bwMode="auto">
                            <a:xfrm>
                              <a:off x="6246927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5" name="Line 72"/>
                          <wps:cNvCnPr/>
                          <wps:spPr bwMode="auto">
                            <a:xfrm>
                              <a:off x="6246844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6" name="Freeform 73"/>
                          <wps:cNvSpPr>
                            <a:spLocks/>
                          </wps:cNvSpPr>
                          <wps:spPr bwMode="auto">
                            <a:xfrm>
                              <a:off x="6246812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247" name="Rectangle 7247"/>
                        <wps:cNvSpPr>
                          <a:spLocks noChangeArrowheads="1"/>
                        </wps:cNvSpPr>
                        <wps:spPr bwMode="auto">
                          <a:xfrm>
                            <a:off x="6240703" y="798513"/>
                            <a:ext cx="458529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5BCAAA" w14:textId="675B0941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48" name="Rectangle 7248"/>
                        <wps:cNvSpPr>
                          <a:spLocks noChangeArrowheads="1"/>
                        </wps:cNvSpPr>
                        <wps:spPr bwMode="auto">
                          <a:xfrm>
                            <a:off x="6413500" y="4841875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49" name="Rectangle 7249"/>
                        <wps:cNvSpPr>
                          <a:spLocks noChangeArrowheads="1"/>
                        </wps:cNvSpPr>
                        <wps:spPr bwMode="auto">
                          <a:xfrm>
                            <a:off x="6413500" y="4841875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50" name="Line 78"/>
                        <wps:cNvCnPr/>
                        <wps:spPr bwMode="auto">
                          <a:xfrm>
                            <a:off x="346075" y="1527175"/>
                            <a:ext cx="13398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1" name="Line 79"/>
                        <wps:cNvCnPr/>
                        <wps:spPr bwMode="auto">
                          <a:xfrm flipH="1">
                            <a:off x="1533525" y="15271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2" name="Line 80"/>
                        <wps:cNvCnPr/>
                        <wps:spPr bwMode="auto">
                          <a:xfrm flipH="1" flipV="1">
                            <a:off x="1533525" y="14636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3" name="Rectangle 7253"/>
                        <wps:cNvSpPr>
                          <a:spLocks noChangeArrowheads="1"/>
                        </wps:cNvSpPr>
                        <wps:spPr bwMode="auto">
                          <a:xfrm>
                            <a:off x="633317" y="1235074"/>
                            <a:ext cx="890017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AB021" w14:textId="2A7EE90B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54" name="Line 82"/>
                        <wps:cNvCnPr/>
                        <wps:spPr bwMode="auto">
                          <a:xfrm>
                            <a:off x="1817687" y="2136775"/>
                            <a:ext cx="181768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5" name="Line 83"/>
                        <wps:cNvCnPr/>
                        <wps:spPr bwMode="auto">
                          <a:xfrm flipH="1">
                            <a:off x="3482975" y="21367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6" name="Line 84"/>
                        <wps:cNvCnPr/>
                        <wps:spPr bwMode="auto">
                          <a:xfrm flipH="1" flipV="1">
                            <a:off x="3482975" y="20732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7" name="Rectangle 7257"/>
                        <wps:cNvSpPr>
                          <a:spLocks noChangeArrowheads="1"/>
                        </wps:cNvSpPr>
                        <wps:spPr bwMode="auto">
                          <a:xfrm>
                            <a:off x="2193592" y="1844675"/>
                            <a:ext cx="1108700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C3A9B2" w14:textId="6C7FF5CB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doUserName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58" name="Line 86"/>
                        <wps:cNvCnPr/>
                        <wps:spPr bwMode="auto">
                          <a:xfrm>
                            <a:off x="3770312" y="2581275"/>
                            <a:ext cx="6334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9" name="Line 87"/>
                        <wps:cNvCnPr/>
                        <wps:spPr bwMode="auto">
                          <a:xfrm>
                            <a:off x="4403725" y="2581275"/>
                            <a:ext cx="0" cy="1270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0" name="Line 88"/>
                        <wps:cNvCnPr/>
                        <wps:spPr bwMode="auto">
                          <a:xfrm flipH="1">
                            <a:off x="3773487" y="2708275"/>
                            <a:ext cx="63023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1" name="Line 89"/>
                        <wps:cNvCnPr/>
                        <wps:spPr bwMode="auto">
                          <a:xfrm>
                            <a:off x="3773487" y="27082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2" name="Line 90"/>
                        <wps:cNvCnPr/>
                        <wps:spPr bwMode="auto">
                          <a:xfrm flipV="1">
                            <a:off x="3773487" y="26447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3" name="Rectangle 7263"/>
                        <wps:cNvSpPr>
                          <a:spLocks noChangeArrowheads="1"/>
                        </wps:cNvSpPr>
                        <wps:spPr bwMode="auto">
                          <a:xfrm>
                            <a:off x="4064980" y="2276476"/>
                            <a:ext cx="1088713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1E4FD" w14:textId="61BF0A16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getLinkLine()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64" name="Line 92"/>
                        <wps:cNvCnPr/>
                        <wps:spPr bwMode="auto">
                          <a:xfrm>
                            <a:off x="3765550" y="3305175"/>
                            <a:ext cx="150018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5" name="Line 93"/>
                        <wps:cNvCnPr/>
                        <wps:spPr bwMode="auto">
                          <a:xfrm flipH="1">
                            <a:off x="5114925" y="3305175"/>
                            <a:ext cx="150812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6" name="Line 94"/>
                        <wps:cNvCnPr/>
                        <wps:spPr bwMode="auto">
                          <a:xfrm flipH="1" flipV="1">
                            <a:off x="5114925" y="3241675"/>
                            <a:ext cx="150812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7" name="Rectangle 7267"/>
                        <wps:cNvSpPr>
                          <a:spLocks noChangeArrowheads="1"/>
                        </wps:cNvSpPr>
                        <wps:spPr bwMode="auto">
                          <a:xfrm>
                            <a:off x="3980858" y="3013076"/>
                            <a:ext cx="1223920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CA70CA" w14:textId="78F2C595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LinkLine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68" name="Line 96"/>
                        <wps:cNvCnPr/>
                        <wps:spPr bwMode="auto">
                          <a:xfrm flipH="1">
                            <a:off x="3770312" y="3749675"/>
                            <a:ext cx="14954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9" name="Line 97"/>
                        <wps:cNvCnPr/>
                        <wps:spPr bwMode="auto">
                          <a:xfrm>
                            <a:off x="3770312" y="37496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0" name="Line 98"/>
                        <wps:cNvCnPr/>
                        <wps:spPr bwMode="auto">
                          <a:xfrm flipV="1">
                            <a:off x="3770312" y="36861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1" name="Rectangle 7271"/>
                        <wps:cNvSpPr>
                          <a:spLocks noChangeArrowheads="1"/>
                        </wps:cNvSpPr>
                        <wps:spPr bwMode="auto">
                          <a:xfrm>
                            <a:off x="3985616" y="3457576"/>
                            <a:ext cx="1245083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55B5AC" w14:textId="1492CBEF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LinkLine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72" name="Line 100"/>
                        <wps:cNvCnPr/>
                        <wps:spPr bwMode="auto">
                          <a:xfrm>
                            <a:off x="3765550" y="4840288"/>
                            <a:ext cx="26416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3" name="Line 101"/>
                        <wps:cNvCnPr/>
                        <wps:spPr bwMode="auto">
                          <a:xfrm flipH="1">
                            <a:off x="6254750" y="4840288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4" name="Line 102"/>
                        <wps:cNvCnPr/>
                        <wps:spPr bwMode="auto">
                          <a:xfrm flipH="1" flipV="1">
                            <a:off x="6254750" y="4776788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5" name="Rectangle 7275"/>
                        <wps:cNvSpPr>
                          <a:spLocks noChangeArrowheads="1"/>
                        </wps:cNvSpPr>
                        <wps:spPr bwMode="auto">
                          <a:xfrm>
                            <a:off x="4534813" y="4552951"/>
                            <a:ext cx="1422616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275B7A" w14:textId="5EA64B64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ChatLine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12FA92" id="_x0000_s4717" style="position:absolute;margin-left:200.9pt;margin-top:35.8pt;width:284.9pt;height:238.25pt;z-index:251532288" coordsize="66992,56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">
                <v:rect id="Rectangle 7177" o:spid="_x0000_s4718" style="position:absolute;top:7985;width:6054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" filled="f" stroked="f">
                  <v:textbox style="mso-fit-shape-to-text:t" inset="0,0,0,0">
                    <w:txbxContent>
                      <w:p w14:paraId="64BD0D2B" w14:textId="1906066F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4719" style="position:absolute;visibility:visible;mso-wrap-style:square" from="2825,12430" to="2825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" strokeweight="1.5pt">
                  <v:stroke dashstyle="3 1"/>
                </v:line>
                <v:group id="Group 7179" o:spid="_x0000_s4720" style="position:absolute;left:539;top:381;width:3667;height:5032" coordorigin="53975,38100" coordsize="231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0Y8xwAAAN0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t48Q5/b8ITkKtfAAAA//8DAFBLAQItABQABgAIAAAAIQDb4fbL7gAAAIUBAAATAAAAAAAA&#10;AAAAAAAAAAAAAABbQ29udGVudF9UeXBlc10ueG1sUEsBAi0AFAAGAAgAAAAhAFr0LFu/AAAAFQEA&#10;AAsAAAAAAAAAAAAAAAAAHwEAAF9yZWxzLy5yZWxzUEsBAi0AFAAGAAgAAAAhACKTRjzHAAAA3QAA&#10;AA8AAAAAAAAAAAAAAAAABwIAAGRycy9kb3ducmV2LnhtbFBLBQYAAAAAAwADALcAAAD7AgAAAAA=&#10;">
                  <v:oval id="Oval 7180" o:spid="_x0000_s4721" style="position:absolute;left:54040;top:38100;width:105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" filled="f" strokecolor="#903" strokeweight=".1323mm"/>
                  <v:line id="Line 8" o:spid="_x0000_s4722" style="position:absolute;visibility:visible;mso-wrap-style:square" from="54091,38203" to="54091,38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" strokecolor="#903" strokeweight=".1323mm"/>
                  <v:line id="Line 9" o:spid="_x0000_s4723" style="position:absolute;visibility:visible;mso-wrap-style:square" from="54007,38231" to="54174,38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" strokecolor="#903" strokeweight=".1323mm"/>
                  <v:shape id="Freeform 10" o:spid="_x0000_s4724" style="position:absolute;left:53975;top:38301;width:231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" path="m,54l54,r54,54e" filled="f" strokecolor="#903" strokeweight=".1323mm">
                    <v:path arrowok="t" o:connecttype="custom" o:connectlocs="0,116;116,0;231,116" o:connectangles="0,0,0"/>
                  </v:shape>
                </v:group>
                <v:group id="Group 7184" o:spid="_x0000_s4725" style="position:absolute;left:539;top:381;width:3667;height:5032" coordorigin="53975,38100" coordsize="231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mFxwAAAN0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1jGyRz+3oQnINe/AAAA//8DAFBLAQItABQABgAIAAAAIQDb4fbL7gAAAIUBAAATAAAAAAAA&#10;AAAAAAAAAAAAAABbQ29udGVudF9UeXBlc10ueG1sUEsBAi0AFAAGAAgAAAAhAFr0LFu/AAAAFQEA&#10;AAsAAAAAAAAAAAAAAAAAHwEAAF9yZWxzLy5yZWxzUEsBAi0AFAAGAAgAAAAhAPlHmYXHAAAA3QAA&#10;AA8AAAAAAAAAAAAAAAAABwIAAGRycy9kb3ducmV2LnhtbFBLBQYAAAAAAwADALcAAAD7AgAAAAA=&#10;">
                  <v:oval id="Oval 7185" o:spid="_x0000_s4726" style="position:absolute;left:54040;top:38100;width:105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" filled="f" strokecolor="#903" strokeweight="1.5pt"/>
                  <v:line id="Line 13" o:spid="_x0000_s4727" style="position:absolute;visibility:visible;mso-wrap-style:square" from="54091,38203" to="54091,38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" strokecolor="#903" strokeweight="1.5pt"/>
                  <v:line id="Line 14" o:spid="_x0000_s4728" style="position:absolute;visibility:visible;mso-wrap-style:square" from="54007,38231" to="54174,38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" strokecolor="#903" strokeweight="1.5pt"/>
                  <v:shape id="Freeform 15" o:spid="_x0000_s4729" style="position:absolute;left:53975;top:38301;width:231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" path="m,54l54,r54,54e" filled="f" strokecolor="#903" strokeweight="1.5pt">
                    <v:path arrowok="t" o:connecttype="custom" o:connectlocs="0,116;116,0;231,116" o:connectangles="0,0,0"/>
                  </v:shape>
                </v:group>
                <v:rect id="Rectangle 7189" o:spid="_x0000_s4730" style="position:absolute;top:7985;width:6054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uO5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uU8X8HzTXoCcvsAAAD//wMAUEsBAi0AFAAGAAgAAAAhANvh9svuAAAAhQEAABMAAAAAAAAAAAAA&#10;AAAAAAAAAFtDb250ZW50X1R5cGVzXS54bWxQSwECLQAUAAYACAAAACEAWvQsW78AAAAVAQAACwAA&#10;AAAAAAAAAAAAAAAfAQAAX3JlbHMvLnJlbHNQSwECLQAUAAYACAAAACEAuhLjucMAAADdAAAADwAA&#10;AAAAAAAAAAAAAAAHAgAAZHJzL2Rvd25yZXYueG1sUEsFBgAAAAADAAMAtwAAAPcCAAAAAA==&#10;" filled="f" stroked="f">
                  <v:textbox style="mso-fit-shape-to-text:t" inset="0,0,0,0">
                    <w:txbxContent>
                      <w:p w14:paraId="43AF06B5" w14:textId="17319749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7190" o:spid="_x0000_s4731" style="position:absolute;left:2206;top:15287;width:1111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" strokecolor="#903" strokeweight="1.5pt"/>
                <v:rect id="Rectangle 7191" o:spid="_x0000_s4732" style="position:absolute;left:2206;top:15287;width:1111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" strokecolor="#903" strokeweight="1.5pt"/>
                <v:rect id="Rectangle 7192" o:spid="_x0000_s4733" style="position:absolute;left:9554;top:7858;width:17448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+cV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sF6+5/D3Jj0Buf8FAAD//wMAUEsBAi0AFAAGAAgAAAAhANvh9svuAAAAhQEAABMAAAAAAAAAAAAA&#10;AAAAAAAAAFtDb250ZW50X1R5cGVzXS54bWxQSwECLQAUAAYACAAAACEAWvQsW78AAAAVAQAACwAA&#10;AAAAAAAAAAAAAAAfAQAAX3JlbHMvLnJlbHNQSwECLQAUAAYACAAAACEAMW/nFcMAAADdAAAADwAA&#10;AAAAAAAAAAAAAAAHAgAAZHJzL2Rvd25yZXYueG1sUEsFBgAAAAADAAMAtwAAAPcCAAAAAA==&#10;" filled="f" stroked="f">
                  <v:textbox style="mso-fit-shape-to-text:t" inset="0,0,0,0">
                    <w:txbxContent>
                      <w:p w14:paraId="2CA130A9" w14:textId="64858DE3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SendMessagePage</w:t>
                        </w:r>
                      </w:p>
                    </w:txbxContent>
                  </v:textbox>
                </v:rect>
                <v:line id="Line 21" o:spid="_x0000_s4734" style="position:absolute;visibility:visible;mso-wrap-style:square" from="17541,12271" to="17541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" strokeweight="1.5pt">
                  <v:stroke dashstyle="3 1"/>
                </v:line>
                <v:group id="Group 7194" o:spid="_x0000_s4735" style="position:absolute;left:12992;top:587;width:9176;height:5953" coordorigin="12969,58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">
                  <v:oval id="Oval 7195" o:spid="_x0000_s4736" style="position:absolute;left:12971;top:587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" fillcolor="#ffc" strokecolor="#1f1a17" strokeweight="0"/>
                  <v:line id="Line 23" o:spid="_x0000_s4737" style="position:absolute;flip:x;visibility:visible;mso-wrap-style:square" from="12969,588" to="12969,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" strokecolor="#1f1a17" strokeweight="0"/>
                  <v:line id="Line 24" o:spid="_x0000_s4738" style="position:absolute;visibility:visible;mso-wrap-style:square" from="12969,589" to="12971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" strokecolor="#1f1a17" strokeweight="0"/>
                </v:group>
                <v:group id="Group 7198" o:spid="_x0000_s4739" style="position:absolute;left:12992;top:587;width:9176;height:5953" coordorigin="12969,58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">
                  <v:oval id="Oval 7199" o:spid="_x0000_s4740" style="position:absolute;left:12971;top:587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" fillcolor="#ffc" strokecolor="#1f1a17" strokeweight="1.5pt"/>
                  <v:line id="Line 27" o:spid="_x0000_s4741" style="position:absolute;flip:x;visibility:visible;mso-wrap-style:square" from="12969,588" to="12969,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" strokecolor="#1f1a17" strokeweight="1.5pt"/>
                  <v:line id="Line 28" o:spid="_x0000_s4742" style="position:absolute;visibility:visible;mso-wrap-style:square" from="12969,589" to="12971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" strokecolor="#1f1a17" strokeweight="1.5pt"/>
                </v:group>
                <v:rect id="Rectangle 7202" o:spid="_x0000_s4743" style="position:absolute;left:9554;top:7858;width:17448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" filled="f" stroked="f">
                  <v:textbox style="mso-fit-shape-to-text:t" inset="0,0,0,0">
                    <w:txbxContent>
                      <w:p w14:paraId="3ED4943E" w14:textId="72A11C9A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SendMessagePage</w:t>
                        </w:r>
                      </w:p>
                    </w:txbxContent>
                  </v:textbox>
                </v:rect>
                <v:rect id="Rectangle 7203" o:spid="_x0000_s4744" style="position:absolute;left:16922;top:15287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" strokecolor="#903" strokeweight="1.5pt"/>
                <v:rect id="Rectangle 7204" o:spid="_x0000_s4745" style="position:absolute;left:16922;top:21383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" strokecolor="#903" strokeweight="1.5pt"/>
                <v:rect id="Rectangle 7205" o:spid="_x0000_s4746" style="position:absolute;left:16922;top:15287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" strokecolor="#903" strokeweight="1.5pt"/>
                <v:rect id="Rectangle 7206" o:spid="_x0000_s4747" style="position:absolute;left:16922;top:21383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" strokecolor="#903" strokeweight="1.5pt"/>
                <v:rect id="Rectangle 7207" o:spid="_x0000_s4748" style="position:absolute;left:27426;top:7731;width:21210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" filled="f" stroked="f">
                  <v:textbox style="mso-fit-shape-to-text:t" inset="0,0,0,0">
                    <w:txbxContent>
                      <w:p w14:paraId="7C47E7FC" w14:textId="29D33BE1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SendMessageController</w:t>
                        </w:r>
                      </w:p>
                    </w:txbxContent>
                  </v:textbox>
                </v:rect>
                <v:line id="Line 36" o:spid="_x0000_s4749" style="position:absolute;visibility:visible;mso-wrap-style:square" from="37020,12176" to="37020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" strokeweight="1.5pt">
                  <v:stroke dashstyle="3 1"/>
                </v:line>
                <v:group id="Group 7209" o:spid="_x0000_s4750" style="position:absolute;left:33988;width:6112;height:6413" coordorigin="33988" coordsize="3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FQ9xgAAAN0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k4eofnm/AE5PoPAAD//wMAUEsBAi0AFAAGAAgAAAAhANvh9svuAAAAhQEAABMAAAAAAAAA&#10;AAAAAAAAAAAAAFtDb250ZW50X1R5cGVzXS54bWxQSwECLQAUAAYACAAAACEAWvQsW78AAAAVAQAA&#10;CwAAAAAAAAAAAAAAAAAfAQAAX3JlbHMvLnJlbHNQSwECLQAUAAYACAAAACEAobBUPcYAAADdAAAA&#10;DwAAAAAAAAAAAAAAAAAHAgAAZHJzL2Rvd25yZXYueG1sUEsFBgAAAAADAAMAtwAAAPoCAAAAAA==&#10;">
                  <v:oval id="Oval 7210" o:spid="_x0000_s4751" style="position:absolute;left:33988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" fillcolor="#ffc" strokecolor="#1f1a17" strokeweight="0"/>
                  <v:line id="Line 38" o:spid="_x0000_s4752" style="position:absolute;flip:x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" strokecolor="#1f1a17" strokeweight="0"/>
                  <v:line id="Line 39" o:spid="_x0000_s4753" style="position:absolute;flip:x y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" strokecolor="#1f1a17" strokeweight="0"/>
                </v:group>
                <v:group id="Group 7213" o:spid="_x0000_s4754" style="position:absolute;left:33988;width:6112;height:6413" coordorigin="33988" coordsize="3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fUK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">
                  <v:oval id="Oval 7214" o:spid="_x0000_s4755" style="position:absolute;left:33988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" fillcolor="#ffc" strokecolor="#1f1a17" strokeweight="1.5pt"/>
                  <v:line id="Line 42" o:spid="_x0000_s4756" style="position:absolute;flip:x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" strokecolor="#1f1a17" strokeweight="1.5pt"/>
                  <v:line id="Line 43" o:spid="_x0000_s4757" style="position:absolute;flip:x y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" strokecolor="#1f1a17" strokeweight="1.5pt"/>
                </v:group>
                <v:rect id="Rectangle 7217" o:spid="_x0000_s4758" style="position:absolute;left:27426;top:7731;width:21210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" filled="f" stroked="f">
                  <v:textbox style="mso-fit-shape-to-text:t" inset="0,0,0,0">
                    <w:txbxContent>
                      <w:p w14:paraId="6D9BAA1A" w14:textId="27ACEB00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SendMessageController</w:t>
                        </w:r>
                      </w:p>
                    </w:txbxContent>
                  </v:textbox>
                </v:rect>
                <v:rect id="Rectangle 7218" o:spid="_x0000_s4759" style="position:absolute;left:36401;top:21383;width:1111;height:3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" strokecolor="#903" strokeweight="1.5pt"/>
                <v:rect id="Rectangle 7219" o:spid="_x0000_s4760" style="position:absolute;left:36401;top:21383;width:1111;height:3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" strokecolor="#903" strokeweight="1.5pt"/>
                <v:rect id="Rectangle 7220" o:spid="_x0000_s4761" style="position:absolute;left:48170;top:7985;width:11169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" filled="f" stroked="f">
                  <v:textbox style="mso-fit-shape-to-text:t" inset="0,0,0,0">
                    <w:txbxContent>
                      <w:p w14:paraId="07D99585" w14:textId="2FC024AF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line id="Line 49" o:spid="_x0000_s4762" style="position:absolute;visibility:visible;mso-wrap-style:square" from="53340,12430" to="53340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" strokeweight="1.5pt">
                  <v:stroke dashstyle="3 1"/>
                </v:line>
                <v:group id="Group 7222" o:spid="_x0000_s4763" style="position:absolute;left:51275;top:381;width:3652;height:5032" coordorigin="51054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">
                  <v:oval id="Oval 7223" o:spid="_x0000_s4764" style="position:absolute;left:51054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" filled="f" strokecolor="#903" strokeweight=".25pt"/>
                  <v:line id="Line 51" o:spid="_x0000_s4765" style="position:absolute;visibility:visible;mso-wrap-style:square" from="51055,382" to="51055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" strokecolor="#903" strokeweight=".25pt"/>
                  <v:line id="Line 52" o:spid="_x0000_s4766" style="position:absolute;visibility:visible;mso-wrap-style:square" from="51054,382" to="51055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" strokecolor="#903" strokeweight=".25pt"/>
                  <v:shape id="Freeform 53" o:spid="_x0000_s4767" style="position:absolute;left:51054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" path="m,54l54,r54,54e" filled="f" strokecolor="#903" strokeweight=".25pt">
                    <v:path arrowok="t" o:connecttype="custom" o:connectlocs="0,116;115,0;230,116" o:connectangles="0,0,0"/>
                  </v:shape>
                </v:group>
                <v:group id="Group 7227" o:spid="_x0000_s4768" style="position:absolute;left:51275;top:381;width:3652;height:5032" coordorigin="51054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">
                  <v:oval id="Oval 7228" o:spid="_x0000_s4769" style="position:absolute;left:51054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" filled="f" strokecolor="#903" strokeweight="1.5pt"/>
                  <v:line id="Line 56" o:spid="_x0000_s4770" style="position:absolute;visibility:visible;mso-wrap-style:square" from="51055,382" to="51055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" strokecolor="#903" strokeweight="1.5pt"/>
                  <v:line id="Line 57" o:spid="_x0000_s4771" style="position:absolute;visibility:visible;mso-wrap-style:square" from="51054,382" to="51055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" strokecolor="#903" strokeweight="1.5pt"/>
                  <v:shape id="Freeform 58" o:spid="_x0000_s4772" style="position:absolute;left:51054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" path="m,54l54,r54,54e" filled="f" strokecolor="#903" strokeweight="1.5pt">
                    <v:path arrowok="t" o:connecttype="custom" o:connectlocs="0,116;115,0;230,116" o:connectangles="0,0,0"/>
                  </v:shape>
                </v:group>
                <v:rect id="Rectangle 7232" o:spid="_x0000_s4773" style="position:absolute;left:48170;top:7985;width:11169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" filled="f" stroked="f">
                  <v:textbox style="mso-fit-shape-to-text:t" inset="0,0,0,0">
                    <w:txbxContent>
                      <w:p w14:paraId="4149BC59" w14:textId="794C2490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rect id="Rectangle 7233" o:spid="_x0000_s4774" style="position:absolute;left:52720;top:33067;width:1112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" strokecolor="#903" strokeweight="1.5pt"/>
                <v:rect id="Rectangle 7234" o:spid="_x0000_s4775" style="position:absolute;left:52720;top:33067;width:1112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" strokecolor="#903" strokeweight="1.5pt"/>
                <v:rect id="Rectangle 7235" o:spid="_x0000_s4776" style="position:absolute;left:62407;top:7985;width:4585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UEn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wVu+XMHvm/QE5P4HAAD//wMAUEsBAi0AFAAGAAgAAAAhANvh9svuAAAAhQEAABMAAAAAAAAAAAAA&#10;AAAAAAAAAFtDb250ZW50X1R5cGVzXS54bWxQSwECLQAUAAYACAAAACEAWvQsW78AAAAVAQAACwAA&#10;AAAAAAAAAAAAAAAfAQAAX3JlbHMvLnJlbHNQSwECLQAUAAYACAAAACEAQ8VBJ8MAAADdAAAADwAA&#10;AAAAAAAAAAAAAAAHAgAAZHJzL2Rvd25yZXYueG1sUEsFBgAAAAADAAMAtwAAAPcCAAAAAA==&#10;" filled="f" stroked="f">
                  <v:textbox style="mso-fit-shape-to-text:t" inset="0,0,0,0">
                    <w:txbxContent>
                      <w:p w14:paraId="44CB828A" w14:textId="7923A417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Line</w:t>
                        </w:r>
                      </w:p>
                    </w:txbxContent>
                  </v:textbox>
                </v:rect>
                <v:line id="Line 64" o:spid="_x0000_s4777" style="position:absolute;visibility:visible;mso-wrap-style:square" from="64754,12430" to="64754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" strokeweight="1.5pt">
                  <v:stroke dashstyle="3 1"/>
                </v:line>
                <v:group id="Group 7237" o:spid="_x0000_s4778" style="position:absolute;left:62468;top:381;width:3651;height:5032" coordorigin="62468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69p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B2OpvB8E56AXDwAAAD//wMAUEsBAi0AFAAGAAgAAAAhANvh9svuAAAAhQEAABMAAAAAAAAA&#10;AAAAAAAAAAAAAFtDb250ZW50X1R5cGVzXS54bWxQSwECLQAUAAYACAAAACEAWvQsW78AAAAVAQAA&#10;CwAAAAAAAAAAAAAAAAAfAQAAX3JlbHMvLnJlbHNQSwECLQAUAAYACAAAACEAcQ+vacYAAADdAAAA&#10;DwAAAAAAAAAAAAAAAAAHAgAAZHJzL2Rvd25yZXYueG1sUEsFBgAAAAADAAMAtwAAAPoCAAAAAA==&#10;">
                  <v:oval id="Oval 7238" o:spid="_x0000_s4779" style="position:absolute;left:62468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" filled="f" strokecolor="#903" strokeweight=".25pt"/>
                  <v:line id="Line 66" o:spid="_x0000_s4780" style="position:absolute;visibility:visible;mso-wrap-style:square" from="62469,382" to="62469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" strokecolor="#903" strokeweight=".25pt"/>
                  <v:line id="Line 67" o:spid="_x0000_s4781" style="position:absolute;visibility:visible;mso-wrap-style:square" from="62468,382" to="62470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" strokecolor="#903" strokeweight=".25pt"/>
                  <v:shape id="Freeform 68" o:spid="_x0000_s4782" style="position:absolute;left:62468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" path="m,54l54,r54,54e" filled="f" strokecolor="#903" strokeweight=".25pt">
                    <v:path arrowok="t" o:connecttype="custom" o:connectlocs="0,116;115,0;230,116" o:connectangles="0,0,0"/>
                  </v:shape>
                </v:group>
                <v:group id="Group 7242" o:spid="_x0000_s4783" style="position:absolute;left:62468;top:381;width:3651;height:5032" coordorigin="62468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">
                  <v:oval id="Oval 7243" o:spid="_x0000_s4784" style="position:absolute;left:62468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" filled="f" strokecolor="#903" strokeweight="1.5pt"/>
                  <v:line id="Line 71" o:spid="_x0000_s4785" style="position:absolute;visibility:visible;mso-wrap-style:square" from="62469,382" to="62469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" strokecolor="#903" strokeweight="1.5pt"/>
                  <v:line id="Line 72" o:spid="_x0000_s4786" style="position:absolute;visibility:visible;mso-wrap-style:square" from="62468,382" to="62470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Nc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wSx9eYW/N/EJyNUvAAAA//8DAFBLAQItABQABgAIAAAAIQDb4fbL7gAAAIUBAAATAAAAAAAA&#10;AAAAAAAAAAAAAABbQ29udGVudF9UeXBlc10ueG1sUEsBAi0AFAAGAAgAAAAhAFr0LFu/AAAAFQEA&#10;AAsAAAAAAAAAAAAAAAAAHwEAAF9yZWxzLy5yZWxzUEsBAi0AFAAGAAgAAAAhAMQss1zHAAAA3QAA&#10;AA8AAAAAAAAAAAAAAAAABwIAAGRycy9kb3ducmV2LnhtbFBLBQYAAAAAAwADALcAAAD7AgAAAAA=&#10;" strokecolor="#903" strokeweight="1.5pt"/>
                  <v:shape id="Freeform 73" o:spid="_x0000_s4787" style="position:absolute;left:62468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" path="m,54l54,r54,54e" filled="f" strokecolor="#903" strokeweight="1.5pt">
                    <v:path arrowok="t" o:connecttype="custom" o:connectlocs="0,116;115,0;230,116" o:connectangles="0,0,0"/>
                  </v:shape>
                </v:group>
                <v:rect id="Rectangle 7247" o:spid="_x0000_s4788" style="position:absolute;left:62407;top:7985;width:4585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" filled="f" stroked="f">
                  <v:textbox style="mso-fit-shape-to-text:t" inset="0,0,0,0">
                    <w:txbxContent>
                      <w:p w14:paraId="4E5BCAAA" w14:textId="675B0941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Line</w:t>
                        </w:r>
                      </w:p>
                    </w:txbxContent>
                  </v:textbox>
                </v:rect>
                <v:rect id="Rectangle 7248" o:spid="_x0000_s4789" style="position:absolute;left:64135;top:48418;width:1111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" strokecolor="#903" strokeweight="1.5pt"/>
                <v:rect id="Rectangle 7249" o:spid="_x0000_s4790" style="position:absolute;left:64135;top:48418;width:1111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" strokecolor="#903" strokeweight="1.5pt"/>
                <v:line id="Line 78" o:spid="_x0000_s4791" style="position:absolute;visibility:visible;mso-wrap-style:square" from="3460,15271" to="16859,15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" strokecolor="#903" strokeweight="1.5pt"/>
                <v:line id="Line 79" o:spid="_x0000_s4792" style="position:absolute;flip:x;visibility:visible;mso-wrap-style:square" from="15335,15271" to="16859,15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" strokecolor="#903" strokeweight="1.5pt"/>
                <v:line id="Line 80" o:spid="_x0000_s4793" style="position:absolute;flip:x y;visibility:visible;mso-wrap-style:square" from="15335,14636" to="16859,15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" strokecolor="#903" strokeweight="1.5pt"/>
                <v:rect id="Rectangle 7253" o:spid="_x0000_s4794" style="position:absolute;left:6333;top:12350;width:8900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5lo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wVu+WsLvm/QE5P4HAAD//wMAUEsBAi0AFAAGAAgAAAAhANvh9svuAAAAhQEAABMAAAAAAAAAAAAA&#10;AAAAAAAAAFtDb250ZW50X1R5cGVzXS54bWxQSwECLQAUAAYACAAAACEAWvQsW78AAAAVAQAACwAA&#10;AAAAAAAAAAAAAAAfAQAAX3JlbHMvLnJlbHNQSwECLQAUAAYACAAAACEAfr+ZaMMAAADdAAAADwAA&#10;AAAAAAAAAAAAAAAHAgAAZHJzL2Rvd25yZXYueG1sUEsFBgAAAAADAAMAtwAAAPcCAAAAAA==&#10;" filled="f" stroked="f">
                  <v:textbox style="mso-fit-shape-to-text:t" inset="0,0,0,0">
                    <w:txbxContent>
                      <w:p w14:paraId="327AB021" w14:textId="2A7EE90B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82" o:spid="_x0000_s4795" style="position:absolute;visibility:visible;mso-wrap-style:square" from="18176,21367" to="36353,21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Aa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wSx9fYG/N/EJyNUvAAAA//8DAFBLAQItABQABgAIAAAAIQDb4fbL7gAAAIUBAAATAAAAAAAA&#10;AAAAAAAAAAAAAABbQ29udGVudF9UeXBlc10ueG1sUEsBAi0AFAAGAAgAAAAhAFr0LFu/AAAAFQEA&#10;AAsAAAAAAAAAAAAAAAAAHwEAAF9yZWxzLy5yZWxzUEsBAi0AFAAGAAgAAAAhAC65gBrHAAAA3QAA&#10;AA8AAAAAAAAAAAAAAAAABwIAAGRycy9kb3ducmV2LnhtbFBLBQYAAAAAAwADALcAAAD7AgAAAAA=&#10;" strokecolor="#903" strokeweight="1.5pt"/>
                <v:line id="Line 83" o:spid="_x0000_s4796" style="position:absolute;flip:x;visibility:visible;mso-wrap-style:square" from="34829,21367" to="36353,22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" strokecolor="#903" strokeweight="1.5pt"/>
                <v:line id="Line 84" o:spid="_x0000_s4797" style="position:absolute;flip:x y;visibility:visible;mso-wrap-style:square" from="34829,20732" to="36353,21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" strokecolor="#903" strokeweight="1.5pt"/>
                <v:rect id="Rectangle 7257" o:spid="_x0000_s4798" style="position:absolute;left:21935;top:18446;width:11087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" filled="f" stroked="f">
                  <v:textbox style="mso-fit-shape-to-text:t" inset="0,0,0,0">
                    <w:txbxContent>
                      <w:p w14:paraId="27C3A9B2" w14:textId="6C7FF5CB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doUserName</w:t>
                        </w:r>
                      </w:p>
                    </w:txbxContent>
                  </v:textbox>
                </v:rect>
                <v:line id="Line 86" o:spid="_x0000_s4799" style="position:absolute;visibility:visible;mso-wrap-style:square" from="37703,25812" to="44037,25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" strokecolor="#903" strokeweight="1.5pt"/>
                <v:line id="Line 87" o:spid="_x0000_s4800" style="position:absolute;visibility:visible;mso-wrap-style:square" from="44037,25812" to="44037,27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C+E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mn6Moe/N/EJyNUvAAAA//8DAFBLAQItABQABgAIAAAAIQDb4fbL7gAAAIUBAAATAAAAAAAA&#10;AAAAAAAAAAAAAABbQ29udGVudF9UeXBlc10ueG1sUEsBAi0AFAAGAAgAAAAhAFr0LFu/AAAAFQEA&#10;AAsAAAAAAAAAAAAAAAAAHwEAAF9yZWxzLy5yZWxzUEsBAi0AFAAGAAgAAAAhAMC4L4THAAAA3QAA&#10;AA8AAAAAAAAAAAAAAAAABwIAAGRycy9kb3ducmV2LnhtbFBLBQYAAAAAAwADALcAAAD7AgAAAAA=&#10;" strokecolor="#903" strokeweight="1.5pt"/>
                <v:line id="Line 88" o:spid="_x0000_s4801" style="position:absolute;flip:x;visibility:visible;mso-wrap-style:square" from="37734,27082" to="44037,27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" strokecolor="#903" strokeweight="1.5pt"/>
                <v:line id="Line 89" o:spid="_x0000_s4802" style="position:absolute;visibility:visible;mso-wrap-style:square" from="37734,27082" to="39258,2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" strokecolor="#903" strokeweight="1.5pt"/>
                <v:line id="Line 90" o:spid="_x0000_s4803" style="position:absolute;flip:y;visibility:visible;mso-wrap-style:square" from="37734,26447" to="39258,27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" strokecolor="#903" strokeweight="1.5pt"/>
                <v:rect id="Rectangle 7263" o:spid="_x0000_s4804" style="position:absolute;left:40649;top:22764;width:10887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" filled="f" stroked="f">
                  <v:textbox style="mso-fit-shape-to-text:t" inset="0,0,0,0">
                    <w:txbxContent>
                      <w:p w14:paraId="1851E4FD" w14:textId="61BF0A16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getLinkLine()</w:t>
                        </w:r>
                      </w:p>
                    </w:txbxContent>
                  </v:textbox>
                </v:rect>
                <v:line id="Line 92" o:spid="_x0000_s4805" style="position:absolute;visibility:visible;mso-wrap-style:square" from="37655,33051" to="52657,33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" strokecolor="#903" strokeweight="1.5pt"/>
                <v:line id="Line 93" o:spid="_x0000_s4806" style="position:absolute;flip:x;visibility:visible;mso-wrap-style:square" from="51149,33051" to="52657,33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" strokecolor="#903" strokeweight="1.5pt"/>
                <v:line id="Line 94" o:spid="_x0000_s4807" style="position:absolute;flip:x y;visibility:visible;mso-wrap-style:square" from="51149,32416" to="52657,33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" strokecolor="#903" strokeweight="1.5pt"/>
                <v:rect id="Rectangle 7267" o:spid="_x0000_s4808" style="position:absolute;left:39808;top:30130;width:12239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" filled="f" stroked="f">
                  <v:textbox style="mso-fit-shape-to-text:t" inset="0,0,0,0">
                    <w:txbxContent>
                      <w:p w14:paraId="18CA70CA" w14:textId="78F2C595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query LinkLine</w:t>
                        </w:r>
                      </w:p>
                    </w:txbxContent>
                  </v:textbox>
                </v:rect>
                <v:line id="Line 96" o:spid="_x0000_s4809" style="position:absolute;flip:x;visibility:visible;mso-wrap-style:square" from="37703,37496" to="52657,37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" strokecolor="#903" strokeweight="1.5pt">
                  <v:stroke dashstyle="3 1"/>
                </v:line>
                <v:line id="Line 97" o:spid="_x0000_s4810" style="position:absolute;visibility:visible;mso-wrap-style:square" from="37703,37496" to="39227,38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" strokecolor="#903" strokeweight="1.5pt"/>
                <v:line id="Line 98" o:spid="_x0000_s4811" style="position:absolute;flip:y;visibility:visible;mso-wrap-style:square" from="37703,36861" to="39227,37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" strokecolor="#903" strokeweight="1.5pt"/>
                <v:rect id="Rectangle 7271" o:spid="_x0000_s4812" style="position:absolute;left:39856;top:34575;width:12450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" filled="f" stroked="f">
                  <v:textbox style="mso-fit-shape-to-text:t" inset="0,0,0,0">
                    <w:txbxContent>
                      <w:p w14:paraId="2955B5AC" w14:textId="1492CBEF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LinkLine</w:t>
                        </w:r>
                      </w:p>
                    </w:txbxContent>
                  </v:textbox>
                </v:rect>
                <v:line id="Line 100" o:spid="_x0000_s4813" style="position:absolute;visibility:visible;mso-wrap-style:square" from="37655,48402" to="64071,48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" strokecolor="#903" strokeweight="1.5pt"/>
                <v:line id="Line 101" o:spid="_x0000_s4814" style="position:absolute;flip:x;visibility:visible;mso-wrap-style:square" from="62547,48402" to="64071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" strokecolor="#903" strokeweight="1.5pt"/>
                <v:line id="Line 102" o:spid="_x0000_s4815" style="position:absolute;flip:x y;visibility:visible;mso-wrap-style:square" from="62547,47767" to="64071,48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" strokecolor="#903" strokeweight="1.5pt"/>
                <v:rect id="Rectangle 7275" o:spid="_x0000_s4816" style="position:absolute;left:45348;top:45529;width:14226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" filled="f" stroked="f">
                  <v:textbox style="mso-fit-shape-to-text:t" inset="0,0,0,0">
                    <w:txbxContent>
                      <w:p w14:paraId="58275B7A" w14:textId="5EA64B64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Display ChatLine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9358A1" w:rsidRPr="009F1F59">
        <w:rPr>
          <w:rFonts w:ascii="TH SarabunPSK" w:hAnsi="TH SarabunPSK" w:cs="TH SarabunPSK"/>
          <w:b/>
          <w:bCs/>
          <w:sz w:val="32"/>
          <w:szCs w:val="32"/>
        </w:rPr>
        <w:t>Send message by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02CCF" w14:paraId="6912A6EC" w14:textId="77777777" w:rsidTr="00B02CCF">
        <w:tc>
          <w:tcPr>
            <w:tcW w:w="4675" w:type="dxa"/>
          </w:tcPr>
          <w:p w14:paraId="640BD1C7" w14:textId="1E52F2AB" w:rsidR="00EB15DF" w:rsidRDefault="00EB15D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7D35AD1" w14:textId="77777777" w:rsidR="00EB15DF" w:rsidRDefault="00EB15D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81EA063" w14:textId="347BAE1D" w:rsidR="00B02CCF" w:rsidRPr="009F1F59" w:rsidRDefault="00B02CC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9FBF737" w14:textId="77777777" w:rsidR="00B02CCF" w:rsidRPr="009F1F59" w:rsidRDefault="00B02CCF" w:rsidP="00B02CC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247DF7B" w14:textId="77777777" w:rsidR="00B02CCF" w:rsidRPr="00EB15DF" w:rsidRDefault="00B02CCF" w:rsidP="00B02CC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</w:t>
            </w:r>
            <w:r w:rsidRPr="00832A01">
              <w:rPr>
                <w:rFonts w:ascii="TH SarabunPSK" w:hAnsi="TH SarabunPSK" w:cs="TH SarabunPSK"/>
                <w:sz w:val="28"/>
                <w:cs/>
              </w:rPr>
              <w:t>เลือก</w:t>
            </w:r>
            <w:r w:rsidRPr="00832A01">
              <w:rPr>
                <w:rFonts w:ascii="TH SarabunPSK" w:hAnsi="TH SarabunPSK" w:cs="TH SarabunPSK"/>
                <w:sz w:val="24"/>
                <w:szCs w:val="24"/>
                <w:cs/>
              </w:rPr>
              <w:t>ฟังก์ชัน</w:t>
            </w:r>
            <w:r w:rsidRPr="00EB15DF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535AE4">
              <w:rPr>
                <w:rFonts w:ascii="TH SarabunPSK" w:hAnsi="TH SarabunPSK" w:cs="TH SarabunPSK"/>
                <w:szCs w:val="22"/>
              </w:rPr>
              <w:t>Send message</w:t>
            </w:r>
            <w:r w:rsidRPr="00EB15DF"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A555E1B" w14:textId="701FF65C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ระบบรับค่าชื่อผู้ใช้ที่ต้องการส่งข้อความ</w:t>
            </w:r>
          </w:p>
          <w:p w14:paraId="28080548" w14:textId="590490C6" w:rsidR="00B02CCF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ระบบตรวจสอบข้อมูลที่อยู่ไลน์</w:t>
            </w:r>
          </w:p>
          <w:p w14:paraId="1F32DF49" w14:textId="77777777" w:rsidR="00EB15DF" w:rsidRPr="00EB15DF" w:rsidRDefault="00EB15DF" w:rsidP="00B02CCF">
            <w:pPr>
              <w:rPr>
                <w:rFonts w:ascii="TH SarabunPSK" w:hAnsi="TH SarabunPSK" w:cs="TH SarabunPSK"/>
                <w:sz w:val="8"/>
                <w:szCs w:val="8"/>
              </w:rPr>
            </w:pPr>
          </w:p>
          <w:p w14:paraId="56BF5BF8" w14:textId="53EFF37A" w:rsidR="00B02CCF" w:rsidRPr="00832A01" w:rsidRDefault="00B02CCF" w:rsidP="00B02CC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ระบบค้นหาข้อมูลที่อยู่ไลน์ใน</w:t>
            </w:r>
            <w:r w:rsidRPr="00832A01">
              <w:rPr>
                <w:rFonts w:ascii="TH SarabunPSK" w:hAnsi="TH SarabunPSK" w:cs="TH SarabunPSK"/>
                <w:sz w:val="28"/>
                <w:cs/>
              </w:rPr>
              <w:t>ฐานข้อมูล</w:t>
            </w:r>
          </w:p>
          <w:p w14:paraId="06381782" w14:textId="77777777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ระบบคืนค่าข้อมูลที่อยู่ไลน์</w:t>
            </w:r>
          </w:p>
          <w:p w14:paraId="30EA849C" w14:textId="257F8559" w:rsidR="00B02CCF" w:rsidRPr="009F1F59" w:rsidRDefault="00B02CCF" w:rsidP="00B02CCF">
            <w:pPr>
              <w:rPr>
                <w:rFonts w:ascii="TH SarabunPSK" w:hAnsi="TH SarabunPSK" w:cs="TH SarabunPSK"/>
                <w:sz w:val="28"/>
              </w:rPr>
            </w:pPr>
          </w:p>
          <w:p w14:paraId="2FEE18DC" w14:textId="53B1E6E8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ระบบส่งการทำงานไปที่ไลน์</w:t>
            </w:r>
          </w:p>
          <w:p w14:paraId="5C3C6EA3" w14:textId="4C1C0124" w:rsidR="00B02CCF" w:rsidRPr="009F1F59" w:rsidRDefault="00B02CC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56D3E55" w14:textId="2B852983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  <w:p w14:paraId="3677AB80" w14:textId="5BD754B3" w:rsidR="00B02CCF" w:rsidRDefault="0076342E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490304" behindDoc="0" locked="0" layoutInCell="1" allowOverlap="1" wp14:anchorId="255F0D34" wp14:editId="4612415B">
                      <wp:simplePos x="0" y="0"/>
                      <wp:positionH relativeFrom="column">
                        <wp:posOffset>998219</wp:posOffset>
                      </wp:positionH>
                      <wp:positionV relativeFrom="paragraph">
                        <wp:posOffset>204107</wp:posOffset>
                      </wp:positionV>
                      <wp:extent cx="4090671" cy="457200"/>
                      <wp:effectExtent l="0" t="0" r="5080" b="0"/>
                      <wp:wrapNone/>
                      <wp:docPr id="962" name="Text Box 9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90671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A684CA7" w14:textId="5C7EEEFF" w:rsidR="00AA1567" w:rsidRPr="00320F5B" w:rsidRDefault="00AA1567" w:rsidP="00320F5B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193" w:name="_Toc115201728"/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73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Send message by</w:t>
                                  </w:r>
                                  <w:bookmarkEnd w:id="193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55F0D34" id="Text Box 962" o:spid="_x0000_s4817" type="#_x0000_t202" style="position:absolute;margin-left:78.6pt;margin-top:16.05pt;width:322.1pt;height:36pt;z-index:251490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" stroked="f">
                      <v:textbox inset="0,0,0,0">
                        <w:txbxContent>
                          <w:p w14:paraId="3A684CA7" w14:textId="5C7EEEFF" w:rsidR="00AA1567" w:rsidRPr="00320F5B" w:rsidRDefault="00AA1567" w:rsidP="00320F5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94" w:name="_Toc115201728"/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73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Send message by</w:t>
                            </w:r>
                            <w:bookmarkEnd w:id="194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27FB26F7" w14:textId="25B50AA2" w:rsidR="00B02CCF" w:rsidRDefault="00B02CCF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19DBCEC" w14:textId="77B9D9D8" w:rsidR="00EB486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</w:p>
    <w:p w14:paraId="5B6576C2" w14:textId="7977CFB5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32F78968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8709D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6B18A782" wp14:editId="0D6C7563">
            <wp:extent cx="1510665" cy="2131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66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E869" w14:textId="6A9E2327" w:rsidR="00AA1567" w:rsidRPr="00320F5B" w:rsidRDefault="00AA1567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5" w:name="_Toc115201729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74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Send message by driver</w:t>
      </w:r>
      <w:bookmarkEnd w:id="195"/>
    </w:p>
    <w:p w14:paraId="2438010B" w14:textId="23B8632A" w:rsidR="00766646" w:rsidRPr="009F1F59" w:rsidRDefault="00766646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021A24D9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6587E7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774DBF2" wp14:editId="14E0166F">
            <wp:extent cx="2613600" cy="5654708"/>
            <wp:effectExtent l="0" t="0" r="0" b="3175"/>
            <wp:docPr id="230" name="Graphic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96DAC541-7B7A-43D3-8B79-37D633B846F1}">
                          <asvg:svgBlip xmlns:asvg="http://schemas.microsoft.com/office/drawing/2016/SVG/main" r:embed="rId1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87BA" w14:textId="0B57F36D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6" w:name="_Toc115201730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75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แสดงหน้าจอ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List request cancel</w:t>
      </w:r>
      <w:bookmarkEnd w:id="196"/>
    </w:p>
    <w:p w14:paraId="2F0A47F7" w14:textId="77777777" w:rsidR="0076342E" w:rsidRDefault="0076342E" w:rsidP="00497D8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AFF853" w14:textId="09E19B2A" w:rsidR="006B05E7" w:rsidRPr="009F1F59" w:rsidRDefault="006B05E7" w:rsidP="00497D8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93271F4" w14:textId="558CB242" w:rsidR="00AC155C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ซีเควนซ์ไดอาแกรม :</w:t>
      </w:r>
      <w:r w:rsidR="00EC2987" w:rsidRPr="00EC2987">
        <w:rPr>
          <w:rFonts w:ascii="TH SarabunPSK" w:hAnsi="TH SarabunPSK"/>
          <w:sz w:val="32"/>
        </w:rPr>
        <w:t xml:space="preserve"> List </w:t>
      </w:r>
      <w:proofErr w:type="spellStart"/>
      <w:r w:rsidR="00EC2987" w:rsidRPr="00EC2987">
        <w:rPr>
          <w:rFonts w:ascii="TH SarabunPSK" w:hAnsi="TH SarabunPSK"/>
          <w:sz w:val="32"/>
        </w:rPr>
        <w:t>serviec</w:t>
      </w:r>
      <w:proofErr w:type="spellEnd"/>
      <w:r w:rsidR="00EC2987" w:rsidRPr="009F1F59">
        <w:rPr>
          <w:rFonts w:ascii="TH SarabunPSK" w:hAnsi="TH SarabunPSK"/>
          <w:sz w:val="32"/>
        </w:rPr>
        <w:t xml:space="preserve"> cancel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C155C" w14:paraId="369C6F8B" w14:textId="77777777" w:rsidTr="00AC155C">
        <w:tc>
          <w:tcPr>
            <w:tcW w:w="4675" w:type="dxa"/>
          </w:tcPr>
          <w:p w14:paraId="34A15A6A" w14:textId="119F6665" w:rsidR="00CA2528" w:rsidRDefault="00BB6A54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C155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33312" behindDoc="0" locked="0" layoutInCell="1" allowOverlap="1" wp14:anchorId="7EED9915" wp14:editId="0380D601">
                      <wp:simplePos x="0" y="0"/>
                      <wp:positionH relativeFrom="column">
                        <wp:posOffset>2353211</wp:posOffset>
                      </wp:positionH>
                      <wp:positionV relativeFrom="paragraph">
                        <wp:posOffset>6956</wp:posOffset>
                      </wp:positionV>
                      <wp:extent cx="3781441" cy="3657599"/>
                      <wp:effectExtent l="0" t="0" r="9525" b="38735"/>
                      <wp:wrapNone/>
                      <wp:docPr id="736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81441" cy="3657599"/>
                                <a:chOff x="0" y="0"/>
                                <a:chExt cx="5910146" cy="5716588"/>
                              </a:xfrm>
                            </wpg:grpSpPr>
                            <wps:wsp>
                              <wps:cNvPr id="7362" name="Rectangle 73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62896"/>
                                  <a:ext cx="511119" cy="12048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5F5352" w14:textId="7777777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  <w:p w14:paraId="710C65E6" w14:textId="77777777" w:rsidR="0006796C" w:rsidRDefault="0006796C"/>
                                  <w:p w14:paraId="5AFDD896" w14:textId="41415650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363" name="Line 6"/>
                              <wps:cNvCnPr/>
                              <wps:spPr bwMode="auto">
                                <a:xfrm>
                                  <a:off x="250825" y="1257300"/>
                                  <a:ext cx="0" cy="44592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364" name="Group 736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393" y="187325"/>
                                  <a:ext cx="325436" cy="446088"/>
                                  <a:chOff x="47625" y="187325"/>
                                  <a:chExt cx="205" cy="281"/>
                                </a:xfrm>
                              </wpg:grpSpPr>
                              <wps:wsp>
                                <wps:cNvPr id="7365" name="Oval 73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7683" y="187325"/>
                                    <a:ext cx="93" cy="9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366" name="Line 8"/>
                                <wps:cNvCnPr/>
                                <wps:spPr bwMode="auto">
                                  <a:xfrm>
                                    <a:off x="47728" y="18741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67" name="Line 9"/>
                                <wps:cNvCnPr/>
                                <wps:spPr bwMode="auto">
                                  <a:xfrm>
                                    <a:off x="47654" y="187441"/>
                                    <a:ext cx="14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68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7625" y="187504"/>
                                    <a:ext cx="205" cy="10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369" name="Group 73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393" y="187325"/>
                                  <a:ext cx="325436" cy="446088"/>
                                  <a:chOff x="47625" y="187325"/>
                                  <a:chExt cx="205" cy="281"/>
                                </a:xfrm>
                              </wpg:grpSpPr>
                              <wps:wsp>
                                <wps:cNvPr id="7370" name="Oval 73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7683" y="187325"/>
                                    <a:ext cx="93" cy="9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371" name="Line 13"/>
                                <wps:cNvCnPr/>
                                <wps:spPr bwMode="auto">
                                  <a:xfrm>
                                    <a:off x="47728" y="18741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72" name="Line 14"/>
                                <wps:cNvCnPr/>
                                <wps:spPr bwMode="auto">
                                  <a:xfrm>
                                    <a:off x="47654" y="187441"/>
                                    <a:ext cx="14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73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7625" y="187504"/>
                                    <a:ext cx="205" cy="10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7375" name="Rectangle 73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850" y="1544637"/>
                                  <a:ext cx="98425" cy="323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76" name="Rectangle 73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7725" y="851793"/>
                                  <a:ext cx="1791397" cy="12048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388AF0" w14:textId="7777777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ListRequestCancelPage</w:t>
                                    </w:r>
                                  </w:p>
                                  <w:p w14:paraId="0536DD00" w14:textId="77777777" w:rsidR="0006796C" w:rsidRDefault="0006796C"/>
                                  <w:p w14:paraId="365BEAFF" w14:textId="25D4DF0B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377" name="Line 20"/>
                              <wps:cNvCnPr/>
                              <wps:spPr bwMode="auto">
                                <a:xfrm>
                                  <a:off x="1735138" y="1243012"/>
                                  <a:ext cx="0" cy="4473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378" name="Group 73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31329" y="204787"/>
                                  <a:ext cx="814388" cy="530225"/>
                                  <a:chOff x="1328738" y="204787"/>
                                  <a:chExt cx="513" cy="334"/>
                                </a:xfrm>
                              </wpg:grpSpPr>
                              <wps:wsp>
                                <wps:cNvPr id="7379" name="Oval 73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328909" y="204787"/>
                                    <a:ext cx="342" cy="3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380" name="Line 22"/>
                                <wps:cNvCnPr/>
                                <wps:spPr bwMode="auto">
                                  <a:xfrm>
                                    <a:off x="1328738" y="204866"/>
                                    <a:ext cx="0" cy="1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81" name="Line 23"/>
                                <wps:cNvCnPr/>
                                <wps:spPr bwMode="auto">
                                  <a:xfrm>
                                    <a:off x="1328739" y="204955"/>
                                    <a:ext cx="17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382" name="Group 73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31329" y="204787"/>
                                  <a:ext cx="814388" cy="530225"/>
                                  <a:chOff x="1328738" y="204787"/>
                                  <a:chExt cx="513" cy="334"/>
                                </a:xfrm>
                              </wpg:grpSpPr>
                              <wps:wsp>
                                <wps:cNvPr id="7383" name="Oval 73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328909" y="204787"/>
                                    <a:ext cx="342" cy="3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384" name="Line 26"/>
                                <wps:cNvCnPr/>
                                <wps:spPr bwMode="auto">
                                  <a:xfrm>
                                    <a:off x="1328738" y="204866"/>
                                    <a:ext cx="0" cy="1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85" name="Line 27"/>
                                <wps:cNvCnPr/>
                                <wps:spPr bwMode="auto">
                                  <a:xfrm>
                                    <a:off x="1328739" y="204955"/>
                                    <a:ext cx="17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387" name="Rectangle 73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5" y="1544637"/>
                                  <a:ext cx="98425" cy="323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88" name="Rectangle 73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5" y="2132012"/>
                                  <a:ext cx="98425" cy="323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89" name="Rectangle 73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5" y="5041900"/>
                                  <a:ext cx="98425" cy="323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90" name="Rectangle 73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74389" y="685325"/>
                                  <a:ext cx="128028" cy="12395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4E6E9A" w14:textId="7777777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  <w:p w14:paraId="5EF5F8C3" w14:textId="77777777" w:rsidR="0006796C" w:rsidRDefault="0006796C"/>
                                  <w:p w14:paraId="2EA2BEE5" w14:textId="1D55437C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391" name="Rectangle 73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18882" y="874107"/>
                                  <a:ext cx="2021648" cy="1158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616A72F" w14:textId="7777777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ListRequestCancelController</w:t>
                                    </w:r>
                                  </w:p>
                                  <w:p w14:paraId="0E18B575" w14:textId="77777777" w:rsidR="0006796C" w:rsidRDefault="0006796C"/>
                                  <w:p w14:paraId="3482178E" w14:textId="0C8B18F0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392" name="Line 35"/>
                              <wps:cNvCnPr/>
                              <wps:spPr bwMode="auto">
                                <a:xfrm>
                                  <a:off x="3746500" y="1081087"/>
                                  <a:ext cx="0" cy="4635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393" name="Group 73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476625" y="0"/>
                                  <a:ext cx="544512" cy="568326"/>
                                  <a:chOff x="3476625" y="0"/>
                                  <a:chExt cx="343" cy="358"/>
                                </a:xfrm>
                              </wpg:grpSpPr>
                              <wps:wsp>
                                <wps:cNvPr id="7394" name="Oval 73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476625" y="27"/>
                                    <a:ext cx="343" cy="33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395" name="Line 37"/>
                                <wps:cNvCnPr/>
                                <wps:spPr bwMode="auto">
                                  <a:xfrm flipH="1">
                                    <a:off x="3476761" y="0"/>
                                    <a:ext cx="75" cy="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96" name="Line 38"/>
                                <wps:cNvCnPr/>
                                <wps:spPr bwMode="auto">
                                  <a:xfrm flipH="1" flipV="1">
                                    <a:off x="3476762" y="30"/>
                                    <a:ext cx="74" cy="3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397" name="Group 73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476625" y="0"/>
                                  <a:ext cx="544512" cy="568326"/>
                                  <a:chOff x="3476625" y="0"/>
                                  <a:chExt cx="343" cy="358"/>
                                </a:xfrm>
                              </wpg:grpSpPr>
                              <wps:wsp>
                                <wps:cNvPr id="7398" name="Oval 73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476625" y="27"/>
                                    <a:ext cx="343" cy="33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399" name="Line 41"/>
                                <wps:cNvCnPr/>
                                <wps:spPr bwMode="auto">
                                  <a:xfrm flipH="1">
                                    <a:off x="3476761" y="0"/>
                                    <a:ext cx="75" cy="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400" name="Line 42"/>
                                <wps:cNvCnPr/>
                                <wps:spPr bwMode="auto">
                                  <a:xfrm flipH="1" flipV="1">
                                    <a:off x="3476762" y="30"/>
                                    <a:ext cx="74" cy="3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401" name="Rectangle 74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74389" y="685325"/>
                                  <a:ext cx="128028" cy="12395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F0F55D" w14:textId="7777777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  <w:p w14:paraId="1E019D85" w14:textId="77777777" w:rsidR="0006796C" w:rsidRDefault="0006796C"/>
                                  <w:p w14:paraId="7DCE7D8C" w14:textId="3F04BBA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403" name="Rectangle 74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92525" y="2132012"/>
                                  <a:ext cx="98425" cy="2247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04" name="Rectangle 74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92525" y="5041900"/>
                                  <a:ext cx="98425" cy="323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05" name="Rectangle 74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75886" y="874002"/>
                                  <a:ext cx="942840" cy="12048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4E31C6" w14:textId="7777777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  <w:p w14:paraId="44D82CB5" w14:textId="77777777" w:rsidR="0006796C" w:rsidRDefault="0006796C"/>
                                  <w:p w14:paraId="7B43EBE3" w14:textId="1081C2FA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406" name="Line 49"/>
                              <wps:cNvCnPr/>
                              <wps:spPr bwMode="auto">
                                <a:xfrm>
                                  <a:off x="5335588" y="1268412"/>
                                  <a:ext cx="0" cy="4448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407" name="Group 740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32388" y="198437"/>
                                  <a:ext cx="325437" cy="446088"/>
                                  <a:chOff x="5132388" y="198437"/>
                                  <a:chExt cx="205" cy="281"/>
                                </a:xfrm>
                              </wpg:grpSpPr>
                              <wps:wsp>
                                <wps:cNvPr id="7408" name="Oval 74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32446" y="198437"/>
                                    <a:ext cx="93" cy="9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409" name="Line 51"/>
                                <wps:cNvCnPr/>
                                <wps:spPr bwMode="auto">
                                  <a:xfrm>
                                    <a:off x="5132490" y="198529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410" name="Line 52"/>
                                <wps:cNvCnPr/>
                                <wps:spPr bwMode="auto">
                                  <a:xfrm>
                                    <a:off x="5132417" y="198554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411" name="Freeform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132388" y="198616"/>
                                    <a:ext cx="205" cy="10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412" name="Group 741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32388" y="198437"/>
                                  <a:ext cx="325437" cy="446088"/>
                                  <a:chOff x="5132388" y="198437"/>
                                  <a:chExt cx="205" cy="281"/>
                                </a:xfrm>
                              </wpg:grpSpPr>
                              <wps:wsp>
                                <wps:cNvPr id="7413" name="Oval 741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32446" y="198437"/>
                                    <a:ext cx="93" cy="9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414" name="Line 56"/>
                                <wps:cNvCnPr/>
                                <wps:spPr bwMode="auto">
                                  <a:xfrm>
                                    <a:off x="5132490" y="198529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415" name="Line 57"/>
                                <wps:cNvCnPr/>
                                <wps:spPr bwMode="auto">
                                  <a:xfrm>
                                    <a:off x="5132417" y="198554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416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132388" y="198616"/>
                                    <a:ext cx="205" cy="10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7418" name="Rectangle 74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80025" y="3173412"/>
                                  <a:ext cx="98425" cy="323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19" name="Rectangle 74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80025" y="4017962"/>
                                  <a:ext cx="98425" cy="3254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20" name="Line 63"/>
                              <wps:cNvCnPr/>
                              <wps:spPr bwMode="auto">
                                <a:xfrm>
                                  <a:off x="307975" y="1543050"/>
                                  <a:ext cx="136683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1" name="Line 64"/>
                              <wps:cNvCnPr/>
                              <wps:spPr bwMode="auto">
                                <a:xfrm flipH="1">
                                  <a:off x="1539875" y="1543050"/>
                                  <a:ext cx="134937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2" name="Line 65"/>
                              <wps:cNvCnPr/>
                              <wps:spPr bwMode="auto">
                                <a:xfrm flipH="1" flipV="1">
                                  <a:off x="1539875" y="1487487"/>
                                  <a:ext cx="134937" cy="555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3" name="Rectangle 74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52269" y="1283401"/>
                                  <a:ext cx="751295" cy="1158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38DFCC" w14:textId="7777777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open page</w:t>
                                    </w:r>
                                  </w:p>
                                  <w:p w14:paraId="7DEE50E6" w14:textId="77777777" w:rsidR="0006796C" w:rsidRDefault="0006796C"/>
                                  <w:p w14:paraId="37CDA70F" w14:textId="3697F3A2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424" name="Line 67"/>
                              <wps:cNvCnPr/>
                              <wps:spPr bwMode="auto">
                                <a:xfrm>
                                  <a:off x="1790700" y="2130425"/>
                                  <a:ext cx="1897062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5" name="Line 68"/>
                              <wps:cNvCnPr/>
                              <wps:spPr bwMode="auto">
                                <a:xfrm flipH="1">
                                  <a:off x="3551238" y="2130425"/>
                                  <a:ext cx="136525" cy="555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6" name="Line 69"/>
                              <wps:cNvCnPr/>
                              <wps:spPr bwMode="auto">
                                <a:xfrm flipH="1" flipV="1">
                                  <a:off x="3551238" y="2073275"/>
                                  <a:ext cx="136525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7" name="Rectangle 74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4206" y="1866516"/>
                                  <a:ext cx="1554198" cy="7115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5C5798" w14:textId="6245072A" w:rsidR="0006796C" w:rsidRPr="00BB14E3" w:rsidRDefault="00AC155C" w:rsidP="00BB14E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getListRequestCancel</w:t>
                                    </w:r>
                                  </w:p>
                                  <w:p w14:paraId="678EB78C" w14:textId="7E6A580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428" name="Line 71"/>
                              <wps:cNvCnPr/>
                              <wps:spPr bwMode="auto">
                                <a:xfrm>
                                  <a:off x="3806825" y="2524125"/>
                                  <a:ext cx="563562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9" name="Line 72"/>
                              <wps:cNvCnPr/>
                              <wps:spPr bwMode="auto">
                                <a:xfrm>
                                  <a:off x="4370388" y="2524125"/>
                                  <a:ext cx="0" cy="1127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30" name="Line 73"/>
                              <wps:cNvCnPr/>
                              <wps:spPr bwMode="auto">
                                <a:xfrm flipH="1">
                                  <a:off x="3811588" y="2636837"/>
                                  <a:ext cx="558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31" name="Line 74"/>
                              <wps:cNvCnPr/>
                              <wps:spPr bwMode="auto">
                                <a:xfrm>
                                  <a:off x="3811588" y="2636837"/>
                                  <a:ext cx="134937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32" name="Line 75"/>
                              <wps:cNvCnPr/>
                              <wps:spPr bwMode="auto">
                                <a:xfrm flipV="1">
                                  <a:off x="3811588" y="2581275"/>
                                  <a:ext cx="134937" cy="555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33" name="Rectangle 74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70717" y="2277794"/>
                                  <a:ext cx="1836058" cy="7115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C7FFC5" w14:textId="7777777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getAllListRequestCancel()</w:t>
                                    </w:r>
                                  </w:p>
                                  <w:p w14:paraId="6924728A" w14:textId="5D21A0A0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434" name="Line 77"/>
                              <wps:cNvCnPr/>
                              <wps:spPr bwMode="auto">
                                <a:xfrm>
                                  <a:off x="3803650" y="3171825"/>
                                  <a:ext cx="1471612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35" name="Line 78"/>
                              <wps:cNvCnPr/>
                              <wps:spPr bwMode="auto">
                                <a:xfrm flipH="1">
                                  <a:off x="5140325" y="3171825"/>
                                  <a:ext cx="134937" cy="555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36" name="Line 79"/>
                              <wps:cNvCnPr/>
                              <wps:spPr bwMode="auto">
                                <a:xfrm flipH="1" flipV="1">
                                  <a:off x="5140325" y="3114675"/>
                                  <a:ext cx="134937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37" name="Rectangle 74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03567" y="2902762"/>
                                  <a:ext cx="1951184" cy="7115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7B17A7" w14:textId="7777777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query AllListRequestCancel</w:t>
                                    </w:r>
                                  </w:p>
                                  <w:p w14:paraId="364AFB90" w14:textId="6E1BFB1E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438" name="Line 81"/>
                              <wps:cNvCnPr/>
                              <wps:spPr bwMode="auto">
                                <a:xfrm flipH="1">
                                  <a:off x="3806825" y="4016375"/>
                                  <a:ext cx="146843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39" name="Line 82"/>
                              <wps:cNvCnPr/>
                              <wps:spPr bwMode="auto">
                                <a:xfrm>
                                  <a:off x="3806825" y="4016375"/>
                                  <a:ext cx="134937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40" name="Line 83"/>
                              <wps:cNvCnPr/>
                              <wps:spPr bwMode="auto">
                                <a:xfrm flipV="1">
                                  <a:off x="3806825" y="3960812"/>
                                  <a:ext cx="134937" cy="555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41" name="Rectangle 74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41098" y="3676132"/>
                                  <a:ext cx="1969048" cy="1158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1363A5" w14:textId="7777777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return AllListRequestCancel</w:t>
                                    </w:r>
                                  </w:p>
                                  <w:p w14:paraId="54E297AB" w14:textId="77777777" w:rsidR="0006796C" w:rsidRDefault="0006796C"/>
                                  <w:p w14:paraId="75A19E92" w14:textId="427DA01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442" name="Line 85"/>
                              <wps:cNvCnPr/>
                              <wps:spPr bwMode="auto">
                                <a:xfrm flipH="1">
                                  <a:off x="1793875" y="5040312"/>
                                  <a:ext cx="18938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43" name="Line 86"/>
                              <wps:cNvCnPr/>
                              <wps:spPr bwMode="auto">
                                <a:xfrm>
                                  <a:off x="1793875" y="5040312"/>
                                  <a:ext cx="136525" cy="555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44" name="Line 87"/>
                              <wps:cNvCnPr/>
                              <wps:spPr bwMode="auto">
                                <a:xfrm flipV="1">
                                  <a:off x="1793875" y="4983162"/>
                                  <a:ext cx="136525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45" name="Rectangle 74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11100" y="4780836"/>
                                  <a:ext cx="1898583" cy="7115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AA1ECC" w14:textId="77777777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Display ListRequestCancel</w:t>
                                    </w:r>
                                  </w:p>
                                  <w:p w14:paraId="544D5062" w14:textId="6873654D" w:rsidR="00AC155C" w:rsidRDefault="00AC155C" w:rsidP="00AC155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EED9915" id="_x0000_s4818" style="position:absolute;margin-left:185.3pt;margin-top:.55pt;width:297.75pt;height:4in;z-index:251533312;mso-width-relative:margin" coordsize="59101,5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">
                      <v:rect id="Rectangle 7362" o:spid="_x0000_s4819" style="position:absolute;top:8628;width:5111;height:120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15F5352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  <w:p w14:paraId="710C65E6" w14:textId="77777777" w:rsidR="0006796C" w:rsidRDefault="0006796C"/>
                            <w:p w14:paraId="5AFDD896" w14:textId="41415650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  <v:line id="Line 6" o:spid="_x0000_s4820" style="position:absolute;visibility:visible;mso-wrap-style:square" from="2508,12573" to="2508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" strokeweight="1.5pt">
                        <v:stroke dashstyle="3 1"/>
                      </v:line>
                      <v:group id="Group 7364" o:spid="_x0000_s4821" style="position:absolute;left:473;top:1873;width:3255;height:4461" coordorigin="47625,187325" coordsize="205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Ge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Q8+YC/N+EJyOUvAAAA//8DAFBLAQItABQABgAIAAAAIQDb4fbL7gAAAIUBAAATAAAAAAAA&#10;AAAAAAAAAAAAAABbQ29udGVudF9UeXBlc10ueG1sUEsBAi0AFAAGAAgAAAAhAFr0LFu/AAAAFQEA&#10;AAsAAAAAAAAAAAAAAAAAHwEAAF9yZWxzLy5yZWxzUEsBAi0AFAAGAAgAAAAhAOSPEZ7HAAAA3QAA&#10;AA8AAAAAAAAAAAAAAAAABwIAAGRycy9kb3ducmV2LnhtbFBLBQYAAAAAAwADALcAAAD7AgAAAAA=&#10;">
                        <v:oval id="Oval 7365" o:spid="_x0000_s4822" style="position:absolute;left:47683;top:18732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" filled="f" strokecolor="#903" strokeweight=".25pt"/>
                        <v:line id="Line 8" o:spid="_x0000_s4823" style="position:absolute;visibility:visible;mso-wrap-style:square" from="47728,187417" to="47728,187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" strokecolor="#903" strokeweight=".25pt"/>
                        <v:line id="Line 9" o:spid="_x0000_s4824" style="position:absolute;visibility:visible;mso-wrap-style:square" from="47654,187441" to="47802,187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" strokecolor="#903" strokeweight=".25pt"/>
                        <v:shape id="Freeform 10" o:spid="_x0000_s4825" style="position:absolute;left:47625;top:187504;width:205;height:10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" path="m,54l54,r54,54e" filled="f" strokecolor="#903" strokeweight=".25pt">
                          <v:path arrowok="t" o:connecttype="custom" o:connectlocs="0,102;103,0;205,102" o:connectangles="0,0,0"/>
                        </v:shape>
                      </v:group>
                      <v:group id="Group 7369" o:spid="_x0000_s4826" style="position:absolute;left:473;top:1873;width:3255;height:4461" coordorigin="47625,187325" coordsize="205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r4A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+BqNJ/B8E56AnP8BAAD//wMAUEsBAi0AFAAGAAgAAAAhANvh9svuAAAAhQEAABMAAAAAAAAA&#10;AAAAAAAAAAAAAFtDb250ZW50X1R5cGVzXS54bWxQSwECLQAUAAYACAAAACEAWvQsW78AAAAVAQAA&#10;CwAAAAAAAAAAAAAAAAAfAQAAX3JlbHMvLnJlbHNQSwECLQAUAAYACAAAACEACo6+AMYAAADdAAAA&#10;DwAAAAAAAAAAAAAAAAAHAgAAZHJzL2Rvd25yZXYueG1sUEsFBgAAAAADAAMAtwAAAPoCAAAAAA==&#10;">
                        <v:oval id="Oval 7370" o:spid="_x0000_s4827" style="position:absolute;left:47683;top:18732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" filled="f" strokecolor="#903" strokeweight="1.5pt"/>
                        <v:line id="Line 13" o:spid="_x0000_s4828" style="position:absolute;visibility:visible;mso-wrap-style:square" from="47728,187417" to="47728,187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" strokecolor="#903" strokeweight="1.5pt"/>
                        <v:line id="Line 14" o:spid="_x0000_s4829" style="position:absolute;visibility:visible;mso-wrap-style:square" from="47654,187441" to="47802,187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" strokecolor="#903" strokeweight="1.5pt"/>
                        <v:shape id="Freeform 15" o:spid="_x0000_s4830" style="position:absolute;left:47625;top:187504;width:205;height:10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" path="m,54l54,r54,54e" filled="f" strokecolor="#903" strokeweight="1.5pt">
                          <v:path arrowok="t" o:connecttype="custom" o:connectlocs="0,102;103,0;205,102" o:connectangles="0,0,0"/>
                        </v:shape>
                      </v:group>
                      <v:rect id="Rectangle 7375" o:spid="_x0000_s4831" style="position:absolute;left:1968;top:15446;width:984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" strokecolor="#903" strokeweight="1.5pt"/>
                      <v:rect id="Rectangle 7376" o:spid="_x0000_s4832" style="position:absolute;left:8777;top:8517;width:17914;height:120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5388AF0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ListRequestCancelPage</w:t>
                              </w:r>
                            </w:p>
                            <w:p w14:paraId="0536DD00" w14:textId="77777777" w:rsidR="0006796C" w:rsidRDefault="0006796C"/>
                            <w:p w14:paraId="365BEAFF" w14:textId="25D4DF0B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  <v:line id="Line 20" o:spid="_x0000_s4833" style="position:absolute;visibility:visible;mso-wrap-style:square" from="17351,12430" to="17351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" strokeweight="1.5pt">
                        <v:stroke dashstyle="3 1"/>
                      </v:line>
                      <v:group id="Group 7378" o:spid="_x0000_s4834" style="position:absolute;left:13313;top:2047;width:8144;height:5303" coordorigin="13287,204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">
                        <v:oval id="Oval 7379" o:spid="_x0000_s4835" style="position:absolute;left:13289;top:2047;width:3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" fillcolor="#ffc" strokecolor="#1f1a17" strokeweight="0"/>
                        <v:line id="Line 22" o:spid="_x0000_s4836" style="position:absolute;visibility:visible;mso-wrap-style:square" from="13287,2048" to="13287,2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" strokecolor="#1f1a17" strokeweight="0"/>
                        <v:line id="Line 23" o:spid="_x0000_s4837" style="position:absolute;visibility:visible;mso-wrap-style:square" from="13287,2049" to="13289,2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" strokecolor="#1f1a17" strokeweight="0"/>
                      </v:group>
                      <v:group id="Group 7382" o:spid="_x0000_s4838" style="position:absolute;left:13313;top:2047;width:8144;height:5303" coordorigin="13287,204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">
                        <v:oval id="Oval 7383" o:spid="_x0000_s4839" style="position:absolute;left:13289;top:2047;width:3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" fillcolor="#ffc" strokecolor="#1f1a17" strokeweight="1.5pt"/>
                        <v:line id="Line 26" o:spid="_x0000_s4840" style="position:absolute;visibility:visible;mso-wrap-style:square" from="13287,2048" to="13287,2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" strokecolor="#1f1a17" strokeweight="1.5pt"/>
                        <v:line id="Line 27" o:spid="_x0000_s4841" style="position:absolute;visibility:visible;mso-wrap-style:square" from="13287,2049" to="13289,2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" strokecolor="#1f1a17" strokeweight="1.5pt"/>
                      </v:group>
                      <v:rect id="Rectangle 7387" o:spid="_x0000_s4842" style="position:absolute;left:16795;top:15446;width:98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" strokecolor="#903" strokeweight="1.5pt"/>
                      <v:rect id="Rectangle 7388" o:spid="_x0000_s4843" style="position:absolute;left:16795;top:21320;width:98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" strokecolor="#903" strokeweight="1.5pt"/>
                      <v:rect id="Rectangle 7389" o:spid="_x0000_s4844" style="position:absolute;left:16795;top:50419;width:98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" strokecolor="#903" strokeweight="1.5pt"/>
                      <v:rect id="Rectangle 7390" o:spid="_x0000_s4845" style="position:absolute;left:36743;top:6853;width:1281;height:123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F4E6E9A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  <w:p w14:paraId="5EF5F8C3" w14:textId="77777777" w:rsidR="0006796C" w:rsidRDefault="0006796C"/>
                            <w:p w14:paraId="2EA2BEE5" w14:textId="1D55437C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7391" o:spid="_x0000_s4846" style="position:absolute;left:28188;top:8741;width:20217;height:11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616A72F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ListRequestCancelController</w:t>
                              </w:r>
                            </w:p>
                            <w:p w14:paraId="0E18B575" w14:textId="77777777" w:rsidR="0006796C" w:rsidRDefault="0006796C"/>
                            <w:p w14:paraId="3482178E" w14:textId="0C8B18F0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  <v:line id="Line 35" o:spid="_x0000_s4847" style="position:absolute;visibility:visible;mso-wrap-style:square" from="37465,10810" to="37465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" strokeweight="1.5pt">
                        <v:stroke dashstyle="3 1"/>
                      </v:line>
                      <v:group id="Group 7393" o:spid="_x0000_s4848" style="position:absolute;left:34766;width:5445;height:5683" coordorigin="34766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">
                        <v:oval id="Oval 7394" o:spid="_x0000_s4849" style="position:absolute;left:3476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" fillcolor="#ffc" strokecolor="#1f1a17" strokeweight="0"/>
                        <v:line id="Line 37" o:spid="_x0000_s4850" style="position:absolute;flip:x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" strokecolor="#1f1a17" strokeweight="0"/>
                        <v:line id="Line 38" o:spid="_x0000_s4851" style="position:absolute;flip:x y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" strokecolor="#1f1a17" strokeweight="0"/>
                      </v:group>
                      <v:group id="Group 7397" o:spid="_x0000_s4852" style="position:absolute;left:34766;width:5445;height:5683" coordorigin="34766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">
                        <v:oval id="Oval 7398" o:spid="_x0000_s4853" style="position:absolute;left:3476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" fillcolor="#ffc" strokecolor="#1f1a17" strokeweight="1.5pt"/>
                        <v:line id="Line 41" o:spid="_x0000_s4854" style="position:absolute;flip:x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" strokecolor="#1f1a17" strokeweight="1.5pt"/>
                        <v:line id="Line 42" o:spid="_x0000_s4855" style="position:absolute;flip:x y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" strokecolor="#1f1a17" strokeweight="1.5pt"/>
                      </v:group>
                      <v:rect id="Rectangle 7401" o:spid="_x0000_s4856" style="position:absolute;left:36743;top:6853;width:1281;height:123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13F0F55D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  <w:p w14:paraId="1E019D85" w14:textId="77777777" w:rsidR="0006796C" w:rsidRDefault="0006796C"/>
                            <w:p w14:paraId="7DCE7D8C" w14:textId="3F04BBA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7403" o:spid="_x0000_s4857" style="position:absolute;left:36925;top:21320;width:984;height:22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cIxgAAAN0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I+SIfy9iU8A578AAAD//wMAUEsBAi0AFAAGAAgAAAAhANvh9svuAAAAhQEAABMAAAAAAAAA&#10;AAAAAAAAAAAAAFtDb250ZW50X1R5cGVzXS54bWxQSwECLQAUAAYACAAAACEAWvQsW78AAAAVAQAA&#10;CwAAAAAAAAAAAAAAAAAfAQAAX3JlbHMvLnJlbHNQSwECLQAUAAYACAAAACEATJo3CMYAAADdAAAA&#10;DwAAAAAAAAAAAAAAAAAHAgAAZHJzL2Rvd25yZXYueG1sUEsFBgAAAAADAAMAtwAAAPoCAAAAAA==&#10;" strokecolor="#903" strokeweight="1.5pt"/>
                      <v:rect id="Rectangle 7404" o:spid="_x0000_s4858" style="position:absolute;left:36925;top:50419;width:984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" strokecolor="#903" strokeweight="1.5pt"/>
                      <v:rect id="Rectangle 7405" o:spid="_x0000_s4859" style="position:absolute;left:48758;top:8740;width:9429;height:120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A4E31C6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  <w:p w14:paraId="44D82CB5" w14:textId="77777777" w:rsidR="0006796C" w:rsidRDefault="0006796C"/>
                            <w:p w14:paraId="7B43EBE3" w14:textId="1081C2FA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  <v:line id="Line 49" o:spid="_x0000_s4860" style="position:absolute;visibility:visible;mso-wrap-style:square" from="53355,12684" to="53355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" strokeweight="1.5pt">
                        <v:stroke dashstyle="3 1"/>
                      </v:line>
                      <v:group id="Group 7407" o:spid="_x0000_s4861" style="position:absolute;left:51323;top:1984;width:3255;height:4461" coordorigin="51323,198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KcsxwAAAN0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aAF/b8ITkKtfAAAA//8DAFBLAQItABQABgAIAAAAIQDb4fbL7gAAAIUBAAATAAAAAAAA&#10;AAAAAAAAAAAAAABbQ29udGVudF9UeXBlc10ueG1sUEsBAi0AFAAGAAgAAAAhAFr0LFu/AAAAFQEA&#10;AAsAAAAAAAAAAAAAAAAAHwEAAF9yZWxzLy5yZWxzUEsBAi0AFAAGAAgAAAAhAAkopyzHAAAA3QAA&#10;AA8AAAAAAAAAAAAAAAAABwIAAGRycy9kb3ducmV2LnhtbFBLBQYAAAAAAwADALcAAAD7AgAAAAA=&#10;">
                        <v:oval id="Oval 7408" o:spid="_x0000_s4862" style="position:absolute;left:51324;top:198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" filled="f" strokecolor="#903" strokeweight=".25pt"/>
                        <v:line id="Line 51" o:spid="_x0000_s4863" style="position:absolute;visibility:visible;mso-wrap-style:square" from="51324,1985" to="51324,1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" strokecolor="#903" strokeweight=".25pt"/>
                        <v:line id="Line 52" o:spid="_x0000_s4864" style="position:absolute;visibility:visible;mso-wrap-style:square" from="51324,1985" to="51325,1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" strokecolor="#903" strokeweight=".25pt"/>
                        <v:shape id="Freeform 53" o:spid="_x0000_s4865" style="position:absolute;left:51323;top:198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" path="m,54l54,r54,54e" filled="f" strokecolor="#903" strokeweight=".25pt">
                          <v:path arrowok="t" o:connecttype="custom" o:connectlocs="0,102;103,0;205,102" o:connectangles="0,0,0"/>
                        </v:shape>
                      </v:group>
                      <v:group id="Group 7412" o:spid="_x0000_s4866" style="position:absolute;left:51323;top:1984;width:3255;height:4461" coordorigin="51323,198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pJp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jGY3i+CU9Arv8AAAD//wMAUEsBAi0AFAAGAAgAAAAhANvh9svuAAAAhQEAABMAAAAAAAAA&#10;AAAAAAAAAAAAAFtDb250ZW50X1R5cGVzXS54bWxQSwECLQAUAAYACAAAACEAWvQsW78AAAAVAQAA&#10;CwAAAAAAAAAAAAAAAAAfAQAAX3JlbHMvLnJlbHNQSwECLQAUAAYACAAAACEAnIaSacYAAADdAAAA&#10;DwAAAAAAAAAAAAAAAAAHAgAAZHJzL2Rvd25yZXYueG1sUEsFBgAAAAADAAMAtwAAAPoCAAAAAA==&#10;">
                        <v:oval id="Oval 7413" o:spid="_x0000_s4867" style="position:absolute;left:51324;top:198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" filled="f" strokecolor="#903" strokeweight="1.5pt"/>
                        <v:line id="Line 56" o:spid="_x0000_s4868" style="position:absolute;visibility:visible;mso-wrap-style:square" from="51324,1985" to="51324,1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" strokecolor="#903" strokeweight="1.5pt"/>
                        <v:line id="Line 57" o:spid="_x0000_s4869" style="position:absolute;visibility:visible;mso-wrap-style:square" from="51324,1985" to="51325,1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" strokecolor="#903" strokeweight="1.5pt"/>
                        <v:shape id="Freeform 58" o:spid="_x0000_s4870" style="position:absolute;left:51323;top:198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" path="m,54l54,r54,54e" filled="f" strokecolor="#903" strokeweight="1.5pt">
                          <v:path arrowok="t" o:connecttype="custom" o:connectlocs="0,102;103,0;205,102" o:connectangles="0,0,0"/>
                        </v:shape>
                      </v:group>
                      <v:rect id="Rectangle 7418" o:spid="_x0000_s4871" style="position:absolute;left:52800;top:31734;width:984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" strokecolor="#903" strokeweight="1.5pt"/>
                      <v:rect id="Rectangle 7419" o:spid="_x0000_s4872" style="position:absolute;left:52800;top:40179;width:984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" strokecolor="#903" strokeweight="1.5pt"/>
                      <v:line id="Line 63" o:spid="_x0000_s4873" style="position:absolute;visibility:visible;mso-wrap-style:square" from="3079,15430" to="16748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" strokecolor="#903" strokeweight="1.5pt"/>
                      <v:line id="Line 64" o:spid="_x0000_s4874" style="position:absolute;flip:x;visibility:visible;mso-wrap-style:square" from="15398,15430" to="16748,16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" strokecolor="#903" strokeweight="1.5pt"/>
                      <v:line id="Line 65" o:spid="_x0000_s4875" style="position:absolute;flip:x y;visibility:visible;mso-wrap-style:square" from="15398,14874" to="16748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" strokecolor="#903" strokeweight="1.5pt"/>
                      <v:rect id="Rectangle 7423" o:spid="_x0000_s4876" style="position:absolute;left:6522;top:12834;width:7513;height:11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138DFCC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  <w:p w14:paraId="7DEE50E6" w14:textId="77777777" w:rsidR="0006796C" w:rsidRDefault="0006796C"/>
                            <w:p w14:paraId="37CDA70F" w14:textId="3697F3A2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  <v:line id="Line 67" o:spid="_x0000_s4877" style="position:absolute;visibility:visible;mso-wrap-style:square" from="17907,21304" to="36877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" strokecolor="#903" strokeweight="1.5pt"/>
                      <v:line id="Line 68" o:spid="_x0000_s4878" style="position:absolute;flip:x;visibility:visible;mso-wrap-style:square" from="35512,21304" to="36877,2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" strokecolor="#903" strokeweight="1.5pt"/>
                      <v:line id="Line 69" o:spid="_x0000_s4879" style="position:absolute;flip:x y;visibility:visible;mso-wrap-style:square" from="35512,20732" to="36877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" strokecolor="#903" strokeweight="1.5pt"/>
                      <v:rect id="Rectangle 7427" o:spid="_x0000_s4880" style="position:absolute;left:19742;top:18665;width:15542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A5C5798" w14:textId="6245072A" w:rsidR="0006796C" w:rsidRPr="00BB14E3" w:rsidRDefault="00AC155C" w:rsidP="00BB14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getListRequestCancel</w:t>
                              </w:r>
                            </w:p>
                            <w:p w14:paraId="678EB78C" w14:textId="7E6A580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  <v:line id="Line 71" o:spid="_x0000_s4881" style="position:absolute;visibility:visible;mso-wrap-style:square" from="38068,25241" to="43703,25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" strokecolor="#903" strokeweight="1.5pt"/>
                      <v:line id="Line 72" o:spid="_x0000_s4882" style="position:absolute;visibility:visible;mso-wrap-style:square" from="43703,25241" to="43703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Z4B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ulLOoe/N/EJyNUvAAAA//8DAFBLAQItABQABgAIAAAAIQDb4fbL7gAAAIUBAAATAAAAAAAA&#10;AAAAAAAAAAAAAABbQ29udGVudF9UeXBlc10ueG1sUEsBAi0AFAAGAAgAAAAhAFr0LFu/AAAAFQEA&#10;AAsAAAAAAAAAAAAAAAAAHwEAAF9yZWxzLy5yZWxzUEsBAi0AFAAGAAgAAAAhAC71ngHHAAAA3QAA&#10;AA8AAAAAAAAAAAAAAAAABwIAAGRycy9kb3ducmV2LnhtbFBLBQYAAAAAAwADALcAAAD7AgAAAAA=&#10;" strokecolor="#903" strokeweight="1.5pt"/>
                      <v:line id="Line 73" o:spid="_x0000_s4883" style="position:absolute;flip:x;visibility:visible;mso-wrap-style:square" from="38115,26368" to="43703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" strokecolor="#903" strokeweight="1.5pt"/>
                      <v:line id="Line 74" o:spid="_x0000_s4884" style="position:absolute;visibility:visible;mso-wrap-style:square" from="38115,26368" to="39465,26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" strokecolor="#903" strokeweight="1.5pt"/>
                      <v:line id="Line 75" o:spid="_x0000_s4885" style="position:absolute;flip:y;visibility:visible;mso-wrap-style:square" from="38115,25812" to="39465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" strokecolor="#903" strokeweight="1.5pt"/>
                      <v:rect id="Rectangle 7433" o:spid="_x0000_s4886" style="position:absolute;left:39707;top:22777;width:18360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67C7FFC5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getAllListRequestCancel()</w:t>
                              </w:r>
                            </w:p>
                            <w:p w14:paraId="6924728A" w14:textId="5D21A0A0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  <v:line id="Line 77" o:spid="_x0000_s4887" style="position:absolute;visibility:visible;mso-wrap-style:square" from="38036,31718" to="52752,31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" strokecolor="#903" strokeweight="1.5pt"/>
                      <v:line id="Line 78" o:spid="_x0000_s4888" style="position:absolute;flip:x;visibility:visible;mso-wrap-style:square" from="51403,31718" to="52752,32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" strokecolor="#903" strokeweight="1.5pt"/>
                      <v:line id="Line 79" o:spid="_x0000_s4889" style="position:absolute;flip:x y;visibility:visible;mso-wrap-style:square" from="51403,31146" to="52752,31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" strokecolor="#903" strokeweight="1.5pt"/>
                      <v:rect id="Rectangle 7437" o:spid="_x0000_s4890" style="position:absolute;left:39035;top:29027;width:19512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77B17A7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AllListRequestCancel</w:t>
                              </w:r>
                            </w:p>
                            <w:p w14:paraId="364AFB90" w14:textId="6E1BFB1E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  <v:line id="Line 81" o:spid="_x0000_s4891" style="position:absolute;flip:x;visibility:visible;mso-wrap-style:square" from="38068,40163" to="52752,40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" strokecolor="#903" strokeweight="1.5pt">
                        <v:stroke dashstyle="3 1"/>
                      </v:line>
                      <v:line id="Line 82" o:spid="_x0000_s4892" style="position:absolute;visibility:visible;mso-wrap-style:square" from="38068,40163" to="39417,40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Ajc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" strokecolor="#903" strokeweight="1.5pt"/>
                      <v:line id="Line 83" o:spid="_x0000_s4893" style="position:absolute;flip:y;visibility:visible;mso-wrap-style:square" from="38068,39608" to="39417,40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" strokecolor="#903" strokeweight="1.5pt"/>
                      <v:rect id="Rectangle 7441" o:spid="_x0000_s4894" style="position:absolute;left:39410;top:36761;width:19691;height:11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A1363A5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AllListRequestCancel</w:t>
                              </w:r>
                            </w:p>
                            <w:p w14:paraId="54E297AB" w14:textId="77777777" w:rsidR="0006796C" w:rsidRDefault="0006796C"/>
                            <w:p w14:paraId="75A19E92" w14:textId="427DA01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  <v:line id="Line 85" o:spid="_x0000_s4895" style="position:absolute;flip:x;visibility:visible;mso-wrap-style:square" from="17938,50403" to="36877,50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" strokecolor="#903" strokeweight="1.5pt"/>
                      <v:line id="Line 86" o:spid="_x0000_s4896" style="position:absolute;visibility:visible;mso-wrap-style:square" from="17938,50403" to="19304,50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" strokecolor="#903" strokeweight="1.5pt"/>
                      <v:line id="Line 87" o:spid="_x0000_s4897" style="position:absolute;flip:y;visibility:visible;mso-wrap-style:square" from="17938,49831" to="19304,50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" strokecolor="#903" strokeweight="1.5pt"/>
                      <v:rect id="Rectangle 7445" o:spid="_x0000_s4898" style="position:absolute;left:19111;top:47808;width:18985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3AA1ECC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ListRequestCancel</w:t>
                              </w:r>
                            </w:p>
                            <w:p w14:paraId="544D5062" w14:textId="6873654D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21555C31" w14:textId="62BE95EC" w:rsidR="00CA2528" w:rsidRDefault="00CA2528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48A5B92" w14:textId="77777777" w:rsidR="00CA2528" w:rsidRPr="00CA2528" w:rsidRDefault="00CA2528" w:rsidP="00AC155C">
            <w:pPr>
              <w:rPr>
                <w:rFonts w:ascii="TH SarabunPSK" w:hAnsi="TH SarabunPSK" w:cs="TH SarabunPSK"/>
                <w:b/>
                <w:bCs/>
                <w:sz w:val="16"/>
                <w:szCs w:val="16"/>
              </w:rPr>
            </w:pPr>
          </w:p>
          <w:p w14:paraId="17894A0F" w14:textId="4FC16F17" w:rsidR="00AC155C" w:rsidRPr="009F1F59" w:rsidRDefault="00AC155C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8EADE4B" w14:textId="77777777" w:rsidR="00AC155C" w:rsidRPr="009F1F59" w:rsidRDefault="00AC155C" w:rsidP="00AC155C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60446DB" w14:textId="77777777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A8646B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</w:p>
          <w:p w14:paraId="79862AEA" w14:textId="21CC789C" w:rsidR="00CA2528" w:rsidRPr="00535AE4" w:rsidRDefault="00EC2987" w:rsidP="00AC155C">
            <w:pPr>
              <w:jc w:val="thaiDistribut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EC2987">
              <w:rPr>
                <w:rFonts w:ascii="TH SarabunPSK" w:eastAsia="Times New Roman" w:hAnsi="TH SarabunPSK" w:cs="TH SarabunPSK"/>
                <w:sz w:val="18"/>
                <w:szCs w:val="18"/>
              </w:rPr>
              <w:t xml:space="preserve">List </w:t>
            </w:r>
            <w:proofErr w:type="spellStart"/>
            <w:r w:rsidRPr="00EC2987">
              <w:rPr>
                <w:rFonts w:ascii="TH SarabunPSK" w:eastAsia="Times New Roman" w:hAnsi="TH SarabunPSK" w:cs="TH SarabunPSK"/>
                <w:sz w:val="18"/>
                <w:szCs w:val="18"/>
              </w:rPr>
              <w:t>serviec</w:t>
            </w:r>
            <w:proofErr w:type="spellEnd"/>
            <w:r w:rsidRPr="00EC2987">
              <w:rPr>
                <w:rFonts w:ascii="TH SarabunPSK" w:eastAsia="Times New Roman" w:hAnsi="TH SarabunPSK" w:cs="TH SarabunPSK"/>
                <w:sz w:val="18"/>
                <w:szCs w:val="18"/>
              </w:rPr>
              <w:t xml:space="preserve"> cancel</w:t>
            </w:r>
          </w:p>
          <w:p w14:paraId="0B9D684B" w14:textId="77777777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ระบบรับค่ารายการขอยกเลิกการใช้บริการ</w:t>
            </w:r>
          </w:p>
          <w:p w14:paraId="48D62B6D" w14:textId="77777777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– </w:t>
            </w:r>
            <w:r w:rsidRPr="00A8646B">
              <w:rPr>
                <w:rFonts w:ascii="TH SarabunPSK" w:eastAsia="Times New Roman" w:hAnsi="TH SarabunPSK" w:cs="TH SarabunPSK"/>
                <w:sz w:val="28"/>
                <w:cs/>
              </w:rPr>
              <w:t>ตรวจสอบสถานะการค้นหารายการ</w:t>
            </w:r>
          </w:p>
          <w:p w14:paraId="30B6B593" w14:textId="078D0A70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A8646B">
              <w:rPr>
                <w:rFonts w:ascii="TH SarabunPSK" w:eastAsia="Times New Roman" w:hAnsi="TH SarabunPSK" w:cs="TH SarabunPSK"/>
                <w:sz w:val="28"/>
                <w:cs/>
              </w:rPr>
              <w:t>ขอยกเลิกการใช้บริการทั้งหมด</w:t>
            </w:r>
          </w:p>
          <w:p w14:paraId="2C3C7480" w14:textId="1CBABD4D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.1 </w:t>
            </w:r>
            <w:r w:rsidR="00535AE4"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ระบบค้นหารายการขอยกเลิกการใช้</w:t>
            </w:r>
          </w:p>
          <w:p w14:paraId="6C60A84F" w14:textId="5B4CCC0A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บริการทั้งหมดของผู้ใช้ในฐานข้อมูล </w:t>
            </w:r>
          </w:p>
          <w:p w14:paraId="678D23E3" w14:textId="77777777" w:rsidR="00535AE4" w:rsidRDefault="00AC155C" w:rsidP="0082264E">
            <w:pPr>
              <w:pStyle w:val="ListParagraph"/>
              <w:numPr>
                <w:ilvl w:val="1"/>
                <w:numId w:val="39"/>
              </w:numPr>
              <w:ind w:left="604" w:hanging="283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535AE4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ระบบคืนค่ารายการขอยกเลิกการใช้บริการ </w:t>
            </w:r>
          </w:p>
          <w:p w14:paraId="5325CBB8" w14:textId="7E71F6AD" w:rsidR="00AC155C" w:rsidRPr="00535AE4" w:rsidRDefault="00AC155C" w:rsidP="00535AE4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  <w:cs/>
              </w:rPr>
              <w:t>ทั้งหมดในฐานข้อมูล</w:t>
            </w:r>
          </w:p>
          <w:p w14:paraId="6BEB6A78" w14:textId="3F6F5C63" w:rsidR="00CA2528" w:rsidRPr="00CA2528" w:rsidRDefault="00CA2528" w:rsidP="00AC155C">
            <w:pPr>
              <w:jc w:val="thaiDistribute"/>
              <w:rPr>
                <w:rFonts w:ascii="TH SarabunPSK" w:eastAsia="Times New Roman" w:hAnsi="TH SarabunPSK" w:cs="TH SarabunPSK"/>
                <w:szCs w:val="22"/>
              </w:rPr>
            </w:pPr>
          </w:p>
          <w:p w14:paraId="777CDF1D" w14:textId="77777777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ระบบแสดงรายการขอยกเลิกการใช้บริการ</w:t>
            </w:r>
          </w:p>
          <w:p w14:paraId="6C0536C5" w14:textId="48AEDDB9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ทั้งหมดแก่ผู้ใช้ </w:t>
            </w:r>
          </w:p>
          <w:p w14:paraId="1F13171C" w14:textId="6C6AD581" w:rsidR="00AC155C" w:rsidRPr="009F1F59" w:rsidRDefault="00AC155C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A6A443F" w14:textId="51C43F52" w:rsidR="00AC155C" w:rsidRPr="009F1F59" w:rsidRDefault="00AC155C" w:rsidP="00AC155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28942223" w14:textId="6A55A4E3" w:rsidR="00AC155C" w:rsidRDefault="0076342E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60B54452" wp14:editId="7740D851">
                      <wp:simplePos x="0" y="0"/>
                      <wp:positionH relativeFrom="column">
                        <wp:posOffset>638991</wp:posOffset>
                      </wp:positionH>
                      <wp:positionV relativeFrom="paragraph">
                        <wp:posOffset>99423</wp:posOffset>
                      </wp:positionV>
                      <wp:extent cx="4365172" cy="457200"/>
                      <wp:effectExtent l="0" t="0" r="0" b="0"/>
                      <wp:wrapNone/>
                      <wp:docPr id="963" name="Text Box 9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65172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A82DB93" w14:textId="2E4EEF59" w:rsidR="000D78E1" w:rsidRPr="00320F5B" w:rsidRDefault="000D78E1" w:rsidP="0076342E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97" w:name="_Toc115201731"/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76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List request cancel</w:t>
                                  </w:r>
                                  <w:bookmarkEnd w:id="197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0B54452" id="Text Box 963" o:spid="_x0000_s4899" type="#_x0000_t202" style="position:absolute;margin-left:50.3pt;margin-top:7.85pt;width:343.7pt;height:36pt;z-index:25165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" stroked="f">
                      <v:textbox inset="0,0,0,0">
                        <w:txbxContent>
                          <w:p w14:paraId="0A82DB93" w14:textId="2E4EEF59" w:rsidR="000D78E1" w:rsidRPr="00320F5B" w:rsidRDefault="000D78E1" w:rsidP="0076342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98" w:name="_Toc115201731"/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76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List request cancel</w:t>
                            </w:r>
                            <w:bookmarkEnd w:id="198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55EE6B6F" w14:textId="20A20456" w:rsidR="00AC155C" w:rsidRDefault="00AC155C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9379023" w14:textId="559B7DB5" w:rsidR="00EB486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</w:p>
    <w:p w14:paraId="56C921EB" w14:textId="0347DE49" w:rsidR="0076342E" w:rsidRPr="00F61DF8" w:rsidRDefault="00F61DF8" w:rsidP="00F61DF8">
      <w:pPr>
        <w:jc w:val="center"/>
        <w:rPr>
          <w:rFonts w:ascii="TH SarabunPSK" w:hAnsi="TH SarabunPSK" w:cs="TH SarabunPSK"/>
          <w:sz w:val="4"/>
          <w:szCs w:val="4"/>
        </w:rPr>
      </w:pPr>
      <w:r w:rsidRPr="00F61DF8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7337201" wp14:editId="3D8AD853">
            <wp:extent cx="4597400" cy="1435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50" b="20702"/>
                    <a:stretch/>
                  </pic:blipFill>
                  <pic:spPr bwMode="auto">
                    <a:xfrm>
                      <a:off x="0" y="0"/>
                      <a:ext cx="45974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43EA" w14:textId="053ACC96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9" w:name="_Toc115201732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77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 คลาสไดอาแกรมของยูสเคส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List request cancel</w:t>
      </w:r>
      <w:bookmarkEnd w:id="199"/>
    </w:p>
    <w:p w14:paraId="2837F02B" w14:textId="1D471CB0" w:rsidR="00EB486E" w:rsidRPr="009F1F59" w:rsidRDefault="00EB486E">
      <w:pPr>
        <w:rPr>
          <w:rFonts w:ascii="TH SarabunPSK" w:hAnsi="TH SarabunPSK" w:cs="TH SarabunPSK"/>
          <w:b/>
          <w:bCs/>
          <w:sz w:val="28"/>
          <w:cs/>
        </w:rPr>
      </w:pPr>
    </w:p>
    <w:p w14:paraId="2AF66B04" w14:textId="77274293" w:rsidR="00BC79BE" w:rsidRPr="009F1F59" w:rsidRDefault="00BC79BE">
      <w:pPr>
        <w:rPr>
          <w:rFonts w:ascii="TH SarabunPSK" w:hAnsi="TH SarabunPSK" w:cs="TH SarabunPSK"/>
          <w:b/>
          <w:bCs/>
          <w:sz w:val="28"/>
          <w:cs/>
        </w:rPr>
      </w:pPr>
    </w:p>
    <w:p w14:paraId="6B3806CC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BE8471D" wp14:editId="1299C6DD">
            <wp:extent cx="2613600" cy="5654708"/>
            <wp:effectExtent l="0" t="0" r="0" b="3175"/>
            <wp:docPr id="231" name="Graphic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96DAC541-7B7A-43D3-8B79-37D633B846F1}">
                          <asvg:svgBlip xmlns:asvg="http://schemas.microsoft.com/office/drawing/2016/SVG/main" r:embed="rId1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E7B" w14:textId="0B6E40EE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00" w:name="_Toc115201733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78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Approve request</w:t>
      </w:r>
      <w:bookmarkEnd w:id="200"/>
    </w:p>
    <w:p w14:paraId="0FC19739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9BC6E6" w14:textId="7A8AD150" w:rsidR="003F470F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Approve request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F470F" w14:paraId="7F960964" w14:textId="77777777" w:rsidTr="003F470F">
        <w:tc>
          <w:tcPr>
            <w:tcW w:w="4675" w:type="dxa"/>
          </w:tcPr>
          <w:p w14:paraId="26200E89" w14:textId="3A8CE29F" w:rsidR="005F1C3F" w:rsidRPr="005F1C3F" w:rsidRDefault="00BB6A54" w:rsidP="003F470F">
            <w:pPr>
              <w:rPr>
                <w:rFonts w:ascii="TH SarabunPSK" w:hAnsi="TH SarabunPSK" w:cs="TH SarabunPSK"/>
                <w:b/>
                <w:bCs/>
                <w:sz w:val="10"/>
                <w:szCs w:val="10"/>
              </w:rPr>
            </w:pPr>
            <w:r w:rsidRPr="00D33E4F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161" behindDoc="0" locked="0" layoutInCell="1" allowOverlap="1" wp14:anchorId="2B8BCC48" wp14:editId="7A05E4A2">
                      <wp:simplePos x="0" y="0"/>
                      <wp:positionH relativeFrom="column">
                        <wp:posOffset>2661497</wp:posOffset>
                      </wp:positionH>
                      <wp:positionV relativeFrom="paragraph">
                        <wp:posOffset>-343365</wp:posOffset>
                      </wp:positionV>
                      <wp:extent cx="3376612" cy="4735513"/>
                      <wp:effectExtent l="0" t="0" r="14605" b="27305"/>
                      <wp:wrapNone/>
                      <wp:docPr id="5509" name="Group 1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6612" cy="4735513"/>
                                <a:chOff x="0" y="0"/>
                                <a:chExt cx="3376612" cy="4735513"/>
                              </a:xfrm>
                            </wpg:grpSpPr>
                            <wps:wsp>
                              <wps:cNvPr id="5510" name="Rectangle 55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4001"/>
                                  <a:ext cx="327025" cy="257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428666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511" name="Line 6"/>
                              <wps:cNvCnPr/>
                              <wps:spPr bwMode="auto">
                                <a:xfrm>
                                  <a:off x="157163" y="801688"/>
                                  <a:ext cx="0" cy="39338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512" name="Group 551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99" y="130175"/>
                                  <a:ext cx="203201" cy="280988"/>
                                  <a:chOff x="30163" y="130175"/>
                                  <a:chExt cx="128" cy="177"/>
                                </a:xfrm>
                              </wpg:grpSpPr>
                              <wps:wsp>
                                <wps:cNvPr id="5513" name="Oval 551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199" y="130175"/>
                                    <a:ext cx="59" cy="6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14" name="Line 8"/>
                                <wps:cNvCnPr/>
                                <wps:spPr bwMode="auto">
                                  <a:xfrm>
                                    <a:off x="30227" y="130233"/>
                                    <a:ext cx="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15" name="Line 9"/>
                                <wps:cNvCnPr/>
                                <wps:spPr bwMode="auto">
                                  <a:xfrm>
                                    <a:off x="30181" y="130249"/>
                                    <a:ext cx="9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16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0163" y="130288"/>
                                    <a:ext cx="128" cy="6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517" name="Group 55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99" y="130175"/>
                                  <a:ext cx="203201" cy="280988"/>
                                  <a:chOff x="30163" y="130175"/>
                                  <a:chExt cx="128" cy="177"/>
                                </a:xfrm>
                              </wpg:grpSpPr>
                              <wps:wsp>
                                <wps:cNvPr id="5518" name="Oval 55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199" y="130175"/>
                                    <a:ext cx="59" cy="6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19" name="Line 13"/>
                                <wps:cNvCnPr/>
                                <wps:spPr bwMode="auto">
                                  <a:xfrm>
                                    <a:off x="30227" y="130233"/>
                                    <a:ext cx="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20" name="Line 14"/>
                                <wps:cNvCnPr/>
                                <wps:spPr bwMode="auto">
                                  <a:xfrm>
                                    <a:off x="30181" y="130249"/>
                                    <a:ext cx="9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2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0163" y="130288"/>
                                    <a:ext cx="128" cy="6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522" name="Rectangle 55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4001"/>
                                  <a:ext cx="327025" cy="257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2AE4E6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523" name="Rectangle 55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3825" y="960438"/>
                                  <a:ext cx="60325" cy="2016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24" name="Rectangle 55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3825" y="1417638"/>
                                  <a:ext cx="60325" cy="2016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25" name="Rectangle 55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3825" y="960438"/>
                                  <a:ext cx="60325" cy="2016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26" name="Rectangle 55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3825" y="1417638"/>
                                  <a:ext cx="60325" cy="2016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527" name="Rectangle 55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2925" y="547651"/>
                                  <a:ext cx="1049655" cy="257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9C307B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ApproveRequestPage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528" name="Line 23"/>
                              <wps:cNvCnPr/>
                              <wps:spPr bwMode="auto">
                                <a:xfrm>
                                  <a:off x="1020763" y="792163"/>
                                  <a:ext cx="0" cy="39433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529" name="Group 55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66763" y="142875"/>
                                  <a:ext cx="509588" cy="331788"/>
                                  <a:chOff x="766763" y="142875"/>
                                  <a:chExt cx="321" cy="209"/>
                                </a:xfrm>
                              </wpg:grpSpPr>
                              <wps:wsp>
                                <wps:cNvPr id="5530" name="Oval 55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66870" y="142875"/>
                                    <a:ext cx="214" cy="20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31" name="Line 25"/>
                                <wps:cNvCnPr/>
                                <wps:spPr bwMode="auto">
                                  <a:xfrm>
                                    <a:off x="766763" y="142924"/>
                                    <a:ext cx="0" cy="11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32" name="Line 26"/>
                                <wps:cNvCnPr/>
                                <wps:spPr bwMode="auto">
                                  <a:xfrm>
                                    <a:off x="766763" y="142980"/>
                                    <a:ext cx="10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533" name="Group 553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66763" y="142875"/>
                                  <a:ext cx="509588" cy="331788"/>
                                  <a:chOff x="766763" y="142875"/>
                                  <a:chExt cx="321" cy="209"/>
                                </a:xfrm>
                              </wpg:grpSpPr>
                              <wps:wsp>
                                <wps:cNvPr id="5534" name="Oval 553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66870" y="142875"/>
                                    <a:ext cx="214" cy="20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16" name="Line 29"/>
                                <wps:cNvCnPr/>
                                <wps:spPr bwMode="auto">
                                  <a:xfrm>
                                    <a:off x="766763" y="142924"/>
                                    <a:ext cx="0" cy="11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17" name="Line 30"/>
                                <wps:cNvCnPr/>
                                <wps:spPr bwMode="auto">
                                  <a:xfrm>
                                    <a:off x="766763" y="142980"/>
                                    <a:ext cx="10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218" name="Rectangle 12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2925" y="547651"/>
                                  <a:ext cx="1049655" cy="257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FCD23A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ApproveRequestPage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19" name="Rectangle 12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5838" y="962025"/>
                                  <a:ext cx="60325" cy="2016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20" name="Rectangle 12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5838" y="1420813"/>
                                  <a:ext cx="60325" cy="5048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21" name="Rectangle 12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5838" y="2174875"/>
                                  <a:ext cx="60325" cy="2016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22" name="Rectangle 1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5838" y="4311650"/>
                                  <a:ext cx="60325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23" name="Rectangle 12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5838" y="962025"/>
                                  <a:ext cx="60325" cy="2016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24" name="Rectangle 12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5838" y="1420813"/>
                                  <a:ext cx="60325" cy="5048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25" name="Rectangle 12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5838" y="4311650"/>
                                  <a:ext cx="60325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26" name="Rectangle 1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11374" y="430184"/>
                                  <a:ext cx="37465" cy="2533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19B1FE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27" name="Rectangle 1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27188" y="547651"/>
                                  <a:ext cx="119761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CE3C96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ApproveRequestController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28" name="Line 42"/>
                              <wps:cNvCnPr/>
                              <wps:spPr bwMode="auto">
                                <a:xfrm>
                                  <a:off x="2155825" y="676275"/>
                                  <a:ext cx="0" cy="40592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229" name="Group 12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85963" y="0"/>
                                  <a:ext cx="341313" cy="357188"/>
                                  <a:chOff x="1985963" y="0"/>
                                  <a:chExt cx="215" cy="225"/>
                                </a:xfrm>
                              </wpg:grpSpPr>
                              <wps:wsp>
                                <wps:cNvPr id="1230" name="Oval 12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5963" y="18"/>
                                    <a:ext cx="215" cy="20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31" name="Line 44"/>
                                <wps:cNvCnPr/>
                                <wps:spPr bwMode="auto">
                                  <a:xfrm flipH="1">
                                    <a:off x="1986049" y="0"/>
                                    <a:ext cx="46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32" name="Line 45"/>
                                <wps:cNvCnPr/>
                                <wps:spPr bwMode="auto">
                                  <a:xfrm flipH="1" flipV="1">
                                    <a:off x="1986049" y="19"/>
                                    <a:ext cx="46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233" name="Group 123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85963" y="0"/>
                                  <a:ext cx="341313" cy="357188"/>
                                  <a:chOff x="1985963" y="0"/>
                                  <a:chExt cx="215" cy="225"/>
                                </a:xfrm>
                              </wpg:grpSpPr>
                              <wps:wsp>
                                <wps:cNvPr id="1234" name="Oval 123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5963" y="18"/>
                                    <a:ext cx="215" cy="20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35" name="Line 48"/>
                                <wps:cNvCnPr/>
                                <wps:spPr bwMode="auto">
                                  <a:xfrm flipH="1">
                                    <a:off x="1986049" y="0"/>
                                    <a:ext cx="46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36" name="Line 49"/>
                                <wps:cNvCnPr/>
                                <wps:spPr bwMode="auto">
                                  <a:xfrm flipH="1" flipV="1">
                                    <a:off x="1986049" y="19"/>
                                    <a:ext cx="46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237" name="Rectangle 12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11374" y="430184"/>
                                  <a:ext cx="37465" cy="2533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F6FBC5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38" name="Rectangle 1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27188" y="547651"/>
                                  <a:ext cx="119761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7256DA9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ApproveRequestController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39" name="Rectangle 12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2488" y="2174875"/>
                                  <a:ext cx="60325" cy="2051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40" name="Rectangle 12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2488" y="4311650"/>
                                  <a:ext cx="60325" cy="2032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41" name="Rectangle 12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2488" y="2174875"/>
                                  <a:ext cx="60325" cy="2051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42" name="Rectangle 12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2488" y="4311650"/>
                                  <a:ext cx="60325" cy="2032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43" name="Rectangle 12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73362" y="533364"/>
                                  <a:ext cx="603250" cy="257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ECD5F7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44" name="Line 58"/>
                              <wps:cNvCnPr/>
                              <wps:spPr bwMode="auto">
                                <a:xfrm>
                                  <a:off x="3060700" y="779463"/>
                                  <a:ext cx="0" cy="39560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245" name="Group 12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56619" y="109538"/>
                                  <a:ext cx="203201" cy="280988"/>
                                  <a:chOff x="2933700" y="109538"/>
                                  <a:chExt cx="128" cy="177"/>
                                </a:xfrm>
                              </wpg:grpSpPr>
                              <wps:wsp>
                                <wps:cNvPr id="1246" name="Oval 12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33736" y="109538"/>
                                    <a:ext cx="59" cy="5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47" name="Line 60"/>
                                <wps:cNvCnPr/>
                                <wps:spPr bwMode="auto">
                                  <a:xfrm>
                                    <a:off x="2933764" y="109596"/>
                                    <a:ext cx="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48" name="Line 61"/>
                                <wps:cNvCnPr/>
                                <wps:spPr bwMode="auto">
                                  <a:xfrm>
                                    <a:off x="2933718" y="109612"/>
                                    <a:ext cx="9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49" name="Freeform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933700" y="109651"/>
                                    <a:ext cx="128" cy="6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250" name="Group 12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56619" y="109538"/>
                                  <a:ext cx="203201" cy="280988"/>
                                  <a:chOff x="2933700" y="109538"/>
                                  <a:chExt cx="128" cy="177"/>
                                </a:xfrm>
                              </wpg:grpSpPr>
                              <wps:wsp>
                                <wps:cNvPr id="1251" name="Oval 12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33736" y="109538"/>
                                    <a:ext cx="59" cy="5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52" name="Line 65"/>
                                <wps:cNvCnPr/>
                                <wps:spPr bwMode="auto">
                                  <a:xfrm>
                                    <a:off x="2933764" y="109596"/>
                                    <a:ext cx="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53" name="Line 66"/>
                                <wps:cNvCnPr/>
                                <wps:spPr bwMode="auto">
                                  <a:xfrm>
                                    <a:off x="2933718" y="109612"/>
                                    <a:ext cx="9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54" name="Freeform 6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933700" y="109651"/>
                                    <a:ext cx="128" cy="6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255" name="Rectangle 12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73362" y="533364"/>
                                  <a:ext cx="603250" cy="257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D96263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56" name="Rectangle 12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27363" y="2724150"/>
                                  <a:ext cx="60325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57" name="Rectangle 12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27363" y="3754438"/>
                                  <a:ext cx="60325" cy="2365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58" name="Rectangle 12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27363" y="3754438"/>
                                  <a:ext cx="60325" cy="2365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59" name="Line 73"/>
                              <wps:cNvCnPr/>
                              <wps:spPr bwMode="auto">
                                <a:xfrm>
                                  <a:off x="192088" y="958850"/>
                                  <a:ext cx="790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0" name="Line 74"/>
                              <wps:cNvCnPr/>
                              <wps:spPr bwMode="auto">
                                <a:xfrm flipH="1">
                                  <a:off x="898525" y="958850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1" name="Line 75"/>
                              <wps:cNvCnPr/>
                              <wps:spPr bwMode="auto">
                                <a:xfrm flipH="1" flipV="1">
                                  <a:off x="898525" y="923925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2" name="Rectangle 12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203" y="796871"/>
                                  <a:ext cx="48069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A03AF8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63" name="Line 77"/>
                              <wps:cNvCnPr/>
                              <wps:spPr bwMode="auto">
                                <a:xfrm>
                                  <a:off x="192088" y="1416050"/>
                                  <a:ext cx="790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4" name="Line 78"/>
                              <wps:cNvCnPr/>
                              <wps:spPr bwMode="auto">
                                <a:xfrm flipH="1">
                                  <a:off x="898525" y="1416050"/>
                                  <a:ext cx="84138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5" name="Line 79"/>
                              <wps:cNvCnPr/>
                              <wps:spPr bwMode="auto">
                                <a:xfrm flipH="1" flipV="1">
                                  <a:off x="898525" y="1381125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6" name="Rectangle 1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0010" y="1254041"/>
                                  <a:ext cx="62674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030F1D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select confrim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67" name="Line 81"/>
                              <wps:cNvCnPr/>
                              <wps:spPr bwMode="auto">
                                <a:xfrm>
                                  <a:off x="1055688" y="2173288"/>
                                  <a:ext cx="10620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8" name="Line 82"/>
                              <wps:cNvCnPr/>
                              <wps:spPr bwMode="auto">
                                <a:xfrm flipH="1">
                                  <a:off x="2033588" y="2173288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9" name="Line 83"/>
                              <wps:cNvCnPr/>
                              <wps:spPr bwMode="auto">
                                <a:xfrm flipH="1" flipV="1">
                                  <a:off x="2033588" y="2138363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0" name="Rectangle 12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50836" y="2011228"/>
                                  <a:ext cx="53657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67AF44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doConfrim()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71" name="Line 85"/>
                              <wps:cNvCnPr/>
                              <wps:spPr bwMode="auto">
                                <a:xfrm>
                                  <a:off x="2192338" y="3302000"/>
                                  <a:ext cx="3540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2" name="Line 86"/>
                              <wps:cNvCnPr/>
                              <wps:spPr bwMode="auto">
                                <a:xfrm>
                                  <a:off x="2546350" y="3302000"/>
                                  <a:ext cx="0" cy="698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3" name="Line 87"/>
                              <wps:cNvCnPr/>
                              <wps:spPr bwMode="auto">
                                <a:xfrm flipH="1">
                                  <a:off x="2195513" y="3371850"/>
                                  <a:ext cx="3508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4" name="Line 88"/>
                              <wps:cNvCnPr/>
                              <wps:spPr bwMode="auto">
                                <a:xfrm>
                                  <a:off x="2195513" y="3371850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88" name="Line 89"/>
                              <wps:cNvCnPr/>
                              <wps:spPr bwMode="auto">
                                <a:xfrm flipV="1">
                                  <a:off x="2195513" y="3336925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89" name="Rectangle 5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14355" y="3174787"/>
                                  <a:ext cx="93789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BB947A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EditRequestCancel()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90" name="Line 91"/>
                              <wps:cNvCnPr/>
                              <wps:spPr bwMode="auto">
                                <a:xfrm>
                                  <a:off x="2190750" y="3752850"/>
                                  <a:ext cx="8318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91" name="Line 92"/>
                              <wps:cNvCnPr/>
                              <wps:spPr bwMode="auto">
                                <a:xfrm flipH="1">
                                  <a:off x="2938463" y="3752850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92" name="Line 93"/>
                              <wps:cNvCnPr/>
                              <wps:spPr bwMode="auto">
                                <a:xfrm flipH="1" flipV="1">
                                  <a:off x="2938463" y="3717925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93" name="Rectangle 58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8641" y="3592272"/>
                                  <a:ext cx="83629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DFD13D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update Application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94" name="Line 95"/>
                              <wps:cNvCnPr/>
                              <wps:spPr bwMode="auto">
                                <a:xfrm flipH="1">
                                  <a:off x="2192338" y="3998913"/>
                                  <a:ext cx="8302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95" name="Line 96"/>
                              <wps:cNvCnPr/>
                              <wps:spPr bwMode="auto">
                                <a:xfrm>
                                  <a:off x="2192338" y="3998913"/>
                                  <a:ext cx="8572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96" name="Line 97"/>
                              <wps:cNvCnPr/>
                              <wps:spPr bwMode="auto">
                                <a:xfrm flipV="1">
                                  <a:off x="2192338" y="3963988"/>
                                  <a:ext cx="8572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97" name="Rectangle 58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3723" y="3836730"/>
                                  <a:ext cx="71183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FBD0E88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98" name="Line 99"/>
                              <wps:cNvCnPr/>
                              <wps:spPr bwMode="auto">
                                <a:xfrm flipH="1">
                                  <a:off x="1057275" y="4306888"/>
                                  <a:ext cx="1060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99" name="Line 100"/>
                              <wps:cNvCnPr/>
                              <wps:spPr bwMode="auto">
                                <a:xfrm>
                                  <a:off x="1057275" y="4306888"/>
                                  <a:ext cx="8572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00" name="Line 101"/>
                              <wps:cNvCnPr/>
                              <wps:spPr bwMode="auto">
                                <a:xfrm flipV="1">
                                  <a:off x="1057275" y="4271963"/>
                                  <a:ext cx="8572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01" name="Rectangle 5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11146" y="4144685"/>
                                  <a:ext cx="105664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8E8821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Display RequestCancel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902" name="Line 103"/>
                              <wps:cNvCnPr/>
                              <wps:spPr bwMode="auto">
                                <a:xfrm>
                                  <a:off x="1057275" y="1663700"/>
                                  <a:ext cx="3524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03" name="Line 104"/>
                              <wps:cNvCnPr/>
                              <wps:spPr bwMode="auto">
                                <a:xfrm>
                                  <a:off x="1409700" y="1663700"/>
                                  <a:ext cx="0" cy="698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04" name="Line 105"/>
                              <wps:cNvCnPr/>
                              <wps:spPr bwMode="auto">
                                <a:xfrm flipH="1">
                                  <a:off x="1060450" y="1733550"/>
                                  <a:ext cx="3492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05" name="Line 106"/>
                              <wps:cNvCnPr/>
                              <wps:spPr bwMode="auto">
                                <a:xfrm>
                                  <a:off x="1060450" y="1733550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06" name="Line 107"/>
                              <wps:cNvCnPr/>
                              <wps:spPr bwMode="auto">
                                <a:xfrm flipV="1">
                                  <a:off x="1060450" y="1698625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07" name="Rectangle 59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4005" y="1511199"/>
                                  <a:ext cx="60452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608362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script confrim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908" name="Rectangle 59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5838" y="2174875"/>
                                  <a:ext cx="60325" cy="2016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909" name="Line 110"/>
                              <wps:cNvCnPr/>
                              <wps:spPr bwMode="auto">
                                <a:xfrm>
                                  <a:off x="2192338" y="2420938"/>
                                  <a:ext cx="3540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10" name="Line 111"/>
                              <wps:cNvCnPr/>
                              <wps:spPr bwMode="auto">
                                <a:xfrm>
                                  <a:off x="2546350" y="2420938"/>
                                  <a:ext cx="0" cy="698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11" name="Line 112"/>
                              <wps:cNvCnPr/>
                              <wps:spPr bwMode="auto">
                                <a:xfrm flipH="1">
                                  <a:off x="2195513" y="2490788"/>
                                  <a:ext cx="3508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12" name="Line 113"/>
                              <wps:cNvCnPr/>
                              <wps:spPr bwMode="auto">
                                <a:xfrm>
                                  <a:off x="2195513" y="2490788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13" name="Line 114"/>
                              <wps:cNvCnPr/>
                              <wps:spPr bwMode="auto">
                                <a:xfrm flipV="1">
                                  <a:off x="2195513" y="2455863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14" name="Rectangle 59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9753" y="2255687"/>
                                  <a:ext cx="89281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AB31FE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EditcontractStatus()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006" name="Line 116"/>
                              <wps:cNvCnPr/>
                              <wps:spPr bwMode="auto">
                                <a:xfrm>
                                  <a:off x="2190750" y="2725738"/>
                                  <a:ext cx="8318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07" name="Line 117"/>
                              <wps:cNvCnPr/>
                              <wps:spPr bwMode="auto">
                                <a:xfrm flipH="1">
                                  <a:off x="2938463" y="2725738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08" name="Line 118"/>
                              <wps:cNvCnPr/>
                              <wps:spPr bwMode="auto">
                                <a:xfrm flipH="1" flipV="1">
                                  <a:off x="2938463" y="2690813"/>
                                  <a:ext cx="84138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09" name="Rectangle 60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2135" y="2563641"/>
                                  <a:ext cx="70040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26C88D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update contrect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010" name="Rectangle 6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27363" y="2724150"/>
                                  <a:ext cx="60325" cy="239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011" name="Line 121"/>
                              <wps:cNvCnPr/>
                              <wps:spPr bwMode="auto">
                                <a:xfrm flipH="1">
                                  <a:off x="2192338" y="2971800"/>
                                  <a:ext cx="8302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12" name="Line 122"/>
                              <wps:cNvCnPr/>
                              <wps:spPr bwMode="auto">
                                <a:xfrm>
                                  <a:off x="2192338" y="2971800"/>
                                  <a:ext cx="85725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13" name="Line 123"/>
                              <wps:cNvCnPr/>
                              <wps:spPr bwMode="auto">
                                <a:xfrm flipV="1">
                                  <a:off x="2192338" y="2936875"/>
                                  <a:ext cx="8572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14" name="Rectangle 60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3723" y="2809686"/>
                                  <a:ext cx="71183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426643" w14:textId="77777777" w:rsidR="00D33E4F" w:rsidRDefault="00D33E4F" w:rsidP="00D33E4F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B8BCC48" id="Group 127" o:spid="_x0000_s4900" style="position:absolute;margin-left:209.55pt;margin-top:-27.05pt;width:265.85pt;height:372.9pt;z-index:251651161" coordsize="33766,47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">
                      <v:rect id="Rectangle 5510" o:spid="_x0000_s4901" style="position:absolute;top:5540;width:3270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70428666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line id="Line 6" o:spid="_x0000_s4902" style="position:absolute;visibility:visible;mso-wrap-style:square" from="1571,8016" to="1571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" strokeweight="1.5pt">
                        <v:stroke dashstyle="3 1"/>
                      </v:line>
                      <v:group id="Group 5512" o:spid="_x0000_s4903" style="position:absolute;left:303;top:1301;width:2033;height:2810" coordorigin="30163,130175" coordsize="128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htc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">
                        <v:oval id="Oval 5513" o:spid="_x0000_s4904" style="position:absolute;left:30199;top:130175;width:59;height: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" filled="f" strokecolor="#903" strokeweight="1.5pt"/>
                        <v:line id="Line 8" o:spid="_x0000_s4905" style="position:absolute;visibility:visible;mso-wrap-style:square" from="30227,130233" to="30227,130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" strokecolor="#903" strokeweight="1.5pt"/>
                        <v:line id="Line 9" o:spid="_x0000_s4906" style="position:absolute;visibility:visible;mso-wrap-style:square" from="30181,130249" to="30273,130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" strokecolor="#903" strokeweight="1.5pt"/>
                        <v:shape id="Freeform 10" o:spid="_x0000_s4907" style="position:absolute;left:30163;top:130288;width:128;height:6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" path="m,54l54,r54,54e" filled="f" strokecolor="#903" strokeweight="1.5pt">
                          <v:path arrowok="t" o:connecttype="custom" o:connectlocs="0,64;64,0;128,64" o:connectangles="0,0,0"/>
                        </v:shape>
                      </v:group>
                      <v:group id="Group 5517" o:spid="_x0000_s4908" style="position:absolute;left:303;top:1301;width:2033;height:2810" coordorigin="30163,130175" coordsize="128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bjExgAAAN0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iSJJ/D7JjwBufgBAAD//wMAUEsBAi0AFAAGAAgAAAAhANvh9svuAAAAhQEAABMAAAAAAAAA&#10;AAAAAAAAAAAAAFtDb250ZW50X1R5cGVzXS54bWxQSwECLQAUAAYACAAAACEAWvQsW78AAAAVAQAA&#10;CwAAAAAAAAAAAAAAAAAfAQAAX3JlbHMvLnJlbHNQSwECLQAUAAYACAAAACEAa6G4xMYAAADdAAAA&#10;DwAAAAAAAAAAAAAAAAAHAgAAZHJzL2Rvd25yZXYueG1sUEsFBgAAAAADAAMAtwAAAPoCAAAAAA==&#10;">
                        <v:oval id="Oval 5518" o:spid="_x0000_s4909" style="position:absolute;left:30199;top:130175;width:59;height: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" filled="f" strokecolor="#903" strokeweight="1.5pt"/>
                        <v:line id="Line 13" o:spid="_x0000_s4910" style="position:absolute;visibility:visible;mso-wrap-style:square" from="30227,130233" to="30227,130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" strokecolor="#903" strokeweight="1.5pt"/>
                        <v:line id="Line 14" o:spid="_x0000_s4911" style="position:absolute;visibility:visible;mso-wrap-style:square" from="30181,130249" to="30273,130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" strokecolor="#903" strokeweight="1.5pt"/>
                        <v:shape id="Freeform 15" o:spid="_x0000_s4912" style="position:absolute;left:30163;top:130288;width:128;height:6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" path="m,54l54,r54,54e" filled="f" strokecolor="#903" strokeweight="1.5pt">
                          <v:path arrowok="t" o:connecttype="custom" o:connectlocs="0,64;64,0;128,64" o:connectangles="0,0,0"/>
                        </v:shape>
                      </v:group>
                      <v:rect id="Rectangle 5522" o:spid="_x0000_s4913" style="position:absolute;top:5540;width:3270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32AE4E6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rect id="Rectangle 5523" o:spid="_x0000_s4914" style="position:absolute;left:1238;top:9604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" strokecolor="#903" strokeweight="1.5pt"/>
                      <v:rect id="Rectangle 5524" o:spid="_x0000_s4915" style="position:absolute;left:1238;top:14176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" strokecolor="#903" strokeweight="1.5pt"/>
                      <v:rect id="Rectangle 5525" o:spid="_x0000_s4916" style="position:absolute;left:1238;top:9604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" strokecolor="#903" strokeweight="1.5pt"/>
                      <v:rect id="Rectangle 5526" o:spid="_x0000_s4917" style="position:absolute;left:1238;top:14176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" strokecolor="#903" strokeweight="1.5pt"/>
                      <v:rect id="Rectangle 5527" o:spid="_x0000_s4918" style="position:absolute;left:5429;top:5476;width:10496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F9C307B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ApproveRequestPage</w:t>
                              </w:r>
                            </w:p>
                          </w:txbxContent>
                        </v:textbox>
                      </v:rect>
                      <v:line id="Line 23" o:spid="_x0000_s4919" style="position:absolute;visibility:visible;mso-wrap-style:square" from="10207,7921" to="10207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" strokeweight="1.5pt">
                        <v:stroke dashstyle="3 1"/>
                      </v:line>
                      <v:group id="Group 5529" o:spid="_x0000_s4920" style="position:absolute;left:7667;top:1428;width:5096;height:3318" coordorigin="7667,142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">
                        <v:oval id="Oval 5530" o:spid="_x0000_s4921" style="position:absolute;left:7668;top:1428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" fillcolor="#ffc" strokecolor="#1f1a17" strokeweight="1.5pt"/>
                        <v:line id="Line 25" o:spid="_x0000_s4922" style="position:absolute;visibility:visible;mso-wrap-style:square" from="7667,1429" to="7667,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" strokecolor="#1f1a17" strokeweight="1.5pt"/>
                        <v:line id="Line 26" o:spid="_x0000_s4923" style="position:absolute;visibility:visible;mso-wrap-style:square" from="7667,1429" to="7668,1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" strokecolor="#1f1a17" strokeweight="1.5pt"/>
                      </v:group>
                      <v:group id="Group 5533" o:spid="_x0000_s4924" style="position:absolute;left:7667;top:1428;width:5096;height:3318" coordorigin="7667,142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">
                        <v:oval id="Oval 5534" o:spid="_x0000_s4925" style="position:absolute;left:7668;top:1428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" fillcolor="#ffc" strokecolor="#1f1a17" strokeweight="1.5pt"/>
                        <v:line id="Line 29" o:spid="_x0000_s4926" style="position:absolute;visibility:visible;mso-wrap-style:square" from="7667,1429" to="7667,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" strokecolor="#1f1a17" strokeweight="1.5pt"/>
                        <v:line id="Line 30" o:spid="_x0000_s4927" style="position:absolute;visibility:visible;mso-wrap-style:square" from="7667,1429" to="7668,1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" strokecolor="#1f1a17" strokeweight="1.5pt"/>
                      </v:group>
                      <v:rect id="Rectangle 1218" o:spid="_x0000_s4928" style="position:absolute;left:5429;top:5476;width:10496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5FCD23A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ApproveRequestPage</w:t>
                              </w:r>
                            </w:p>
                          </w:txbxContent>
                        </v:textbox>
                      </v:rect>
                      <v:rect id="Rectangle 1219" o:spid="_x0000_s4929" style="position:absolute;left:9858;top:9620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" strokecolor="#903" strokeweight="1.5pt"/>
                      <v:rect id="Rectangle 1220" o:spid="_x0000_s4930" style="position:absolute;left:9858;top:14208;width:603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" strokecolor="#903" strokeweight="1.5pt"/>
                      <v:rect id="Rectangle 1221" o:spid="_x0000_s4931" style="position:absolute;left:9858;top:21748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" strokecolor="#903" strokeweight="1.5pt"/>
                      <v:rect id="Rectangle 1222" o:spid="_x0000_s4932" style="position:absolute;left:9858;top:43116;width:60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" strokecolor="#903" strokeweight="1.5pt"/>
                      <v:rect id="Rectangle 1223" o:spid="_x0000_s4933" style="position:absolute;left:9858;top:9620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" strokecolor="#903" strokeweight="1.5pt"/>
                      <v:rect id="Rectangle 1224" o:spid="_x0000_s4934" style="position:absolute;left:9858;top:14208;width:603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" strokecolor="#903" strokeweight="1.5pt"/>
                      <v:rect id="Rectangle 1225" o:spid="_x0000_s4935" style="position:absolute;left:9858;top:43116;width:60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" strokecolor="#903" strokeweight="1.5pt"/>
                      <v:rect id="Rectangle 1226" o:spid="_x0000_s4936" style="position:absolute;left:21113;top:4301;width:375;height:25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F19B1FE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1227" o:spid="_x0000_s4937" style="position:absolute;left:16271;top:5476;width:1197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7CE3C96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ApproveRequestController</w:t>
                              </w:r>
                            </w:p>
                          </w:txbxContent>
                        </v:textbox>
                      </v:rect>
                      <v:line id="Line 42" o:spid="_x0000_s4938" style="position:absolute;visibility:visible;mso-wrap-style:square" from="21558,6762" to="21558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" strokeweight="1.5pt">
                        <v:stroke dashstyle="3 1"/>
                      </v:line>
                      <v:group id="Group 1229" o:spid="_x0000_s4939" style="position:absolute;left:19859;width:3413;height:3571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">
                        <v:oval id="Oval 1230" o:spid="_x0000_s4940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" fillcolor="#ffc" strokecolor="#1f1a17" strokeweight="1.5pt"/>
                        <v:line id="Line 44" o:spid="_x0000_s4941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" strokecolor="#1f1a17" strokeweight="1.5pt"/>
                        <v:line id="Line 45" o:spid="_x0000_s4942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" strokecolor="#1f1a17" strokeweight="1.5pt"/>
                      </v:group>
                      <v:group id="Group 1233" o:spid="_x0000_s4943" style="position:absolute;left:19859;width:3413;height:3571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">
                        <v:oval id="Oval 1234" o:spid="_x0000_s4944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" fillcolor="#ffc" strokecolor="#1f1a17" strokeweight="1.5pt"/>
                        <v:line id="Line 48" o:spid="_x0000_s4945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" strokecolor="#1f1a17" strokeweight="1.5pt"/>
                        <v:line id="Line 49" o:spid="_x0000_s4946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" strokecolor="#1f1a17" strokeweight="1.5pt"/>
                      </v:group>
                      <v:rect id="Rectangle 1237" o:spid="_x0000_s4947" style="position:absolute;left:21113;top:4301;width:375;height:25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DF6FBC5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1238" o:spid="_x0000_s4948" style="position:absolute;left:16271;top:5476;width:1197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7256DA9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ApproveRequestController</w:t>
                              </w:r>
                            </w:p>
                          </w:txbxContent>
                        </v:textbox>
                      </v:rect>
                      <v:rect id="Rectangle 1239" o:spid="_x0000_s4949" style="position:absolute;left:21224;top:21748;width:604;height:20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" strokecolor="#903" strokeweight="1.5pt"/>
                      <v:rect id="Rectangle 1240" o:spid="_x0000_s4950" style="position:absolute;left:21224;top:43116;width:604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" strokecolor="#903" strokeweight="1.5pt"/>
                      <v:rect id="Rectangle 1241" o:spid="_x0000_s4951" style="position:absolute;left:21224;top:21748;width:604;height:20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" strokecolor="#903" strokeweight="1.5pt"/>
                      <v:rect id="Rectangle 1242" o:spid="_x0000_s4952" style="position:absolute;left:21224;top:43116;width:604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" strokecolor="#903" strokeweight="1.5pt"/>
                      <v:rect id="Rectangle 1243" o:spid="_x0000_s4953" style="position:absolute;left:27733;top:5333;width:6033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1ECD5F7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line id="Line 58" o:spid="_x0000_s4954" style="position:absolute;visibility:visible;mso-wrap-style:square" from="30607,7794" to="30607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" strokeweight="1.5pt">
                        <v:stroke dashstyle="3 1"/>
                      </v:line>
                      <v:group id="Group 1245" o:spid="_x0000_s4955" style="position:absolute;left:29566;top:1095;width:2032;height:2810" coordorigin="29337,109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3a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">
                        <v:oval id="Oval 1246" o:spid="_x0000_s4956" style="position:absolute;left:29337;top:109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" filled="f" strokecolor="#903" strokeweight="1.5pt"/>
                        <v:line id="Line 60" o:spid="_x0000_s4957" style="position:absolute;visibility:visible;mso-wrap-style:square" from="29337,1095" to="29337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" strokecolor="#903" strokeweight="1.5pt"/>
                        <v:line id="Line 61" o:spid="_x0000_s4958" style="position:absolute;visibility:visible;mso-wrap-style:square" from="29337,1096" to="29338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" strokecolor="#903" strokeweight="1.5pt"/>
                        <v:shape id="Freeform 62" o:spid="_x0000_s4959" style="position:absolute;left:29337;top:10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" path="m,54l54,r54,54e" filled="f" strokecolor="#903" strokeweight="1.5pt">
                          <v:path arrowok="t" o:connecttype="custom" o:connectlocs="0,64;64,0;128,64" o:connectangles="0,0,0"/>
                        </v:shape>
                      </v:group>
                      <v:group id="Group 1250" o:spid="_x0000_s4960" style="position:absolute;left:29566;top:1095;width:2032;height:2810" coordorigin="29337,109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Sif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BnC+GXb2QEvf4FAAD//wMAUEsBAi0AFAAGAAgAAAAhANvh9svuAAAAhQEAABMAAAAAAAAA&#10;AAAAAAAAAAAAAFtDb250ZW50X1R5cGVzXS54bWxQSwECLQAUAAYACAAAACEAWvQsW78AAAAVAQAA&#10;CwAAAAAAAAAAAAAAAAAfAQAAX3JlbHMvLnJlbHNQSwECLQAUAAYACAAAACEA0e0on8YAAADdAAAA&#10;DwAAAAAAAAAAAAAAAAAHAgAAZHJzL2Rvd25yZXYueG1sUEsFBgAAAAADAAMAtwAAAPoCAAAAAA==&#10;">
                        <v:oval id="Oval 1251" o:spid="_x0000_s4961" style="position:absolute;left:29337;top:109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" filled="f" strokecolor="#903" strokeweight="1.5pt"/>
                        <v:line id="Line 65" o:spid="_x0000_s4962" style="position:absolute;visibility:visible;mso-wrap-style:square" from="29337,1095" to="29337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" strokecolor="#903" strokeweight="1.5pt"/>
                        <v:line id="Line 66" o:spid="_x0000_s4963" style="position:absolute;visibility:visible;mso-wrap-style:square" from="29337,1096" to="29338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OJM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PT2RR+v4knyNUPAAAA//8DAFBLAQItABQABgAIAAAAIQDb4fbL7gAAAIUBAAATAAAAAAAAAAAA&#10;AAAAAAAAAABbQ29udGVudF9UeXBlc10ueG1sUEsBAi0AFAAGAAgAAAAhAFr0LFu/AAAAFQEAAAsA&#10;AAAAAAAAAAAAAAAAHwEAAF9yZWxzLy5yZWxzUEsBAi0AFAAGAAgAAAAhAFOE4kzEAAAA3QAAAA8A&#10;AAAAAAAAAAAAAAAABwIAAGRycy9kb3ducmV2LnhtbFBLBQYAAAAAAwADALcAAAD4AgAAAAA=&#10;" strokecolor="#903" strokeweight="1.5pt"/>
                        <v:shape id="Freeform 67" o:spid="_x0000_s4964" style="position:absolute;left:29337;top:10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" path="m,54l54,r54,54e" filled="f" strokecolor="#903" strokeweight="1.5pt">
                          <v:path arrowok="t" o:connecttype="custom" o:connectlocs="0,64;64,0;128,64" o:connectangles="0,0,0"/>
                        </v:shape>
                      </v:group>
                      <v:rect id="Rectangle 1255" o:spid="_x0000_s4965" style="position:absolute;left:27733;top:5333;width:6033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5D96263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rect id="Rectangle 1256" o:spid="_x0000_s4966" style="position:absolute;left:30273;top:27241;width:603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" strokecolor="#903" strokeweight="1.5pt"/>
                      <v:rect id="Rectangle 1257" o:spid="_x0000_s4967" style="position:absolute;left:30273;top:37544;width:60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" strokecolor="#903" strokeweight="1.5pt"/>
                      <v:rect id="Rectangle 1258" o:spid="_x0000_s4968" style="position:absolute;left:30273;top:37544;width:60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" strokecolor="#903" strokeweight="1.5pt"/>
                      <v:line id="Line 73" o:spid="_x0000_s4969" style="position:absolute;visibility:visible;mso-wrap-style:square" from="1920,9588" to="9826,9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" strokecolor="#903" strokeweight="1.5pt"/>
                      <v:line id="Line 74" o:spid="_x0000_s4970" style="position:absolute;flip:x;visibility:visible;mso-wrap-style:square" from="8985,9588" to="9826,9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" strokecolor="#903" strokeweight="1.5pt"/>
                      <v:line id="Line 75" o:spid="_x0000_s4971" style="position:absolute;flip:x y;visibility:visible;mso-wrap-style:square" from="8985,9239" to="9826,9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" strokecolor="#903" strokeweight="1.5pt"/>
                      <v:rect id="Rectangle 1262" o:spid="_x0000_s4972" style="position:absolute;left:3762;top:7968;width:480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1FA03AF8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7" o:spid="_x0000_s4973" style="position:absolute;visibility:visible;mso-wrap-style:square" from="1920,14160" to="9826,14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" strokecolor="#903" strokeweight="1.5pt"/>
                      <v:line id="Line 78" o:spid="_x0000_s4974" style="position:absolute;flip:x;visibility:visible;mso-wrap-style:square" from="8985,14160" to="9826,1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" strokecolor="#903" strokeweight="1.5pt"/>
                      <v:line id="Line 79" o:spid="_x0000_s4975" style="position:absolute;flip:x y;visibility:visible;mso-wrap-style:square" from="8985,13811" to="9826,14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" strokecolor="#903" strokeweight="1.5pt"/>
                      <v:rect id="Rectangle 1266" o:spid="_x0000_s4976" style="position:absolute;left:3000;top:12540;width:626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1030F1D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select confrim</w:t>
                              </w:r>
                            </w:p>
                          </w:txbxContent>
                        </v:textbox>
                      </v:rect>
                      <v:line id="Line 81" o:spid="_x0000_s4977" style="position:absolute;visibility:visible;mso-wrap-style:square" from="10556,21732" to="21177,21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" strokecolor="#903" strokeweight="1.5pt"/>
                      <v:line id="Line 82" o:spid="_x0000_s4978" style="position:absolute;flip:x;visibility:visible;mso-wrap-style:square" from="20335,21732" to="21177,2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" strokecolor="#903" strokeweight="1.5pt"/>
                      <v:line id="Line 83" o:spid="_x0000_s4979" style="position:absolute;flip:x y;visibility:visible;mso-wrap-style:square" from="20335,21383" to="21177,21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" strokecolor="#903" strokeweight="1.5pt"/>
                      <v:rect id="Rectangle 1270" o:spid="_x0000_s4980" style="position:absolute;left:13508;top:20112;width:5366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4D67AF44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doConfrim()</w:t>
                              </w:r>
                            </w:p>
                          </w:txbxContent>
                        </v:textbox>
                      </v:rect>
                      <v:line id="Line 85" o:spid="_x0000_s4981" style="position:absolute;visibility:visible;mso-wrap-style:square" from="21923,33020" to="25463,33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" strokecolor="#903" strokeweight="1.5pt"/>
                      <v:line id="Line 86" o:spid="_x0000_s4982" style="position:absolute;visibility:visible;mso-wrap-style:square" from="25463,33020" to="25463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" strokecolor="#903" strokeweight="1.5pt"/>
                      <v:line id="Line 87" o:spid="_x0000_s4983" style="position:absolute;flip:x;visibility:visible;mso-wrap-style:square" from="21955,33718" to="25463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" strokecolor="#903" strokeweight="1.5pt"/>
                      <v:line id="Line 88" o:spid="_x0000_s4984" style="position:absolute;visibility:visible;mso-wrap-style:square" from="21955,33718" to="22796,34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" strokecolor="#903" strokeweight="1.5pt"/>
                      <v:line id="Line 89" o:spid="_x0000_s4985" style="position:absolute;flip:y;visibility:visible;mso-wrap-style:square" from="21955,33369" to="22796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" strokecolor="#903" strokeweight="1.5pt"/>
                      <v:rect id="Rectangle 5889" o:spid="_x0000_s4986" style="position:absolute;left:22143;top:31747;width:9379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DBB947A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EditRequestCancel()</w:t>
                              </w:r>
                            </w:p>
                          </w:txbxContent>
                        </v:textbox>
                      </v:rect>
                      <v:line id="Line 91" o:spid="_x0000_s4987" style="position:absolute;visibility:visible;mso-wrap-style:square" from="21907,37528" to="30226,37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" strokecolor="#903" strokeweight="1.5pt"/>
                      <v:line id="Line 92" o:spid="_x0000_s4988" style="position:absolute;flip:x;visibility:visible;mso-wrap-style:square" from="29384,37528" to="30226,3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" strokecolor="#903" strokeweight="1.5pt"/>
                      <v:line id="Line 93" o:spid="_x0000_s4989" style="position:absolute;flip:x y;visibility:visible;mso-wrap-style:square" from="29384,37179" to="30226,37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" strokecolor="#903" strokeweight="1.5pt"/>
                      <v:rect id="Rectangle 5893" o:spid="_x0000_s4990" style="position:absolute;left:22286;top:35922;width:8363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3DFD13D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update Application</w:t>
                              </w:r>
                            </w:p>
                          </w:txbxContent>
                        </v:textbox>
                      </v:rect>
                      <v:line id="Line 95" o:spid="_x0000_s4991" style="position:absolute;flip:x;visibility:visible;mso-wrap-style:square" from="21923,39989" to="30226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" strokecolor="#903" strokeweight="1.5pt">
                        <v:stroke dashstyle="3 1"/>
                      </v:line>
                      <v:line id="Line 96" o:spid="_x0000_s4992" style="position:absolute;visibility:visible;mso-wrap-style:square" from="21923,39989" to="22780,40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" strokecolor="#903" strokeweight="1.5pt"/>
                      <v:line id="Line 97" o:spid="_x0000_s4993" style="position:absolute;flip:y;visibility:visible;mso-wrap-style:square" from="21923,39639" to="22780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" strokecolor="#903" strokeweight="1.5pt"/>
                      <v:rect id="Rectangle 5897" o:spid="_x0000_s4994" style="position:absolute;left:22937;top:38367;width:7118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FBD0E88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  <v:line id="Line 99" o:spid="_x0000_s4995" style="position:absolute;flip:x;visibility:visible;mso-wrap-style:square" from="10572,43068" to="21177,43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" strokecolor="#903" strokeweight="1.5pt"/>
                      <v:line id="Line 100" o:spid="_x0000_s4996" style="position:absolute;visibility:visible;mso-wrap-style:square" from="10572,43068" to="11430,43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" strokecolor="#903" strokeweight="1.5pt"/>
                      <v:line id="Line 101" o:spid="_x0000_s4997" style="position:absolute;flip:y;visibility:visible;mso-wrap-style:square" from="10572,42719" to="11430,43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" strokecolor="#903" strokeweight="1.5pt"/>
                      <v:rect id="Rectangle 5901" o:spid="_x0000_s4998" style="position:absolute;left:11111;top:41446;width:1056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38E8821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RequestCancel</w:t>
                              </w:r>
                            </w:p>
                          </w:txbxContent>
                        </v:textbox>
                      </v:rect>
                      <v:line id="Line 103" o:spid="_x0000_s4999" style="position:absolute;visibility:visible;mso-wrap-style:square" from="10572,16637" to="14097,16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" strokecolor="#903" strokeweight="1.5pt"/>
                      <v:line id="Line 104" o:spid="_x0000_s5000" style="position:absolute;visibility:visible;mso-wrap-style:square" from="14097,16637" to="14097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" strokecolor="#903" strokeweight="1.5pt"/>
                      <v:line id="Line 105" o:spid="_x0000_s5001" style="position:absolute;flip:x;visibility:visible;mso-wrap-style:square" from="10604,17335" to="14097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" strokecolor="#903" strokeweight="1.5pt"/>
                      <v:line id="Line 106" o:spid="_x0000_s5002" style="position:absolute;visibility:visible;mso-wrap-style:square" from="10604,17335" to="11445,17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" strokecolor="#903" strokeweight="1.5pt"/>
                      <v:line id="Line 107" o:spid="_x0000_s5003" style="position:absolute;flip:y;visibility:visible;mso-wrap-style:square" from="10604,16986" to="11445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" strokecolor="#903" strokeweight="1.5pt"/>
                      <v:rect id="Rectangle 5907" o:spid="_x0000_s5004" style="position:absolute;left:11540;top:15111;width:6045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4608362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script confrim</w:t>
                              </w:r>
                            </w:p>
                          </w:txbxContent>
                        </v:textbox>
                      </v:rect>
                      <v:rect id="Rectangle 5908" o:spid="_x0000_s5005" style="position:absolute;left:9858;top:21748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" strokecolor="#903" strokeweight="1.5pt"/>
                      <v:line id="Line 110" o:spid="_x0000_s5006" style="position:absolute;visibility:visible;mso-wrap-style:square" from="21923,24209" to="25463,24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" strokecolor="#903" strokeweight="1.5pt"/>
                      <v:line id="Line 111" o:spid="_x0000_s5007" style="position:absolute;visibility:visible;mso-wrap-style:square" from="25463,24209" to="25463,2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" strokecolor="#903" strokeweight="1.5pt"/>
                      <v:line id="Line 112" o:spid="_x0000_s5008" style="position:absolute;flip:x;visibility:visible;mso-wrap-style:square" from="21955,24907" to="25463,2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" strokecolor="#903" strokeweight="1.5pt"/>
                      <v:line id="Line 113" o:spid="_x0000_s5009" style="position:absolute;visibility:visible;mso-wrap-style:square" from="21955,24907" to="22796,25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rS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e8f4xSeb+ITkPMHAAAA//8DAFBLAQItABQABgAIAAAAIQDb4fbL7gAAAIUBAAATAAAAAAAA&#10;AAAAAAAAAAAAAABbQ29udGVudF9UeXBlc10ueG1sUEsBAi0AFAAGAAgAAAAhAFr0LFu/AAAAFQEA&#10;AAsAAAAAAAAAAAAAAAAAHwEAAF9yZWxzLy5yZWxzUEsBAi0AFAAGAAgAAAAhACT8utLHAAAA3QAA&#10;AA8AAAAAAAAAAAAAAAAABwIAAGRycy9kb3ducmV2LnhtbFBLBQYAAAAAAwADALcAAAD7AgAAAAA=&#10;" strokecolor="#903" strokeweight="1.5pt"/>
                      <v:line id="Line 114" o:spid="_x0000_s5010" style="position:absolute;flip:y;visibility:visible;mso-wrap-style:square" from="21955,24558" to="22796,2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" strokecolor="#903" strokeweight="1.5pt"/>
                      <v:rect id="Rectangle 5914" o:spid="_x0000_s5011" style="position:absolute;left:22397;top:22556;width:8928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3AB31FE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EditcontractStatus()</w:t>
                              </w:r>
                            </w:p>
                          </w:txbxContent>
                        </v:textbox>
                      </v:rect>
                      <v:line id="Line 116" o:spid="_x0000_s5012" style="position:absolute;visibility:visible;mso-wrap-style:square" from="21907,27257" to="30226,27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" strokecolor="#903" strokeweight="1.5pt"/>
                      <v:line id="Line 117" o:spid="_x0000_s5013" style="position:absolute;flip:x;visibility:visible;mso-wrap-style:square" from="29384,27257" to="30226,27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" strokecolor="#903" strokeweight="1.5pt"/>
                      <v:line id="Line 118" o:spid="_x0000_s5014" style="position:absolute;flip:x y;visibility:visible;mso-wrap-style:square" from="29384,26908" to="30226,27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" strokecolor="#903" strokeweight="1.5pt"/>
                      <v:rect id="Rectangle 6009" o:spid="_x0000_s5015" style="position:absolute;left:22921;top:25636;width:700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426C88D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update contrect</w:t>
                              </w:r>
                            </w:p>
                          </w:txbxContent>
                        </v:textbox>
                      </v:rect>
                      <v:rect id="Rectangle 6010" o:spid="_x0000_s5016" style="position:absolute;left:30273;top:27241;width:603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" strokecolor="#903" strokeweight="1.5pt"/>
                      <v:line id="Line 121" o:spid="_x0000_s5017" style="position:absolute;flip:x;visibility:visible;mso-wrap-style:square" from="21923,29718" to="30226,29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" strokecolor="#903" strokeweight="1.5pt">
                        <v:stroke dashstyle="3 1"/>
                      </v:line>
                      <v:line id="Line 122" o:spid="_x0000_s5018" style="position:absolute;visibility:visible;mso-wrap-style:square" from="21923,29718" to="22780,30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" strokecolor="#903" strokeweight="1.5pt"/>
                      <v:line id="Line 123" o:spid="_x0000_s5019" style="position:absolute;flip:y;visibility:visible;mso-wrap-style:square" from="21923,29368" to="22780,29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" strokecolor="#903" strokeweight="1.5pt"/>
                      <v:rect id="Rectangle 6014" o:spid="_x0000_s5020" style="position:absolute;left:22937;top:28096;width:7118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1426643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01B8231F" w14:textId="77777777" w:rsidR="00D33E4F" w:rsidRDefault="00D33E4F" w:rsidP="003F470F">
            <w:pPr>
              <w:rPr>
                <w:rFonts w:ascii="TH SarabunPSK" w:hAnsi="TH SarabunPSK" w:cs="TH SarabunPSK"/>
                <w:b/>
                <w:bCs/>
                <w:sz w:val="10"/>
                <w:szCs w:val="10"/>
              </w:rPr>
            </w:pPr>
          </w:p>
          <w:p w14:paraId="4120BABC" w14:textId="77777777" w:rsidR="00D33E4F" w:rsidRPr="005F1C3F" w:rsidRDefault="00D33E4F" w:rsidP="003F470F">
            <w:pPr>
              <w:rPr>
                <w:rFonts w:ascii="TH SarabunPSK" w:hAnsi="TH SarabunPSK" w:cs="TH SarabunPSK"/>
                <w:b/>
                <w:bCs/>
                <w:sz w:val="10"/>
                <w:szCs w:val="10"/>
              </w:rPr>
            </w:pPr>
          </w:p>
          <w:p w14:paraId="5B9E2A83" w14:textId="371FBC32" w:rsidR="003F470F" w:rsidRPr="009F1F59" w:rsidRDefault="003F470F" w:rsidP="003F470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5DD1CC90" w14:textId="77777777" w:rsidR="003F470F" w:rsidRPr="009F1F59" w:rsidRDefault="003F470F" w:rsidP="003F470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4A19C82" w14:textId="77777777" w:rsidR="003F470F" w:rsidRPr="00477579" w:rsidRDefault="003F470F" w:rsidP="003F470F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477579">
              <w:rPr>
                <w:rFonts w:ascii="TH SarabunPSK" w:hAnsi="TH SarabunPSK" w:cs="TH SarabunPSK"/>
                <w:sz w:val="28"/>
              </w:rPr>
              <w:t xml:space="preserve">1 - </w:t>
            </w:r>
            <w:r w:rsidRPr="0047757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477579">
              <w:rPr>
                <w:rFonts w:ascii="TH SarabunPSK" w:hAnsi="TH SarabunPSK" w:cs="TH SarabunPSK"/>
                <w:sz w:val="28"/>
              </w:rPr>
              <w:t>Approve request</w:t>
            </w:r>
          </w:p>
          <w:p w14:paraId="29B34D4E" w14:textId="77777777" w:rsidR="00477579" w:rsidRDefault="00477579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</w:p>
          <w:p w14:paraId="56FE0C27" w14:textId="4D5AA686" w:rsidR="003F470F" w:rsidRPr="00477579" w:rsidRDefault="003F470F" w:rsidP="003F470F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477579">
              <w:rPr>
                <w:rFonts w:ascii="TH SarabunPSK" w:eastAsia="Times New Roman" w:hAnsi="TH SarabunPSK" w:cs="TH SarabunPSK"/>
                <w:sz w:val="28"/>
                <w:cs/>
              </w:rPr>
              <w:t>กดยืนยันการร้อง</w:t>
            </w:r>
            <w:r w:rsidRPr="00477579">
              <w:rPr>
                <w:rFonts w:ascii="TH SarabunPSK" w:hAnsi="TH SarabunPSK" w:cs="TH SarabunPSK"/>
                <w:sz w:val="28"/>
                <w:cs/>
              </w:rPr>
              <w:t>ขอยกเลิกการใช้บริการ</w:t>
            </w:r>
          </w:p>
          <w:p w14:paraId="77890F67" w14:textId="77777777" w:rsidR="00BE305C" w:rsidRPr="00BE305C" w:rsidRDefault="00BE305C" w:rsidP="003F470F">
            <w:pPr>
              <w:jc w:val="thaiDistribute"/>
              <w:rPr>
                <w:rFonts w:ascii="TH SarabunPSK" w:hAnsi="TH SarabunPSK" w:cs="TH SarabunPSK"/>
                <w:sz w:val="6"/>
                <w:szCs w:val="6"/>
              </w:rPr>
            </w:pPr>
          </w:p>
          <w:p w14:paraId="27DC8964" w14:textId="550F68B8" w:rsidR="009C3A3E" w:rsidRPr="00477579" w:rsidRDefault="009C3A3E" w:rsidP="003F470F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3 – 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ระบบ</w:t>
            </w:r>
            <w:r w:rsidR="00BE305C">
              <w:rPr>
                <w:rFonts w:ascii="TH SarabunPSK" w:hAnsi="TH SarabunPSK" w:cs="TH SarabunPSK" w:hint="cs"/>
                <w:sz w:val="28"/>
                <w:cs/>
              </w:rPr>
              <w:t>แสดงข้อความเตือน</w:t>
            </w:r>
          </w:p>
          <w:p w14:paraId="75315898" w14:textId="77777777" w:rsidR="005F1C3F" w:rsidRPr="00477579" w:rsidRDefault="005F1C3F" w:rsidP="003F470F">
            <w:pPr>
              <w:jc w:val="thaiDistribute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481C8162" w14:textId="77777777" w:rsidR="00BE305C" w:rsidRPr="00477579" w:rsidRDefault="00BE305C" w:rsidP="003F470F">
            <w:pPr>
              <w:jc w:val="thaiDistribute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6B2527B5" w14:textId="3841B879" w:rsidR="003F470F" w:rsidRPr="00477579" w:rsidRDefault="00BE305C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4</w:t>
            </w:r>
            <w:r w:rsidR="003F470F" w:rsidRPr="00477579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–</w:t>
            </w:r>
            <w:r w:rsidR="003F470F" w:rsidRPr="00477579">
              <w:rPr>
                <w:rFonts w:ascii="TH SarabunPSK" w:hAnsi="TH SarabunPSK" w:cs="TH SarabunPSK"/>
                <w:sz w:val="28"/>
              </w:rPr>
              <w:t xml:space="preserve"> </w:t>
            </w:r>
            <w:r w:rsidR="003F470F" w:rsidRPr="00477579">
              <w:rPr>
                <w:rFonts w:ascii="TH SarabunPSK" w:hAnsi="TH SarabunPSK" w:cs="TH SarabunPSK"/>
                <w:sz w:val="28"/>
                <w:cs/>
              </w:rPr>
              <w:t>ระบบรับค่าข้อมูลการขอยกเลิก</w:t>
            </w:r>
          </w:p>
          <w:p w14:paraId="7354EBBF" w14:textId="3885CFFC" w:rsidR="00BE305C" w:rsidRDefault="00BE305C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  <w:cs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5 -   </w:t>
            </w:r>
            <w:r w:rsidR="00012C05" w:rsidRPr="00477579">
              <w:rPr>
                <w:rFonts w:ascii="TH SarabunPSK" w:hAnsi="TH SarabunPSK" w:cs="TH SarabunPSK"/>
                <w:sz w:val="28"/>
                <w:cs/>
              </w:rPr>
              <w:t>ตรวจสอบสถานะการแก้ไขข้อมูล</w:t>
            </w:r>
            <w:r w:rsidR="00012C05">
              <w:rPr>
                <w:rFonts w:ascii="TH SarabunPSK" w:hAnsi="TH SarabunPSK" w:cs="TH SarabunPSK" w:hint="cs"/>
                <w:sz w:val="28"/>
                <w:cs/>
              </w:rPr>
              <w:t>สถานะของสัญญา</w:t>
            </w:r>
          </w:p>
          <w:p w14:paraId="045FCA78" w14:textId="782A9D04" w:rsidR="00BE305C" w:rsidRDefault="00012C05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5.1 - แก้ไขสถานะ</w:t>
            </w:r>
            <w:r w:rsidR="002D39D5">
              <w:rPr>
                <w:rFonts w:ascii="TH SarabunPSK" w:eastAsia="Times New Roman" w:hAnsi="TH SarabunPSK" w:cs="TH SarabunPSK" w:hint="cs"/>
                <w:sz w:val="28"/>
                <w:cs/>
              </w:rPr>
              <w:t>ของสัญญา</w:t>
            </w:r>
          </w:p>
          <w:p w14:paraId="6249FCE8" w14:textId="28026004" w:rsidR="00BE305C" w:rsidRDefault="002D39D5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5.2 -</w:t>
            </w:r>
            <w:r w:rsidR="00AB1980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ส่งค่าสถานะการแก้ไข</w:t>
            </w:r>
          </w:p>
          <w:p w14:paraId="5CA9D0C9" w14:textId="77777777" w:rsidR="00BE305C" w:rsidRPr="00477579" w:rsidRDefault="00BE305C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</w:p>
          <w:p w14:paraId="5C883028" w14:textId="73562B53" w:rsidR="005F1C3F" w:rsidRPr="00BE305C" w:rsidRDefault="003F470F" w:rsidP="003F470F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477579">
              <w:rPr>
                <w:rFonts w:ascii="TH SarabunPSK" w:hAnsi="TH SarabunPSK" w:cs="TH SarabunPSK"/>
                <w:sz w:val="28"/>
                <w:cs/>
              </w:rPr>
              <w:t>4 – ตรวจสอบสถานะการแก้ไขข้อมูลการขอยกเลิกการใช้บริการ</w:t>
            </w:r>
          </w:p>
          <w:p w14:paraId="01CE14A6" w14:textId="68CF9AFF" w:rsidR="005F1C3F" w:rsidRPr="00BE305C" w:rsidRDefault="003F470F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</w:rPr>
              <w:t xml:space="preserve">     4.1. – </w:t>
            </w:r>
            <w:r w:rsidR="002D39D5">
              <w:rPr>
                <w:rFonts w:ascii="TH SarabunPSK" w:eastAsia="Times New Roman" w:hAnsi="TH SarabunPSK" w:cs="TH SarabunPSK" w:hint="cs"/>
                <w:sz w:val="28"/>
                <w:cs/>
              </w:rPr>
              <w:t>แก้ไขสถานะของการข้อยกเลิกใช้บริการ</w:t>
            </w:r>
          </w:p>
          <w:p w14:paraId="3F4762D0" w14:textId="16D6289D" w:rsidR="005F1C3F" w:rsidRPr="00477579" w:rsidRDefault="003F470F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BE305C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4.</w:t>
            </w:r>
            <w:r w:rsidR="003E3536" w:rsidRPr="00BE305C">
              <w:rPr>
                <w:rFonts w:ascii="TH SarabunPSK" w:eastAsia="Times New Roman" w:hAnsi="TH SarabunPSK" w:cs="TH SarabunPSK" w:hint="cs"/>
                <w:sz w:val="24"/>
                <w:szCs w:val="24"/>
                <w:cs/>
              </w:rPr>
              <w:t>2</w:t>
            </w:r>
            <w:r w:rsidRPr="00BE305C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 – ระบบแก้ไขข้อมูลสถานะเป็นสถานะยกเลิกใช้บริการ</w:t>
            </w:r>
          </w:p>
          <w:p w14:paraId="433E85C9" w14:textId="34BF8A5C" w:rsidR="003F470F" w:rsidRPr="00477579" w:rsidRDefault="003F470F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  <w:cs/>
              </w:rPr>
              <w:t>5 - ระบบแสดงสถานะการยกเลิกใช้บริการ</w:t>
            </w:r>
          </w:p>
          <w:p w14:paraId="509F5A0B" w14:textId="72E17EAA" w:rsidR="003F470F" w:rsidRPr="009F1F59" w:rsidRDefault="003F470F" w:rsidP="003F470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0C4E32AA" w14:textId="72186216" w:rsidR="003F470F" w:rsidRPr="009F1F59" w:rsidRDefault="003F470F" w:rsidP="003F470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41B270EB" w14:textId="198CBB0B" w:rsidR="003F470F" w:rsidRDefault="003F470F" w:rsidP="00BC79B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4BD30329" w14:textId="757B0F70" w:rsidR="003F470F" w:rsidRDefault="003F470F" w:rsidP="00BC79B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3E44C4" w14:textId="77777777" w:rsidR="00D33E4F" w:rsidRDefault="00D33E4F" w:rsidP="00D33E4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0B9608" w14:textId="25F8A4C4" w:rsidR="00D33E4F" w:rsidRDefault="00D33E4F" w:rsidP="00D33E4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A2BF69" w14:textId="0D0C4496" w:rsidR="003F470F" w:rsidRDefault="00AB1980" w:rsidP="00BC79B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50" behindDoc="0" locked="0" layoutInCell="1" allowOverlap="1" wp14:anchorId="78D144AB" wp14:editId="39F64FE1">
                      <wp:simplePos x="0" y="0"/>
                      <wp:positionH relativeFrom="column">
                        <wp:posOffset>-2153285</wp:posOffset>
                      </wp:positionH>
                      <wp:positionV relativeFrom="paragraph">
                        <wp:posOffset>3653155</wp:posOffset>
                      </wp:positionV>
                      <wp:extent cx="4354195" cy="289560"/>
                      <wp:effectExtent l="0" t="0" r="8255" b="0"/>
                      <wp:wrapNone/>
                      <wp:docPr id="964" name="Text Box 9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54195" cy="28956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59A4B2F" w14:textId="44D3FC4B" w:rsidR="000D78E1" w:rsidRPr="00320F5B" w:rsidRDefault="000D78E1" w:rsidP="00320F5B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201" w:name="_Toc115201734"/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79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Approve request</w:t>
                                  </w:r>
                                  <w:bookmarkEnd w:id="201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D144AB" id="Text Box 964" o:spid="_x0000_s5021" type="#_x0000_t202" style="position:absolute;margin-left:-169.55pt;margin-top:287.65pt;width:342.85pt;height:22.8pt;z-index:2516511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" stroked="f">
                      <v:textbox inset="0,0,0,0">
                        <w:txbxContent>
                          <w:p w14:paraId="559A4B2F" w14:textId="44D3FC4B" w:rsidR="000D78E1" w:rsidRPr="00320F5B" w:rsidRDefault="000D78E1" w:rsidP="00320F5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202" w:name="_Toc115201734"/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79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Approve request</w:t>
                            </w:r>
                            <w:bookmarkEnd w:id="202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05372884" w14:textId="6B229643" w:rsidR="0076342E" w:rsidRDefault="00AB1980" w:rsidP="00320F5B">
      <w:pPr>
        <w:jc w:val="center"/>
        <w:rPr>
          <w:rFonts w:ascii="TH SarabunPSK" w:hAnsi="TH SarabunPSK" w:cs="TH SarabunPSK"/>
          <w:sz w:val="32"/>
          <w:szCs w:val="32"/>
        </w:rPr>
      </w:pPr>
      <w:r w:rsidRPr="00486C09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7ACBAFC8" wp14:editId="7576D2BD">
            <wp:extent cx="5569062" cy="1760220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423" cy="176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06DE" w14:textId="77777777" w:rsidR="00AB1980" w:rsidRPr="00AB1980" w:rsidRDefault="00AB1980" w:rsidP="00AB1980">
      <w:pPr>
        <w:jc w:val="center"/>
        <w:rPr>
          <w:rFonts w:ascii="TH SarabunPSK" w:hAnsi="TH SarabunPSK" w:cs="TH SarabunPSK"/>
          <w:sz w:val="12"/>
          <w:szCs w:val="12"/>
          <w:cs/>
        </w:rPr>
      </w:pPr>
    </w:p>
    <w:p w14:paraId="05D94D0D" w14:textId="330CC2B8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03" w:name="_Toc115201735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80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Approve request</w:t>
      </w:r>
      <w:bookmarkEnd w:id="203"/>
    </w:p>
    <w:p w14:paraId="60871EA8" w14:textId="6985B223" w:rsidR="00BC79BE" w:rsidRPr="009F1F59" w:rsidRDefault="00BC79BE" w:rsidP="00BE5986">
      <w:pPr>
        <w:jc w:val="center"/>
        <w:rPr>
          <w:rFonts w:ascii="TH SarabunPSK" w:hAnsi="TH SarabunPSK" w:cs="TH SarabunPSK"/>
          <w:b/>
          <w:bCs/>
          <w:sz w:val="28"/>
          <w:cs/>
        </w:rPr>
      </w:pPr>
    </w:p>
    <w:p w14:paraId="5DB5AB2C" w14:textId="77312881" w:rsidR="000D78E1" w:rsidRDefault="000D78E1" w:rsidP="000D78E1"/>
    <w:p w14:paraId="11D83787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5D3DC8C0" wp14:editId="6A7F900C">
            <wp:extent cx="2613600" cy="5654708"/>
            <wp:effectExtent l="0" t="0" r="0" b="3175"/>
            <wp:docPr id="229" name="Graphic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96DAC541-7B7A-43D3-8B79-37D633B846F1}">
                          <asvg:svgBlip xmlns:asvg="http://schemas.microsoft.com/office/drawing/2016/SVG/main" r:embed="rId1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946C" w14:textId="23156186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04" w:name="_Toc115201736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81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Update service status</w:t>
      </w:r>
      <w:bookmarkEnd w:id="204"/>
    </w:p>
    <w:p w14:paraId="6060666F" w14:textId="77777777" w:rsidR="00AC4EF1" w:rsidRPr="009F1F59" w:rsidRDefault="00AC4EF1" w:rsidP="0076342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469CBE" w14:textId="77777777" w:rsidR="00AC4EF1" w:rsidRPr="009F1F59" w:rsidRDefault="00AC4EF1" w:rsidP="00AC4EF1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8F81EDB" w14:textId="77777777" w:rsidR="00AC4EF1" w:rsidRPr="009F1F59" w:rsidRDefault="00AC4EF1" w:rsidP="00AC4EF1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1C49EE2" w14:textId="0B0575F1" w:rsidR="00AC4EF1" w:rsidRPr="009F1F59" w:rsidRDefault="00535AE4" w:rsidP="00AC4EF1">
      <w:pPr>
        <w:rPr>
          <w:rFonts w:ascii="TH SarabunPSK" w:hAnsi="TH SarabunPSK" w:cs="TH SarabunPSK"/>
          <w:sz w:val="32"/>
          <w:szCs w:val="32"/>
        </w:rPr>
      </w:pPr>
      <w:r w:rsidRPr="00802DCF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594B29C6" wp14:editId="73803A90">
                <wp:simplePos x="0" y="0"/>
                <wp:positionH relativeFrom="column">
                  <wp:posOffset>2498535</wp:posOffset>
                </wp:positionH>
                <wp:positionV relativeFrom="paragraph">
                  <wp:posOffset>334124</wp:posOffset>
                </wp:positionV>
                <wp:extent cx="3667131" cy="5425017"/>
                <wp:effectExtent l="0" t="0" r="9525" b="23495"/>
                <wp:wrapNone/>
                <wp:docPr id="695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31" cy="5425017"/>
                          <a:chOff x="0" y="0"/>
                          <a:chExt cx="4246250" cy="6281742"/>
                        </a:xfrm>
                      </wpg:grpSpPr>
                      <wps:wsp>
                        <wps:cNvPr id="6952" name="Rectangle 6952"/>
                        <wps:cNvSpPr>
                          <a:spLocks noChangeArrowheads="1"/>
                        </wps:cNvSpPr>
                        <wps:spPr bwMode="auto">
                          <a:xfrm>
                            <a:off x="0" y="490479"/>
                            <a:ext cx="378669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3309C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53" name="Line 6"/>
                        <wps:cNvCnPr/>
                        <wps:spPr bwMode="auto">
                          <a:xfrm>
                            <a:off x="182562" y="776288"/>
                            <a:ext cx="0" cy="550545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54" name="Group 6954"/>
                        <wpg:cNvGrpSpPr>
                          <a:grpSpLocks/>
                        </wpg:cNvGrpSpPr>
                        <wpg:grpSpPr bwMode="auto">
                          <a:xfrm>
                            <a:off x="35161" y="3175"/>
                            <a:ext cx="234951" cy="322263"/>
                            <a:chOff x="34925" y="3175"/>
                            <a:chExt cx="148" cy="203"/>
                          </a:xfrm>
                        </wpg:grpSpPr>
                        <wps:wsp>
                          <wps:cNvPr id="6955" name="Oval 6955"/>
                          <wps:cNvSpPr>
                            <a:spLocks noChangeArrowheads="1"/>
                          </wps:cNvSpPr>
                          <wps:spPr bwMode="auto">
                            <a:xfrm>
                              <a:off x="34967" y="3175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56" name="Line 8"/>
                          <wps:cNvCnPr/>
                          <wps:spPr bwMode="auto">
                            <a:xfrm>
                              <a:off x="34999" y="3241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57" name="Line 9"/>
                          <wps:cNvCnPr/>
                          <wps:spPr bwMode="auto">
                            <a:xfrm>
                              <a:off x="34946" y="3259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58" name="Freeform 10"/>
                          <wps:cNvSpPr>
                            <a:spLocks/>
                          </wps:cNvSpPr>
                          <wps:spPr bwMode="auto">
                            <a:xfrm>
                              <a:off x="34925" y="3304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6959" name="Group 6959"/>
                        <wpg:cNvGrpSpPr>
                          <a:grpSpLocks/>
                        </wpg:cNvGrpSpPr>
                        <wpg:grpSpPr bwMode="auto">
                          <a:xfrm>
                            <a:off x="35161" y="3175"/>
                            <a:ext cx="234951" cy="322263"/>
                            <a:chOff x="34925" y="3175"/>
                            <a:chExt cx="148" cy="203"/>
                          </a:xfrm>
                        </wpg:grpSpPr>
                        <wps:wsp>
                          <wps:cNvPr id="6960" name="Oval 6960"/>
                          <wps:cNvSpPr>
                            <a:spLocks noChangeArrowheads="1"/>
                          </wps:cNvSpPr>
                          <wps:spPr bwMode="auto">
                            <a:xfrm>
                              <a:off x="34967" y="3175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61" name="Line 13"/>
                          <wps:cNvCnPr/>
                          <wps:spPr bwMode="auto">
                            <a:xfrm>
                              <a:off x="34999" y="3241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62" name="Line 14"/>
                          <wps:cNvCnPr/>
                          <wps:spPr bwMode="auto">
                            <a:xfrm>
                              <a:off x="34946" y="3259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63" name="Freeform 15"/>
                          <wps:cNvSpPr>
                            <a:spLocks/>
                          </wps:cNvSpPr>
                          <wps:spPr bwMode="auto">
                            <a:xfrm>
                              <a:off x="34925" y="3304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6964" name="Rectangle 6964"/>
                        <wps:cNvSpPr>
                          <a:spLocks noChangeArrowheads="1"/>
                        </wps:cNvSpPr>
                        <wps:spPr bwMode="auto">
                          <a:xfrm>
                            <a:off x="0" y="490479"/>
                            <a:ext cx="378669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C8B0B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65" name="Rectangle 6965"/>
                        <wps:cNvSpPr>
                          <a:spLocks noChangeArrowheads="1"/>
                        </wps:cNvSpPr>
                        <wps:spPr bwMode="auto">
                          <a:xfrm>
                            <a:off x="142875" y="116363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6" name="Rectangle 6966"/>
                        <wps:cNvSpPr>
                          <a:spLocks noChangeArrowheads="1"/>
                        </wps:cNvSpPr>
                        <wps:spPr bwMode="auto">
                          <a:xfrm>
                            <a:off x="142875" y="1638301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7" name="Rectangle 6967"/>
                        <wps:cNvSpPr>
                          <a:spLocks noChangeArrowheads="1"/>
                        </wps:cNvSpPr>
                        <wps:spPr bwMode="auto">
                          <a:xfrm>
                            <a:off x="142875" y="116363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8" name="Rectangle 6968"/>
                        <wps:cNvSpPr>
                          <a:spLocks noChangeArrowheads="1"/>
                        </wps:cNvSpPr>
                        <wps:spPr bwMode="auto">
                          <a:xfrm>
                            <a:off x="142875" y="1638301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9" name="Rectangle 6969"/>
                        <wps:cNvSpPr>
                          <a:spLocks noChangeArrowheads="1"/>
                        </wps:cNvSpPr>
                        <wps:spPr bwMode="auto">
                          <a:xfrm>
                            <a:off x="808477" y="613830"/>
                            <a:ext cx="993364" cy="56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EEB95" w14:textId="77777777" w:rsidR="00AC4EF1" w:rsidRDefault="00AC4EF1" w:rsidP="00AC4EF1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B14E3"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Edit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ServiceStatus</w:t>
                              </w:r>
                            </w:p>
                            <w:p w14:paraId="57A06AA6" w14:textId="77777777" w:rsidR="00AC4EF1" w:rsidRDefault="00AC4EF1" w:rsidP="00AC4EF1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70" name="Line 23"/>
                        <wps:cNvCnPr/>
                        <wps:spPr bwMode="auto">
                          <a:xfrm>
                            <a:off x="1338260" y="901701"/>
                            <a:ext cx="0" cy="538004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71" name="Group 6971"/>
                        <wpg:cNvGrpSpPr>
                          <a:grpSpLocks/>
                        </wpg:cNvGrpSpPr>
                        <wpg:grpSpPr bwMode="auto">
                          <a:xfrm>
                            <a:off x="1047389" y="150813"/>
                            <a:ext cx="588962" cy="384175"/>
                            <a:chOff x="1044573" y="150813"/>
                            <a:chExt cx="371" cy="242"/>
                          </a:xfrm>
                        </wpg:grpSpPr>
                        <wps:wsp>
                          <wps:cNvPr id="6972" name="Oval 6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4697" y="150813"/>
                              <a:ext cx="247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73" name="Line 25"/>
                          <wps:cNvCnPr/>
                          <wps:spPr bwMode="auto">
                            <a:xfrm flipH="1">
                              <a:off x="1044573" y="150870"/>
                              <a:ext cx="1" cy="13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74" name="Line 26"/>
                          <wps:cNvCnPr/>
                          <wps:spPr bwMode="auto">
                            <a:xfrm>
                              <a:off x="1044574" y="150934"/>
                              <a:ext cx="123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6975" name="Group 6975"/>
                        <wpg:cNvGrpSpPr>
                          <a:grpSpLocks/>
                        </wpg:cNvGrpSpPr>
                        <wpg:grpSpPr bwMode="auto">
                          <a:xfrm>
                            <a:off x="1047389" y="150813"/>
                            <a:ext cx="588962" cy="384175"/>
                            <a:chOff x="1044573" y="150813"/>
                            <a:chExt cx="371" cy="242"/>
                          </a:xfrm>
                        </wpg:grpSpPr>
                        <wps:wsp>
                          <wps:cNvPr id="6976" name="Oval 697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4697" y="150813"/>
                              <a:ext cx="247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77" name="Line 29"/>
                          <wps:cNvCnPr/>
                          <wps:spPr bwMode="auto">
                            <a:xfrm flipH="1">
                              <a:off x="1044573" y="150870"/>
                              <a:ext cx="1" cy="13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78" name="Line 30"/>
                          <wps:cNvCnPr/>
                          <wps:spPr bwMode="auto">
                            <a:xfrm>
                              <a:off x="1044574" y="150934"/>
                              <a:ext cx="123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6979" name="Rectangle 6979"/>
                        <wps:cNvSpPr>
                          <a:spLocks noChangeArrowheads="1"/>
                        </wps:cNvSpPr>
                        <wps:spPr bwMode="auto">
                          <a:xfrm>
                            <a:off x="1298572" y="116363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0" name="Rectangle 6980"/>
                        <wps:cNvSpPr>
                          <a:spLocks noChangeArrowheads="1"/>
                        </wps:cNvSpPr>
                        <wps:spPr bwMode="auto">
                          <a:xfrm>
                            <a:off x="1298572" y="1638301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1" name="Rectangle 6981"/>
                        <wps:cNvSpPr>
                          <a:spLocks noChangeArrowheads="1"/>
                        </wps:cNvSpPr>
                        <wps:spPr bwMode="auto">
                          <a:xfrm>
                            <a:off x="1298572" y="201136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2" name="Rectangle 6982"/>
                        <wps:cNvSpPr>
                          <a:spLocks noChangeArrowheads="1"/>
                        </wps:cNvSpPr>
                        <wps:spPr bwMode="auto">
                          <a:xfrm>
                            <a:off x="1298572" y="474980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3" name="Rectangle 6983"/>
                        <wps:cNvSpPr>
                          <a:spLocks noChangeArrowheads="1"/>
                        </wps:cNvSpPr>
                        <wps:spPr bwMode="auto">
                          <a:xfrm>
                            <a:off x="1298572" y="579437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4" name="Rectangle 6984"/>
                        <wps:cNvSpPr>
                          <a:spLocks noChangeArrowheads="1"/>
                        </wps:cNvSpPr>
                        <wps:spPr bwMode="auto">
                          <a:xfrm>
                            <a:off x="1298572" y="116363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5" name="Rectangle 6985"/>
                        <wps:cNvSpPr>
                          <a:spLocks noChangeArrowheads="1"/>
                        </wps:cNvSpPr>
                        <wps:spPr bwMode="auto">
                          <a:xfrm>
                            <a:off x="1298572" y="1638301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6" name="Rectangle 6986"/>
                        <wps:cNvSpPr>
                          <a:spLocks noChangeArrowheads="1"/>
                        </wps:cNvSpPr>
                        <wps:spPr bwMode="auto">
                          <a:xfrm>
                            <a:off x="1298572" y="201136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7" name="Rectangle 6987"/>
                        <wps:cNvSpPr>
                          <a:spLocks noChangeArrowheads="1"/>
                        </wps:cNvSpPr>
                        <wps:spPr bwMode="auto">
                          <a:xfrm>
                            <a:off x="1298572" y="474980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8" name="Rectangle 6988"/>
                        <wps:cNvSpPr>
                          <a:spLocks noChangeArrowheads="1"/>
                        </wps:cNvSpPr>
                        <wps:spPr bwMode="auto">
                          <a:xfrm>
                            <a:off x="1298572" y="579437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9" name="Line 45"/>
                        <wps:cNvCnPr/>
                        <wps:spPr bwMode="auto">
                          <a:xfrm>
                            <a:off x="2776532" y="781051"/>
                            <a:ext cx="0" cy="550069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90" name="Group 6990"/>
                        <wpg:cNvGrpSpPr>
                          <a:grpSpLocks/>
                        </wpg:cNvGrpSpPr>
                        <wpg:grpSpPr bwMode="auto">
                          <a:xfrm>
                            <a:off x="2581270" y="0"/>
                            <a:ext cx="393699" cy="411163"/>
                            <a:chOff x="2581270" y="0"/>
                            <a:chExt cx="248" cy="259"/>
                          </a:xfrm>
                        </wpg:grpSpPr>
                        <wps:wsp>
                          <wps:cNvPr id="6991" name="Oval 69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581270" y="20"/>
                              <a:ext cx="248" cy="2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92" name="Line 47"/>
                          <wps:cNvCnPr/>
                          <wps:spPr bwMode="auto">
                            <a:xfrm flipH="1">
                              <a:off x="2581369" y="0"/>
                              <a:ext cx="53" cy="2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93" name="Line 48"/>
                          <wps:cNvCnPr/>
                          <wps:spPr bwMode="auto">
                            <a:xfrm flipH="1" flipV="1">
                              <a:off x="2581369" y="22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6994" name="Group 6994"/>
                        <wpg:cNvGrpSpPr>
                          <a:grpSpLocks/>
                        </wpg:cNvGrpSpPr>
                        <wpg:grpSpPr bwMode="auto">
                          <a:xfrm>
                            <a:off x="2581270" y="0"/>
                            <a:ext cx="393699" cy="411163"/>
                            <a:chOff x="2581270" y="0"/>
                            <a:chExt cx="248" cy="259"/>
                          </a:xfrm>
                        </wpg:grpSpPr>
                        <wps:wsp>
                          <wps:cNvPr id="6995" name="Oval 6995"/>
                          <wps:cNvSpPr>
                            <a:spLocks noChangeArrowheads="1"/>
                          </wps:cNvSpPr>
                          <wps:spPr bwMode="auto">
                            <a:xfrm>
                              <a:off x="2581270" y="20"/>
                              <a:ext cx="248" cy="2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96" name="Line 51"/>
                          <wps:cNvCnPr/>
                          <wps:spPr bwMode="auto">
                            <a:xfrm flipH="1">
                              <a:off x="2581369" y="0"/>
                              <a:ext cx="53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97" name="Line 52"/>
                          <wps:cNvCnPr/>
                          <wps:spPr bwMode="auto">
                            <a:xfrm flipH="1" flipV="1">
                              <a:off x="2581369" y="22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6998" name="Rectangle 6998"/>
                        <wps:cNvSpPr>
                          <a:spLocks noChangeArrowheads="1"/>
                        </wps:cNvSpPr>
                        <wps:spPr bwMode="auto">
                          <a:xfrm>
                            <a:off x="2262524" y="496518"/>
                            <a:ext cx="928659" cy="527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852FF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BB14E3"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Edit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ServiceStatus</w:t>
                              </w:r>
                            </w:p>
                            <w:p w14:paraId="6604E1AB" w14:textId="77777777" w:rsidR="00AC4EF1" w:rsidRDefault="00AC4EF1" w:rsidP="00AC4EF1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99" name="Rectangle 6999"/>
                        <wps:cNvSpPr>
                          <a:spLocks noChangeArrowheads="1"/>
                        </wps:cNvSpPr>
                        <wps:spPr bwMode="auto">
                          <a:xfrm>
                            <a:off x="2738432" y="2011364"/>
                            <a:ext cx="69850" cy="24876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0" name="Rectangle 7000"/>
                        <wps:cNvSpPr>
                          <a:spLocks noChangeArrowheads="1"/>
                        </wps:cNvSpPr>
                        <wps:spPr bwMode="auto">
                          <a:xfrm>
                            <a:off x="2738432" y="4749804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1" name="Rectangle 7001"/>
                        <wps:cNvSpPr>
                          <a:spLocks noChangeArrowheads="1"/>
                        </wps:cNvSpPr>
                        <wps:spPr bwMode="auto">
                          <a:xfrm>
                            <a:off x="2738432" y="579437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2" name="Rectangle 7002"/>
                        <wps:cNvSpPr>
                          <a:spLocks noChangeArrowheads="1"/>
                        </wps:cNvSpPr>
                        <wps:spPr bwMode="auto">
                          <a:xfrm>
                            <a:off x="2738432" y="2011364"/>
                            <a:ext cx="69850" cy="24876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3" name="Rectangle 7003"/>
                        <wps:cNvSpPr>
                          <a:spLocks noChangeArrowheads="1"/>
                        </wps:cNvSpPr>
                        <wps:spPr bwMode="auto">
                          <a:xfrm>
                            <a:off x="2738432" y="4749804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4" name="Rectangle 7004"/>
                        <wps:cNvSpPr>
                          <a:spLocks noChangeArrowheads="1"/>
                        </wps:cNvSpPr>
                        <wps:spPr bwMode="auto">
                          <a:xfrm>
                            <a:off x="2738432" y="579437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5" name="Rectangle 7005"/>
                        <wps:cNvSpPr>
                          <a:spLocks noChangeArrowheads="1"/>
                        </wps:cNvSpPr>
                        <wps:spPr bwMode="auto">
                          <a:xfrm>
                            <a:off x="3547572" y="626991"/>
                            <a:ext cx="698516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523F93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06" name="Line 63"/>
                        <wps:cNvCnPr/>
                        <wps:spPr bwMode="auto">
                          <a:xfrm>
                            <a:off x="3878255" y="912813"/>
                            <a:ext cx="0" cy="536892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007" name="Group 7007"/>
                        <wpg:cNvGrpSpPr>
                          <a:grpSpLocks/>
                        </wpg:cNvGrpSpPr>
                        <wpg:grpSpPr bwMode="auto">
                          <a:xfrm>
                            <a:off x="3757423" y="139700"/>
                            <a:ext cx="234951" cy="322263"/>
                            <a:chOff x="3732205" y="139700"/>
                            <a:chExt cx="148" cy="203"/>
                          </a:xfrm>
                        </wpg:grpSpPr>
                        <wps:wsp>
                          <wps:cNvPr id="7008" name="Oval 70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732247" y="139700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009" name="Line 65"/>
                          <wps:cNvCnPr/>
                          <wps:spPr bwMode="auto">
                            <a:xfrm>
                              <a:off x="3732279" y="13976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0" name="Line 66"/>
                          <wps:cNvCnPr/>
                          <wps:spPr bwMode="auto">
                            <a:xfrm>
                              <a:off x="3732226" y="139783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1" name="Freeform 67"/>
                          <wps:cNvSpPr>
                            <a:spLocks/>
                          </wps:cNvSpPr>
                          <wps:spPr bwMode="auto">
                            <a:xfrm>
                              <a:off x="3732205" y="139829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012" name="Group 7012"/>
                        <wpg:cNvGrpSpPr>
                          <a:grpSpLocks/>
                        </wpg:cNvGrpSpPr>
                        <wpg:grpSpPr bwMode="auto">
                          <a:xfrm>
                            <a:off x="3757423" y="139700"/>
                            <a:ext cx="234951" cy="322263"/>
                            <a:chOff x="3732205" y="139700"/>
                            <a:chExt cx="148" cy="203"/>
                          </a:xfrm>
                        </wpg:grpSpPr>
                        <wps:wsp>
                          <wps:cNvPr id="7013" name="Oval 7013"/>
                          <wps:cNvSpPr>
                            <a:spLocks noChangeArrowheads="1"/>
                          </wps:cNvSpPr>
                          <wps:spPr bwMode="auto">
                            <a:xfrm>
                              <a:off x="3732247" y="139700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014" name="Line 70"/>
                          <wps:cNvCnPr/>
                          <wps:spPr bwMode="auto">
                            <a:xfrm>
                              <a:off x="3732279" y="13976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5" name="Line 71"/>
                          <wps:cNvCnPr/>
                          <wps:spPr bwMode="auto">
                            <a:xfrm>
                              <a:off x="3732226" y="139783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6" name="Freeform 72"/>
                          <wps:cNvSpPr>
                            <a:spLocks/>
                          </wps:cNvSpPr>
                          <wps:spPr bwMode="auto">
                            <a:xfrm>
                              <a:off x="3732205" y="139829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017" name="Rectangle 7017"/>
                        <wps:cNvSpPr>
                          <a:spLocks noChangeArrowheads="1"/>
                        </wps:cNvSpPr>
                        <wps:spPr bwMode="auto">
                          <a:xfrm>
                            <a:off x="3547734" y="626991"/>
                            <a:ext cx="698516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5DDE2B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18" name="Rectangle 7018"/>
                        <wps:cNvSpPr>
                          <a:spLocks noChangeArrowheads="1"/>
                        </wps:cNvSpPr>
                        <wps:spPr bwMode="auto">
                          <a:xfrm>
                            <a:off x="3840155" y="2649540"/>
                            <a:ext cx="69850" cy="273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19" name="Rectangle 7019"/>
                        <wps:cNvSpPr>
                          <a:spLocks noChangeArrowheads="1"/>
                        </wps:cNvSpPr>
                        <wps:spPr bwMode="auto">
                          <a:xfrm>
                            <a:off x="3840155" y="3952878"/>
                            <a:ext cx="69850" cy="274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20" name="Rectangle 7020"/>
                        <wps:cNvSpPr>
                          <a:spLocks noChangeArrowheads="1"/>
                        </wps:cNvSpPr>
                        <wps:spPr bwMode="auto">
                          <a:xfrm>
                            <a:off x="3840155" y="2649540"/>
                            <a:ext cx="69850" cy="273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21" name="Rectangle 7021"/>
                        <wps:cNvSpPr>
                          <a:spLocks noChangeArrowheads="1"/>
                        </wps:cNvSpPr>
                        <wps:spPr bwMode="auto">
                          <a:xfrm>
                            <a:off x="3840155" y="3952878"/>
                            <a:ext cx="69850" cy="274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22" name="Line 79"/>
                        <wps:cNvCnPr/>
                        <wps:spPr bwMode="auto">
                          <a:xfrm>
                            <a:off x="222250" y="1162051"/>
                            <a:ext cx="107314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3" name="Line 80"/>
                        <wps:cNvCnPr/>
                        <wps:spPr bwMode="auto">
                          <a:xfrm flipH="1">
                            <a:off x="1196973" y="1162051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4" name="Line 81"/>
                        <wps:cNvCnPr/>
                        <wps:spPr bwMode="auto">
                          <a:xfrm flipH="1" flipV="1">
                            <a:off x="1196973" y="1120776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5" name="Rectangle 7025"/>
                        <wps:cNvSpPr>
                          <a:spLocks noChangeArrowheads="1"/>
                        </wps:cNvSpPr>
                        <wps:spPr bwMode="auto">
                          <a:xfrm>
                            <a:off x="512725" y="974612"/>
                            <a:ext cx="556607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20E373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26" name="Line 83"/>
                        <wps:cNvCnPr/>
                        <wps:spPr bwMode="auto">
                          <a:xfrm>
                            <a:off x="222250" y="1636714"/>
                            <a:ext cx="107314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7" name="Line 84"/>
                        <wps:cNvCnPr/>
                        <wps:spPr bwMode="auto">
                          <a:xfrm flipH="1">
                            <a:off x="1196973" y="1636714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8" name="Line 85"/>
                        <wps:cNvCnPr/>
                        <wps:spPr bwMode="auto">
                          <a:xfrm flipH="1" flipV="1">
                            <a:off x="1196973" y="1597026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9" name="Rectangle 7029"/>
                        <wps:cNvSpPr>
                          <a:spLocks noChangeArrowheads="1"/>
                        </wps:cNvSpPr>
                        <wps:spPr bwMode="auto">
                          <a:xfrm>
                            <a:off x="274618" y="1449219"/>
                            <a:ext cx="105953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C285B9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select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30" name="Line 87"/>
                        <wps:cNvCnPr/>
                        <wps:spPr bwMode="auto">
                          <a:xfrm>
                            <a:off x="1379535" y="2009777"/>
                            <a:ext cx="135413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1" name="Line 88"/>
                        <wps:cNvCnPr/>
                        <wps:spPr bwMode="auto">
                          <a:xfrm flipH="1">
                            <a:off x="2635245" y="200977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2" name="Line 89"/>
                        <wps:cNvCnPr/>
                        <wps:spPr bwMode="auto">
                          <a:xfrm flipH="1" flipV="1">
                            <a:off x="2635245" y="196850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3" name="Rectangle 7033"/>
                        <wps:cNvSpPr>
                          <a:spLocks noChangeArrowheads="1"/>
                        </wps:cNvSpPr>
                        <wps:spPr bwMode="auto">
                          <a:xfrm>
                            <a:off x="1639763" y="1822095"/>
                            <a:ext cx="857337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0E6F7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doServiceStatus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34" name="Line 91"/>
                        <wps:cNvCnPr/>
                        <wps:spPr bwMode="auto">
                          <a:xfrm>
                            <a:off x="2820982" y="2295527"/>
                            <a:ext cx="40639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5" name="Line 92"/>
                        <wps:cNvCnPr/>
                        <wps:spPr bwMode="auto">
                          <a:xfrm>
                            <a:off x="3227381" y="2295527"/>
                            <a:ext cx="0" cy="80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6" name="Line 93"/>
                        <wps:cNvCnPr/>
                        <wps:spPr bwMode="auto">
                          <a:xfrm flipH="1">
                            <a:off x="2822569" y="2376489"/>
                            <a:ext cx="4048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7" name="Line 94"/>
                        <wps:cNvCnPr/>
                        <wps:spPr bwMode="auto">
                          <a:xfrm>
                            <a:off x="2822569" y="2376489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8" name="Line 95"/>
                        <wps:cNvCnPr/>
                        <wps:spPr bwMode="auto">
                          <a:xfrm flipV="1">
                            <a:off x="2822569" y="2335214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9" name="Rectangle 7039"/>
                        <wps:cNvSpPr>
                          <a:spLocks noChangeArrowheads="1"/>
                        </wps:cNvSpPr>
                        <wps:spPr bwMode="auto">
                          <a:xfrm>
                            <a:off x="2978207" y="2088678"/>
                            <a:ext cx="817632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F98CFC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getApplication()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40" name="Line 97"/>
                        <wps:cNvCnPr/>
                        <wps:spPr bwMode="auto">
                          <a:xfrm>
                            <a:off x="2817807" y="2647952"/>
                            <a:ext cx="1017586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1" name="Line 98"/>
                        <wps:cNvCnPr/>
                        <wps:spPr bwMode="auto">
                          <a:xfrm flipH="1">
                            <a:off x="3738555" y="2647952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2" name="Line 99"/>
                        <wps:cNvCnPr/>
                        <wps:spPr bwMode="auto">
                          <a:xfrm flipH="1" flipV="1">
                            <a:off x="3738555" y="2606677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3" name="Rectangle 7043"/>
                        <wps:cNvSpPr>
                          <a:spLocks noChangeArrowheads="1"/>
                        </wps:cNvSpPr>
                        <wps:spPr bwMode="auto">
                          <a:xfrm>
                            <a:off x="2923960" y="2463514"/>
                            <a:ext cx="902924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A2981C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44" name="Line 101"/>
                        <wps:cNvCnPr/>
                        <wps:spPr bwMode="auto">
                          <a:xfrm flipH="1">
                            <a:off x="2820982" y="2933702"/>
                            <a:ext cx="1014411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5" name="Line 102"/>
                        <wps:cNvCnPr/>
                        <wps:spPr bwMode="auto">
                          <a:xfrm>
                            <a:off x="2820982" y="2933702"/>
                            <a:ext cx="96837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6" name="Line 103"/>
                        <wps:cNvCnPr/>
                        <wps:spPr bwMode="auto">
                          <a:xfrm flipV="1">
                            <a:off x="2820982" y="2892427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7" name="Rectangle 7047"/>
                        <wps:cNvSpPr>
                          <a:spLocks noChangeArrowheads="1"/>
                        </wps:cNvSpPr>
                        <wps:spPr bwMode="auto">
                          <a:xfrm>
                            <a:off x="2920786" y="2746054"/>
                            <a:ext cx="91615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227B1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48" name="Line 105"/>
                        <wps:cNvCnPr/>
                        <wps:spPr bwMode="auto">
                          <a:xfrm>
                            <a:off x="2820982" y="3244853"/>
                            <a:ext cx="40639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9" name="Line 106"/>
                        <wps:cNvCnPr/>
                        <wps:spPr bwMode="auto">
                          <a:xfrm>
                            <a:off x="3227381" y="3244853"/>
                            <a:ext cx="0" cy="82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0" name="Line 107"/>
                        <wps:cNvCnPr/>
                        <wps:spPr bwMode="auto">
                          <a:xfrm flipH="1">
                            <a:off x="2822569" y="3327403"/>
                            <a:ext cx="4048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1" name="Line 108"/>
                        <wps:cNvCnPr/>
                        <wps:spPr bwMode="auto">
                          <a:xfrm>
                            <a:off x="2822569" y="3327403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2" name="Line 109"/>
                        <wps:cNvCnPr/>
                        <wps:spPr bwMode="auto">
                          <a:xfrm flipV="1">
                            <a:off x="2822569" y="328612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3" name="Rectangle 7053"/>
                        <wps:cNvSpPr>
                          <a:spLocks noChangeArrowheads="1"/>
                        </wps:cNvSpPr>
                        <wps:spPr bwMode="auto">
                          <a:xfrm>
                            <a:off x="2931898" y="3068279"/>
                            <a:ext cx="99409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A969A6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checkChilren script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54" name="Line 111"/>
                        <wps:cNvCnPr/>
                        <wps:spPr bwMode="auto">
                          <a:xfrm>
                            <a:off x="2817807" y="3951291"/>
                            <a:ext cx="1017586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5" name="Line 112"/>
                        <wps:cNvCnPr/>
                        <wps:spPr bwMode="auto">
                          <a:xfrm flipH="1">
                            <a:off x="3738555" y="3951291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6" name="Line 113"/>
                        <wps:cNvCnPr/>
                        <wps:spPr bwMode="auto">
                          <a:xfrm flipH="1" flipV="1">
                            <a:off x="3738555" y="3911603"/>
                            <a:ext cx="96837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7" name="Rectangle 7057"/>
                        <wps:cNvSpPr>
                          <a:spLocks noChangeArrowheads="1"/>
                        </wps:cNvSpPr>
                        <wps:spPr bwMode="auto">
                          <a:xfrm>
                            <a:off x="2977900" y="3754557"/>
                            <a:ext cx="108600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46CF8F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updateServiceStatus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58" name="Line 115"/>
                        <wps:cNvCnPr/>
                        <wps:spPr bwMode="auto">
                          <a:xfrm>
                            <a:off x="2820982" y="3598865"/>
                            <a:ext cx="40639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9" name="Line 116"/>
                        <wps:cNvCnPr/>
                        <wps:spPr bwMode="auto">
                          <a:xfrm>
                            <a:off x="3227381" y="3598865"/>
                            <a:ext cx="0" cy="80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0" name="Line 117"/>
                        <wps:cNvCnPr/>
                        <wps:spPr bwMode="auto">
                          <a:xfrm flipH="1">
                            <a:off x="2822569" y="3679828"/>
                            <a:ext cx="4048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1" name="Line 118"/>
                        <wps:cNvCnPr/>
                        <wps:spPr bwMode="auto">
                          <a:xfrm>
                            <a:off x="2822569" y="367982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2" name="Line 119"/>
                        <wps:cNvCnPr/>
                        <wps:spPr bwMode="auto">
                          <a:xfrm flipV="1">
                            <a:off x="2822569" y="3640140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3" name="Rectangle 7063"/>
                        <wps:cNvSpPr>
                          <a:spLocks noChangeArrowheads="1"/>
                        </wps:cNvSpPr>
                        <wps:spPr bwMode="auto">
                          <a:xfrm>
                            <a:off x="2947773" y="3415903"/>
                            <a:ext cx="1007334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957B04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EditServiceStatus()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64" name="Line 121"/>
                        <wps:cNvCnPr/>
                        <wps:spPr bwMode="auto">
                          <a:xfrm flipH="1">
                            <a:off x="2820982" y="4237041"/>
                            <a:ext cx="1014411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5" name="Line 122"/>
                        <wps:cNvCnPr/>
                        <wps:spPr bwMode="auto">
                          <a:xfrm>
                            <a:off x="2820982" y="4237041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6" name="Line 123"/>
                        <wps:cNvCnPr/>
                        <wps:spPr bwMode="auto">
                          <a:xfrm flipV="1">
                            <a:off x="2820982" y="4195766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7" name="Rectangle 7067"/>
                        <wps:cNvSpPr>
                          <a:spLocks noChangeArrowheads="1"/>
                        </wps:cNvSpPr>
                        <wps:spPr bwMode="auto">
                          <a:xfrm>
                            <a:off x="2971583" y="4027018"/>
                            <a:ext cx="82424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D08AB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true/false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68" name="Line 125"/>
                        <wps:cNvCnPr/>
                        <wps:spPr bwMode="auto">
                          <a:xfrm flipH="1">
                            <a:off x="1381122" y="4748216"/>
                            <a:ext cx="135254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9" name="Line 126"/>
                        <wps:cNvCnPr/>
                        <wps:spPr bwMode="auto">
                          <a:xfrm>
                            <a:off x="1381122" y="4748216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0" name="Line 127"/>
                        <wps:cNvCnPr/>
                        <wps:spPr bwMode="auto">
                          <a:xfrm flipV="1">
                            <a:off x="1381122" y="4706941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1" name="Rectangle 7071"/>
                        <wps:cNvSpPr>
                          <a:spLocks noChangeArrowheads="1"/>
                        </wps:cNvSpPr>
                        <wps:spPr bwMode="auto">
                          <a:xfrm>
                            <a:off x="1539764" y="4561943"/>
                            <a:ext cx="1138214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625526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72" name="Line 129"/>
                        <wps:cNvCnPr/>
                        <wps:spPr bwMode="auto">
                          <a:xfrm flipH="1">
                            <a:off x="1381122" y="5792792"/>
                            <a:ext cx="135254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3" name="Line 130"/>
                        <wps:cNvCnPr/>
                        <wps:spPr bwMode="auto">
                          <a:xfrm>
                            <a:off x="1381122" y="579279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4" name="Line 131"/>
                        <wps:cNvCnPr/>
                        <wps:spPr bwMode="auto">
                          <a:xfrm flipV="1">
                            <a:off x="1381122" y="5753104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5" name="Rectangle 7075"/>
                        <wps:cNvSpPr>
                          <a:spLocks noChangeArrowheads="1"/>
                        </wps:cNvSpPr>
                        <wps:spPr bwMode="auto">
                          <a:xfrm>
                            <a:off x="1595321" y="5604811"/>
                            <a:ext cx="102056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696227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Fail Update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4B29C6" id="_x0000_s5022" style="position:absolute;margin-left:196.75pt;margin-top:26.3pt;width:288.75pt;height:427.15pt;z-index:251657728" coordsize="42462,62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">
                <v:rect id="Rectangle 6952" o:spid="_x0000_s5023" style="position:absolute;top:4904;width:3786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" filled="f" stroked="f">
                  <v:textbox style="mso-fit-shape-to-text:t" inset="0,0,0,0">
                    <w:txbxContent>
                      <w:p w14:paraId="1EE3309C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5024" style="position:absolute;visibility:visible;mso-wrap-style:square" from="1825,7762" to="1825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" strokeweight="1.5pt">
                  <v:stroke dashstyle="3 1"/>
                </v:line>
                <v:group id="Group 6954" o:spid="_x0000_s5025" style="position:absolute;left:351;top:31;width:2350;height:3223" coordorigin="34925,3175" coordsize="148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">
                  <v:oval id="Oval 6955" o:spid="_x0000_s5026" style="position:absolute;left:34967;top:3175;width:67;height: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" filled="f" strokecolor="#903" strokeweight=".25pt"/>
                  <v:line id="Line 8" o:spid="_x0000_s5027" style="position:absolute;visibility:visible;mso-wrap-style:square" from="34999,3241" to="34999,3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" strokecolor="#903" strokeweight=".25pt"/>
                  <v:line id="Line 9" o:spid="_x0000_s5028" style="position:absolute;visibility:visible;mso-wrap-style:square" from="34946,3259" to="35052,3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" strokecolor="#903" strokeweight=".25pt"/>
                  <v:shape id="Freeform 10" o:spid="_x0000_s5029" style="position:absolute;left:34925;top:3304;width:148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" path="m,54l54,r54,54e" filled="f" strokecolor="#903" strokeweight=".25pt">
                    <v:path arrowok="t" o:connecttype="custom" o:connectlocs="0,74;74,0;148,74" o:connectangles="0,0,0"/>
                  </v:shape>
                </v:group>
                <v:group id="Group 6959" o:spid="_x0000_s5030" style="position:absolute;left:351;top:31;width:2350;height:3223" coordorigin="34925,3175" coordsize="148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">
                  <v:oval id="Oval 6960" o:spid="_x0000_s5031" style="position:absolute;left:34967;top:3175;width:67;height: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" filled="f" strokecolor="#903" strokeweight="1.5pt"/>
                  <v:line id="Line 13" o:spid="_x0000_s5032" style="position:absolute;visibility:visible;mso-wrap-style:square" from="34999,3241" to="34999,3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" strokecolor="#903" strokeweight="1.5pt"/>
                  <v:line id="Line 14" o:spid="_x0000_s5033" style="position:absolute;visibility:visible;mso-wrap-style:square" from="34946,3259" to="35052,3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" strokecolor="#903" strokeweight="1.5pt"/>
                  <v:shape id="Freeform 15" o:spid="_x0000_s5034" style="position:absolute;left:34925;top:3304;width:148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" path="m,54l54,r54,54e" filled="f" strokecolor="#903" strokeweight="1.5pt">
                    <v:path arrowok="t" o:connecttype="custom" o:connectlocs="0,74;74,0;148,74" o:connectangles="0,0,0"/>
                  </v:shape>
                </v:group>
                <v:rect id="Rectangle 6964" o:spid="_x0000_s5035" style="position:absolute;top:4904;width:3786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" filled="f" stroked="f">
                  <v:textbox style="mso-fit-shape-to-text:t" inset="0,0,0,0">
                    <w:txbxContent>
                      <w:p w14:paraId="0CCC8B0B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6965" o:spid="_x0000_s5036" style="position:absolute;left:1428;top:11636;width:699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" strokecolor="#903" strokeweight="1.5pt"/>
                <v:rect id="Rectangle 6966" o:spid="_x0000_s5037" style="position:absolute;left:1428;top:16383;width:699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" strokecolor="#903" strokeweight="1.5pt"/>
                <v:rect id="Rectangle 6967" o:spid="_x0000_s5038" style="position:absolute;left:1428;top:11636;width:699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" strokecolor="#903" strokeweight="1.5pt"/>
                <v:rect id="Rectangle 6968" o:spid="_x0000_s5039" style="position:absolute;left:1428;top:16383;width:699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" strokecolor="#903" strokeweight="1.5pt"/>
                <v:rect id="Rectangle 6969" o:spid="_x0000_s5040" style="position:absolute;left:8084;top:6138;width:9934;height:5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" filled="f" stroked="f">
                  <v:textbox style="mso-fit-shape-to-text:t" inset="0,0,0,0">
                    <w:txbxContent>
                      <w:p w14:paraId="1DFEEB95" w14:textId="77777777" w:rsidR="00AC4EF1" w:rsidRDefault="00AC4EF1" w:rsidP="00AC4EF1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BB14E3"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Edit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ServiceStatus</w:t>
                        </w:r>
                      </w:p>
                      <w:p w14:paraId="57A06AA6" w14:textId="77777777" w:rsidR="00AC4EF1" w:rsidRDefault="00AC4EF1" w:rsidP="00AC4EF1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Page</w:t>
                        </w:r>
                      </w:p>
                    </w:txbxContent>
                  </v:textbox>
                </v:rect>
                <v:line id="Line 23" o:spid="_x0000_s5041" style="position:absolute;visibility:visible;mso-wrap-style:square" from="13382,9017" to="13382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" strokeweight="1.5pt">
                  <v:stroke dashstyle="3 1"/>
                </v:line>
                <v:group id="Group 6971" o:spid="_x0000_s5042" style="position:absolute;left:10473;top:1508;width:5890;height:3841" coordorigin="10445,150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">
                  <v:oval id="Oval 6972" o:spid="_x0000_s5043" style="position:absolute;left:10446;top:1508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" fillcolor="#ffc" strokecolor="#1f1a17" strokeweight="0"/>
                  <v:line id="Line 25" o:spid="_x0000_s5044" style="position:absolute;flip:x;visibility:visible;mso-wrap-style:square" from="10445,1508" to="10445,1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" strokecolor="#1f1a17" strokeweight="0"/>
                  <v:line id="Line 26" o:spid="_x0000_s5045" style="position:absolute;visibility:visible;mso-wrap-style:square" from="10445,1509" to="10446,1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" strokecolor="#1f1a17" strokeweight="0"/>
                </v:group>
                <v:group id="Group 6975" o:spid="_x0000_s5046" style="position:absolute;left:10473;top:1508;width:5890;height:3841" coordorigin="10445,150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">
                  <v:oval id="Oval 6976" o:spid="_x0000_s5047" style="position:absolute;left:10446;top:1508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" fillcolor="#ffc" strokecolor="#1f1a17" strokeweight="1.5pt"/>
                  <v:line id="Line 29" o:spid="_x0000_s5048" style="position:absolute;flip:x;visibility:visible;mso-wrap-style:square" from="10445,1508" to="10445,1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" strokecolor="#1f1a17" strokeweight="1.5pt"/>
                  <v:line id="Line 30" o:spid="_x0000_s5049" style="position:absolute;visibility:visible;mso-wrap-style:square" from="10445,1509" to="10446,1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" strokecolor="#1f1a17" strokeweight="1.5pt"/>
                </v:group>
                <v:rect id="Rectangle 6979" o:spid="_x0000_s5050" style="position:absolute;left:12985;top:11636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" strokecolor="#903" strokeweight="1.5pt"/>
                <v:rect id="Rectangle 6980" o:spid="_x0000_s5051" style="position:absolute;left:12985;top:16383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" strokecolor="#903" strokeweight="1.5pt"/>
                <v:rect id="Rectangle 6981" o:spid="_x0000_s5052" style="position:absolute;left:12985;top:2011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" strokecolor="#903" strokeweight="1.5pt"/>
                <v:rect id="Rectangle 6982" o:spid="_x0000_s5053" style="position:absolute;left:12985;top:47498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" strokecolor="#903" strokeweight="1.5pt"/>
                <v:rect id="Rectangle 6983" o:spid="_x0000_s5054" style="position:absolute;left:12985;top:5794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" strokecolor="#903" strokeweight="1.5pt"/>
                <v:rect id="Rectangle 6984" o:spid="_x0000_s5055" style="position:absolute;left:12985;top:11636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" strokecolor="#903" strokeweight="1.5pt"/>
                <v:rect id="Rectangle 6985" o:spid="_x0000_s5056" style="position:absolute;left:12985;top:16383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" strokecolor="#903" strokeweight="1.5pt"/>
                <v:rect id="Rectangle 6986" o:spid="_x0000_s5057" style="position:absolute;left:12985;top:2011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" strokecolor="#903" strokeweight="1.5pt"/>
                <v:rect id="Rectangle 6987" o:spid="_x0000_s5058" style="position:absolute;left:12985;top:47498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" strokecolor="#903" strokeweight="1.5pt"/>
                <v:rect id="Rectangle 6988" o:spid="_x0000_s5059" style="position:absolute;left:12985;top:5794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" strokecolor="#903" strokeweight="1.5pt"/>
                <v:line id="Line 45" o:spid="_x0000_s5060" style="position:absolute;visibility:visible;mso-wrap-style:square" from="27765,7810" to="27765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" strokeweight="1.5pt">
                  <v:stroke dashstyle="3 1"/>
                </v:line>
                <v:group id="Group 6990" o:spid="_x0000_s5061" style="position:absolute;left:25812;width:3937;height:4111" coordorigin="2581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">
                  <v:oval id="Oval 6991" o:spid="_x0000_s5062" style="position:absolute;left:25812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" fillcolor="#ffc" strokecolor="#1f1a17" strokeweight="0"/>
                  <v:line id="Line 47" o:spid="_x0000_s5063" style="position:absolute;flip:x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" strokecolor="#1f1a17" strokeweight="0"/>
                  <v:line id="Line 48" o:spid="_x0000_s5064" style="position:absolute;flip:x y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" strokecolor="#1f1a17" strokeweight="0"/>
                </v:group>
                <v:group id="Group 6994" o:spid="_x0000_s5065" style="position:absolute;left:25812;width:3937;height:4111" coordorigin="2581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63S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Xg6/YS/N+EJyMUvAAAA//8DAFBLAQItABQABgAIAAAAIQDb4fbL7gAAAIUBAAATAAAAAAAA&#10;AAAAAAAAAAAAAABbQ29udGVudF9UeXBlc10ueG1sUEsBAi0AFAAGAAgAAAAhAFr0LFu/AAAAFQEA&#10;AAsAAAAAAAAAAAAAAAAAHwEAAF9yZWxzLy5yZWxzUEsBAi0AFAAGAAgAAAAhAKJbrdLHAAAA3QAA&#10;AA8AAAAAAAAAAAAAAAAABwIAAGRycy9kb3ducmV2LnhtbFBLBQYAAAAAAwADALcAAAD7AgAAAAA=&#10;">
                  <v:oval id="Oval 6995" o:spid="_x0000_s5066" style="position:absolute;left:25812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" fillcolor="#ffc" strokecolor="#1f1a17" strokeweight="1.5pt"/>
                  <v:line id="Line 51" o:spid="_x0000_s5067" style="position:absolute;flip:x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" strokecolor="#1f1a17" strokeweight="1.5pt"/>
                  <v:line id="Line 52" o:spid="_x0000_s5068" style="position:absolute;flip:x y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" strokecolor="#1f1a17" strokeweight="1.5pt"/>
                </v:group>
                <v:rect id="Rectangle 6998" o:spid="_x0000_s5069" style="position:absolute;left:22625;top:4965;width:9286;height:527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" filled="f" stroked="f">
                  <v:textbox style="mso-fit-shape-to-text:t" inset="0,0,0,0">
                    <w:txbxContent>
                      <w:p w14:paraId="402852FF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 w:rsidRPr="00BB14E3"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Edit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ServiceStatus</w:t>
                        </w:r>
                      </w:p>
                      <w:p w14:paraId="6604E1AB" w14:textId="77777777" w:rsidR="00AC4EF1" w:rsidRDefault="00AC4EF1" w:rsidP="00AC4EF1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rect id="Rectangle 6999" o:spid="_x0000_s5070" style="position:absolute;left:27384;top:20113;width:698;height:2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" strokecolor="#903" strokeweight="1.5pt"/>
                <v:rect id="Rectangle 7000" o:spid="_x0000_s5071" style="position:absolute;left:27384;top:47498;width:698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" strokecolor="#903" strokeweight="1.5pt"/>
                <v:rect id="Rectangle 7001" o:spid="_x0000_s5072" style="position:absolute;left:27384;top:57943;width:698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" strokecolor="#903" strokeweight="1.5pt"/>
                <v:rect id="Rectangle 7002" o:spid="_x0000_s5073" style="position:absolute;left:27384;top:20113;width:698;height:2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" strokecolor="#903" strokeweight="1.5pt"/>
                <v:rect id="Rectangle 7003" o:spid="_x0000_s5074" style="position:absolute;left:27384;top:47498;width:698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" strokecolor="#903" strokeweight="1.5pt"/>
                <v:rect id="Rectangle 7004" o:spid="_x0000_s5075" style="position:absolute;left:27384;top:57943;width:698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" strokecolor="#903" strokeweight="1.5pt"/>
                <v:rect id="Rectangle 7005" o:spid="_x0000_s5076" style="position:absolute;left:35475;top:6269;width:6985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" filled="f" stroked="f">
                  <v:textbox style="mso-fit-shape-to-text:t" inset="0,0,0,0">
                    <w:txbxContent>
                      <w:p w14:paraId="64523F93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line id="Line 63" o:spid="_x0000_s5077" style="position:absolute;visibility:visible;mso-wrap-style:square" from="38782,9128" to="38782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" strokeweight="1.5pt">
                  <v:stroke dashstyle="3 1"/>
                </v:line>
                <v:group id="Group 7007" o:spid="_x0000_s5078" style="position:absolute;left:37574;top:1397;width:2349;height:3222" coordorigin="37322,1397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">
                  <v:oval id="Oval 7008" o:spid="_x0000_s5079" style="position:absolute;left:37322;top:1397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" filled="f" strokecolor="#903" strokeweight=".25pt"/>
                  <v:line id="Line 65" o:spid="_x0000_s5080" style="position:absolute;visibility:visible;mso-wrap-style:square" from="37322,1397" to="37322,1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" strokecolor="#903" strokeweight=".25pt"/>
                  <v:line id="Line 66" o:spid="_x0000_s5081" style="position:absolute;visibility:visible;mso-wrap-style:square" from="37322,1397" to="37323,1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" strokecolor="#903" strokeweight=".25pt"/>
                  <v:shape id="Freeform 67" o:spid="_x0000_s5082" style="position:absolute;left:37322;top:1398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" path="m,54l54,r54,54e" filled="f" strokecolor="#903" strokeweight=".25pt">
                    <v:path arrowok="t" o:connecttype="custom" o:connectlocs="0,74;74,0;148,74" o:connectangles="0,0,0"/>
                  </v:shape>
                </v:group>
                <v:group id="Group 7012" o:spid="_x0000_s5083" style="position:absolute;left:37574;top:1397;width:2349;height:3222" coordorigin="37322,1397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T5wxQAAAN0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">
                  <v:oval id="Oval 7013" o:spid="_x0000_s5084" style="position:absolute;left:37322;top:1397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" filled="f" strokecolor="#903" strokeweight="1.5pt"/>
                  <v:line id="Line 70" o:spid="_x0000_s5085" style="position:absolute;visibility:visible;mso-wrap-style:square" from="37322,1397" to="37322,1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" strokecolor="#903" strokeweight="1.5pt"/>
                  <v:line id="Line 71" o:spid="_x0000_s5086" style="position:absolute;visibility:visible;mso-wrap-style:square" from="37322,1397" to="37323,1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" strokecolor="#903" strokeweight="1.5pt"/>
                  <v:shape id="Freeform 72" o:spid="_x0000_s5087" style="position:absolute;left:37322;top:1398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" path="m,54l54,r54,54e" filled="f" strokecolor="#903" strokeweight="1.5pt">
                    <v:path arrowok="t" o:connecttype="custom" o:connectlocs="0,74;74,0;148,74" o:connectangles="0,0,0"/>
                  </v:shape>
                </v:group>
                <v:rect id="Rectangle 7017" o:spid="_x0000_s5088" style="position:absolute;left:35477;top:6269;width:6985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" filled="f" stroked="f">
                  <v:textbox style="mso-fit-shape-to-text:t" inset="0,0,0,0">
                    <w:txbxContent>
                      <w:p w14:paraId="425DDE2B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rect id="Rectangle 7018" o:spid="_x0000_s5089" style="position:absolute;left:38401;top:26495;width:699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" strokecolor="#903" strokeweight="1.5pt"/>
                <v:rect id="Rectangle 7019" o:spid="_x0000_s5090" style="position:absolute;left:38401;top:39528;width:699;height:2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" strokecolor="#903" strokeweight="1.5pt"/>
                <v:rect id="Rectangle 7020" o:spid="_x0000_s5091" style="position:absolute;left:38401;top:26495;width:699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" strokecolor="#903" strokeweight="1.5pt"/>
                <v:rect id="Rectangle 7021" o:spid="_x0000_s5092" style="position:absolute;left:38401;top:39528;width:699;height:2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" strokecolor="#903" strokeweight="1.5pt"/>
                <v:line id="Line 79" o:spid="_x0000_s5093" style="position:absolute;visibility:visible;mso-wrap-style:square" from="2222,11620" to="12953,1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" strokecolor="#903" strokeweight="1.5pt"/>
                <v:line id="Line 80" o:spid="_x0000_s5094" style="position:absolute;flip:x;visibility:visible;mso-wrap-style:square" from="11969,11620" to="12953,12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" strokecolor="#903" strokeweight="1.5pt"/>
                <v:line id="Line 81" o:spid="_x0000_s5095" style="position:absolute;flip:x y;visibility:visible;mso-wrap-style:square" from="11969,11207" to="12953,1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" strokecolor="#903" strokeweight="1.5pt"/>
                <v:rect id="Rectangle 7025" o:spid="_x0000_s5096" style="position:absolute;left:5127;top:9746;width:5566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" filled="f" stroked="f">
                  <v:textbox style="mso-fit-shape-to-text:t" inset="0,0,0,0">
                    <w:txbxContent>
                      <w:p w14:paraId="2620E373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83" o:spid="_x0000_s5097" style="position:absolute;visibility:visible;mso-wrap-style:square" from="2222,16367" to="12953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" strokecolor="#903" strokeweight="1.5pt"/>
                <v:line id="Line 84" o:spid="_x0000_s5098" style="position:absolute;flip:x;visibility:visible;mso-wrap-style:square" from="11969,16367" to="12953,16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" strokecolor="#903" strokeweight="1.5pt"/>
                <v:line id="Line 85" o:spid="_x0000_s5099" style="position:absolute;flip:x y;visibility:visible;mso-wrap-style:square" from="11969,15970" to="12953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" strokecolor="#903" strokeweight="1.5pt"/>
                <v:rect id="Rectangle 7029" o:spid="_x0000_s5100" style="position:absolute;left:2746;top:14492;width:10595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" filled="f" stroked="f">
                  <v:textbox style="mso-fit-shape-to-text:t" inset="0,0,0,0">
                    <w:txbxContent>
                      <w:p w14:paraId="56C285B9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select service status</w:t>
                        </w:r>
                      </w:p>
                    </w:txbxContent>
                  </v:textbox>
                </v:rect>
                <v:line id="Line 87" o:spid="_x0000_s5101" style="position:absolute;visibility:visible;mso-wrap-style:square" from="13795,20097" to="27336,20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" strokecolor="#903" strokeweight="1.5pt"/>
                <v:line id="Line 88" o:spid="_x0000_s5102" style="position:absolute;flip:x;visibility:visible;mso-wrap-style:square" from="26352,20097" to="27336,20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" strokecolor="#903" strokeweight="1.5pt"/>
                <v:line id="Line 89" o:spid="_x0000_s5103" style="position:absolute;flip:x y;visibility:visible;mso-wrap-style:square" from="26352,19685" to="27336,20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" strokecolor="#903" strokeweight="1.5pt"/>
                <v:rect id="Rectangle 7033" o:spid="_x0000_s5104" style="position:absolute;left:16397;top:18220;width:8574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" filled="f" stroked="f">
                  <v:textbox style="mso-fit-shape-to-text:t" inset="0,0,0,0">
                    <w:txbxContent>
                      <w:p w14:paraId="7F90E6F7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doServiceStatus</w:t>
                        </w:r>
                      </w:p>
                    </w:txbxContent>
                  </v:textbox>
                </v:rect>
                <v:line id="Line 91" o:spid="_x0000_s5105" style="position:absolute;visibility:visible;mso-wrap-style:square" from="28209,22955" to="32273,22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" strokecolor="#903" strokeweight="1.5pt"/>
                <v:line id="Line 92" o:spid="_x0000_s5106" style="position:absolute;visibility:visible;mso-wrap-style:square" from="32273,22955" to="32273,2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" strokecolor="#903" strokeweight="1.5pt"/>
                <v:line id="Line 93" o:spid="_x0000_s5107" style="position:absolute;flip:x;visibility:visible;mso-wrap-style:square" from="28225,23764" to="32273,2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" strokecolor="#903" strokeweight="1.5pt"/>
                <v:line id="Line 94" o:spid="_x0000_s5108" style="position:absolute;visibility:visible;mso-wrap-style:square" from="28225,23764" to="29209,24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" strokecolor="#903" strokeweight="1.5pt"/>
                <v:line id="Line 95" o:spid="_x0000_s5109" style="position:absolute;flip:y;visibility:visible;mso-wrap-style:square" from="28225,23352" to="29209,2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" strokecolor="#903" strokeweight="1.5pt"/>
                <v:rect id="Rectangle 7039" o:spid="_x0000_s5110" style="position:absolute;left:29782;top:20886;width:8176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" filled="f" stroked="f">
                  <v:textbox style="mso-fit-shape-to-text:t" inset="0,0,0,0">
                    <w:txbxContent>
                      <w:p w14:paraId="74F98CFC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getApplication()</w:t>
                        </w:r>
                      </w:p>
                    </w:txbxContent>
                  </v:textbox>
                </v:rect>
                <v:line id="Line 97" o:spid="_x0000_s5111" style="position:absolute;visibility:visible;mso-wrap-style:square" from="28178,26479" to="38353,26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" strokecolor="#903" strokeweight="1.5pt"/>
                <v:line id="Line 98" o:spid="_x0000_s5112" style="position:absolute;flip:x;visibility:visible;mso-wrap-style:square" from="37385,26479" to="38353,26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" strokecolor="#903" strokeweight="1.5pt"/>
                <v:line id="Line 99" o:spid="_x0000_s5113" style="position:absolute;flip:x y;visibility:visible;mso-wrap-style:square" from="37385,26066" to="38353,26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" strokecolor="#903" strokeweight="1.5pt"/>
                <v:rect id="Rectangle 7043" o:spid="_x0000_s5114" style="position:absolute;left:29239;top:24635;width:9029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" filled="f" stroked="f">
                  <v:textbox style="mso-fit-shape-to-text:t" inset="0,0,0,0">
                    <w:txbxContent>
                      <w:p w14:paraId="24A2981C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query Application</w:t>
                        </w:r>
                      </w:p>
                    </w:txbxContent>
                  </v:textbox>
                </v:rect>
                <v:line id="Line 101" o:spid="_x0000_s5115" style="position:absolute;flip:x;visibility:visible;mso-wrap-style:square" from="28209,29337" to="38353,2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" strokecolor="#903" strokeweight="1.5pt">
                  <v:stroke dashstyle="3 1"/>
                </v:line>
                <v:line id="Line 102" o:spid="_x0000_s5116" style="position:absolute;visibility:visible;mso-wrap-style:square" from="28209,29337" to="29178,29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" strokecolor="#903" strokeweight="1.5pt"/>
                <v:line id="Line 103" o:spid="_x0000_s5117" style="position:absolute;flip:y;visibility:visible;mso-wrap-style:square" from="28209,28924" to="29178,2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" strokecolor="#903" strokeweight="1.5pt"/>
                <v:rect id="Rectangle 7047" o:spid="_x0000_s5118" style="position:absolute;left:29207;top:27460;width:9162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" filled="f" stroked="f">
                  <v:textbox style="mso-fit-shape-to-text:t" inset="0,0,0,0">
                    <w:txbxContent>
                      <w:p w14:paraId="0CB227B1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Application</w:t>
                        </w:r>
                      </w:p>
                    </w:txbxContent>
                  </v:textbox>
                </v:rect>
                <v:line id="Line 105" o:spid="_x0000_s5119" style="position:absolute;visibility:visible;mso-wrap-style:square" from="28209,32448" to="32273,3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" strokecolor="#903" strokeweight="1.5pt"/>
                <v:line id="Line 106" o:spid="_x0000_s5120" style="position:absolute;visibility:visible;mso-wrap-style:square" from="32273,32448" to="32273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" strokecolor="#903" strokeweight="1.5pt"/>
                <v:line id="Line 107" o:spid="_x0000_s5121" style="position:absolute;flip:x;visibility:visible;mso-wrap-style:square" from="28225,33274" to="32273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" strokecolor="#903" strokeweight="1.5pt"/>
                <v:line id="Line 108" o:spid="_x0000_s5122" style="position:absolute;visibility:visible;mso-wrap-style:square" from="28225,33274" to="29209,33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" strokecolor="#903" strokeweight="1.5pt"/>
                <v:line id="Line 109" o:spid="_x0000_s5123" style="position:absolute;flip:y;visibility:visible;mso-wrap-style:square" from="28225,32861" to="29209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" strokecolor="#903" strokeweight="1.5pt"/>
                <v:rect id="Rectangle 7053" o:spid="_x0000_s5124" style="position:absolute;left:29318;top:30682;width:9941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" filled="f" stroked="f">
                  <v:textbox style="mso-fit-shape-to-text:t" inset="0,0,0,0">
                    <w:txbxContent>
                      <w:p w14:paraId="29A969A6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checkChilren script</w:t>
                        </w:r>
                      </w:p>
                    </w:txbxContent>
                  </v:textbox>
                </v:rect>
                <v:line id="Line 111" o:spid="_x0000_s5125" style="position:absolute;visibility:visible;mso-wrap-style:square" from="28178,39512" to="38353,39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" strokecolor="#903" strokeweight="1.5pt"/>
                <v:line id="Line 112" o:spid="_x0000_s5126" style="position:absolute;flip:x;visibility:visible;mso-wrap-style:square" from="37385,39512" to="38353,39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" strokecolor="#903" strokeweight="1.5pt"/>
                <v:line id="Line 113" o:spid="_x0000_s5127" style="position:absolute;flip:x y;visibility:visible;mso-wrap-style:square" from="37385,39116" to="38353,39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" strokecolor="#903" strokeweight="1.5pt"/>
                <v:rect id="Rectangle 7057" o:spid="_x0000_s5128" style="position:absolute;left:29779;top:37545;width:10860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" filled="f" stroked="f">
                  <v:textbox style="mso-fit-shape-to-text:t" inset="0,0,0,0">
                    <w:txbxContent>
                      <w:p w14:paraId="6346CF8F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updateServiceStatus</w:t>
                        </w:r>
                      </w:p>
                    </w:txbxContent>
                  </v:textbox>
                </v:rect>
                <v:line id="Line 115" o:spid="_x0000_s5129" style="position:absolute;visibility:visible;mso-wrap-style:square" from="28209,35988" to="32273,35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" strokecolor="#903" strokeweight="1.5pt"/>
                <v:line id="Line 116" o:spid="_x0000_s5130" style="position:absolute;visibility:visible;mso-wrap-style:square" from="32273,35988" to="32273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" strokecolor="#903" strokeweight="1.5pt"/>
                <v:line id="Line 117" o:spid="_x0000_s5131" style="position:absolute;flip:x;visibility:visible;mso-wrap-style:square" from="28225,36798" to="32273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" strokecolor="#903" strokeweight="1.5pt"/>
                <v:line id="Line 118" o:spid="_x0000_s5132" style="position:absolute;visibility:visible;mso-wrap-style:square" from="28225,36798" to="29209,37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" strokecolor="#903" strokeweight="1.5pt"/>
                <v:line id="Line 119" o:spid="_x0000_s5133" style="position:absolute;flip:y;visibility:visible;mso-wrap-style:square" from="28225,36401" to="29209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" strokecolor="#903" strokeweight="1.5pt"/>
                <v:rect id="Rectangle 7063" o:spid="_x0000_s5134" style="position:absolute;left:29477;top:34159;width:10074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" filled="f" stroked="f">
                  <v:textbox style="mso-fit-shape-to-text:t" inset="0,0,0,0">
                    <w:txbxContent>
                      <w:p w14:paraId="2E957B04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EditServiceStatus()</w:t>
                        </w:r>
                      </w:p>
                    </w:txbxContent>
                  </v:textbox>
                </v:rect>
                <v:line id="Line 121" o:spid="_x0000_s5135" style="position:absolute;flip:x;visibility:visible;mso-wrap-style:square" from="28209,42370" to="38353,4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" strokecolor="#903" strokeweight="1.5pt">
                  <v:stroke dashstyle="3 1"/>
                </v:line>
                <v:line id="Line 122" o:spid="_x0000_s5136" style="position:absolute;visibility:visible;mso-wrap-style:square" from="28209,42370" to="29178,42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" strokecolor="#903" strokeweight="1.5pt"/>
                <v:line id="Line 123" o:spid="_x0000_s5137" style="position:absolute;flip:y;visibility:visible;mso-wrap-style:square" from="28209,41957" to="29178,4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" strokecolor="#903" strokeweight="1.5pt"/>
                <v:rect id="Rectangle 7067" o:spid="_x0000_s5138" style="position:absolute;left:29715;top:40270;width:8243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" filled="f" stroked="f">
                  <v:textbox style="mso-fit-shape-to-text:t" inset="0,0,0,0">
                    <w:txbxContent>
                      <w:p w14:paraId="379D08AB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true/false</w:t>
                        </w:r>
                      </w:p>
                    </w:txbxContent>
                  </v:textbox>
                </v:rect>
                <v:line id="Line 125" o:spid="_x0000_s5139" style="position:absolute;flip:x;visibility:visible;mso-wrap-style:square" from="13811,47482" to="27336,47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" strokecolor="#903" strokeweight="1.5pt"/>
                <v:line id="Line 126" o:spid="_x0000_s5140" style="position:absolute;visibility:visible;mso-wrap-style:square" from="13811,47482" to="14795,47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" strokecolor="#903" strokeweight="1.5pt"/>
                <v:line id="Line 127" o:spid="_x0000_s5141" style="position:absolute;flip:y;visibility:visible;mso-wrap-style:square" from="13811,47069" to="14795,47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" strokecolor="#903" strokeweight="1.5pt"/>
                <v:rect id="Rectangle 7071" o:spid="_x0000_s5142" style="position:absolute;left:15397;top:45619;width:11382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" filled="f" stroked="f">
                  <v:textbox style="mso-fit-shape-to-text:t" inset="0,0,0,0">
                    <w:txbxContent>
                      <w:p w14:paraId="1E625526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Display service status</w:t>
                        </w:r>
                      </w:p>
                    </w:txbxContent>
                  </v:textbox>
                </v:rect>
                <v:line id="Line 129" o:spid="_x0000_s5143" style="position:absolute;flip:x;visibility:visible;mso-wrap-style:square" from="13811,57927" to="27336,57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" strokecolor="#903" strokeweight="1.5pt"/>
                <v:line id="Line 130" o:spid="_x0000_s5144" style="position:absolute;visibility:visible;mso-wrap-style:square" from="13811,57927" to="14795,58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" strokecolor="#903" strokeweight="1.5pt"/>
                <v:line id="Line 131" o:spid="_x0000_s5145" style="position:absolute;flip:y;visibility:visible;mso-wrap-style:square" from="13811,57531" to="14795,57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" strokecolor="#903" strokeweight="1.5pt"/>
                <v:rect id="Rectangle 7075" o:spid="_x0000_s5146" style="position:absolute;left:15953;top:56048;width:10205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" filled="f" stroked="f">
                  <v:textbox style="mso-fit-shape-to-text:t" inset="0,0,0,0">
                    <w:txbxContent>
                      <w:p w14:paraId="3D696227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Display Fail Update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AC4EF1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AC4EF1">
        <w:rPr>
          <w:rFonts w:ascii="TH SarabunPSK" w:hAnsi="TH SarabunPSK" w:cs="TH SarabunPSK"/>
          <w:b/>
          <w:bCs/>
          <w:sz w:val="32"/>
          <w:szCs w:val="32"/>
        </w:rPr>
        <w:t>Update service status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C4EF1" w14:paraId="47BC549A" w14:textId="77777777" w:rsidTr="00B775BF">
        <w:tc>
          <w:tcPr>
            <w:tcW w:w="4675" w:type="dxa"/>
          </w:tcPr>
          <w:p w14:paraId="1F103073" w14:textId="77777777" w:rsidR="00AC4EF1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B1F786E" w14:textId="77777777" w:rsidR="00AC4EF1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15BE6D6" w14:textId="77777777" w:rsidR="00AC4EF1" w:rsidRPr="009F1F59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DB34F2D" w14:textId="77777777" w:rsidR="00AC4EF1" w:rsidRPr="009F1F59" w:rsidRDefault="00AC4E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34D883F3" w14:textId="198F2F2E" w:rsidR="00535AE4" w:rsidRPr="00535AE4" w:rsidRDefault="00AC4EF1" w:rsidP="00535AE4">
            <w:pPr>
              <w:pStyle w:val="ListParagraph"/>
              <w:numPr>
                <w:ilvl w:val="0"/>
                <w:numId w:val="27"/>
              </w:numPr>
              <w:ind w:left="319" w:hanging="284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535AE4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</w:p>
          <w:p w14:paraId="32F12400" w14:textId="6B8A547F" w:rsidR="00AC4EF1" w:rsidRPr="00535AE4" w:rsidRDefault="00AC4EF1" w:rsidP="00535AE4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</w:rPr>
              <w:t>Update service status</w:t>
            </w:r>
          </w:p>
          <w:p w14:paraId="67FEE5BF" w14:textId="77777777" w:rsidR="00AC4EF1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ผู้ใช้กดขึ้นรถหรือลงรถเพื่อจะแก้ไขสถานะของรถ</w:t>
            </w:r>
          </w:p>
          <w:p w14:paraId="38C0B0BF" w14:textId="77777777" w:rsidR="00AC4EF1" w:rsidRPr="002055A6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12"/>
                <w:szCs w:val="12"/>
                <w:cs/>
              </w:rPr>
            </w:pPr>
          </w:p>
          <w:p w14:paraId="5349597D" w14:textId="77777777" w:rsidR="00AC4EF1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ระบบรับค่าการแก้ไขสถานะของรถ</w:t>
            </w:r>
          </w:p>
          <w:p w14:paraId="3FFB02E7" w14:textId="77777777" w:rsidR="00AC4EF1" w:rsidRPr="002055A6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1BAB2060" w14:textId="77777777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ระบบตรวจสอบข้อมูลการสมัครขึ้นรถ</w:t>
            </w:r>
          </w:p>
          <w:p w14:paraId="0F05CF28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ค้นหาข้อมูลการสมัครขึ้นรถ</w:t>
            </w:r>
          </w:p>
          <w:p w14:paraId="6CE8E18F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ตรวจสอบนักเรียนที่ยังสมัครกับรถ</w:t>
            </w:r>
          </w:p>
          <w:p w14:paraId="3D221559" w14:textId="77777777" w:rsidR="00AC4EF1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ระบบเช็คจำนวนการสมัครกับรถ</w:t>
            </w:r>
          </w:p>
          <w:p w14:paraId="5F99CE79" w14:textId="77777777" w:rsidR="00AC4EF1" w:rsidRPr="00EB15DF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2A92DB50" w14:textId="77777777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6. – ระบบแก้ไขข้อมูลสถานะรถรับส่ง</w:t>
            </w:r>
          </w:p>
          <w:p w14:paraId="5EF4605B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6.1. – แก้ไขข้อมูลสถานะของรถ</w:t>
            </w:r>
          </w:p>
          <w:p w14:paraId="60216A29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6.2 – คืนค่าสถานะการแก้ไข</w:t>
            </w:r>
          </w:p>
          <w:p w14:paraId="7CF27E55" w14:textId="14E6206C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</w:pPr>
          </w:p>
          <w:p w14:paraId="7DE5821B" w14:textId="77777777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ระบบแสดงข้อมูลสถาที่ได้รับการแก้ไข</w:t>
            </w:r>
          </w:p>
          <w:p w14:paraId="68BD3021" w14:textId="438C831C" w:rsidR="00AC4EF1" w:rsidRPr="009F1F59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4F37743C" w14:textId="5FADC811" w:rsidR="00057AFB" w:rsidRDefault="00AC4E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.1. </w:t>
            </w:r>
            <w:r w:rsidR="00057AFB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ในกรณีพบข้อมูลนักเรียนที่ยังมี</w:t>
            </w:r>
          </w:p>
          <w:p w14:paraId="3CEC589A" w14:textId="4D0EE36C" w:rsidR="00AC4EF1" w:rsidRPr="009F1F59" w:rsidRDefault="00AC4EF1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การสมัครอยู่กับรถ จะแจ้งเตือนผู้ใช้ว่าไม่สามารถแก้ไขสถานะได้ เนื่องจากยังมีนักเรียนสมัครอยู่</w:t>
            </w:r>
          </w:p>
          <w:p w14:paraId="520FD407" w14:textId="0F05C838" w:rsidR="00AC4EF1" w:rsidRDefault="00AC4E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4445E057" w14:textId="15EB9D7D" w:rsidR="00AC4EF1" w:rsidRDefault="000E107F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04D2CDFE" wp14:editId="685DD9FA">
                      <wp:simplePos x="0" y="0"/>
                      <wp:positionH relativeFrom="column">
                        <wp:posOffset>-2427605</wp:posOffset>
                      </wp:positionH>
                      <wp:positionV relativeFrom="paragraph">
                        <wp:posOffset>5591598</wp:posOffset>
                      </wp:positionV>
                      <wp:extent cx="4909457" cy="237067"/>
                      <wp:effectExtent l="0" t="0" r="5715" b="0"/>
                      <wp:wrapNone/>
                      <wp:docPr id="965" name="Text Box 9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09457" cy="237067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A6B850F" w14:textId="793BD09B" w:rsidR="000D78E1" w:rsidRPr="007F494E" w:rsidRDefault="000D78E1" w:rsidP="000E107F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w:bookmarkStart w:id="205" w:name="_Toc115201737"/>
                                  <w:r w:rsidRPr="000E107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รู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82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="00D31D3E" w:rsidRPr="00D31D3E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Update service status</w:t>
                                  </w:r>
                                  <w:bookmarkEnd w:id="205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D2CDFE" id="Text Box 965" o:spid="_x0000_s5147" type="#_x0000_t202" style="position:absolute;margin-left:-191.15pt;margin-top:440.3pt;width:386.55pt;height:18.6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" stroked="f">
                      <v:textbox inset="0,0,0,0">
                        <w:txbxContent>
                          <w:p w14:paraId="1A6B850F" w14:textId="793BD09B" w:rsidR="000D78E1" w:rsidRPr="007F494E" w:rsidRDefault="000D78E1" w:rsidP="000E107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6" w:name="_Toc115201737"/>
                            <w:r w:rsidRPr="000E107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รู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82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="00D31D3E" w:rsidRPr="00D31D3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Update service status</w:t>
                            </w:r>
                            <w:bookmarkEnd w:id="206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06A3F938" w14:textId="5FE37CB7" w:rsidR="00656EAE" w:rsidRDefault="00D31D3E" w:rsidP="00320F5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3534582A" wp14:editId="446B0D86">
                <wp:simplePos x="0" y="0"/>
                <wp:positionH relativeFrom="column">
                  <wp:posOffset>1634836</wp:posOffset>
                </wp:positionH>
                <wp:positionV relativeFrom="paragraph">
                  <wp:posOffset>18069</wp:posOffset>
                </wp:positionV>
                <wp:extent cx="768581" cy="0"/>
                <wp:effectExtent l="0" t="0" r="0" b="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58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99003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0686DFD" id="Straight Connector 88" o:spid="_x0000_s1026" style="position:absolute;z-index:25172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8.75pt,1.4pt" to="189.2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" strokecolor="#903" strokeweight=".5pt">
                <v:stroke joinstyle="miter"/>
              </v:line>
            </w:pict>
          </mc:Fallback>
        </mc:AlternateContent>
      </w:r>
    </w:p>
    <w:p w14:paraId="2214EBF8" w14:textId="743CF465" w:rsidR="00656EAE" w:rsidRDefault="001714C5" w:rsidP="00320F5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14C5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44639937" wp14:editId="7D1F40B0">
            <wp:extent cx="4686300" cy="31089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54" b="20013"/>
                    <a:stretch/>
                  </pic:blipFill>
                  <pic:spPr bwMode="auto">
                    <a:xfrm>
                      <a:off x="0" y="0"/>
                      <a:ext cx="46863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F97DF" w14:textId="77777777" w:rsidR="00656EAE" w:rsidRPr="00656EAE" w:rsidRDefault="00656EAE" w:rsidP="00320F5B">
      <w:pPr>
        <w:spacing w:after="0"/>
        <w:jc w:val="center"/>
        <w:rPr>
          <w:rFonts w:ascii="TH SarabunPSK" w:hAnsi="TH SarabunPSK" w:cs="TH SarabunPSK"/>
          <w:b/>
          <w:bCs/>
          <w:szCs w:val="22"/>
        </w:rPr>
      </w:pPr>
    </w:p>
    <w:p w14:paraId="66702E6E" w14:textId="5AD23887" w:rsidR="00D225FA" w:rsidRPr="00D31D3E" w:rsidRDefault="000D78E1" w:rsidP="00304319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207" w:name="_Toc115201738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83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="00D31D3E" w:rsidRPr="00D31D3E">
        <w:rPr>
          <w:rFonts w:ascii="TH SarabunPSK" w:hAnsi="TH SarabunPSK" w:cs="TH SarabunPSK"/>
          <w:b/>
          <w:bCs/>
          <w:sz w:val="32"/>
          <w:szCs w:val="32"/>
        </w:rPr>
        <w:t>Update service status</w:t>
      </w:r>
      <w:bookmarkEnd w:id="207"/>
    </w:p>
    <w:p w14:paraId="6062A04F" w14:textId="2EB5734F" w:rsidR="00766646" w:rsidRPr="009F1F59" w:rsidRDefault="00766646" w:rsidP="0056312F">
      <w:pPr>
        <w:pStyle w:val="Heading1"/>
        <w:rPr>
          <w:rFonts w:ascii="TH SarabunPSK" w:hAnsi="TH SarabunPSK"/>
        </w:rPr>
      </w:pPr>
      <w:bookmarkStart w:id="208" w:name="_Toc115201815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4</w:t>
      </w:r>
      <w:r w:rsidRPr="009F1F59">
        <w:rPr>
          <w:rFonts w:ascii="TH SarabunPSK" w:hAnsi="TH SarabunPSK"/>
          <w:cs/>
        </w:rPr>
        <w:t xml:space="preserve"> การแปลงคลาสให้เป็นตารางในระบบฐานข้อมูลเชิงสัมพันธ์</w:t>
      </w:r>
      <w:bookmarkEnd w:id="208"/>
      <w:r w:rsidRPr="009F1F59">
        <w:rPr>
          <w:rFonts w:ascii="TH SarabunPSK" w:hAnsi="TH SarabunPSK"/>
          <w:cs/>
        </w:rPr>
        <w:t xml:space="preserve"> </w:t>
      </w:r>
    </w:p>
    <w:p w14:paraId="6B16B0E9" w14:textId="4B77454E" w:rsidR="00D31D3E" w:rsidRDefault="009F6804" w:rsidP="00D31D3E">
      <w:pPr>
        <w:spacing w:after="0"/>
        <w:ind w:firstLine="720"/>
        <w:rPr>
          <w:rFonts w:ascii="TH SarabunPSK" w:hAnsi="TH SarabunPSK" w:cs="TH SarabunPSK"/>
          <w:b/>
          <w:bCs/>
          <w:sz w:val="28"/>
        </w:rPr>
      </w:pPr>
      <w:r w:rsidRPr="005420B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4288" behindDoc="1" locked="0" layoutInCell="1" allowOverlap="1" wp14:anchorId="3424BBE9" wp14:editId="24BE7B15">
            <wp:simplePos x="0" y="0"/>
            <wp:positionH relativeFrom="column">
              <wp:posOffset>203200</wp:posOffset>
            </wp:positionH>
            <wp:positionV relativeFrom="paragraph">
              <wp:posOffset>1264285</wp:posOffset>
            </wp:positionV>
            <wp:extent cx="5524500" cy="6026003"/>
            <wp:effectExtent l="0" t="0" r="0" b="0"/>
            <wp:wrapTight wrapText="bothSides">
              <wp:wrapPolygon edited="0">
                <wp:start x="11545" y="888"/>
                <wp:lineTo x="11545" y="4439"/>
                <wp:lineTo x="12886" y="5395"/>
                <wp:lineTo x="1713" y="5873"/>
                <wp:lineTo x="819" y="6009"/>
                <wp:lineTo x="819" y="10380"/>
                <wp:lineTo x="1788" y="10858"/>
                <wp:lineTo x="3128" y="10858"/>
                <wp:lineTo x="3426" y="11951"/>
                <wp:lineTo x="3799" y="13043"/>
                <wp:lineTo x="3054" y="13385"/>
                <wp:lineTo x="2905" y="13590"/>
                <wp:lineTo x="2905" y="15433"/>
                <wp:lineTo x="5065" y="16321"/>
                <wp:lineTo x="5512" y="16321"/>
                <wp:lineTo x="5884" y="17414"/>
                <wp:lineTo x="5959" y="21101"/>
                <wp:lineTo x="9906" y="21101"/>
                <wp:lineTo x="15120" y="20828"/>
                <wp:lineTo x="15194" y="15911"/>
                <wp:lineTo x="14897" y="15707"/>
                <wp:lineTo x="13407" y="15229"/>
                <wp:lineTo x="21228" y="14204"/>
                <wp:lineTo x="21377" y="12087"/>
                <wp:lineTo x="20781" y="12019"/>
                <wp:lineTo x="13779" y="11951"/>
                <wp:lineTo x="15120" y="10858"/>
                <wp:lineTo x="15120" y="9765"/>
                <wp:lineTo x="20334" y="9765"/>
                <wp:lineTo x="20855" y="9697"/>
                <wp:lineTo x="20855" y="6761"/>
                <wp:lineTo x="20259" y="6692"/>
                <wp:lineTo x="15120" y="6488"/>
                <wp:lineTo x="15269" y="5736"/>
                <wp:lineTo x="14897" y="5463"/>
                <wp:lineTo x="13854" y="5395"/>
                <wp:lineTo x="14897" y="4439"/>
                <wp:lineTo x="14897" y="888"/>
                <wp:lineTo x="11545" y="888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11" b="21600"/>
                    <a:stretch/>
                  </pic:blipFill>
                  <pic:spPr bwMode="auto">
                    <a:xfrm>
                      <a:off x="0" y="0"/>
                      <a:ext cx="5524500" cy="602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F1C3F">
        <w:rPr>
          <w:noProof/>
        </w:rPr>
        <mc:AlternateContent>
          <mc:Choice Requires="wps">
            <w:drawing>
              <wp:anchor distT="0" distB="0" distL="114300" distR="114300" simplePos="0" relativeHeight="251651103" behindDoc="0" locked="0" layoutInCell="1" allowOverlap="1" wp14:anchorId="61343AA5" wp14:editId="3C5E6DA3">
                <wp:simplePos x="0" y="0"/>
                <wp:positionH relativeFrom="column">
                  <wp:posOffset>304800</wp:posOffset>
                </wp:positionH>
                <wp:positionV relativeFrom="paragraph">
                  <wp:posOffset>7284720</wp:posOffset>
                </wp:positionV>
                <wp:extent cx="5511800" cy="219075"/>
                <wp:effectExtent l="0" t="0" r="0" b="9525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0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09D59" w14:textId="7F1B8796" w:rsidR="005F1C3F" w:rsidRPr="005F1C3F" w:rsidRDefault="005F1C3F" w:rsidP="005F1C3F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209" w:name="_Toc115201739"/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84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คลาสไดอาแกรมที่สมบูรณ์ของระบบ แอปพลิเคชันรถรับส่งนักเรียน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43AA5" id="Text Box 16" o:spid="_x0000_s5148" type="#_x0000_t202" style="position:absolute;left:0;text-align:left;margin-left:24pt;margin-top:573.6pt;width:434pt;height:17.25pt;z-index:2516511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" stroked="f">
                <v:textbox inset="0,0,0,0">
                  <w:txbxContent>
                    <w:p w14:paraId="3CC09D59" w14:textId="7F1B8796" w:rsidR="005F1C3F" w:rsidRPr="005F1C3F" w:rsidRDefault="005F1C3F" w:rsidP="005F1C3F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bookmarkStart w:id="210" w:name="_Toc115201739"/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>84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คลาสไดอาแกรมที่สมบูรณ์ของระบบ แอปพลิเคชันรถรับส่งนักเรียน</w:t>
                      </w:r>
                      <w:bookmarkEnd w:id="2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66646" w:rsidRPr="009F1F59">
        <w:rPr>
          <w:rFonts w:ascii="TH SarabunPSK" w:hAnsi="TH SarabunPSK" w:cs="TH SarabunPSK"/>
          <w:color w:val="000000"/>
          <w:sz w:val="32"/>
          <w:szCs w:val="32"/>
          <w:cs/>
        </w:rPr>
        <w:t>ในการวิเคราะห์และออกแบบระบบเชิงโครงสร้าง โดยเฉพาะอย่างยิ่งในกรณีที่ระบบมีการติดต่อกับฐานข้อมูล มีขั้นตอนในการการสร้างไดอาแกรมการไหลของข้อมูล พจนานุกรมข้อมูลและไดอาแกรมความสัมพันธ์ของข้อมูล (</w:t>
      </w:r>
      <w:r w:rsidR="00766646" w:rsidRPr="009F1F59">
        <w:rPr>
          <w:rFonts w:ascii="TH SarabunPSK" w:hAnsi="TH SarabunPSK" w:cs="TH SarabunPSK"/>
          <w:color w:val="000000"/>
          <w:sz w:val="32"/>
          <w:szCs w:val="32"/>
        </w:rPr>
        <w:t>ER Diagram</w:t>
      </w:r>
      <w:r w:rsidR="00766646" w:rsidRPr="009F1F59">
        <w:rPr>
          <w:rFonts w:ascii="TH SarabunPSK" w:hAnsi="TH SarabunPSK" w:cs="TH SarabunPSK"/>
          <w:color w:val="000000"/>
          <w:sz w:val="32"/>
          <w:szCs w:val="32"/>
          <w:cs/>
        </w:rPr>
        <w:t>) ตามล</w:t>
      </w:r>
      <w:r w:rsidR="003D1CE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="00766646" w:rsidRPr="009F1F59">
        <w:rPr>
          <w:rFonts w:ascii="TH SarabunPSK" w:hAnsi="TH SarabunPSK" w:cs="TH SarabunPSK"/>
          <w:color w:val="000000"/>
          <w:sz w:val="32"/>
          <w:szCs w:val="32"/>
          <w:cs/>
        </w:rPr>
        <w:t>ดับ เพื่อนาไปใช้ในระบบฐานข้อมูลเชิงสัมพันธ์ต่อไป แต่ในการวิเคราะห์และออกแบบระบบเชิงวัตถุ ไดอาแกรมความสัมพันธ์ของข้อมูลจะได้มาจากการแปลงออปเจคหรือคลาสที่ได้จากการออกแบบไว้แล้วให้อยู่ในรูปของตารางภายในระบบฐานข้อมูลเชิงสัมพันธ์เป็นหลักซึ่งมีลักษณะดังต่อไปนี้</w:t>
      </w:r>
    </w:p>
    <w:p w14:paraId="011B61F9" w14:textId="17CF4BE6" w:rsidR="00D31D3E" w:rsidRDefault="00D31D3E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69F80D0" w14:textId="1022D768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23AE71F9" w14:textId="5CDC15FE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244AB1C" w14:textId="736378BF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4A1C3F3B" w14:textId="784BA81E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97D91D2" w14:textId="5DC8CFE2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7BDBFF18" w14:textId="78DB40B8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E4ECC9B" w14:textId="0820334B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565C739A" w14:textId="6799DF0F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150F3671" w14:textId="5599EFCF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D91C8E5" w14:textId="114713A4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6EC9467A" w14:textId="7CCE33F9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DACCC6C" w14:textId="4EE3E560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17E37D87" w14:textId="351072F6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531704F5" w14:textId="06DF2D32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3AD593DB" w14:textId="5B7F99BE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4939F4FA" w14:textId="77777777" w:rsidR="009F6804" w:rsidRPr="009F1F59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  <w:cs/>
        </w:rPr>
      </w:pPr>
    </w:p>
    <w:p w14:paraId="2600357F" w14:textId="6CAFF95E" w:rsidR="003D1CE7" w:rsidRPr="009F1F59" w:rsidRDefault="003D1CE7" w:rsidP="0056312F">
      <w:pPr>
        <w:pStyle w:val="Heading1"/>
        <w:rPr>
          <w:rFonts w:ascii="TH SarabunPSK" w:hAnsi="TH SarabunPSK"/>
        </w:rPr>
      </w:pPr>
      <w:bookmarkStart w:id="211" w:name="_Toc115201816"/>
      <w:r w:rsidRPr="009F1F59">
        <w:rPr>
          <w:rFonts w:ascii="TH SarabunPSK" w:hAnsi="TH SarabunPSK"/>
        </w:rPr>
        <w:lastRenderedPageBreak/>
        <w:t>4</w:t>
      </w:r>
      <w:r w:rsidRPr="009F1F59">
        <w:rPr>
          <w:rFonts w:ascii="TH SarabunPSK" w:hAnsi="TH SarabunPSK"/>
          <w:cs/>
        </w:rPr>
        <w:t>. อีอาร์ไดอาแกรม (</w:t>
      </w:r>
      <w:r w:rsidRPr="009F1F59">
        <w:rPr>
          <w:rFonts w:ascii="TH SarabunPSK" w:hAnsi="TH SarabunPSK"/>
        </w:rPr>
        <w:t>ER Diagram</w:t>
      </w:r>
      <w:r w:rsidRPr="009F1F59">
        <w:rPr>
          <w:rFonts w:ascii="TH SarabunPSK" w:hAnsi="TH SarabunPSK"/>
          <w:cs/>
        </w:rPr>
        <w:t>)</w:t>
      </w:r>
      <w:bookmarkEnd w:id="211"/>
      <w:r w:rsidRPr="009F1F59">
        <w:rPr>
          <w:rFonts w:ascii="TH SarabunPSK" w:hAnsi="TH SarabunPSK"/>
          <w:cs/>
        </w:rPr>
        <w:t xml:space="preserve"> </w:t>
      </w:r>
    </w:p>
    <w:p w14:paraId="38A36C5F" w14:textId="39354187" w:rsidR="00766646" w:rsidRDefault="003D1CE7" w:rsidP="003D1CE7">
      <w:pPr>
        <w:spacing w:after="0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ระบบ แอปพลิเคชันรถรับส่งนักเรียน ใช้หลักการออกแบบฐานข้อมูลเชิงสัมพันธ์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Relational Database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 xml:space="preserve">) มีโครงสร้างการออกแบบ 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ER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 xml:space="preserve">Diagram </w:t>
      </w:r>
    </w:p>
    <w:p w14:paraId="5256FF44" w14:textId="1FB8A956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5312" behindDoc="1" locked="0" layoutInCell="1" allowOverlap="1" wp14:anchorId="188D9E76" wp14:editId="3A848A0E">
            <wp:simplePos x="0" y="0"/>
            <wp:positionH relativeFrom="column">
              <wp:posOffset>520700</wp:posOffset>
            </wp:positionH>
            <wp:positionV relativeFrom="paragraph">
              <wp:posOffset>67945</wp:posOffset>
            </wp:positionV>
            <wp:extent cx="4762500" cy="6196965"/>
            <wp:effectExtent l="0" t="0" r="0" b="0"/>
            <wp:wrapTight wrapText="bothSides">
              <wp:wrapPolygon edited="0">
                <wp:start x="0" y="0"/>
                <wp:lineTo x="0" y="21514"/>
                <wp:lineTo x="21514" y="21514"/>
                <wp:lineTo x="21514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19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FFF778" w14:textId="65A80501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0944571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0F8B777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2CFF3A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92A08E7" w14:textId="0A451340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7002AE9" w14:textId="2497EEB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3ADA1A4" w14:textId="671F1580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88B255" w14:textId="4D2E30C2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0116011" w14:textId="359F1AA2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3CD8402" w14:textId="6E4E08F4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2BA7CBD" w14:textId="0750417F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CED48A7" w14:textId="26090C41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427EE6F" w14:textId="4AF2E37A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30DA047" w14:textId="1CCA9F48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44D5EAE" w14:textId="473604AA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E5DC439" w14:textId="6E3DB012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989BFF" w14:textId="2CA57069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1D63FC3" w14:textId="735910F3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AEC36CF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7859D1B" w14:textId="1C987477" w:rsidR="00C47295" w:rsidRPr="009F1F59" w:rsidRDefault="004C0222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04" behindDoc="0" locked="0" layoutInCell="1" allowOverlap="1" wp14:anchorId="5E277774" wp14:editId="0DA0E959">
                <wp:simplePos x="0" y="0"/>
                <wp:positionH relativeFrom="margin">
                  <wp:posOffset>0</wp:posOffset>
                </wp:positionH>
                <wp:positionV relativeFrom="paragraph">
                  <wp:posOffset>620395</wp:posOffset>
                </wp:positionV>
                <wp:extent cx="5934075" cy="285750"/>
                <wp:effectExtent l="0" t="0" r="9525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31C0B2" w14:textId="30282161" w:rsidR="005F1C3F" w:rsidRPr="005F1C3F" w:rsidRDefault="005F1C3F" w:rsidP="005F1C3F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212" w:name="_Toc115201740"/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85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ER </w:t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ไดอาแกรมในฐานข้อมูล ของระบบ แอปพลิเคชันรถรับส่งนักเรียน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77774" id="Text Box 20" o:spid="_x0000_s5149" type="#_x0000_t202" style="position:absolute;margin-left:0;margin-top:48.85pt;width:467.25pt;height:22.5pt;z-index:251651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" stroked="f">
                <v:textbox inset="0,0,0,0">
                  <w:txbxContent>
                    <w:p w14:paraId="2131C0B2" w14:textId="30282161" w:rsidR="005F1C3F" w:rsidRPr="005F1C3F" w:rsidRDefault="005F1C3F" w:rsidP="005F1C3F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bookmarkStart w:id="213" w:name="_Toc115201740"/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>85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 ER </w:t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ไดอาแกรมในฐานข้อมูล ของระบบ แอปพลิเคชันรถรับส่งนักเรียน</w:t>
                      </w:r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E0C514B" w14:textId="179CEBF6" w:rsidR="002634E4" w:rsidRPr="009F1F59" w:rsidRDefault="002634E4" w:rsidP="0056312F">
      <w:pPr>
        <w:pStyle w:val="Heading1"/>
        <w:rPr>
          <w:rFonts w:ascii="TH SarabunPSK" w:hAnsi="TH SarabunPSK"/>
          <w:sz w:val="24"/>
        </w:rPr>
      </w:pPr>
      <w:bookmarkStart w:id="214" w:name="_Toc115201817"/>
      <w:r w:rsidRPr="009F1F59">
        <w:rPr>
          <w:rFonts w:ascii="TH SarabunPSK" w:hAnsi="TH SarabunPSK"/>
        </w:rPr>
        <w:lastRenderedPageBreak/>
        <w:t xml:space="preserve">4.1 </w:t>
      </w:r>
      <w:r w:rsidRPr="009F1F59">
        <w:rPr>
          <w:rFonts w:ascii="TH SarabunPSK" w:hAnsi="TH SarabunPSK"/>
          <w:cs/>
        </w:rPr>
        <w:t xml:space="preserve">ดาต้าดิกชันนารี </w:t>
      </w:r>
      <w:r w:rsidRPr="009F1F59">
        <w:rPr>
          <w:rFonts w:ascii="TH SarabunPSK" w:hAnsi="TH SarabunPSK"/>
          <w:sz w:val="32"/>
          <w:cs/>
        </w:rPr>
        <w:t>(</w:t>
      </w:r>
      <w:r w:rsidRPr="009F1F59">
        <w:rPr>
          <w:rFonts w:ascii="TH SarabunPSK" w:hAnsi="TH SarabunPSK"/>
          <w:sz w:val="32"/>
        </w:rPr>
        <w:t>Data Dictionary)</w:t>
      </w:r>
      <w:bookmarkEnd w:id="214"/>
      <w:r w:rsidRPr="009F1F59">
        <w:rPr>
          <w:rFonts w:ascii="TH SarabunPSK" w:hAnsi="TH SarabunPSK"/>
          <w:sz w:val="24"/>
          <w:cs/>
        </w:rPr>
        <w:t xml:space="preserve"> </w:t>
      </w:r>
    </w:p>
    <w:p w14:paraId="0EC3B55A" w14:textId="68E2CFEA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sz w:val="24"/>
          <w:szCs w:val="32"/>
          <w:cs/>
        </w:rPr>
        <w:tab/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>4.1.1 ตารางเข้าสู่ระบบ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D14E0" w:rsidRPr="009F1F59" w14:paraId="5C7460DA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0511082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80" w:type="dxa"/>
            <w:gridSpan w:val="4"/>
          </w:tcPr>
          <w:p w14:paraId="79736EF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Login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เข้าสู่ระบบ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537BC56F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77B47FB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62942DE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69B1C72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643284B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0119BD3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21F7CDE1" w14:textId="77777777" w:rsidTr="00FF70A1">
        <w:trPr>
          <w:trHeight w:val="443"/>
        </w:trPr>
        <w:tc>
          <w:tcPr>
            <w:tcW w:w="1870" w:type="dxa"/>
          </w:tcPr>
          <w:p w14:paraId="4E521BD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</w:p>
        </w:tc>
        <w:tc>
          <w:tcPr>
            <w:tcW w:w="1870" w:type="dxa"/>
          </w:tcPr>
          <w:p w14:paraId="3F03480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870" w:type="dxa"/>
          </w:tcPr>
          <w:p w14:paraId="7BEFC3A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3830FE6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870" w:type="dxa"/>
          </w:tcPr>
          <w:p w14:paraId="4A9DC76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  <w:tr w:rsidR="00AD14E0" w:rsidRPr="009F1F59" w14:paraId="6B5BC35B" w14:textId="77777777" w:rsidTr="00FF70A1">
        <w:trPr>
          <w:trHeight w:val="443"/>
        </w:trPr>
        <w:tc>
          <w:tcPr>
            <w:tcW w:w="1870" w:type="dxa"/>
          </w:tcPr>
          <w:p w14:paraId="3AA1F63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password</w:t>
            </w:r>
          </w:p>
        </w:tc>
        <w:tc>
          <w:tcPr>
            <w:tcW w:w="1870" w:type="dxa"/>
          </w:tcPr>
          <w:p w14:paraId="726EC49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870" w:type="dxa"/>
          </w:tcPr>
          <w:p w14:paraId="1E799CD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3A81D96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70" w:type="dxa"/>
          </w:tcPr>
          <w:p w14:paraId="227E890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B123456</w:t>
            </w:r>
          </w:p>
        </w:tc>
      </w:tr>
      <w:tr w:rsidR="00AD14E0" w:rsidRPr="009F1F59" w14:paraId="08AF18C4" w14:textId="77777777" w:rsidTr="00FF70A1">
        <w:trPr>
          <w:trHeight w:val="443"/>
        </w:trPr>
        <w:tc>
          <w:tcPr>
            <w:tcW w:w="1870" w:type="dxa"/>
          </w:tcPr>
          <w:p w14:paraId="3A6276E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type</w:t>
            </w:r>
          </w:p>
        </w:tc>
        <w:tc>
          <w:tcPr>
            <w:tcW w:w="1870" w:type="dxa"/>
          </w:tcPr>
          <w:p w14:paraId="6E77D3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060C252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AF9B1B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ประเภทผู้ใช้</w:t>
            </w:r>
          </w:p>
        </w:tc>
        <w:tc>
          <w:tcPr>
            <w:tcW w:w="1870" w:type="dxa"/>
          </w:tcPr>
          <w:p w14:paraId="782398F0" w14:textId="77777777" w:rsidR="00AD14E0" w:rsidRPr="007C19EC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7C19EC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</w:t>
            </w:r>
          </w:p>
        </w:tc>
      </w:tr>
    </w:tbl>
    <w:p w14:paraId="4055C822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tab/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>4.1.</w:t>
      </w:r>
      <w:r w:rsidRPr="009F1F59">
        <w:rPr>
          <w:rFonts w:ascii="TH SarabunPSK" w:hAnsi="TH SarabunPSK" w:cs="TH SarabunPSK"/>
          <w:b/>
          <w:sz w:val="32"/>
          <w:szCs w:val="32"/>
        </w:rPr>
        <w:t>2</w:t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 xml:space="preserve"> ตารางผู้ปกครอง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D14E0" w:rsidRPr="009F1F59" w14:paraId="63797A1A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35EB8B4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80" w:type="dxa"/>
            <w:gridSpan w:val="4"/>
          </w:tcPr>
          <w:p w14:paraId="284B153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Parent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ผู้ปกครอง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3B227379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464E2E3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404F7D4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4485ADF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5770884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132986B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33CE4A5E" w14:textId="77777777" w:rsidTr="00FF70A1">
        <w:trPr>
          <w:trHeight w:val="443"/>
        </w:trPr>
        <w:tc>
          <w:tcPr>
            <w:tcW w:w="1870" w:type="dxa"/>
          </w:tcPr>
          <w:p w14:paraId="33B4C3F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IDCard</w:t>
            </w:r>
            <w:proofErr w:type="spellEnd"/>
          </w:p>
        </w:tc>
        <w:tc>
          <w:tcPr>
            <w:tcW w:w="1870" w:type="dxa"/>
          </w:tcPr>
          <w:p w14:paraId="38CFDBB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870" w:type="dxa"/>
          </w:tcPr>
          <w:p w14:paraId="192CB94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63CD6CD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1870" w:type="dxa"/>
          </w:tcPr>
          <w:p w14:paraId="5AD4E12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1E9473EA" w14:textId="77777777" w:rsidTr="00FF70A1">
        <w:trPr>
          <w:trHeight w:val="443"/>
        </w:trPr>
        <w:tc>
          <w:tcPr>
            <w:tcW w:w="1870" w:type="dxa"/>
          </w:tcPr>
          <w:p w14:paraId="0C07D0A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firstname</w:t>
            </w:r>
            <w:proofErr w:type="spellEnd"/>
          </w:p>
        </w:tc>
        <w:tc>
          <w:tcPr>
            <w:tcW w:w="1870" w:type="dxa"/>
          </w:tcPr>
          <w:p w14:paraId="22DBEAE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870" w:type="dxa"/>
          </w:tcPr>
          <w:p w14:paraId="69CFC37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628B59E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870" w:type="dxa"/>
          </w:tcPr>
          <w:p w14:paraId="1704649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ธนากร</w:t>
            </w:r>
          </w:p>
        </w:tc>
      </w:tr>
      <w:tr w:rsidR="00AD14E0" w:rsidRPr="009F1F59" w14:paraId="0AAE561A" w14:textId="77777777" w:rsidTr="00FF70A1">
        <w:trPr>
          <w:trHeight w:val="443"/>
        </w:trPr>
        <w:tc>
          <w:tcPr>
            <w:tcW w:w="1870" w:type="dxa"/>
          </w:tcPr>
          <w:p w14:paraId="402F97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1870" w:type="dxa"/>
          </w:tcPr>
          <w:p w14:paraId="7CC7518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870" w:type="dxa"/>
          </w:tcPr>
          <w:p w14:paraId="0590242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05C8B4B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870" w:type="dxa"/>
          </w:tcPr>
          <w:p w14:paraId="7FCA305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จันต๊ะไพร</w:t>
            </w:r>
          </w:p>
        </w:tc>
      </w:tr>
      <w:tr w:rsidR="00AD14E0" w:rsidRPr="009F1F59" w14:paraId="30FC2679" w14:textId="77777777" w:rsidTr="00FF70A1">
        <w:trPr>
          <w:trHeight w:val="443"/>
        </w:trPr>
        <w:tc>
          <w:tcPr>
            <w:tcW w:w="1870" w:type="dxa"/>
          </w:tcPr>
          <w:p w14:paraId="5D29CFB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birthday</w:t>
            </w:r>
          </w:p>
        </w:tc>
        <w:tc>
          <w:tcPr>
            <w:tcW w:w="1870" w:type="dxa"/>
          </w:tcPr>
          <w:p w14:paraId="2812F9D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870" w:type="dxa"/>
          </w:tcPr>
          <w:p w14:paraId="7B06D2A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4FCCBAB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วันเกิด</w:t>
            </w:r>
          </w:p>
        </w:tc>
        <w:tc>
          <w:tcPr>
            <w:tcW w:w="1870" w:type="dxa"/>
          </w:tcPr>
          <w:p w14:paraId="7C24F5F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2000/01/30</w:t>
            </w:r>
          </w:p>
        </w:tc>
      </w:tr>
      <w:tr w:rsidR="00AD14E0" w:rsidRPr="009F1F59" w14:paraId="29D9AED1" w14:textId="77777777" w:rsidTr="00FF70A1">
        <w:trPr>
          <w:trHeight w:val="443"/>
        </w:trPr>
        <w:tc>
          <w:tcPr>
            <w:tcW w:w="1870" w:type="dxa"/>
          </w:tcPr>
          <w:p w14:paraId="545CB69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phone</w:t>
            </w:r>
          </w:p>
        </w:tc>
        <w:tc>
          <w:tcPr>
            <w:tcW w:w="1870" w:type="dxa"/>
          </w:tcPr>
          <w:p w14:paraId="03D689E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870" w:type="dxa"/>
          </w:tcPr>
          <w:p w14:paraId="5874B60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07858A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870" w:type="dxa"/>
          </w:tcPr>
          <w:p w14:paraId="73EEC3C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0618725078</w:t>
            </w:r>
          </w:p>
        </w:tc>
      </w:tr>
      <w:tr w:rsidR="00AD14E0" w:rsidRPr="009F1F59" w14:paraId="521BBBAC" w14:textId="77777777" w:rsidTr="00FF70A1">
        <w:trPr>
          <w:trHeight w:val="443"/>
        </w:trPr>
        <w:tc>
          <w:tcPr>
            <w:tcW w:w="1870" w:type="dxa"/>
          </w:tcPr>
          <w:p w14:paraId="1F1455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email</w:t>
            </w:r>
          </w:p>
        </w:tc>
        <w:tc>
          <w:tcPr>
            <w:tcW w:w="1870" w:type="dxa"/>
          </w:tcPr>
          <w:p w14:paraId="6A2B829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870" w:type="dxa"/>
          </w:tcPr>
          <w:p w14:paraId="223CD54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,UQ</w:t>
            </w:r>
          </w:p>
        </w:tc>
        <w:tc>
          <w:tcPr>
            <w:tcW w:w="1870" w:type="dxa"/>
          </w:tcPr>
          <w:p w14:paraId="12CE23F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อีเมล</w:t>
            </w:r>
          </w:p>
        </w:tc>
        <w:tc>
          <w:tcPr>
            <w:tcW w:w="1870" w:type="dxa"/>
          </w:tcPr>
          <w:p w14:paraId="094760A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  <w:p w14:paraId="1254966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@gmail.com</w:t>
            </w:r>
          </w:p>
        </w:tc>
      </w:tr>
      <w:tr w:rsidR="00AD14E0" w:rsidRPr="009F1F59" w14:paraId="62089587" w14:textId="77777777" w:rsidTr="00FF70A1">
        <w:trPr>
          <w:trHeight w:val="443"/>
        </w:trPr>
        <w:tc>
          <w:tcPr>
            <w:tcW w:w="1870" w:type="dxa"/>
          </w:tcPr>
          <w:p w14:paraId="0CFB9AC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lineID</w:t>
            </w:r>
            <w:proofErr w:type="spellEnd"/>
          </w:p>
        </w:tc>
        <w:tc>
          <w:tcPr>
            <w:tcW w:w="1870" w:type="dxa"/>
          </w:tcPr>
          <w:p w14:paraId="2B6E010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870" w:type="dxa"/>
          </w:tcPr>
          <w:p w14:paraId="362AA55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D14CF3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ไอดีไลน์</w:t>
            </w:r>
          </w:p>
        </w:tc>
        <w:tc>
          <w:tcPr>
            <w:tcW w:w="1870" w:type="dxa"/>
          </w:tcPr>
          <w:p w14:paraId="425F6DE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>@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Borbank </w:t>
            </w:r>
          </w:p>
        </w:tc>
      </w:tr>
      <w:tr w:rsidR="00AD14E0" w:rsidRPr="009F1F59" w14:paraId="05A41E44" w14:textId="77777777" w:rsidTr="00FF70A1">
        <w:trPr>
          <w:trHeight w:val="443"/>
        </w:trPr>
        <w:tc>
          <w:tcPr>
            <w:tcW w:w="1870" w:type="dxa"/>
          </w:tcPr>
          <w:p w14:paraId="7E5D4E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address</w:t>
            </w:r>
          </w:p>
        </w:tc>
        <w:tc>
          <w:tcPr>
            <w:tcW w:w="1870" w:type="dxa"/>
          </w:tcPr>
          <w:p w14:paraId="5CABE57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varchar(70)</w:t>
            </w:r>
          </w:p>
        </w:tc>
        <w:tc>
          <w:tcPr>
            <w:tcW w:w="1870" w:type="dxa"/>
          </w:tcPr>
          <w:p w14:paraId="498E46C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723DACC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1870" w:type="dxa"/>
          </w:tcPr>
          <w:p w14:paraId="431B78B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39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ม.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10</w:t>
            </w:r>
          </w:p>
          <w:p w14:paraId="0FF2AD2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 xml:space="preserve">ต.สันกลาง </w:t>
            </w:r>
          </w:p>
          <w:p w14:paraId="6BEA164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 xml:space="preserve">อ.สันกาแพง </w:t>
            </w:r>
          </w:p>
          <w:p w14:paraId="0E664CF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จ.เชียงใหม่ 50130</w:t>
            </w:r>
          </w:p>
        </w:tc>
      </w:tr>
      <w:tr w:rsidR="00367C9A" w:rsidRPr="009F1F59" w14:paraId="50945B00" w14:textId="77777777" w:rsidTr="00FF70A1">
        <w:trPr>
          <w:trHeight w:val="443"/>
        </w:trPr>
        <w:tc>
          <w:tcPr>
            <w:tcW w:w="1870" w:type="dxa"/>
          </w:tcPr>
          <w:p w14:paraId="0429CB75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image_profile</w:t>
            </w:r>
            <w:proofErr w:type="spellEnd"/>
          </w:p>
        </w:tc>
        <w:tc>
          <w:tcPr>
            <w:tcW w:w="1870" w:type="dxa"/>
          </w:tcPr>
          <w:p w14:paraId="526EF62F" w14:textId="3051FD7F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870" w:type="dxa"/>
          </w:tcPr>
          <w:p w14:paraId="05E74923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4ED71F3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รูปโปรไฟล์</w:t>
            </w:r>
          </w:p>
        </w:tc>
        <w:tc>
          <w:tcPr>
            <w:tcW w:w="1870" w:type="dxa"/>
          </w:tcPr>
          <w:p w14:paraId="74392D8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borbank.png</w:t>
            </w:r>
          </w:p>
        </w:tc>
      </w:tr>
      <w:tr w:rsidR="00367C9A" w:rsidRPr="009F1F59" w14:paraId="71FC7F5F" w14:textId="77777777" w:rsidTr="00FF70A1">
        <w:trPr>
          <w:trHeight w:val="443"/>
        </w:trPr>
        <w:tc>
          <w:tcPr>
            <w:tcW w:w="1870" w:type="dxa"/>
          </w:tcPr>
          <w:p w14:paraId="6673E970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Login_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  <w:proofErr w:type="spellEnd"/>
          </w:p>
        </w:tc>
        <w:tc>
          <w:tcPr>
            <w:tcW w:w="1870" w:type="dxa"/>
          </w:tcPr>
          <w:p w14:paraId="07CF50BF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870" w:type="dxa"/>
          </w:tcPr>
          <w:p w14:paraId="375967CF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870" w:type="dxa"/>
          </w:tcPr>
          <w:p w14:paraId="7BF0416B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870" w:type="dxa"/>
          </w:tcPr>
          <w:p w14:paraId="4B0AA22D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</w:tbl>
    <w:p w14:paraId="27907178" w14:textId="49DED1A4" w:rsidR="00AD14E0" w:rsidRPr="009F1F59" w:rsidRDefault="00AD14E0" w:rsidP="00BB6A54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tab/>
      </w:r>
    </w:p>
    <w:p w14:paraId="6B5DDA0A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  <w:cs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lastRenderedPageBreak/>
        <w:tab/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>4.1.</w:t>
      </w:r>
      <w:r w:rsidRPr="009F1F59">
        <w:rPr>
          <w:rFonts w:ascii="TH SarabunPSK" w:hAnsi="TH SarabunPSK" w:cs="TH SarabunPSK"/>
          <w:b/>
          <w:sz w:val="32"/>
          <w:szCs w:val="32"/>
        </w:rPr>
        <w:t>3</w:t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 xml:space="preserve"> ตารางนักเรียน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57"/>
        <w:gridCol w:w="1771"/>
        <w:gridCol w:w="1699"/>
        <w:gridCol w:w="1735"/>
        <w:gridCol w:w="2293"/>
      </w:tblGrid>
      <w:tr w:rsidR="00AD14E0" w:rsidRPr="009F1F59" w14:paraId="2C0908CD" w14:textId="77777777" w:rsidTr="00FF70A1">
        <w:trPr>
          <w:trHeight w:val="443"/>
        </w:trPr>
        <w:tc>
          <w:tcPr>
            <w:tcW w:w="1857" w:type="dxa"/>
            <w:shd w:val="clear" w:color="auto" w:fill="B4C6E7" w:themeFill="accent1" w:themeFillTint="66"/>
          </w:tcPr>
          <w:p w14:paraId="0A829C7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98" w:type="dxa"/>
            <w:gridSpan w:val="4"/>
          </w:tcPr>
          <w:p w14:paraId="4FB9F56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Children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นักเรียน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0462B17B" w14:textId="77777777" w:rsidTr="00FF70A1">
        <w:trPr>
          <w:trHeight w:val="443"/>
        </w:trPr>
        <w:tc>
          <w:tcPr>
            <w:tcW w:w="1857" w:type="dxa"/>
            <w:shd w:val="clear" w:color="auto" w:fill="B4C6E7" w:themeFill="accent1" w:themeFillTint="66"/>
          </w:tcPr>
          <w:p w14:paraId="71A36EC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771" w:type="dxa"/>
            <w:shd w:val="clear" w:color="auto" w:fill="B4C6E7" w:themeFill="accent1" w:themeFillTint="66"/>
          </w:tcPr>
          <w:p w14:paraId="25DD74A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699" w:type="dxa"/>
            <w:shd w:val="clear" w:color="auto" w:fill="B4C6E7" w:themeFill="accent1" w:themeFillTint="66"/>
          </w:tcPr>
          <w:p w14:paraId="3BD0F28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735" w:type="dxa"/>
            <w:shd w:val="clear" w:color="auto" w:fill="B4C6E7" w:themeFill="accent1" w:themeFillTint="66"/>
          </w:tcPr>
          <w:p w14:paraId="59F4DFE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93" w:type="dxa"/>
            <w:shd w:val="clear" w:color="auto" w:fill="B4C6E7" w:themeFill="accent1" w:themeFillTint="66"/>
          </w:tcPr>
          <w:p w14:paraId="223FCB3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53276FF2" w14:textId="77777777" w:rsidTr="00FF70A1">
        <w:trPr>
          <w:trHeight w:val="443"/>
        </w:trPr>
        <w:tc>
          <w:tcPr>
            <w:tcW w:w="1857" w:type="dxa"/>
          </w:tcPr>
          <w:p w14:paraId="593F624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IDCard</w:t>
            </w:r>
            <w:proofErr w:type="spellEnd"/>
          </w:p>
        </w:tc>
        <w:tc>
          <w:tcPr>
            <w:tcW w:w="1771" w:type="dxa"/>
          </w:tcPr>
          <w:p w14:paraId="6FA9DFC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699" w:type="dxa"/>
          </w:tcPr>
          <w:p w14:paraId="62FBF3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735" w:type="dxa"/>
          </w:tcPr>
          <w:p w14:paraId="76C78C9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2293" w:type="dxa"/>
          </w:tcPr>
          <w:p w14:paraId="6069BA9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77F4A280" w14:textId="77777777" w:rsidTr="00FF70A1">
        <w:trPr>
          <w:trHeight w:val="443"/>
        </w:trPr>
        <w:tc>
          <w:tcPr>
            <w:tcW w:w="1857" w:type="dxa"/>
          </w:tcPr>
          <w:p w14:paraId="2AFE68E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firstname</w:t>
            </w:r>
            <w:proofErr w:type="spellEnd"/>
          </w:p>
        </w:tc>
        <w:tc>
          <w:tcPr>
            <w:tcW w:w="1771" w:type="dxa"/>
          </w:tcPr>
          <w:p w14:paraId="7D0A9B5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699" w:type="dxa"/>
          </w:tcPr>
          <w:p w14:paraId="1AF722E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1602521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2293" w:type="dxa"/>
          </w:tcPr>
          <w:p w14:paraId="7213AD8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ธนากร</w:t>
            </w:r>
          </w:p>
        </w:tc>
      </w:tr>
      <w:tr w:rsidR="00AD14E0" w:rsidRPr="009F1F59" w14:paraId="39383269" w14:textId="77777777" w:rsidTr="00FF70A1">
        <w:trPr>
          <w:trHeight w:val="443"/>
        </w:trPr>
        <w:tc>
          <w:tcPr>
            <w:tcW w:w="1857" w:type="dxa"/>
          </w:tcPr>
          <w:p w14:paraId="7F0B0AF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1771" w:type="dxa"/>
          </w:tcPr>
          <w:p w14:paraId="65AFEF4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699" w:type="dxa"/>
          </w:tcPr>
          <w:p w14:paraId="297A8E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5DC7B6F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นามสกุล</w:t>
            </w:r>
          </w:p>
        </w:tc>
        <w:tc>
          <w:tcPr>
            <w:tcW w:w="2293" w:type="dxa"/>
          </w:tcPr>
          <w:p w14:paraId="51C2CCD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จันต๊ะไพร</w:t>
            </w:r>
          </w:p>
        </w:tc>
      </w:tr>
      <w:tr w:rsidR="00AD14E0" w:rsidRPr="009F1F59" w14:paraId="5DA1C841" w14:textId="77777777" w:rsidTr="00FF70A1">
        <w:trPr>
          <w:trHeight w:val="443"/>
        </w:trPr>
        <w:tc>
          <w:tcPr>
            <w:tcW w:w="1857" w:type="dxa"/>
          </w:tcPr>
          <w:p w14:paraId="3BF2C0B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birthday</w:t>
            </w:r>
          </w:p>
        </w:tc>
        <w:tc>
          <w:tcPr>
            <w:tcW w:w="1771" w:type="dxa"/>
          </w:tcPr>
          <w:p w14:paraId="6AD8B6E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699" w:type="dxa"/>
          </w:tcPr>
          <w:p w14:paraId="16EE78A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5596FDA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วันเกิด</w:t>
            </w:r>
          </w:p>
        </w:tc>
        <w:tc>
          <w:tcPr>
            <w:tcW w:w="2293" w:type="dxa"/>
          </w:tcPr>
          <w:p w14:paraId="1C8CB8F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2000/01/30</w:t>
            </w:r>
          </w:p>
        </w:tc>
      </w:tr>
      <w:tr w:rsidR="00AD14E0" w:rsidRPr="009F1F59" w14:paraId="7C9CCD64" w14:textId="77777777" w:rsidTr="00FF70A1">
        <w:trPr>
          <w:trHeight w:val="443"/>
        </w:trPr>
        <w:tc>
          <w:tcPr>
            <w:tcW w:w="1857" w:type="dxa"/>
          </w:tcPr>
          <w:p w14:paraId="228C599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phone</w:t>
            </w:r>
          </w:p>
        </w:tc>
        <w:tc>
          <w:tcPr>
            <w:tcW w:w="1771" w:type="dxa"/>
          </w:tcPr>
          <w:p w14:paraId="7D5649A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699" w:type="dxa"/>
          </w:tcPr>
          <w:p w14:paraId="72555EC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50226FC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2293" w:type="dxa"/>
          </w:tcPr>
          <w:p w14:paraId="542723F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0618725078</w:t>
            </w:r>
          </w:p>
        </w:tc>
      </w:tr>
      <w:tr w:rsidR="00AD14E0" w:rsidRPr="009F1F59" w14:paraId="2D97D03F" w14:textId="77777777" w:rsidTr="00FF70A1">
        <w:trPr>
          <w:trHeight w:val="443"/>
        </w:trPr>
        <w:tc>
          <w:tcPr>
            <w:tcW w:w="1857" w:type="dxa"/>
          </w:tcPr>
          <w:p w14:paraId="26807A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email</w:t>
            </w:r>
          </w:p>
        </w:tc>
        <w:tc>
          <w:tcPr>
            <w:tcW w:w="1771" w:type="dxa"/>
          </w:tcPr>
          <w:p w14:paraId="29F2EB1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699" w:type="dxa"/>
          </w:tcPr>
          <w:p w14:paraId="673210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,UQ</w:t>
            </w:r>
          </w:p>
        </w:tc>
        <w:tc>
          <w:tcPr>
            <w:tcW w:w="1735" w:type="dxa"/>
          </w:tcPr>
          <w:p w14:paraId="06BE1F5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อีเมล</w:t>
            </w:r>
          </w:p>
        </w:tc>
        <w:tc>
          <w:tcPr>
            <w:tcW w:w="2293" w:type="dxa"/>
          </w:tcPr>
          <w:p w14:paraId="46C52EC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  <w:p w14:paraId="159FC6B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@gmail.com</w:t>
            </w:r>
          </w:p>
        </w:tc>
      </w:tr>
      <w:tr w:rsidR="00AD14E0" w:rsidRPr="009F1F59" w14:paraId="0461C5C2" w14:textId="77777777" w:rsidTr="00FF70A1">
        <w:trPr>
          <w:trHeight w:val="443"/>
        </w:trPr>
        <w:tc>
          <w:tcPr>
            <w:tcW w:w="1857" w:type="dxa"/>
          </w:tcPr>
          <w:p w14:paraId="341CD25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lineID</w:t>
            </w:r>
            <w:proofErr w:type="spellEnd"/>
          </w:p>
        </w:tc>
        <w:tc>
          <w:tcPr>
            <w:tcW w:w="1771" w:type="dxa"/>
          </w:tcPr>
          <w:p w14:paraId="50BDF1B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699" w:type="dxa"/>
          </w:tcPr>
          <w:p w14:paraId="21EF472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7389BA8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ไอดีไลน์</w:t>
            </w:r>
          </w:p>
        </w:tc>
        <w:tc>
          <w:tcPr>
            <w:tcW w:w="2293" w:type="dxa"/>
          </w:tcPr>
          <w:p w14:paraId="05C57D3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>@</w:t>
            </w:r>
            <w:proofErr w:type="gram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gram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</w:tc>
      </w:tr>
      <w:tr w:rsidR="00AD14E0" w:rsidRPr="009F1F59" w14:paraId="69B2AACC" w14:textId="77777777" w:rsidTr="00FF70A1">
        <w:trPr>
          <w:trHeight w:val="443"/>
        </w:trPr>
        <w:tc>
          <w:tcPr>
            <w:tcW w:w="1857" w:type="dxa"/>
          </w:tcPr>
          <w:p w14:paraId="35EC52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image_profile</w:t>
            </w:r>
            <w:proofErr w:type="spellEnd"/>
          </w:p>
        </w:tc>
        <w:tc>
          <w:tcPr>
            <w:tcW w:w="1771" w:type="dxa"/>
          </w:tcPr>
          <w:p w14:paraId="4638472B" w14:textId="27EBD0B1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="00367C9A"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699" w:type="dxa"/>
          </w:tcPr>
          <w:p w14:paraId="780F0A3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7408F39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รูปโปรไฟล์</w:t>
            </w:r>
          </w:p>
        </w:tc>
        <w:tc>
          <w:tcPr>
            <w:tcW w:w="2293" w:type="dxa"/>
          </w:tcPr>
          <w:p w14:paraId="1676E16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borbank.png</w:t>
            </w:r>
          </w:p>
        </w:tc>
      </w:tr>
      <w:tr w:rsidR="00AD14E0" w:rsidRPr="009F1F59" w14:paraId="499597E1" w14:textId="77777777" w:rsidTr="00FF70A1">
        <w:trPr>
          <w:trHeight w:val="443"/>
        </w:trPr>
        <w:tc>
          <w:tcPr>
            <w:tcW w:w="1857" w:type="dxa"/>
          </w:tcPr>
          <w:p w14:paraId="064F47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P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arent_IDCard</w:t>
            </w:r>
            <w:proofErr w:type="spellEnd"/>
          </w:p>
        </w:tc>
        <w:tc>
          <w:tcPr>
            <w:tcW w:w="1771" w:type="dxa"/>
          </w:tcPr>
          <w:p w14:paraId="2A7C889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699" w:type="dxa"/>
          </w:tcPr>
          <w:p w14:paraId="0690E82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735" w:type="dxa"/>
          </w:tcPr>
          <w:p w14:paraId="00276EE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2293" w:type="dxa"/>
          </w:tcPr>
          <w:p w14:paraId="03D626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2A4F6403" w14:textId="77777777" w:rsidTr="00FF70A1">
        <w:trPr>
          <w:trHeight w:val="443"/>
        </w:trPr>
        <w:tc>
          <w:tcPr>
            <w:tcW w:w="1857" w:type="dxa"/>
          </w:tcPr>
          <w:p w14:paraId="0AF0785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Login_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  <w:proofErr w:type="spellEnd"/>
          </w:p>
        </w:tc>
        <w:tc>
          <w:tcPr>
            <w:tcW w:w="1771" w:type="dxa"/>
          </w:tcPr>
          <w:p w14:paraId="4644FD3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699" w:type="dxa"/>
          </w:tcPr>
          <w:p w14:paraId="5FB2100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735" w:type="dxa"/>
          </w:tcPr>
          <w:p w14:paraId="4D1CA99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2293" w:type="dxa"/>
          </w:tcPr>
          <w:p w14:paraId="5FA3CF2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</w:tbl>
    <w:p w14:paraId="42BC9431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578DF21E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7B8E4C53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1D130DC8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7F046E6B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680D0AFC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576B5929" w14:textId="041D5F4B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75DD6422" w14:textId="77777777" w:rsidR="00BB6A54" w:rsidRPr="009F1F59" w:rsidRDefault="00BB6A54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4C485E26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</w:t>
      </w:r>
      <w:r w:rsidRPr="009F1F59">
        <w:rPr>
          <w:rFonts w:ascii="TH SarabunPSK" w:hAnsi="TH SarabunPSK" w:cs="TH SarabunPSK"/>
          <w:b/>
          <w:sz w:val="32"/>
          <w:szCs w:val="32"/>
        </w:rPr>
        <w:t>4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ตารางคนขับรถ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980"/>
        <w:gridCol w:w="1673"/>
        <w:gridCol w:w="1160"/>
        <w:gridCol w:w="1308"/>
        <w:gridCol w:w="3234"/>
      </w:tblGrid>
      <w:tr w:rsidR="00AD14E0" w:rsidRPr="009F1F59" w14:paraId="73654A74" w14:textId="77777777" w:rsidTr="00FF70A1">
        <w:trPr>
          <w:trHeight w:val="443"/>
        </w:trPr>
        <w:tc>
          <w:tcPr>
            <w:tcW w:w="1980" w:type="dxa"/>
            <w:shd w:val="clear" w:color="auto" w:fill="B4C6E7" w:themeFill="accent1" w:themeFillTint="66"/>
          </w:tcPr>
          <w:p w14:paraId="0F50B2F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375" w:type="dxa"/>
            <w:gridSpan w:val="4"/>
          </w:tcPr>
          <w:p w14:paraId="25EF964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Driver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คนขับรถ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26D48C4B" w14:textId="77777777" w:rsidTr="00FF70A1">
        <w:trPr>
          <w:trHeight w:val="443"/>
        </w:trPr>
        <w:tc>
          <w:tcPr>
            <w:tcW w:w="1980" w:type="dxa"/>
            <w:shd w:val="clear" w:color="auto" w:fill="B4C6E7" w:themeFill="accent1" w:themeFillTint="66"/>
          </w:tcPr>
          <w:p w14:paraId="0FE63F7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673" w:type="dxa"/>
            <w:shd w:val="clear" w:color="auto" w:fill="B4C6E7" w:themeFill="accent1" w:themeFillTint="66"/>
          </w:tcPr>
          <w:p w14:paraId="0F1DDE3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14:paraId="07E20AD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308" w:type="dxa"/>
            <w:shd w:val="clear" w:color="auto" w:fill="B4C6E7" w:themeFill="accent1" w:themeFillTint="66"/>
          </w:tcPr>
          <w:p w14:paraId="05C5C7E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3234" w:type="dxa"/>
            <w:shd w:val="clear" w:color="auto" w:fill="B4C6E7" w:themeFill="accent1" w:themeFillTint="66"/>
          </w:tcPr>
          <w:p w14:paraId="0F9373F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4DE48875" w14:textId="77777777" w:rsidTr="00FF70A1">
        <w:trPr>
          <w:trHeight w:val="443"/>
        </w:trPr>
        <w:tc>
          <w:tcPr>
            <w:tcW w:w="1980" w:type="dxa"/>
          </w:tcPr>
          <w:p w14:paraId="4316F09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IDCard</w:t>
            </w:r>
            <w:proofErr w:type="spellEnd"/>
          </w:p>
        </w:tc>
        <w:tc>
          <w:tcPr>
            <w:tcW w:w="1673" w:type="dxa"/>
          </w:tcPr>
          <w:p w14:paraId="621988E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160" w:type="dxa"/>
          </w:tcPr>
          <w:p w14:paraId="08A700C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308" w:type="dxa"/>
          </w:tcPr>
          <w:p w14:paraId="09D4D45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3234" w:type="dxa"/>
          </w:tcPr>
          <w:p w14:paraId="44E2DA7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47617C0F" w14:textId="77777777" w:rsidTr="00FF70A1">
        <w:trPr>
          <w:trHeight w:val="443"/>
        </w:trPr>
        <w:tc>
          <w:tcPr>
            <w:tcW w:w="1980" w:type="dxa"/>
          </w:tcPr>
          <w:p w14:paraId="5353E04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firstname</w:t>
            </w:r>
            <w:proofErr w:type="spellEnd"/>
          </w:p>
        </w:tc>
        <w:tc>
          <w:tcPr>
            <w:tcW w:w="1673" w:type="dxa"/>
          </w:tcPr>
          <w:p w14:paraId="53D09DB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160" w:type="dxa"/>
          </w:tcPr>
          <w:p w14:paraId="054095F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19C4BAB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3234" w:type="dxa"/>
          </w:tcPr>
          <w:p w14:paraId="2B3C67A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ธนากร</w:t>
            </w:r>
          </w:p>
        </w:tc>
      </w:tr>
      <w:tr w:rsidR="00AD14E0" w:rsidRPr="009F1F59" w14:paraId="4F342834" w14:textId="77777777" w:rsidTr="00FF70A1">
        <w:trPr>
          <w:trHeight w:val="443"/>
        </w:trPr>
        <w:tc>
          <w:tcPr>
            <w:tcW w:w="1980" w:type="dxa"/>
          </w:tcPr>
          <w:p w14:paraId="01E1381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1673" w:type="dxa"/>
          </w:tcPr>
          <w:p w14:paraId="3831D91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160" w:type="dxa"/>
          </w:tcPr>
          <w:p w14:paraId="6B62488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34857FF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นามสกุล</w:t>
            </w:r>
          </w:p>
        </w:tc>
        <w:tc>
          <w:tcPr>
            <w:tcW w:w="3234" w:type="dxa"/>
          </w:tcPr>
          <w:p w14:paraId="008A282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จันต๊ะไพร</w:t>
            </w:r>
          </w:p>
        </w:tc>
      </w:tr>
      <w:tr w:rsidR="00AD14E0" w:rsidRPr="009F1F59" w14:paraId="22CE34EB" w14:textId="77777777" w:rsidTr="00FF70A1">
        <w:trPr>
          <w:trHeight w:val="443"/>
        </w:trPr>
        <w:tc>
          <w:tcPr>
            <w:tcW w:w="1980" w:type="dxa"/>
          </w:tcPr>
          <w:p w14:paraId="1EF7354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birthday</w:t>
            </w:r>
          </w:p>
        </w:tc>
        <w:tc>
          <w:tcPr>
            <w:tcW w:w="1673" w:type="dxa"/>
          </w:tcPr>
          <w:p w14:paraId="0CC3905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160" w:type="dxa"/>
          </w:tcPr>
          <w:p w14:paraId="4584AE7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0E2533A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วันเกิด</w:t>
            </w:r>
          </w:p>
        </w:tc>
        <w:tc>
          <w:tcPr>
            <w:tcW w:w="3234" w:type="dxa"/>
          </w:tcPr>
          <w:p w14:paraId="443AE77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2000/01/30</w:t>
            </w:r>
          </w:p>
        </w:tc>
      </w:tr>
      <w:tr w:rsidR="00AD14E0" w:rsidRPr="009F1F59" w14:paraId="1FA83745" w14:textId="77777777" w:rsidTr="00FF70A1">
        <w:trPr>
          <w:trHeight w:val="443"/>
        </w:trPr>
        <w:tc>
          <w:tcPr>
            <w:tcW w:w="1980" w:type="dxa"/>
          </w:tcPr>
          <w:p w14:paraId="5BD0E4C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phone</w:t>
            </w:r>
          </w:p>
        </w:tc>
        <w:tc>
          <w:tcPr>
            <w:tcW w:w="1673" w:type="dxa"/>
          </w:tcPr>
          <w:p w14:paraId="77E6669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160" w:type="dxa"/>
          </w:tcPr>
          <w:p w14:paraId="5CFB5C3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320D996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3234" w:type="dxa"/>
          </w:tcPr>
          <w:p w14:paraId="4EC2BBB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0618725078</w:t>
            </w:r>
          </w:p>
        </w:tc>
      </w:tr>
      <w:tr w:rsidR="00AD14E0" w:rsidRPr="009F1F59" w14:paraId="3AA7756E" w14:textId="77777777" w:rsidTr="00FF70A1">
        <w:trPr>
          <w:trHeight w:val="443"/>
        </w:trPr>
        <w:tc>
          <w:tcPr>
            <w:tcW w:w="1980" w:type="dxa"/>
          </w:tcPr>
          <w:p w14:paraId="135D191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email</w:t>
            </w:r>
          </w:p>
        </w:tc>
        <w:tc>
          <w:tcPr>
            <w:tcW w:w="1673" w:type="dxa"/>
          </w:tcPr>
          <w:p w14:paraId="7598B56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160" w:type="dxa"/>
          </w:tcPr>
          <w:p w14:paraId="7E747B7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55B1B46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อีเมล</w:t>
            </w:r>
          </w:p>
        </w:tc>
        <w:tc>
          <w:tcPr>
            <w:tcW w:w="3234" w:type="dxa"/>
          </w:tcPr>
          <w:p w14:paraId="1D62154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  <w:p w14:paraId="56D814E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@gmail.com</w:t>
            </w:r>
          </w:p>
        </w:tc>
      </w:tr>
      <w:tr w:rsidR="00AD14E0" w:rsidRPr="009F1F59" w14:paraId="654EFCEF" w14:textId="77777777" w:rsidTr="00FF70A1">
        <w:trPr>
          <w:trHeight w:val="443"/>
        </w:trPr>
        <w:tc>
          <w:tcPr>
            <w:tcW w:w="1980" w:type="dxa"/>
          </w:tcPr>
          <w:p w14:paraId="4550D2A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groupline</w:t>
            </w:r>
            <w:proofErr w:type="spellEnd"/>
          </w:p>
        </w:tc>
        <w:tc>
          <w:tcPr>
            <w:tcW w:w="1673" w:type="dxa"/>
          </w:tcPr>
          <w:p w14:paraId="48AF2F4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160" w:type="dxa"/>
          </w:tcPr>
          <w:p w14:paraId="03B4CCD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4A235A7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ลิ้งไลน์กลุ่ม</w:t>
            </w:r>
          </w:p>
        </w:tc>
        <w:tc>
          <w:tcPr>
            <w:tcW w:w="3234" w:type="dxa"/>
          </w:tcPr>
          <w:p w14:paraId="4951E1C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http://line.me/ti/g/2Olp29Uko8</w:t>
            </w:r>
          </w:p>
        </w:tc>
      </w:tr>
      <w:tr w:rsidR="00AD14E0" w:rsidRPr="009F1F59" w14:paraId="37C05020" w14:textId="77777777" w:rsidTr="00FF70A1">
        <w:trPr>
          <w:trHeight w:val="443"/>
        </w:trPr>
        <w:tc>
          <w:tcPr>
            <w:tcW w:w="1980" w:type="dxa"/>
          </w:tcPr>
          <w:p w14:paraId="224A49C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address</w:t>
            </w:r>
          </w:p>
        </w:tc>
        <w:tc>
          <w:tcPr>
            <w:tcW w:w="1673" w:type="dxa"/>
          </w:tcPr>
          <w:p w14:paraId="16FCE87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varchar(70)</w:t>
            </w:r>
          </w:p>
        </w:tc>
        <w:tc>
          <w:tcPr>
            <w:tcW w:w="1160" w:type="dxa"/>
          </w:tcPr>
          <w:p w14:paraId="7F6E747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4B7700A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3234" w:type="dxa"/>
          </w:tcPr>
          <w:p w14:paraId="2F5FDCA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39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ม.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 xml:space="preserve">ต.สันกลาง อ.สันกาแพง </w:t>
            </w:r>
          </w:p>
          <w:p w14:paraId="0BA0ED6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จ.เชียงใหม่ 50130</w:t>
            </w:r>
          </w:p>
        </w:tc>
      </w:tr>
      <w:tr w:rsidR="00367C9A" w:rsidRPr="009F1F59" w14:paraId="14AB6F19" w14:textId="77777777" w:rsidTr="00FF70A1">
        <w:trPr>
          <w:trHeight w:val="443"/>
        </w:trPr>
        <w:tc>
          <w:tcPr>
            <w:tcW w:w="1980" w:type="dxa"/>
          </w:tcPr>
          <w:p w14:paraId="67CEAEF1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image_profile</w:t>
            </w:r>
            <w:proofErr w:type="spellEnd"/>
          </w:p>
        </w:tc>
        <w:tc>
          <w:tcPr>
            <w:tcW w:w="1673" w:type="dxa"/>
          </w:tcPr>
          <w:p w14:paraId="7F1A5326" w14:textId="053C78AB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2FF4E5D2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61217D6F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รูปโปรไฟล์</w:t>
            </w:r>
          </w:p>
        </w:tc>
        <w:tc>
          <w:tcPr>
            <w:tcW w:w="3234" w:type="dxa"/>
          </w:tcPr>
          <w:p w14:paraId="5CD5E47D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borbank.png</w:t>
            </w:r>
          </w:p>
        </w:tc>
      </w:tr>
      <w:tr w:rsidR="00367C9A" w:rsidRPr="009F1F59" w14:paraId="0133AF54" w14:textId="77777777" w:rsidTr="00FF70A1">
        <w:trPr>
          <w:trHeight w:val="443"/>
        </w:trPr>
        <w:tc>
          <w:tcPr>
            <w:tcW w:w="1980" w:type="dxa"/>
          </w:tcPr>
          <w:p w14:paraId="0FD1C3D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driver_license</w:t>
            </w:r>
            <w:proofErr w:type="spellEnd"/>
          </w:p>
        </w:tc>
        <w:tc>
          <w:tcPr>
            <w:tcW w:w="1673" w:type="dxa"/>
          </w:tcPr>
          <w:p w14:paraId="7D52B398" w14:textId="7DD63672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68C0B9AA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449F9AE1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ใบขับขี่</w:t>
            </w:r>
          </w:p>
        </w:tc>
        <w:tc>
          <w:tcPr>
            <w:tcW w:w="3234" w:type="dxa"/>
          </w:tcPr>
          <w:p w14:paraId="3A0587B3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driver_license</w:t>
            </w:r>
            <w:proofErr w:type="spellEnd"/>
            <w:r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>.</w:t>
            </w: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png</w:t>
            </w:r>
            <w:proofErr w:type="spellEnd"/>
          </w:p>
        </w:tc>
      </w:tr>
      <w:tr w:rsidR="00367C9A" w:rsidRPr="009F1F59" w14:paraId="66F8BA57" w14:textId="77777777" w:rsidTr="00FF70A1">
        <w:trPr>
          <w:trHeight w:val="443"/>
        </w:trPr>
        <w:tc>
          <w:tcPr>
            <w:tcW w:w="1980" w:type="dxa"/>
          </w:tcPr>
          <w:p w14:paraId="36D9E010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student_bus_license</w:t>
            </w:r>
            <w:proofErr w:type="spellEnd"/>
          </w:p>
        </w:tc>
        <w:tc>
          <w:tcPr>
            <w:tcW w:w="1673" w:type="dxa"/>
          </w:tcPr>
          <w:p w14:paraId="5F75A8A4" w14:textId="6379B78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3FD39749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335FA117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ใบอนุญาตขับขี่รถรับ-ส่งนักเรียน</w:t>
            </w:r>
          </w:p>
        </w:tc>
        <w:tc>
          <w:tcPr>
            <w:tcW w:w="3234" w:type="dxa"/>
          </w:tcPr>
          <w:p w14:paraId="76B3B37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student_bus_license</w:t>
            </w:r>
            <w:proofErr w:type="spellEnd"/>
            <w:r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>.</w:t>
            </w: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png</w:t>
            </w:r>
            <w:proofErr w:type="spellEnd"/>
          </w:p>
        </w:tc>
      </w:tr>
      <w:tr w:rsidR="00367C9A" w:rsidRPr="009F1F59" w14:paraId="2B9CD937" w14:textId="77777777" w:rsidTr="00FF70A1">
        <w:trPr>
          <w:trHeight w:val="443"/>
        </w:trPr>
        <w:tc>
          <w:tcPr>
            <w:tcW w:w="1980" w:type="dxa"/>
          </w:tcPr>
          <w:p w14:paraId="6F117AD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</w:p>
        </w:tc>
        <w:tc>
          <w:tcPr>
            <w:tcW w:w="1673" w:type="dxa"/>
          </w:tcPr>
          <w:p w14:paraId="0CA25EC7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160" w:type="dxa"/>
          </w:tcPr>
          <w:p w14:paraId="4C1AB5A9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308" w:type="dxa"/>
          </w:tcPr>
          <w:p w14:paraId="37B7E52B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3234" w:type="dxa"/>
          </w:tcPr>
          <w:p w14:paraId="24DF751E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</w:tbl>
    <w:p w14:paraId="3B45DA3D" w14:textId="77777777" w:rsidR="00AD14E0" w:rsidRDefault="00AD14E0" w:rsidP="00AD14E0">
      <w:pPr>
        <w:rPr>
          <w:rFonts w:ascii="TH SarabunPSK" w:hAnsi="TH SarabunPSK" w:cs="TH SarabunPSK"/>
        </w:rPr>
      </w:pPr>
    </w:p>
    <w:p w14:paraId="01D2260A" w14:textId="77777777" w:rsidR="00AD14E0" w:rsidRDefault="00AD14E0" w:rsidP="00AD14E0">
      <w:pPr>
        <w:rPr>
          <w:rFonts w:ascii="TH SarabunPSK" w:hAnsi="TH SarabunPSK" w:cs="TH SarabunPSK"/>
        </w:rPr>
      </w:pPr>
    </w:p>
    <w:p w14:paraId="7609F2DF" w14:textId="77777777" w:rsidR="00AD14E0" w:rsidRDefault="00AD14E0" w:rsidP="00AD14E0">
      <w:pPr>
        <w:rPr>
          <w:rFonts w:ascii="TH SarabunPSK" w:hAnsi="TH SarabunPSK" w:cs="TH SarabunPSK"/>
        </w:rPr>
      </w:pPr>
    </w:p>
    <w:p w14:paraId="76B7396A" w14:textId="77777777" w:rsidR="00AD14E0" w:rsidRPr="009F1F59" w:rsidRDefault="00AD14E0" w:rsidP="00AD14E0">
      <w:pPr>
        <w:rPr>
          <w:rFonts w:ascii="TH SarabunPSK" w:hAnsi="TH SarabunPSK" w:cs="TH SarabunPSK"/>
        </w:rPr>
      </w:pPr>
    </w:p>
    <w:p w14:paraId="6E2297B5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4.1.5 ตารางสัญญา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86"/>
        <w:gridCol w:w="1755"/>
        <w:gridCol w:w="1374"/>
        <w:gridCol w:w="2002"/>
        <w:gridCol w:w="2238"/>
      </w:tblGrid>
      <w:tr w:rsidR="00AD14E0" w:rsidRPr="009F1F59" w14:paraId="04ABABEC" w14:textId="77777777" w:rsidTr="00FF70A1">
        <w:trPr>
          <w:trHeight w:val="443"/>
        </w:trPr>
        <w:tc>
          <w:tcPr>
            <w:tcW w:w="1986" w:type="dxa"/>
            <w:shd w:val="clear" w:color="auto" w:fill="B4C6E7" w:themeFill="accent1" w:themeFillTint="66"/>
          </w:tcPr>
          <w:p w14:paraId="4022F2D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369" w:type="dxa"/>
            <w:gridSpan w:val="4"/>
          </w:tcPr>
          <w:p w14:paraId="17CBE8B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Contract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สัญญา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35D50B44" w14:textId="77777777" w:rsidTr="00FF70A1">
        <w:trPr>
          <w:trHeight w:val="443"/>
        </w:trPr>
        <w:tc>
          <w:tcPr>
            <w:tcW w:w="1986" w:type="dxa"/>
            <w:shd w:val="clear" w:color="auto" w:fill="B4C6E7" w:themeFill="accent1" w:themeFillTint="66"/>
          </w:tcPr>
          <w:p w14:paraId="48EF1E6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848" w:type="dxa"/>
            <w:shd w:val="clear" w:color="auto" w:fill="B4C6E7" w:themeFill="accent1" w:themeFillTint="66"/>
          </w:tcPr>
          <w:p w14:paraId="186D381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476" w:type="dxa"/>
            <w:shd w:val="clear" w:color="auto" w:fill="B4C6E7" w:themeFill="accent1" w:themeFillTint="66"/>
          </w:tcPr>
          <w:p w14:paraId="310CD34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2182" w:type="dxa"/>
            <w:shd w:val="clear" w:color="auto" w:fill="B4C6E7" w:themeFill="accent1" w:themeFillTint="66"/>
          </w:tcPr>
          <w:p w14:paraId="5412CC6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63" w:type="dxa"/>
            <w:shd w:val="clear" w:color="auto" w:fill="B4C6E7" w:themeFill="accent1" w:themeFillTint="66"/>
          </w:tcPr>
          <w:p w14:paraId="70382AF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0B2C53A6" w14:textId="77777777" w:rsidTr="00FF70A1">
        <w:trPr>
          <w:trHeight w:val="443"/>
        </w:trPr>
        <w:tc>
          <w:tcPr>
            <w:tcW w:w="1986" w:type="dxa"/>
          </w:tcPr>
          <w:p w14:paraId="491DF8C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contract_ID</w:t>
            </w:r>
            <w:proofErr w:type="spellEnd"/>
          </w:p>
        </w:tc>
        <w:tc>
          <w:tcPr>
            <w:tcW w:w="1848" w:type="dxa"/>
          </w:tcPr>
          <w:p w14:paraId="1DDD082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76" w:type="dxa"/>
          </w:tcPr>
          <w:p w14:paraId="438E028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2182" w:type="dxa"/>
          </w:tcPr>
          <w:p w14:paraId="3A02D5E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1863" w:type="dxa"/>
          </w:tcPr>
          <w:p w14:paraId="19D4938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CT0001</w:t>
            </w:r>
          </w:p>
        </w:tc>
      </w:tr>
      <w:tr w:rsidR="00AD14E0" w:rsidRPr="009F1F59" w14:paraId="1BFC1844" w14:textId="77777777" w:rsidTr="00FF70A1">
        <w:trPr>
          <w:trHeight w:val="443"/>
        </w:trPr>
        <w:tc>
          <w:tcPr>
            <w:tcW w:w="1986" w:type="dxa"/>
          </w:tcPr>
          <w:p w14:paraId="3E91C43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contract_date</w:t>
            </w:r>
            <w:proofErr w:type="spellEnd"/>
          </w:p>
        </w:tc>
        <w:tc>
          <w:tcPr>
            <w:tcW w:w="1848" w:type="dxa"/>
          </w:tcPr>
          <w:p w14:paraId="79218C0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1705FA2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5B599B2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วันที่ส่งสัญญา</w:t>
            </w:r>
          </w:p>
        </w:tc>
        <w:tc>
          <w:tcPr>
            <w:tcW w:w="1863" w:type="dxa"/>
          </w:tcPr>
          <w:p w14:paraId="17A1245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2022/03/10</w:t>
            </w:r>
          </w:p>
        </w:tc>
      </w:tr>
      <w:tr w:rsidR="00AD14E0" w:rsidRPr="009F1F59" w14:paraId="1C359608" w14:textId="77777777" w:rsidTr="00FF70A1">
        <w:trPr>
          <w:trHeight w:val="443"/>
        </w:trPr>
        <w:tc>
          <w:tcPr>
            <w:tcW w:w="1986" w:type="dxa"/>
          </w:tcPr>
          <w:p w14:paraId="313BA97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start_date</w:t>
            </w:r>
            <w:proofErr w:type="spellEnd"/>
          </w:p>
        </w:tc>
        <w:tc>
          <w:tcPr>
            <w:tcW w:w="1848" w:type="dxa"/>
          </w:tcPr>
          <w:p w14:paraId="58E02B7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2AF159A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0808AC6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วันที่เริ่มขึ้นรถ</w:t>
            </w:r>
          </w:p>
        </w:tc>
        <w:tc>
          <w:tcPr>
            <w:tcW w:w="1863" w:type="dxa"/>
          </w:tcPr>
          <w:p w14:paraId="4FCA3A9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2022/04/01</w:t>
            </w:r>
          </w:p>
        </w:tc>
      </w:tr>
      <w:tr w:rsidR="00AD14E0" w:rsidRPr="009F1F59" w14:paraId="711A694E" w14:textId="77777777" w:rsidTr="00FF70A1">
        <w:trPr>
          <w:trHeight w:val="443"/>
        </w:trPr>
        <w:tc>
          <w:tcPr>
            <w:tcW w:w="1986" w:type="dxa"/>
          </w:tcPr>
          <w:p w14:paraId="4EC984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end_date</w:t>
            </w:r>
            <w:proofErr w:type="spellEnd"/>
          </w:p>
        </w:tc>
        <w:tc>
          <w:tcPr>
            <w:tcW w:w="1848" w:type="dxa"/>
          </w:tcPr>
          <w:p w14:paraId="23DCBE9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6687AF9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7E67474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วันที่เลิกขึ้นรถ</w:t>
            </w:r>
          </w:p>
        </w:tc>
        <w:tc>
          <w:tcPr>
            <w:tcW w:w="1863" w:type="dxa"/>
          </w:tcPr>
          <w:p w14:paraId="5B268DC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2022/07/01</w:t>
            </w:r>
          </w:p>
        </w:tc>
      </w:tr>
      <w:tr w:rsidR="00AD14E0" w:rsidRPr="009F1F59" w14:paraId="0C70A7A4" w14:textId="77777777" w:rsidTr="00FF70A1">
        <w:trPr>
          <w:trHeight w:val="443"/>
        </w:trPr>
        <w:tc>
          <w:tcPr>
            <w:tcW w:w="1986" w:type="dxa"/>
          </w:tcPr>
          <w:p w14:paraId="1D46B6E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D36D64">
              <w:rPr>
                <w:rFonts w:ascii="TH SarabunPSK" w:hAnsi="TH SarabunPSK" w:cs="TH SarabunPSK"/>
                <w:bCs/>
                <w:sz w:val="32"/>
                <w:szCs w:val="32"/>
              </w:rPr>
              <w:t>pick_up_latitude</w:t>
            </w:r>
            <w:proofErr w:type="spellEnd"/>
          </w:p>
        </w:tc>
        <w:tc>
          <w:tcPr>
            <w:tcW w:w="1848" w:type="dxa"/>
          </w:tcPr>
          <w:p w14:paraId="3CE335D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76" w:type="dxa"/>
          </w:tcPr>
          <w:p w14:paraId="7395AAA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4FC1E82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จุดละติจูดรับขึ้นรถ</w:t>
            </w:r>
          </w:p>
        </w:tc>
        <w:tc>
          <w:tcPr>
            <w:tcW w:w="1863" w:type="dxa"/>
          </w:tcPr>
          <w:p w14:paraId="5CF3B4EC" w14:textId="77777777" w:rsidR="00AD14E0" w:rsidRPr="00A04CFB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18.894889720376018</w:t>
            </w:r>
            <w:r w:rsidRPr="00A04CFB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</w:p>
        </w:tc>
      </w:tr>
      <w:tr w:rsidR="00AD14E0" w:rsidRPr="009F1F59" w14:paraId="40A58278" w14:textId="77777777" w:rsidTr="00FF70A1">
        <w:trPr>
          <w:trHeight w:val="443"/>
        </w:trPr>
        <w:tc>
          <w:tcPr>
            <w:tcW w:w="1986" w:type="dxa"/>
          </w:tcPr>
          <w:p w14:paraId="58DBF34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D36D64">
              <w:rPr>
                <w:rFonts w:ascii="TH SarabunPSK" w:hAnsi="TH SarabunPSK" w:cs="TH SarabunPSK"/>
                <w:bCs/>
                <w:sz w:val="32"/>
                <w:szCs w:val="32"/>
              </w:rPr>
              <w:t>pick_up_longitude</w:t>
            </w:r>
            <w:proofErr w:type="spellEnd"/>
          </w:p>
        </w:tc>
        <w:tc>
          <w:tcPr>
            <w:tcW w:w="1848" w:type="dxa"/>
          </w:tcPr>
          <w:p w14:paraId="090FD2B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76" w:type="dxa"/>
          </w:tcPr>
          <w:p w14:paraId="3F128E1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45E2E91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จุดลองจิจูดรับขึ้นรถ</w:t>
            </w:r>
          </w:p>
        </w:tc>
        <w:tc>
          <w:tcPr>
            <w:tcW w:w="1863" w:type="dxa"/>
          </w:tcPr>
          <w:p w14:paraId="2D160408" w14:textId="77777777" w:rsidR="00AD14E0" w:rsidRPr="00A04CFB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99.010893648001</w:t>
            </w:r>
          </w:p>
        </w:tc>
      </w:tr>
      <w:tr w:rsidR="00AD14E0" w:rsidRPr="009F1F59" w14:paraId="08F6787F" w14:textId="77777777" w:rsidTr="00FF70A1">
        <w:trPr>
          <w:trHeight w:val="443"/>
        </w:trPr>
        <w:tc>
          <w:tcPr>
            <w:tcW w:w="1986" w:type="dxa"/>
          </w:tcPr>
          <w:p w14:paraId="288B0E1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D36D64">
              <w:rPr>
                <w:rFonts w:ascii="TH SarabunPSK" w:hAnsi="TH SarabunPSK" w:cs="TH SarabunPSK"/>
                <w:bCs/>
                <w:sz w:val="32"/>
                <w:szCs w:val="32"/>
              </w:rPr>
              <w:t>pick_up_time</w:t>
            </w:r>
            <w:proofErr w:type="spellEnd"/>
          </w:p>
        </w:tc>
        <w:tc>
          <w:tcPr>
            <w:tcW w:w="1848" w:type="dxa"/>
          </w:tcPr>
          <w:p w14:paraId="79A8295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84CBA">
              <w:rPr>
                <w:rFonts w:ascii="TH SarabunPSK" w:hAnsi="TH SarabunPSK" w:cs="TH SarabunPSK"/>
                <w:bCs/>
                <w:sz w:val="32"/>
                <w:szCs w:val="32"/>
              </w:rPr>
              <w:t>DATETIME</w:t>
            </w:r>
          </w:p>
        </w:tc>
        <w:tc>
          <w:tcPr>
            <w:tcW w:w="1476" w:type="dxa"/>
          </w:tcPr>
          <w:p w14:paraId="43462BF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76129D3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เวลาในการไปรับ</w:t>
            </w:r>
          </w:p>
        </w:tc>
        <w:tc>
          <w:tcPr>
            <w:tcW w:w="1863" w:type="dxa"/>
          </w:tcPr>
          <w:p w14:paraId="43254C8C" w14:textId="77777777" w:rsidR="00AD14E0" w:rsidRPr="00484CBA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84CBA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7</w:t>
            </w:r>
            <w:r w:rsidRPr="00484CBA">
              <w:rPr>
                <w:rFonts w:ascii="TH SarabunPSK" w:hAnsi="TH SarabunPSK" w:cs="TH SarabunPSK"/>
                <w:b/>
                <w:sz w:val="32"/>
                <w:szCs w:val="32"/>
              </w:rPr>
              <w:t>:</w:t>
            </w:r>
            <w:r w:rsidRPr="00484CBA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00</w:t>
            </w:r>
            <w:r w:rsidRPr="00484CBA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  <w:r w:rsidRPr="00484CBA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น.</w:t>
            </w:r>
          </w:p>
        </w:tc>
      </w:tr>
      <w:tr w:rsidR="00AD14E0" w:rsidRPr="009F1F59" w14:paraId="7C2ED9FE" w14:textId="77777777" w:rsidTr="00FF70A1">
        <w:trPr>
          <w:trHeight w:val="443"/>
        </w:trPr>
        <w:tc>
          <w:tcPr>
            <w:tcW w:w="1986" w:type="dxa"/>
          </w:tcPr>
          <w:p w14:paraId="7279473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approve_date</w:t>
            </w:r>
            <w:proofErr w:type="spellEnd"/>
          </w:p>
        </w:tc>
        <w:tc>
          <w:tcPr>
            <w:tcW w:w="1848" w:type="dxa"/>
          </w:tcPr>
          <w:p w14:paraId="31AF350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2992DC4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-</w:t>
            </w:r>
          </w:p>
        </w:tc>
        <w:tc>
          <w:tcPr>
            <w:tcW w:w="2182" w:type="dxa"/>
          </w:tcPr>
          <w:p w14:paraId="0218B41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วันที่อนุมัติสัญญา</w:t>
            </w:r>
          </w:p>
        </w:tc>
        <w:tc>
          <w:tcPr>
            <w:tcW w:w="1863" w:type="dxa"/>
          </w:tcPr>
          <w:p w14:paraId="08C156E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/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13</w:t>
            </w:r>
          </w:p>
        </w:tc>
      </w:tr>
      <w:tr w:rsidR="00AD14E0" w:rsidRPr="009F1F59" w14:paraId="0590B510" w14:textId="77777777" w:rsidTr="00FF70A1">
        <w:trPr>
          <w:trHeight w:val="443"/>
        </w:trPr>
        <w:tc>
          <w:tcPr>
            <w:tcW w:w="1986" w:type="dxa"/>
          </w:tcPr>
          <w:p w14:paraId="2C6DD77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status</w:t>
            </w:r>
          </w:p>
        </w:tc>
        <w:tc>
          <w:tcPr>
            <w:tcW w:w="1848" w:type="dxa"/>
          </w:tcPr>
          <w:p w14:paraId="0CEF675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476" w:type="dxa"/>
          </w:tcPr>
          <w:p w14:paraId="575B50A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6532531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สถานะ</w:t>
            </w:r>
          </w:p>
        </w:tc>
        <w:tc>
          <w:tcPr>
            <w:tcW w:w="1863" w:type="dxa"/>
          </w:tcPr>
          <w:p w14:paraId="56AB52B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อนุมัติ</w:t>
            </w:r>
          </w:p>
        </w:tc>
      </w:tr>
      <w:tr w:rsidR="00AD14E0" w:rsidRPr="009F1F59" w14:paraId="4E200420" w14:textId="77777777" w:rsidTr="00FF70A1">
        <w:trPr>
          <w:trHeight w:val="443"/>
        </w:trPr>
        <w:tc>
          <w:tcPr>
            <w:tcW w:w="1986" w:type="dxa"/>
          </w:tcPr>
          <w:p w14:paraId="1B7EC8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children_IDCard</w:t>
            </w:r>
            <w:proofErr w:type="spellEnd"/>
          </w:p>
        </w:tc>
        <w:tc>
          <w:tcPr>
            <w:tcW w:w="1848" w:type="dxa"/>
          </w:tcPr>
          <w:p w14:paraId="69F1186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476" w:type="dxa"/>
          </w:tcPr>
          <w:p w14:paraId="6143063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2182" w:type="dxa"/>
          </w:tcPr>
          <w:p w14:paraId="6352F03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1863" w:type="dxa"/>
          </w:tcPr>
          <w:p w14:paraId="7FD5F4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354B60AA" w14:textId="77777777" w:rsidTr="00FF70A1">
        <w:trPr>
          <w:trHeight w:val="443"/>
        </w:trPr>
        <w:tc>
          <w:tcPr>
            <w:tcW w:w="1986" w:type="dxa"/>
          </w:tcPr>
          <w:p w14:paraId="3D4B15D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bus_num_plate</w:t>
            </w:r>
            <w:proofErr w:type="spellEnd"/>
          </w:p>
        </w:tc>
        <w:tc>
          <w:tcPr>
            <w:tcW w:w="1848" w:type="dxa"/>
          </w:tcPr>
          <w:p w14:paraId="0492C21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varchar(7)</w:t>
            </w:r>
          </w:p>
        </w:tc>
        <w:tc>
          <w:tcPr>
            <w:tcW w:w="1476" w:type="dxa"/>
          </w:tcPr>
          <w:p w14:paraId="0D2D8B8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2182" w:type="dxa"/>
          </w:tcPr>
          <w:p w14:paraId="274FA93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1863" w:type="dxa"/>
          </w:tcPr>
          <w:p w14:paraId="361A982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บบ1234</w:t>
            </w:r>
          </w:p>
        </w:tc>
      </w:tr>
    </w:tbl>
    <w:p w14:paraId="27C82D74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  <w:r w:rsidRPr="009F1F59">
        <w:rPr>
          <w:rFonts w:ascii="TH SarabunPSK" w:hAnsi="TH SarabunPSK" w:cs="TH SarabunPSK"/>
          <w:bCs/>
          <w:sz w:val="32"/>
          <w:szCs w:val="32"/>
          <w:cs/>
        </w:rPr>
        <w:tab/>
      </w:r>
    </w:p>
    <w:p w14:paraId="458490DC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09B619F9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2A0F14F7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1FA4015A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71D4A751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0623D586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27C33C57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07EE9419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66B4494A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4.1.6 ตาราง</w:t>
      </w:r>
      <w:r>
        <w:rPr>
          <w:rFonts w:ascii="TH SarabunPSK" w:hAnsi="TH SarabunPSK" w:cs="TH SarabunPSK" w:hint="cs"/>
          <w:bCs/>
          <w:sz w:val="32"/>
          <w:szCs w:val="32"/>
          <w:cs/>
        </w:rPr>
        <w:t>กิจกรรมเด็ก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45"/>
        <w:gridCol w:w="1679"/>
        <w:gridCol w:w="1096"/>
        <w:gridCol w:w="1897"/>
        <w:gridCol w:w="2238"/>
      </w:tblGrid>
      <w:tr w:rsidR="00AD14E0" w:rsidRPr="009F1F59" w14:paraId="06B55717" w14:textId="77777777" w:rsidTr="00FF70A1">
        <w:trPr>
          <w:trHeight w:val="443"/>
        </w:trPr>
        <w:tc>
          <w:tcPr>
            <w:tcW w:w="2445" w:type="dxa"/>
            <w:shd w:val="clear" w:color="auto" w:fill="B4C6E7" w:themeFill="accent1" w:themeFillTint="66"/>
          </w:tcPr>
          <w:p w14:paraId="2D6C7D4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910" w:type="dxa"/>
            <w:gridSpan w:val="4"/>
          </w:tcPr>
          <w:p w14:paraId="360F5ED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6236EF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Activity 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(</w:t>
            </w:r>
            <w:r w:rsidRPr="006236E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กิจกรรมเด็ก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738C8F5A" w14:textId="77777777" w:rsidTr="00FF70A1">
        <w:trPr>
          <w:trHeight w:val="443"/>
        </w:trPr>
        <w:tc>
          <w:tcPr>
            <w:tcW w:w="2445" w:type="dxa"/>
            <w:shd w:val="clear" w:color="auto" w:fill="B4C6E7" w:themeFill="accent1" w:themeFillTint="66"/>
          </w:tcPr>
          <w:p w14:paraId="75DAB4B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679" w:type="dxa"/>
            <w:shd w:val="clear" w:color="auto" w:fill="B4C6E7" w:themeFill="accent1" w:themeFillTint="66"/>
          </w:tcPr>
          <w:p w14:paraId="6252D20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096" w:type="dxa"/>
            <w:shd w:val="clear" w:color="auto" w:fill="B4C6E7" w:themeFill="accent1" w:themeFillTint="66"/>
          </w:tcPr>
          <w:p w14:paraId="1E4F32D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97" w:type="dxa"/>
            <w:shd w:val="clear" w:color="auto" w:fill="B4C6E7" w:themeFill="accent1" w:themeFillTint="66"/>
          </w:tcPr>
          <w:p w14:paraId="5F5DA6E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38" w:type="dxa"/>
            <w:shd w:val="clear" w:color="auto" w:fill="B4C6E7" w:themeFill="accent1" w:themeFillTint="66"/>
          </w:tcPr>
          <w:p w14:paraId="26D925D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502C634F" w14:textId="77777777" w:rsidTr="00FF70A1">
        <w:trPr>
          <w:trHeight w:val="443"/>
        </w:trPr>
        <w:tc>
          <w:tcPr>
            <w:tcW w:w="2445" w:type="dxa"/>
          </w:tcPr>
          <w:p w14:paraId="7264540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6236EF">
              <w:rPr>
                <w:rFonts w:ascii="TH SarabunPSK" w:hAnsi="TH SarabunPSK" w:cs="TH SarabunPSK"/>
                <w:bCs/>
                <w:sz w:val="32"/>
                <w:szCs w:val="32"/>
              </w:rPr>
              <w:t>activity_ID</w:t>
            </w:r>
            <w:proofErr w:type="spellEnd"/>
          </w:p>
        </w:tc>
        <w:tc>
          <w:tcPr>
            <w:tcW w:w="1679" w:type="dxa"/>
          </w:tcPr>
          <w:p w14:paraId="0DF84C6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096" w:type="dxa"/>
          </w:tcPr>
          <w:p w14:paraId="0998371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97" w:type="dxa"/>
          </w:tcPr>
          <w:p w14:paraId="2F85D96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กิจกรรมเด็ก</w:t>
            </w:r>
          </w:p>
        </w:tc>
        <w:tc>
          <w:tcPr>
            <w:tcW w:w="2238" w:type="dxa"/>
          </w:tcPr>
          <w:p w14:paraId="3CF2F84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AT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0001</w:t>
            </w:r>
          </w:p>
        </w:tc>
      </w:tr>
      <w:tr w:rsidR="00AD14E0" w:rsidRPr="009F1F59" w14:paraId="0052AD0E" w14:textId="77777777" w:rsidTr="00FF70A1">
        <w:trPr>
          <w:trHeight w:val="443"/>
        </w:trPr>
        <w:tc>
          <w:tcPr>
            <w:tcW w:w="2445" w:type="dxa"/>
          </w:tcPr>
          <w:p w14:paraId="51EAB68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get_up_latitude</w:t>
            </w:r>
            <w:proofErr w:type="spellEnd"/>
          </w:p>
        </w:tc>
        <w:tc>
          <w:tcPr>
            <w:tcW w:w="1679" w:type="dxa"/>
          </w:tcPr>
          <w:p w14:paraId="346910F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3DBBB45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6502F9D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จุดละติจูดที่ขึ้นรถ</w:t>
            </w:r>
          </w:p>
        </w:tc>
        <w:tc>
          <w:tcPr>
            <w:tcW w:w="2238" w:type="dxa"/>
          </w:tcPr>
          <w:p w14:paraId="3E37DE29" w14:textId="77777777" w:rsidR="00AD14E0" w:rsidRPr="00741953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18.894889720376018</w:t>
            </w:r>
            <w:r w:rsidRPr="00A04CFB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</w:p>
        </w:tc>
      </w:tr>
      <w:tr w:rsidR="00AD14E0" w:rsidRPr="009F1F59" w14:paraId="04EEA072" w14:textId="77777777" w:rsidTr="00FF70A1">
        <w:trPr>
          <w:trHeight w:val="443"/>
        </w:trPr>
        <w:tc>
          <w:tcPr>
            <w:tcW w:w="2445" w:type="dxa"/>
          </w:tcPr>
          <w:p w14:paraId="7EC5A39C" w14:textId="77777777" w:rsidR="00AD14E0" w:rsidRPr="006236E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get_up_longitude</w:t>
            </w:r>
            <w:proofErr w:type="spellEnd"/>
          </w:p>
        </w:tc>
        <w:tc>
          <w:tcPr>
            <w:tcW w:w="1679" w:type="dxa"/>
          </w:tcPr>
          <w:p w14:paraId="7F229A5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6D88282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1B79B963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จุดลองจิจูดที่ขึ้นรถ</w:t>
            </w:r>
          </w:p>
        </w:tc>
        <w:tc>
          <w:tcPr>
            <w:tcW w:w="2238" w:type="dxa"/>
          </w:tcPr>
          <w:p w14:paraId="27C9D49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99.010893648001</w:t>
            </w:r>
          </w:p>
        </w:tc>
      </w:tr>
      <w:tr w:rsidR="00AD14E0" w:rsidRPr="009F1F59" w14:paraId="7AE19CE9" w14:textId="77777777" w:rsidTr="00FF70A1">
        <w:trPr>
          <w:trHeight w:val="443"/>
        </w:trPr>
        <w:tc>
          <w:tcPr>
            <w:tcW w:w="2445" w:type="dxa"/>
          </w:tcPr>
          <w:p w14:paraId="518DF03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6236EF">
              <w:rPr>
                <w:rFonts w:ascii="TH SarabunPSK" w:hAnsi="TH SarabunPSK" w:cs="TH SarabunPSK"/>
                <w:bCs/>
                <w:sz w:val="32"/>
                <w:szCs w:val="32"/>
              </w:rPr>
              <w:t>get_up_time</w:t>
            </w:r>
            <w:proofErr w:type="spellEnd"/>
          </w:p>
        </w:tc>
        <w:tc>
          <w:tcPr>
            <w:tcW w:w="1679" w:type="dxa"/>
          </w:tcPr>
          <w:p w14:paraId="4D45F7D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TIME</w:t>
            </w:r>
          </w:p>
        </w:tc>
        <w:tc>
          <w:tcPr>
            <w:tcW w:w="1096" w:type="dxa"/>
          </w:tcPr>
          <w:p w14:paraId="1041452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33079BE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เวลาขึ้นรถ</w:t>
            </w:r>
          </w:p>
        </w:tc>
        <w:tc>
          <w:tcPr>
            <w:tcW w:w="2238" w:type="dxa"/>
          </w:tcPr>
          <w:p w14:paraId="45F59F00" w14:textId="77777777" w:rsidR="00AD14E0" w:rsidRPr="00C41B4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7.00 น.</w:t>
            </w:r>
          </w:p>
        </w:tc>
      </w:tr>
      <w:tr w:rsidR="00AD14E0" w:rsidRPr="009F1F59" w14:paraId="4CB2A0C4" w14:textId="77777777" w:rsidTr="00FF70A1">
        <w:trPr>
          <w:trHeight w:val="443"/>
        </w:trPr>
        <w:tc>
          <w:tcPr>
            <w:tcW w:w="2445" w:type="dxa"/>
          </w:tcPr>
          <w:p w14:paraId="3C4D95A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get_off_latitude</w:t>
            </w:r>
            <w:proofErr w:type="spellEnd"/>
          </w:p>
        </w:tc>
        <w:tc>
          <w:tcPr>
            <w:tcW w:w="1679" w:type="dxa"/>
          </w:tcPr>
          <w:p w14:paraId="0772D6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5BA173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5BE71C7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จุดละติจูดลงรถ</w:t>
            </w:r>
          </w:p>
        </w:tc>
        <w:tc>
          <w:tcPr>
            <w:tcW w:w="2238" w:type="dxa"/>
          </w:tcPr>
          <w:p w14:paraId="4C3C9F2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18.894889720376018</w:t>
            </w:r>
            <w:r w:rsidRPr="00A04CFB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</w:p>
        </w:tc>
      </w:tr>
      <w:tr w:rsidR="00AD14E0" w:rsidRPr="009F1F59" w14:paraId="54FEBFEC" w14:textId="77777777" w:rsidTr="00FF70A1">
        <w:trPr>
          <w:trHeight w:val="443"/>
        </w:trPr>
        <w:tc>
          <w:tcPr>
            <w:tcW w:w="2445" w:type="dxa"/>
          </w:tcPr>
          <w:p w14:paraId="7BCE53DE" w14:textId="77777777" w:rsidR="00AD14E0" w:rsidRPr="006236E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get_off_longitude</w:t>
            </w:r>
            <w:proofErr w:type="spellEnd"/>
          </w:p>
        </w:tc>
        <w:tc>
          <w:tcPr>
            <w:tcW w:w="1679" w:type="dxa"/>
          </w:tcPr>
          <w:p w14:paraId="3574759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4FD00B2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7B47D2B1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จุดลองจิจูดลงรถ</w:t>
            </w:r>
          </w:p>
        </w:tc>
        <w:tc>
          <w:tcPr>
            <w:tcW w:w="2238" w:type="dxa"/>
          </w:tcPr>
          <w:p w14:paraId="0D6ACB1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99.010893648001</w:t>
            </w:r>
          </w:p>
        </w:tc>
      </w:tr>
      <w:tr w:rsidR="00AD14E0" w:rsidRPr="009F1F59" w14:paraId="323734AE" w14:textId="77777777" w:rsidTr="00FF70A1">
        <w:trPr>
          <w:trHeight w:val="443"/>
        </w:trPr>
        <w:tc>
          <w:tcPr>
            <w:tcW w:w="2445" w:type="dxa"/>
          </w:tcPr>
          <w:p w14:paraId="4C1596E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6236EF">
              <w:rPr>
                <w:rFonts w:ascii="TH SarabunPSK" w:hAnsi="TH SarabunPSK" w:cs="TH SarabunPSK"/>
                <w:bCs/>
                <w:sz w:val="32"/>
                <w:szCs w:val="32"/>
              </w:rPr>
              <w:t>get_off_time</w:t>
            </w:r>
            <w:proofErr w:type="spellEnd"/>
          </w:p>
        </w:tc>
        <w:tc>
          <w:tcPr>
            <w:tcW w:w="1679" w:type="dxa"/>
          </w:tcPr>
          <w:p w14:paraId="734AF16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TIME</w:t>
            </w:r>
          </w:p>
        </w:tc>
        <w:tc>
          <w:tcPr>
            <w:tcW w:w="1096" w:type="dxa"/>
          </w:tcPr>
          <w:p w14:paraId="1D1C2C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5CE9BE8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เวลาลงรถ</w:t>
            </w:r>
          </w:p>
        </w:tc>
        <w:tc>
          <w:tcPr>
            <w:tcW w:w="2238" w:type="dxa"/>
          </w:tcPr>
          <w:p w14:paraId="0E3F6CA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7.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3</w:t>
            </w: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0 น.</w:t>
            </w:r>
          </w:p>
        </w:tc>
      </w:tr>
      <w:tr w:rsidR="00AD14E0" w:rsidRPr="009F1F59" w14:paraId="0537130E" w14:textId="77777777" w:rsidTr="00FF70A1">
        <w:trPr>
          <w:trHeight w:val="443"/>
        </w:trPr>
        <w:tc>
          <w:tcPr>
            <w:tcW w:w="2445" w:type="dxa"/>
          </w:tcPr>
          <w:p w14:paraId="0AECC90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reason</w:t>
            </w:r>
          </w:p>
        </w:tc>
        <w:tc>
          <w:tcPr>
            <w:tcW w:w="1679" w:type="dxa"/>
          </w:tcPr>
          <w:p w14:paraId="38E91F3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626006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18F0F32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เหตุผล</w:t>
            </w:r>
          </w:p>
        </w:tc>
        <w:tc>
          <w:tcPr>
            <w:tcW w:w="2238" w:type="dxa"/>
          </w:tcPr>
          <w:p w14:paraId="6EAD30D3" w14:textId="77777777" w:rsidR="00AD14E0" w:rsidRPr="00F46527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F46527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วันนี้ตอนเช้าไม่ไป</w:t>
            </w:r>
          </w:p>
        </w:tc>
      </w:tr>
      <w:tr w:rsidR="00AD14E0" w:rsidRPr="009F1F59" w14:paraId="5AFCB730" w14:textId="77777777" w:rsidTr="00FF70A1">
        <w:trPr>
          <w:trHeight w:val="443"/>
        </w:trPr>
        <w:tc>
          <w:tcPr>
            <w:tcW w:w="2445" w:type="dxa"/>
          </w:tcPr>
          <w:p w14:paraId="2CE2B21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time_of_date</w:t>
            </w:r>
            <w:proofErr w:type="spellEnd"/>
          </w:p>
        </w:tc>
        <w:tc>
          <w:tcPr>
            <w:tcW w:w="1679" w:type="dxa"/>
          </w:tcPr>
          <w:p w14:paraId="0FD5EF9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096" w:type="dxa"/>
          </w:tcPr>
          <w:p w14:paraId="1D54932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509CF95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เวลาของวัน</w:t>
            </w:r>
          </w:p>
        </w:tc>
        <w:tc>
          <w:tcPr>
            <w:tcW w:w="2238" w:type="dxa"/>
          </w:tcPr>
          <w:p w14:paraId="311703E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1 </w:t>
            </w:r>
          </w:p>
        </w:tc>
      </w:tr>
      <w:tr w:rsidR="00AD14E0" w:rsidRPr="009F1F59" w14:paraId="0B7086B6" w14:textId="77777777" w:rsidTr="00FF70A1">
        <w:trPr>
          <w:trHeight w:val="443"/>
        </w:trPr>
        <w:tc>
          <w:tcPr>
            <w:tcW w:w="2445" w:type="dxa"/>
          </w:tcPr>
          <w:p w14:paraId="2C0C8E38" w14:textId="77777777" w:rsidR="00AD14E0" w:rsidRPr="00A97A3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status_children</w:t>
            </w:r>
            <w:proofErr w:type="spellEnd"/>
          </w:p>
        </w:tc>
        <w:tc>
          <w:tcPr>
            <w:tcW w:w="1679" w:type="dxa"/>
          </w:tcPr>
          <w:p w14:paraId="78B8D5C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A97A3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65ED3E0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5971888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สถานะเด็ก</w:t>
            </w:r>
          </w:p>
        </w:tc>
        <w:tc>
          <w:tcPr>
            <w:tcW w:w="2238" w:type="dxa"/>
          </w:tcPr>
          <w:p w14:paraId="73908CA5" w14:textId="77777777" w:rsidR="00AD14E0" w:rsidRPr="00C41B4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อยู่บนรถ</w:t>
            </w:r>
          </w:p>
        </w:tc>
      </w:tr>
      <w:tr w:rsidR="00AD14E0" w:rsidRPr="009F1F59" w14:paraId="6D02CED6" w14:textId="77777777" w:rsidTr="00FF70A1">
        <w:trPr>
          <w:trHeight w:val="443"/>
        </w:trPr>
        <w:tc>
          <w:tcPr>
            <w:tcW w:w="2445" w:type="dxa"/>
          </w:tcPr>
          <w:p w14:paraId="76ECB5D4" w14:textId="77777777" w:rsidR="00AD14E0" w:rsidRPr="00A97A3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Contract_contract_ID</w:t>
            </w:r>
            <w:proofErr w:type="spellEnd"/>
          </w:p>
        </w:tc>
        <w:tc>
          <w:tcPr>
            <w:tcW w:w="1679" w:type="dxa"/>
          </w:tcPr>
          <w:p w14:paraId="72086B5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096" w:type="dxa"/>
          </w:tcPr>
          <w:p w14:paraId="4809F27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</w:t>
            </w:r>
          </w:p>
        </w:tc>
        <w:tc>
          <w:tcPr>
            <w:tcW w:w="1897" w:type="dxa"/>
          </w:tcPr>
          <w:p w14:paraId="40A6C82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2238" w:type="dxa"/>
          </w:tcPr>
          <w:p w14:paraId="595A01C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CT0001</w:t>
            </w:r>
          </w:p>
        </w:tc>
      </w:tr>
    </w:tbl>
    <w:p w14:paraId="1FC5D3A4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035503A3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</w:rPr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4.1.7 ตารางร้องขอยกเลิกการบริการ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96"/>
        <w:gridCol w:w="1752"/>
        <w:gridCol w:w="1422"/>
        <w:gridCol w:w="1852"/>
        <w:gridCol w:w="1833"/>
      </w:tblGrid>
      <w:tr w:rsidR="00AD14E0" w:rsidRPr="009F1F59" w14:paraId="54352346" w14:textId="77777777" w:rsidTr="00FF70A1">
        <w:trPr>
          <w:trHeight w:val="443"/>
        </w:trPr>
        <w:tc>
          <w:tcPr>
            <w:tcW w:w="2496" w:type="dxa"/>
            <w:shd w:val="clear" w:color="auto" w:fill="B4C6E7" w:themeFill="accent1" w:themeFillTint="66"/>
          </w:tcPr>
          <w:p w14:paraId="6F793B8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859" w:type="dxa"/>
            <w:gridSpan w:val="4"/>
          </w:tcPr>
          <w:p w14:paraId="18ECEC6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RequestCancel</w:t>
            </w:r>
            <w:proofErr w:type="spellEnd"/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ร้อง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ขอยกเลิกการบริการ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10315A00" w14:textId="77777777" w:rsidTr="00FF70A1">
        <w:trPr>
          <w:trHeight w:val="443"/>
        </w:trPr>
        <w:tc>
          <w:tcPr>
            <w:tcW w:w="2496" w:type="dxa"/>
            <w:shd w:val="clear" w:color="auto" w:fill="B4C6E7" w:themeFill="accent1" w:themeFillTint="66"/>
          </w:tcPr>
          <w:p w14:paraId="15970CB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752" w:type="dxa"/>
            <w:shd w:val="clear" w:color="auto" w:fill="B4C6E7" w:themeFill="accent1" w:themeFillTint="66"/>
          </w:tcPr>
          <w:p w14:paraId="5ECEE17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422" w:type="dxa"/>
            <w:shd w:val="clear" w:color="auto" w:fill="B4C6E7" w:themeFill="accent1" w:themeFillTint="66"/>
          </w:tcPr>
          <w:p w14:paraId="41AC025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52" w:type="dxa"/>
            <w:shd w:val="clear" w:color="auto" w:fill="B4C6E7" w:themeFill="accent1" w:themeFillTint="66"/>
          </w:tcPr>
          <w:p w14:paraId="7EE2D6B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33" w:type="dxa"/>
            <w:shd w:val="clear" w:color="auto" w:fill="B4C6E7" w:themeFill="accent1" w:themeFillTint="66"/>
          </w:tcPr>
          <w:p w14:paraId="5F530D4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257146F9" w14:textId="77777777" w:rsidTr="00FF70A1">
        <w:trPr>
          <w:trHeight w:val="443"/>
        </w:trPr>
        <w:tc>
          <w:tcPr>
            <w:tcW w:w="2496" w:type="dxa"/>
          </w:tcPr>
          <w:p w14:paraId="5056797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request_ID</w:t>
            </w:r>
            <w:proofErr w:type="spellEnd"/>
          </w:p>
        </w:tc>
        <w:tc>
          <w:tcPr>
            <w:tcW w:w="1752" w:type="dxa"/>
          </w:tcPr>
          <w:p w14:paraId="207F487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bookmarkStart w:id="215" w:name="_Hlk97850273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  <w:bookmarkEnd w:id="215"/>
          </w:p>
        </w:tc>
        <w:tc>
          <w:tcPr>
            <w:tcW w:w="1422" w:type="dxa"/>
          </w:tcPr>
          <w:p w14:paraId="4E0BBC7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52" w:type="dxa"/>
          </w:tcPr>
          <w:p w14:paraId="334A2D1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รหัสการร้องขอ</w:t>
            </w:r>
          </w:p>
        </w:tc>
        <w:tc>
          <w:tcPr>
            <w:tcW w:w="1833" w:type="dxa"/>
          </w:tcPr>
          <w:p w14:paraId="3FB1DCD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RQ0001</w:t>
            </w:r>
          </w:p>
        </w:tc>
      </w:tr>
      <w:tr w:rsidR="00AD14E0" w:rsidRPr="009F1F59" w14:paraId="25127BB2" w14:textId="77777777" w:rsidTr="00FF70A1">
        <w:trPr>
          <w:trHeight w:val="443"/>
        </w:trPr>
        <w:tc>
          <w:tcPr>
            <w:tcW w:w="2496" w:type="dxa"/>
          </w:tcPr>
          <w:p w14:paraId="05BC7A6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request_date</w:t>
            </w:r>
            <w:proofErr w:type="spellEnd"/>
          </w:p>
        </w:tc>
        <w:tc>
          <w:tcPr>
            <w:tcW w:w="1752" w:type="dxa"/>
          </w:tcPr>
          <w:p w14:paraId="2AB080E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22" w:type="dxa"/>
          </w:tcPr>
          <w:p w14:paraId="504D32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52" w:type="dxa"/>
          </w:tcPr>
          <w:p w14:paraId="3C8A942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วันที่ร้องขอ</w:t>
            </w:r>
          </w:p>
        </w:tc>
        <w:tc>
          <w:tcPr>
            <w:tcW w:w="1833" w:type="dxa"/>
          </w:tcPr>
          <w:p w14:paraId="2B638C8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6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/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23</w:t>
            </w:r>
          </w:p>
        </w:tc>
      </w:tr>
      <w:tr w:rsidR="00AD14E0" w:rsidRPr="009F1F59" w14:paraId="79083CBE" w14:textId="77777777" w:rsidTr="00FF70A1">
        <w:trPr>
          <w:trHeight w:val="443"/>
        </w:trPr>
        <w:tc>
          <w:tcPr>
            <w:tcW w:w="2496" w:type="dxa"/>
          </w:tcPr>
          <w:p w14:paraId="51202A0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approve_date</w:t>
            </w:r>
            <w:proofErr w:type="spellEnd"/>
          </w:p>
        </w:tc>
        <w:tc>
          <w:tcPr>
            <w:tcW w:w="1752" w:type="dxa"/>
          </w:tcPr>
          <w:p w14:paraId="59F99B5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22" w:type="dxa"/>
          </w:tcPr>
          <w:p w14:paraId="57C882E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52" w:type="dxa"/>
          </w:tcPr>
          <w:p w14:paraId="4252201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วันที่อนุมัติ</w:t>
            </w:r>
          </w:p>
        </w:tc>
        <w:tc>
          <w:tcPr>
            <w:tcW w:w="1833" w:type="dxa"/>
          </w:tcPr>
          <w:p w14:paraId="63A62C8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6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/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25</w:t>
            </w:r>
          </w:p>
        </w:tc>
      </w:tr>
      <w:tr w:rsidR="00AD14E0" w:rsidRPr="009F1F59" w14:paraId="0F960C3D" w14:textId="77777777" w:rsidTr="00FF70A1">
        <w:trPr>
          <w:trHeight w:val="443"/>
        </w:trPr>
        <w:tc>
          <w:tcPr>
            <w:tcW w:w="2496" w:type="dxa"/>
          </w:tcPr>
          <w:p w14:paraId="4C0F3A3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reason</w:t>
            </w:r>
          </w:p>
        </w:tc>
        <w:tc>
          <w:tcPr>
            <w:tcW w:w="1752" w:type="dxa"/>
          </w:tcPr>
          <w:p w14:paraId="7F3906C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varchar(100)</w:t>
            </w:r>
          </w:p>
        </w:tc>
        <w:tc>
          <w:tcPr>
            <w:tcW w:w="1422" w:type="dxa"/>
          </w:tcPr>
          <w:p w14:paraId="49C4EB7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52" w:type="dxa"/>
          </w:tcPr>
          <w:p w14:paraId="228AD81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เหตุผล</w:t>
            </w:r>
          </w:p>
        </w:tc>
        <w:tc>
          <w:tcPr>
            <w:tcW w:w="1833" w:type="dxa"/>
          </w:tcPr>
          <w:p w14:paraId="43903D8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เรียนจบแล้ว</w:t>
            </w:r>
          </w:p>
        </w:tc>
      </w:tr>
      <w:tr w:rsidR="00AD14E0" w:rsidRPr="009F1F59" w14:paraId="4752DCB1" w14:textId="77777777" w:rsidTr="00FF70A1">
        <w:trPr>
          <w:trHeight w:val="443"/>
        </w:trPr>
        <w:tc>
          <w:tcPr>
            <w:tcW w:w="2496" w:type="dxa"/>
          </w:tcPr>
          <w:p w14:paraId="0A60349D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41B40">
              <w:rPr>
                <w:rFonts w:ascii="TH SarabunPSK" w:hAnsi="TH SarabunPSK" w:cs="TH SarabunPSK"/>
                <w:bCs/>
                <w:sz w:val="32"/>
                <w:szCs w:val="32"/>
              </w:rPr>
              <w:t>status_request</w:t>
            </w:r>
            <w:proofErr w:type="spellEnd"/>
          </w:p>
        </w:tc>
        <w:tc>
          <w:tcPr>
            <w:tcW w:w="1752" w:type="dxa"/>
          </w:tcPr>
          <w:p w14:paraId="27CF2435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422" w:type="dxa"/>
          </w:tcPr>
          <w:p w14:paraId="50ACCF6F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52" w:type="dxa"/>
          </w:tcPr>
          <w:p w14:paraId="109EA86C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สถานะการยกเลิก</w:t>
            </w:r>
          </w:p>
        </w:tc>
        <w:tc>
          <w:tcPr>
            <w:tcW w:w="1833" w:type="dxa"/>
          </w:tcPr>
          <w:p w14:paraId="31AFFB92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</w:t>
            </w:r>
          </w:p>
        </w:tc>
      </w:tr>
      <w:tr w:rsidR="00AD14E0" w:rsidRPr="009F1F59" w14:paraId="3093942F" w14:textId="77777777" w:rsidTr="00FF70A1">
        <w:trPr>
          <w:trHeight w:val="443"/>
        </w:trPr>
        <w:tc>
          <w:tcPr>
            <w:tcW w:w="2496" w:type="dxa"/>
          </w:tcPr>
          <w:p w14:paraId="50E945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contract_contract_ID</w:t>
            </w:r>
            <w:proofErr w:type="spellEnd"/>
          </w:p>
        </w:tc>
        <w:tc>
          <w:tcPr>
            <w:tcW w:w="1752" w:type="dxa"/>
          </w:tcPr>
          <w:p w14:paraId="200F7EC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422" w:type="dxa"/>
          </w:tcPr>
          <w:p w14:paraId="0D7F715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852" w:type="dxa"/>
          </w:tcPr>
          <w:p w14:paraId="6D2AB57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1833" w:type="dxa"/>
          </w:tcPr>
          <w:p w14:paraId="1A7FB6C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CT0001</w:t>
            </w:r>
          </w:p>
        </w:tc>
      </w:tr>
    </w:tbl>
    <w:p w14:paraId="28A8A924" w14:textId="77777777" w:rsidR="00AD14E0" w:rsidRPr="004C06F7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  <w:cs/>
        </w:rPr>
      </w:pPr>
      <w:r w:rsidRPr="009F1F59">
        <w:rPr>
          <w:rFonts w:ascii="TH SarabunPSK" w:hAnsi="TH SarabunPSK" w:cs="TH SarabunPSK"/>
          <w:bCs/>
          <w:sz w:val="36"/>
          <w:szCs w:val="32"/>
          <w:cs/>
        </w:rPr>
        <w:tab/>
      </w:r>
    </w:p>
    <w:p w14:paraId="696D8A4A" w14:textId="77777777" w:rsidR="00AD14E0" w:rsidRPr="009F1F59" w:rsidRDefault="00AD14E0" w:rsidP="00AD14E0">
      <w:pPr>
        <w:rPr>
          <w:rFonts w:ascii="TH SarabunPSK" w:hAnsi="TH SarabunPSK" w:cs="TH SarabunPSK"/>
        </w:rPr>
      </w:pPr>
    </w:p>
    <w:p w14:paraId="2A5F2C46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  <w:cs/>
        </w:rPr>
        <w:lastRenderedPageBreak/>
        <w:tab/>
        <w:t>4.1.</w:t>
      </w:r>
      <w:r>
        <w:rPr>
          <w:rFonts w:ascii="TH SarabunPSK" w:hAnsi="TH SarabunPSK" w:cs="TH SarabunPSK" w:hint="cs"/>
          <w:bCs/>
          <w:sz w:val="32"/>
          <w:szCs w:val="32"/>
          <w:cs/>
        </w:rPr>
        <w:t>8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ตารางรถนักเรียน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69"/>
        <w:gridCol w:w="1501"/>
        <w:gridCol w:w="1440"/>
        <w:gridCol w:w="1807"/>
        <w:gridCol w:w="2238"/>
      </w:tblGrid>
      <w:tr w:rsidR="00AD14E0" w:rsidRPr="009F1F59" w14:paraId="6FCAF65B" w14:textId="77777777" w:rsidTr="00FF70A1">
        <w:trPr>
          <w:trHeight w:val="443"/>
        </w:trPr>
        <w:tc>
          <w:tcPr>
            <w:tcW w:w="2369" w:type="dxa"/>
            <w:shd w:val="clear" w:color="auto" w:fill="B4C6E7" w:themeFill="accent1" w:themeFillTint="66"/>
          </w:tcPr>
          <w:p w14:paraId="203248C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986" w:type="dxa"/>
            <w:gridSpan w:val="4"/>
          </w:tcPr>
          <w:p w14:paraId="441EE1D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Bus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รถนักเรียน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1F22AF20" w14:textId="77777777" w:rsidTr="00FF70A1">
        <w:trPr>
          <w:trHeight w:val="443"/>
        </w:trPr>
        <w:tc>
          <w:tcPr>
            <w:tcW w:w="2369" w:type="dxa"/>
            <w:shd w:val="clear" w:color="auto" w:fill="B4C6E7" w:themeFill="accent1" w:themeFillTint="66"/>
          </w:tcPr>
          <w:p w14:paraId="5859E78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501" w:type="dxa"/>
            <w:shd w:val="clear" w:color="auto" w:fill="B4C6E7" w:themeFill="accent1" w:themeFillTint="66"/>
          </w:tcPr>
          <w:p w14:paraId="0C15456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440" w:type="dxa"/>
            <w:shd w:val="clear" w:color="auto" w:fill="B4C6E7" w:themeFill="accent1" w:themeFillTint="66"/>
          </w:tcPr>
          <w:p w14:paraId="271320F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07" w:type="dxa"/>
            <w:shd w:val="clear" w:color="auto" w:fill="B4C6E7" w:themeFill="accent1" w:themeFillTint="66"/>
          </w:tcPr>
          <w:p w14:paraId="23E5245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38" w:type="dxa"/>
            <w:shd w:val="clear" w:color="auto" w:fill="B4C6E7" w:themeFill="accent1" w:themeFillTint="66"/>
          </w:tcPr>
          <w:p w14:paraId="28B0BBD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78391735" w14:textId="77777777" w:rsidTr="00FF70A1">
        <w:trPr>
          <w:trHeight w:val="443"/>
        </w:trPr>
        <w:tc>
          <w:tcPr>
            <w:tcW w:w="2369" w:type="dxa"/>
          </w:tcPr>
          <w:p w14:paraId="10A522D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num_plate</w:t>
            </w:r>
            <w:proofErr w:type="spellEnd"/>
          </w:p>
        </w:tc>
        <w:tc>
          <w:tcPr>
            <w:tcW w:w="1501" w:type="dxa"/>
          </w:tcPr>
          <w:p w14:paraId="2A35444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7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588932E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07" w:type="dxa"/>
          </w:tcPr>
          <w:p w14:paraId="2272C35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ป้ายทะเบียน</w:t>
            </w:r>
          </w:p>
        </w:tc>
        <w:tc>
          <w:tcPr>
            <w:tcW w:w="2238" w:type="dxa"/>
          </w:tcPr>
          <w:p w14:paraId="27BC273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บบ1234</w:t>
            </w:r>
          </w:p>
        </w:tc>
      </w:tr>
      <w:tr w:rsidR="00AD14E0" w:rsidRPr="009F1F59" w14:paraId="2DA254DC" w14:textId="77777777" w:rsidTr="00FF70A1">
        <w:trPr>
          <w:trHeight w:val="443"/>
        </w:trPr>
        <w:tc>
          <w:tcPr>
            <w:tcW w:w="2369" w:type="dxa"/>
          </w:tcPr>
          <w:p w14:paraId="413C4F3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province</w:t>
            </w:r>
          </w:p>
        </w:tc>
        <w:tc>
          <w:tcPr>
            <w:tcW w:w="1501" w:type="dxa"/>
          </w:tcPr>
          <w:p w14:paraId="41B8516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0)</w:t>
            </w:r>
          </w:p>
        </w:tc>
        <w:tc>
          <w:tcPr>
            <w:tcW w:w="1440" w:type="dxa"/>
          </w:tcPr>
          <w:p w14:paraId="571743B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28CB96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จังหวัดบนป้ายทะเบียน</w:t>
            </w:r>
          </w:p>
        </w:tc>
        <w:tc>
          <w:tcPr>
            <w:tcW w:w="2238" w:type="dxa"/>
          </w:tcPr>
          <w:p w14:paraId="5BB0EDD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เชียงใหม่</w:t>
            </w:r>
          </w:p>
        </w:tc>
      </w:tr>
      <w:tr w:rsidR="00AD14E0" w:rsidRPr="009F1F59" w14:paraId="55774000" w14:textId="77777777" w:rsidTr="00FF70A1">
        <w:trPr>
          <w:trHeight w:val="443"/>
        </w:trPr>
        <w:tc>
          <w:tcPr>
            <w:tcW w:w="2369" w:type="dxa"/>
          </w:tcPr>
          <w:p w14:paraId="479E556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brand</w:t>
            </w:r>
          </w:p>
        </w:tc>
        <w:tc>
          <w:tcPr>
            <w:tcW w:w="1501" w:type="dxa"/>
          </w:tcPr>
          <w:p w14:paraId="203E8C2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1A93C88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280AF6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ยี่ห้อรถ</w:t>
            </w:r>
          </w:p>
        </w:tc>
        <w:tc>
          <w:tcPr>
            <w:tcW w:w="2238" w:type="dxa"/>
          </w:tcPr>
          <w:p w14:paraId="0DD5930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Toyota</w:t>
            </w:r>
          </w:p>
        </w:tc>
      </w:tr>
      <w:tr w:rsidR="00AD14E0" w:rsidRPr="009F1F59" w14:paraId="37A0AAF3" w14:textId="77777777" w:rsidTr="00FF70A1">
        <w:trPr>
          <w:trHeight w:val="443"/>
        </w:trPr>
        <w:tc>
          <w:tcPr>
            <w:tcW w:w="2369" w:type="dxa"/>
          </w:tcPr>
          <w:p w14:paraId="5ADF178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purchase_date</w:t>
            </w:r>
            <w:proofErr w:type="spellEnd"/>
          </w:p>
        </w:tc>
        <w:tc>
          <w:tcPr>
            <w:tcW w:w="1501" w:type="dxa"/>
          </w:tcPr>
          <w:p w14:paraId="3B9602C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40" w:type="dxa"/>
          </w:tcPr>
          <w:p w14:paraId="04F5BF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62AFFE8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วันที่ออกรถ</w:t>
            </w:r>
          </w:p>
        </w:tc>
        <w:tc>
          <w:tcPr>
            <w:tcW w:w="2238" w:type="dxa"/>
          </w:tcPr>
          <w:p w14:paraId="14C3D3C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2018/01/01</w:t>
            </w:r>
          </w:p>
        </w:tc>
      </w:tr>
      <w:tr w:rsidR="00AD14E0" w:rsidRPr="009F1F59" w14:paraId="21B07B97" w14:textId="77777777" w:rsidTr="00FF70A1">
        <w:trPr>
          <w:trHeight w:val="443"/>
        </w:trPr>
        <w:tc>
          <w:tcPr>
            <w:tcW w:w="2369" w:type="dxa"/>
          </w:tcPr>
          <w:p w14:paraId="29CAF97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4C06F7">
              <w:rPr>
                <w:rFonts w:ascii="TH SarabunPSK" w:hAnsi="TH SarabunPSK" w:cs="TH SarabunPSK"/>
                <w:bCs/>
                <w:sz w:val="32"/>
                <w:szCs w:val="32"/>
              </w:rPr>
              <w:t>seats_amount</w:t>
            </w:r>
            <w:proofErr w:type="spellEnd"/>
          </w:p>
        </w:tc>
        <w:tc>
          <w:tcPr>
            <w:tcW w:w="1501" w:type="dxa"/>
          </w:tcPr>
          <w:p w14:paraId="6AD0B46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440" w:type="dxa"/>
          </w:tcPr>
          <w:p w14:paraId="63A698E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0944D7E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จำนวนที่นั่ง</w:t>
            </w:r>
          </w:p>
        </w:tc>
        <w:tc>
          <w:tcPr>
            <w:tcW w:w="2238" w:type="dxa"/>
          </w:tcPr>
          <w:p w14:paraId="311C31D5" w14:textId="77777777" w:rsidR="00AD14E0" w:rsidRPr="004C06F7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10</w:t>
            </w:r>
          </w:p>
        </w:tc>
      </w:tr>
      <w:tr w:rsidR="00AD14E0" w:rsidRPr="009F1F59" w14:paraId="517C2111" w14:textId="77777777" w:rsidTr="00FF70A1">
        <w:trPr>
          <w:trHeight w:val="443"/>
        </w:trPr>
        <w:tc>
          <w:tcPr>
            <w:tcW w:w="2369" w:type="dxa"/>
          </w:tcPr>
          <w:p w14:paraId="0A8227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4C06F7">
              <w:rPr>
                <w:rFonts w:ascii="TH SarabunPSK" w:hAnsi="TH SarabunPSK" w:cs="TH SarabunPSK"/>
                <w:bCs/>
                <w:sz w:val="32"/>
                <w:szCs w:val="32"/>
              </w:rPr>
              <w:t>bus_latitude</w:t>
            </w:r>
            <w:proofErr w:type="spellEnd"/>
          </w:p>
        </w:tc>
        <w:tc>
          <w:tcPr>
            <w:tcW w:w="1501" w:type="dxa"/>
          </w:tcPr>
          <w:p w14:paraId="3E21C7D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4C06F7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30FD397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7D9224F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ตำแหน่ง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ละติจูด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รถ</w:t>
            </w:r>
          </w:p>
        </w:tc>
        <w:tc>
          <w:tcPr>
            <w:tcW w:w="2238" w:type="dxa"/>
          </w:tcPr>
          <w:p w14:paraId="6AA1851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18.896685958771357 </w:t>
            </w:r>
          </w:p>
        </w:tc>
      </w:tr>
      <w:tr w:rsidR="00AD14E0" w:rsidRPr="009F1F59" w14:paraId="424111F9" w14:textId="77777777" w:rsidTr="00FF70A1">
        <w:trPr>
          <w:trHeight w:val="443"/>
        </w:trPr>
        <w:tc>
          <w:tcPr>
            <w:tcW w:w="2369" w:type="dxa"/>
          </w:tcPr>
          <w:p w14:paraId="220D753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4C06F7">
              <w:rPr>
                <w:rFonts w:ascii="TH SarabunPSK" w:hAnsi="TH SarabunPSK" w:cs="TH SarabunPSK"/>
                <w:bCs/>
                <w:sz w:val="32"/>
                <w:szCs w:val="32"/>
              </w:rPr>
              <w:t>bus_longitude</w:t>
            </w:r>
            <w:proofErr w:type="spellEnd"/>
          </w:p>
        </w:tc>
        <w:tc>
          <w:tcPr>
            <w:tcW w:w="1501" w:type="dxa"/>
          </w:tcPr>
          <w:p w14:paraId="7956E2B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4C06F7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1543C27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63876BF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ตำแหน่งลองจิจูดรถ</w:t>
            </w:r>
          </w:p>
        </w:tc>
        <w:tc>
          <w:tcPr>
            <w:tcW w:w="2238" w:type="dxa"/>
          </w:tcPr>
          <w:p w14:paraId="5D452FA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99.01315485839241</w:t>
            </w:r>
          </w:p>
        </w:tc>
      </w:tr>
      <w:tr w:rsidR="00AD14E0" w:rsidRPr="009F1F59" w14:paraId="2AAC1F07" w14:textId="77777777" w:rsidTr="00FF70A1">
        <w:trPr>
          <w:trHeight w:val="443"/>
        </w:trPr>
        <w:tc>
          <w:tcPr>
            <w:tcW w:w="2369" w:type="dxa"/>
          </w:tcPr>
          <w:p w14:paraId="555B592B" w14:textId="77777777" w:rsidR="00AD14E0" w:rsidRPr="004C06F7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Status_bus</w:t>
            </w:r>
            <w:proofErr w:type="spellEnd"/>
          </w:p>
        </w:tc>
        <w:tc>
          <w:tcPr>
            <w:tcW w:w="1501" w:type="dxa"/>
          </w:tcPr>
          <w:p w14:paraId="2C78AD0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440" w:type="dxa"/>
          </w:tcPr>
          <w:p w14:paraId="2C938AD0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3412528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สถานะรถ</w:t>
            </w:r>
          </w:p>
        </w:tc>
        <w:tc>
          <w:tcPr>
            <w:tcW w:w="2238" w:type="dxa"/>
          </w:tcPr>
          <w:p w14:paraId="653B2FF8" w14:textId="77777777" w:rsidR="00AD14E0" w:rsidRPr="00026144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</w:t>
            </w:r>
          </w:p>
        </w:tc>
      </w:tr>
      <w:tr w:rsidR="00AD14E0" w:rsidRPr="009F1F59" w14:paraId="742F8644" w14:textId="77777777" w:rsidTr="00FF70A1">
        <w:trPr>
          <w:trHeight w:val="443"/>
        </w:trPr>
        <w:tc>
          <w:tcPr>
            <w:tcW w:w="2369" w:type="dxa"/>
          </w:tcPr>
          <w:p w14:paraId="282F128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image_Bus</w:t>
            </w:r>
            <w:proofErr w:type="spellEnd"/>
          </w:p>
        </w:tc>
        <w:tc>
          <w:tcPr>
            <w:tcW w:w="1501" w:type="dxa"/>
          </w:tcPr>
          <w:p w14:paraId="30E6ADB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440" w:type="dxa"/>
          </w:tcPr>
          <w:p w14:paraId="1CA33C2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D480CA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รูปรถ</w:t>
            </w:r>
          </w:p>
        </w:tc>
        <w:tc>
          <w:tcPr>
            <w:tcW w:w="2238" w:type="dxa"/>
          </w:tcPr>
          <w:p w14:paraId="101AEE2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Toyota.png</w:t>
            </w:r>
          </w:p>
        </w:tc>
      </w:tr>
      <w:tr w:rsidR="00AD14E0" w:rsidRPr="009F1F59" w14:paraId="09F1D2C0" w14:textId="77777777" w:rsidTr="00FF70A1">
        <w:trPr>
          <w:trHeight w:val="443"/>
        </w:trPr>
        <w:tc>
          <w:tcPr>
            <w:tcW w:w="2369" w:type="dxa"/>
          </w:tcPr>
          <w:p w14:paraId="5E3EC3B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Driver_IDCard</w:t>
            </w:r>
            <w:proofErr w:type="spellEnd"/>
          </w:p>
        </w:tc>
        <w:tc>
          <w:tcPr>
            <w:tcW w:w="1501" w:type="dxa"/>
          </w:tcPr>
          <w:p w14:paraId="28E6CAE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3902B2B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807" w:type="dxa"/>
          </w:tcPr>
          <w:p w14:paraId="378F1C8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2238" w:type="dxa"/>
          </w:tcPr>
          <w:p w14:paraId="08463F2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</w:tbl>
    <w:p w14:paraId="1D2ED4D6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28A7DB5A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  <w:cs/>
        </w:rPr>
        <w:tab/>
        <w:t>4.1.</w:t>
      </w:r>
      <w:r>
        <w:rPr>
          <w:rFonts w:ascii="TH SarabunPSK" w:hAnsi="TH SarabunPSK" w:cs="TH SarabunPSK" w:hint="cs"/>
          <w:bCs/>
          <w:sz w:val="32"/>
          <w:szCs w:val="32"/>
          <w:cs/>
        </w:rPr>
        <w:t>9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ตารางโรงเรียน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78"/>
        <w:gridCol w:w="1682"/>
        <w:gridCol w:w="1160"/>
        <w:gridCol w:w="1846"/>
        <w:gridCol w:w="2289"/>
      </w:tblGrid>
      <w:tr w:rsidR="00AD14E0" w:rsidRPr="009F1F59" w14:paraId="4DF3BAC3" w14:textId="77777777" w:rsidTr="00FF70A1">
        <w:trPr>
          <w:trHeight w:val="443"/>
        </w:trPr>
        <w:tc>
          <w:tcPr>
            <w:tcW w:w="2378" w:type="dxa"/>
            <w:shd w:val="clear" w:color="auto" w:fill="B4C6E7" w:themeFill="accent1" w:themeFillTint="66"/>
          </w:tcPr>
          <w:p w14:paraId="4A96DBB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977" w:type="dxa"/>
            <w:gridSpan w:val="4"/>
          </w:tcPr>
          <w:p w14:paraId="1877FB6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School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โรงเรียน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14B9DFE3" w14:textId="77777777" w:rsidTr="00FF70A1">
        <w:trPr>
          <w:trHeight w:val="443"/>
        </w:trPr>
        <w:tc>
          <w:tcPr>
            <w:tcW w:w="2378" w:type="dxa"/>
            <w:shd w:val="clear" w:color="auto" w:fill="B4C6E7" w:themeFill="accent1" w:themeFillTint="66"/>
          </w:tcPr>
          <w:p w14:paraId="1A50B4B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682" w:type="dxa"/>
            <w:shd w:val="clear" w:color="auto" w:fill="B4C6E7" w:themeFill="accent1" w:themeFillTint="66"/>
          </w:tcPr>
          <w:p w14:paraId="25319D3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14:paraId="7B68D41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46" w:type="dxa"/>
            <w:shd w:val="clear" w:color="auto" w:fill="B4C6E7" w:themeFill="accent1" w:themeFillTint="66"/>
          </w:tcPr>
          <w:p w14:paraId="7F9D6E6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89" w:type="dxa"/>
            <w:shd w:val="clear" w:color="auto" w:fill="B4C6E7" w:themeFill="accent1" w:themeFillTint="66"/>
          </w:tcPr>
          <w:p w14:paraId="55A0CBD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46783E65" w14:textId="77777777" w:rsidTr="00FF70A1">
        <w:trPr>
          <w:trHeight w:val="443"/>
        </w:trPr>
        <w:tc>
          <w:tcPr>
            <w:tcW w:w="2378" w:type="dxa"/>
          </w:tcPr>
          <w:p w14:paraId="39CED1F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school_ID</w:t>
            </w:r>
            <w:proofErr w:type="spellEnd"/>
          </w:p>
        </w:tc>
        <w:tc>
          <w:tcPr>
            <w:tcW w:w="1682" w:type="dxa"/>
          </w:tcPr>
          <w:p w14:paraId="4E58F98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46693D8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46" w:type="dxa"/>
          </w:tcPr>
          <w:p w14:paraId="4E6A588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รหัสโรงเรียน</w:t>
            </w:r>
          </w:p>
        </w:tc>
        <w:tc>
          <w:tcPr>
            <w:tcW w:w="2289" w:type="dxa"/>
          </w:tcPr>
          <w:p w14:paraId="60D42AB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RQ0001</w:t>
            </w:r>
          </w:p>
        </w:tc>
      </w:tr>
      <w:tr w:rsidR="00AD14E0" w:rsidRPr="009F1F59" w14:paraId="0260C35F" w14:textId="77777777" w:rsidTr="00FF70A1">
        <w:trPr>
          <w:trHeight w:val="443"/>
        </w:trPr>
        <w:tc>
          <w:tcPr>
            <w:tcW w:w="2378" w:type="dxa"/>
          </w:tcPr>
          <w:p w14:paraId="0DFE893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school_name</w:t>
            </w:r>
            <w:proofErr w:type="spellEnd"/>
          </w:p>
        </w:tc>
        <w:tc>
          <w:tcPr>
            <w:tcW w:w="1682" w:type="dxa"/>
          </w:tcPr>
          <w:p w14:paraId="78E2419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1AFA41E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46" w:type="dxa"/>
          </w:tcPr>
          <w:p w14:paraId="0DBFEA7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ชื่อโรงเรียน</w:t>
            </w:r>
          </w:p>
        </w:tc>
        <w:tc>
          <w:tcPr>
            <w:tcW w:w="2289" w:type="dxa"/>
          </w:tcPr>
          <w:p w14:paraId="1692375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เชียงใหม่</w:t>
            </w:r>
          </w:p>
        </w:tc>
      </w:tr>
      <w:tr w:rsidR="00AD14E0" w:rsidRPr="009F1F59" w14:paraId="61A0C816" w14:textId="77777777" w:rsidTr="00FF70A1">
        <w:trPr>
          <w:trHeight w:val="443"/>
        </w:trPr>
        <w:tc>
          <w:tcPr>
            <w:tcW w:w="2378" w:type="dxa"/>
          </w:tcPr>
          <w:p w14:paraId="5533B5A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school_latitude</w:t>
            </w:r>
            <w:proofErr w:type="spellEnd"/>
          </w:p>
        </w:tc>
        <w:tc>
          <w:tcPr>
            <w:tcW w:w="1682" w:type="dxa"/>
          </w:tcPr>
          <w:p w14:paraId="3BCDA77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5B9E1C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46" w:type="dxa"/>
          </w:tcPr>
          <w:p w14:paraId="5BC2E00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ตำแหน่ง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ละติจูด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รถ</w:t>
            </w:r>
          </w:p>
        </w:tc>
        <w:tc>
          <w:tcPr>
            <w:tcW w:w="2289" w:type="dxa"/>
          </w:tcPr>
          <w:p w14:paraId="5E18347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18.896685958771357 </w:t>
            </w:r>
          </w:p>
        </w:tc>
      </w:tr>
      <w:tr w:rsidR="00AD14E0" w:rsidRPr="009F1F59" w14:paraId="38240C78" w14:textId="77777777" w:rsidTr="00FF70A1">
        <w:trPr>
          <w:trHeight w:val="443"/>
        </w:trPr>
        <w:tc>
          <w:tcPr>
            <w:tcW w:w="2378" w:type="dxa"/>
          </w:tcPr>
          <w:p w14:paraId="7028E98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school_longitude</w:t>
            </w:r>
            <w:proofErr w:type="spellEnd"/>
          </w:p>
        </w:tc>
        <w:tc>
          <w:tcPr>
            <w:tcW w:w="1682" w:type="dxa"/>
          </w:tcPr>
          <w:p w14:paraId="6C94C63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228475A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46" w:type="dxa"/>
          </w:tcPr>
          <w:p w14:paraId="4EA293D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ตำแหน่งลองจิจูดรถ</w:t>
            </w:r>
          </w:p>
        </w:tc>
        <w:tc>
          <w:tcPr>
            <w:tcW w:w="2289" w:type="dxa"/>
          </w:tcPr>
          <w:p w14:paraId="4E0F32F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99.01315485839241</w:t>
            </w:r>
          </w:p>
        </w:tc>
      </w:tr>
    </w:tbl>
    <w:p w14:paraId="59FF3B66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bCs/>
          <w:sz w:val="36"/>
          <w:szCs w:val="32"/>
          <w:cs/>
        </w:rPr>
        <w:tab/>
      </w:r>
    </w:p>
    <w:p w14:paraId="2F968FCC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3E17537C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>
        <w:rPr>
          <w:rFonts w:ascii="TH SarabunPSK" w:hAnsi="TH SarabunPSK" w:cs="TH SarabunPSK"/>
          <w:bCs/>
          <w:sz w:val="36"/>
          <w:szCs w:val="32"/>
          <w:cs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4.1.1</w:t>
      </w:r>
      <w:r>
        <w:rPr>
          <w:rFonts w:ascii="TH SarabunPSK" w:hAnsi="TH SarabunPSK" w:cs="TH SarabunPSK" w:hint="cs"/>
          <w:bCs/>
          <w:sz w:val="32"/>
          <w:szCs w:val="32"/>
          <w:cs/>
        </w:rPr>
        <w:t>0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</w:t>
      </w:r>
      <w:r>
        <w:rPr>
          <w:rFonts w:ascii="TH SarabunPSK" w:hAnsi="TH SarabunPSK" w:cs="TH SarabunPSK" w:hint="cs"/>
          <w:bCs/>
          <w:sz w:val="32"/>
          <w:szCs w:val="32"/>
          <w:cs/>
        </w:rPr>
        <w:t>เส้นทางรถรับ-ส่งนักเรียน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28"/>
        <w:gridCol w:w="1390"/>
        <w:gridCol w:w="833"/>
        <w:gridCol w:w="2530"/>
        <w:gridCol w:w="2674"/>
      </w:tblGrid>
      <w:tr w:rsidR="00AD14E0" w:rsidRPr="009F1F59" w14:paraId="7C7CFF52" w14:textId="77777777" w:rsidTr="00FF70A1">
        <w:trPr>
          <w:trHeight w:val="443"/>
        </w:trPr>
        <w:tc>
          <w:tcPr>
            <w:tcW w:w="1889" w:type="dxa"/>
            <w:shd w:val="clear" w:color="auto" w:fill="B4C6E7" w:themeFill="accent1" w:themeFillTint="66"/>
          </w:tcPr>
          <w:p w14:paraId="1FEA95B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66" w:type="dxa"/>
            <w:gridSpan w:val="4"/>
          </w:tcPr>
          <w:p w14:paraId="057F376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026144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Route 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(</w:t>
            </w: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เส้นทางรถรับ-ส่งนักเรียน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410A471C" w14:textId="77777777" w:rsidTr="00FF70A1">
        <w:trPr>
          <w:trHeight w:val="443"/>
        </w:trPr>
        <w:tc>
          <w:tcPr>
            <w:tcW w:w="1889" w:type="dxa"/>
            <w:shd w:val="clear" w:color="auto" w:fill="B4C6E7" w:themeFill="accent1" w:themeFillTint="66"/>
          </w:tcPr>
          <w:p w14:paraId="625BE0A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363" w:type="dxa"/>
            <w:shd w:val="clear" w:color="auto" w:fill="B4C6E7" w:themeFill="accent1" w:themeFillTint="66"/>
          </w:tcPr>
          <w:p w14:paraId="79C5536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819" w:type="dxa"/>
            <w:shd w:val="clear" w:color="auto" w:fill="B4C6E7" w:themeFill="accent1" w:themeFillTint="66"/>
          </w:tcPr>
          <w:p w14:paraId="221EA61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2589" w:type="dxa"/>
            <w:shd w:val="clear" w:color="auto" w:fill="B4C6E7" w:themeFill="accent1" w:themeFillTint="66"/>
          </w:tcPr>
          <w:p w14:paraId="0CD66F0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695" w:type="dxa"/>
            <w:shd w:val="clear" w:color="auto" w:fill="B4C6E7" w:themeFill="accent1" w:themeFillTint="66"/>
          </w:tcPr>
          <w:p w14:paraId="196E8C5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6B7BC230" w14:textId="77777777" w:rsidTr="00FF70A1">
        <w:trPr>
          <w:trHeight w:val="443"/>
        </w:trPr>
        <w:tc>
          <w:tcPr>
            <w:tcW w:w="1889" w:type="dxa"/>
          </w:tcPr>
          <w:p w14:paraId="4256D9C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route_ID</w:t>
            </w:r>
            <w:proofErr w:type="spellEnd"/>
          </w:p>
        </w:tc>
        <w:tc>
          <w:tcPr>
            <w:tcW w:w="1363" w:type="dxa"/>
          </w:tcPr>
          <w:p w14:paraId="18EDBAFB" w14:textId="77777777" w:rsidR="00AD14E0" w:rsidRPr="00026144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732AE32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PK, NN</w:t>
            </w:r>
          </w:p>
        </w:tc>
        <w:tc>
          <w:tcPr>
            <w:tcW w:w="2589" w:type="dxa"/>
          </w:tcPr>
          <w:p w14:paraId="4F5A5E2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2695" w:type="dxa"/>
          </w:tcPr>
          <w:p w14:paraId="58DB2DE0" w14:textId="77777777" w:rsidR="00AD14E0" w:rsidRPr="00026144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R00001</w:t>
            </w:r>
          </w:p>
        </w:tc>
      </w:tr>
      <w:tr w:rsidR="00AD14E0" w:rsidRPr="009F1F59" w14:paraId="2B7BE562" w14:textId="77777777" w:rsidTr="00FF70A1">
        <w:trPr>
          <w:trHeight w:val="443"/>
        </w:trPr>
        <w:tc>
          <w:tcPr>
            <w:tcW w:w="1889" w:type="dxa"/>
          </w:tcPr>
          <w:p w14:paraId="05D5A72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route_details</w:t>
            </w:r>
            <w:proofErr w:type="spellEnd"/>
          </w:p>
        </w:tc>
        <w:tc>
          <w:tcPr>
            <w:tcW w:w="1363" w:type="dxa"/>
          </w:tcPr>
          <w:p w14:paraId="707A0C1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152E73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320153A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รายละเอียดเส้นทาง</w:t>
            </w:r>
          </w:p>
        </w:tc>
        <w:tc>
          <w:tcPr>
            <w:tcW w:w="2695" w:type="dxa"/>
          </w:tcPr>
          <w:p w14:paraId="77F40164" w14:textId="77777777" w:rsidR="00AD14E0" w:rsidRPr="004E25B4" w:rsidRDefault="00AD14E0" w:rsidP="00FF70A1">
            <w:pPr>
              <w:pStyle w:val="Heading1"/>
              <w:shd w:val="clear" w:color="auto" w:fill="FFFFFF"/>
              <w:textAlignment w:val="top"/>
              <w:outlineLvl w:val="0"/>
              <w:rPr>
                <w:rFonts w:ascii="TH SarabunPSK" w:eastAsiaTheme="minorHAnsi" w:hAnsi="TH SarabunPSK"/>
                <w:b w:val="0"/>
                <w:sz w:val="32"/>
              </w:rPr>
            </w:pPr>
            <w:bookmarkStart w:id="216" w:name="_Toc101790045"/>
            <w:bookmarkStart w:id="217" w:name="_Toc115201818"/>
            <w:r w:rsidRPr="004E25B4">
              <w:rPr>
                <w:rFonts w:ascii="TH SarabunPSK" w:eastAsiaTheme="minorHAnsi" w:hAnsi="TH SarabunPSK"/>
                <w:b w:val="0"/>
                <w:sz w:val="32"/>
              </w:rPr>
              <w:t>Route 1367</w:t>
            </w:r>
            <w:bookmarkEnd w:id="216"/>
            <w:bookmarkEnd w:id="217"/>
          </w:p>
          <w:p w14:paraId="66E6489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</w:p>
        </w:tc>
      </w:tr>
      <w:tr w:rsidR="00AD14E0" w:rsidRPr="009F1F59" w14:paraId="004168E1" w14:textId="77777777" w:rsidTr="00FF70A1">
        <w:trPr>
          <w:trHeight w:val="443"/>
        </w:trPr>
        <w:tc>
          <w:tcPr>
            <w:tcW w:w="1889" w:type="dxa"/>
          </w:tcPr>
          <w:p w14:paraId="4B1BA53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route_mapURL</w:t>
            </w:r>
            <w:proofErr w:type="spellEnd"/>
          </w:p>
        </w:tc>
        <w:tc>
          <w:tcPr>
            <w:tcW w:w="1363" w:type="dxa"/>
          </w:tcPr>
          <w:p w14:paraId="7E9ED75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/>
                <w:b/>
                <w:sz w:val="32"/>
                <w:szCs w:val="32"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2EB74D8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49267E9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ลิ้งเส้นทางบน </w:t>
            </w:r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google map</w:t>
            </w:r>
          </w:p>
        </w:tc>
        <w:tc>
          <w:tcPr>
            <w:tcW w:w="2695" w:type="dxa"/>
          </w:tcPr>
          <w:p w14:paraId="64D2A644" w14:textId="77777777" w:rsidR="00AD14E0" w:rsidRPr="004E25B4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https://goo.gl/maps/</w:t>
            </w:r>
            <w:r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xn</w:t>
            </w:r>
            <w:proofErr w:type="spellEnd"/>
            <w:r w:rsidRPr="004E25B4">
              <w:rPr>
                <w:rFonts w:ascii="TH SarabunPSK" w:hAnsi="TH SarabunPSK" w:cs="TH SarabunPSK"/>
                <w:bCs/>
                <w:sz w:val="32"/>
                <w:szCs w:val="32"/>
                <w:cs/>
              </w:rPr>
              <w:t>1</w:t>
            </w:r>
            <w:proofErr w:type="spellStart"/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FAyakfLBnLHDN</w:t>
            </w:r>
            <w:proofErr w:type="spellEnd"/>
            <w:r w:rsidRPr="004E25B4">
              <w:rPr>
                <w:rFonts w:ascii="TH SarabunPSK" w:hAnsi="TH SarabunPSK" w:cs="TH SarabunPSK"/>
                <w:bCs/>
                <w:sz w:val="32"/>
                <w:szCs w:val="32"/>
                <w:cs/>
              </w:rPr>
              <w:t>9</w:t>
            </w:r>
          </w:p>
        </w:tc>
      </w:tr>
      <w:tr w:rsidR="00AD14E0" w:rsidRPr="009F1F59" w14:paraId="33D13A34" w14:textId="77777777" w:rsidTr="00FF70A1">
        <w:trPr>
          <w:trHeight w:val="443"/>
        </w:trPr>
        <w:tc>
          <w:tcPr>
            <w:tcW w:w="1889" w:type="dxa"/>
          </w:tcPr>
          <w:p w14:paraId="686141F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Bus_num_plate</w:t>
            </w:r>
            <w:proofErr w:type="spellEnd"/>
          </w:p>
        </w:tc>
        <w:tc>
          <w:tcPr>
            <w:tcW w:w="1363" w:type="dxa"/>
          </w:tcPr>
          <w:p w14:paraId="762CDD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322DE8E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264CD2F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ป้ายทะเบียน</w:t>
            </w:r>
          </w:p>
        </w:tc>
        <w:tc>
          <w:tcPr>
            <w:tcW w:w="2695" w:type="dxa"/>
          </w:tcPr>
          <w:p w14:paraId="6C45260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บบ1234</w:t>
            </w:r>
          </w:p>
        </w:tc>
      </w:tr>
      <w:tr w:rsidR="00AD14E0" w:rsidRPr="009F1F59" w14:paraId="021F867A" w14:textId="77777777" w:rsidTr="00FF70A1">
        <w:trPr>
          <w:trHeight w:val="443"/>
        </w:trPr>
        <w:tc>
          <w:tcPr>
            <w:tcW w:w="1889" w:type="dxa"/>
          </w:tcPr>
          <w:p w14:paraId="7CB2BE5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School_school_ID</w:t>
            </w:r>
            <w:proofErr w:type="spellEnd"/>
          </w:p>
        </w:tc>
        <w:tc>
          <w:tcPr>
            <w:tcW w:w="1363" w:type="dxa"/>
          </w:tcPr>
          <w:p w14:paraId="703E286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1BA1458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14F5DA0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รหัสโรงเรียน</w:t>
            </w:r>
          </w:p>
        </w:tc>
        <w:tc>
          <w:tcPr>
            <w:tcW w:w="2695" w:type="dxa"/>
          </w:tcPr>
          <w:p w14:paraId="36B969E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RQ0001</w:t>
            </w:r>
          </w:p>
        </w:tc>
      </w:tr>
    </w:tbl>
    <w:p w14:paraId="0E76B078" w14:textId="77777777" w:rsidR="00AD14E0" w:rsidRPr="009F1F59" w:rsidRDefault="00AD14E0" w:rsidP="00AD14E0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3E440563" w14:textId="5476C9C7" w:rsidR="002634E4" w:rsidRDefault="002634E4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6C27AC8F" w14:textId="4913DEE9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1A5B7F51" w14:textId="433004C4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2433B1D7" w14:textId="6E3A4863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4CF80283" w14:textId="618541DE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503CB92A" w14:textId="44986017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24AB3869" w14:textId="579FD6C1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29FE9650" w14:textId="26D939A1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7684A2A9" w14:textId="5961310B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00A35262" w14:textId="149C35D9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47CA7ACF" w14:textId="3DD62649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5B87A0D3" w14:textId="7D31A47A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747FD6C0" w14:textId="5B4A029E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  <w:cs/>
        </w:rPr>
      </w:pPr>
    </w:p>
    <w:p w14:paraId="08AF84FC" w14:textId="76C6CD0C" w:rsidR="00367C9A" w:rsidRDefault="007A3689" w:rsidP="007A3689">
      <w:pPr>
        <w:pStyle w:val="Heading1"/>
        <w:rPr>
          <w:sz w:val="32"/>
        </w:rPr>
      </w:pPr>
      <w:bookmarkStart w:id="218" w:name="_Toc115201819"/>
      <w:r w:rsidRPr="007A3689">
        <w:rPr>
          <w:sz w:val="32"/>
        </w:rPr>
        <w:lastRenderedPageBreak/>
        <w:t>5.</w:t>
      </w:r>
      <w:r w:rsidRPr="007A3689">
        <w:rPr>
          <w:sz w:val="32"/>
          <w:cs/>
        </w:rPr>
        <w:t>คู่มือการใช้ระบบ</w:t>
      </w:r>
      <w:r>
        <w:rPr>
          <w:rFonts w:hint="cs"/>
          <w:sz w:val="32"/>
          <w:cs/>
        </w:rPr>
        <w:t xml:space="preserve"> </w:t>
      </w:r>
      <w:r w:rsidRPr="007A3689">
        <w:rPr>
          <w:sz w:val="32"/>
          <w:cs/>
        </w:rPr>
        <w:t>แอปพลิเคชั</w:t>
      </w:r>
      <w:r w:rsidRPr="007A3689">
        <w:rPr>
          <w:rFonts w:ascii="TH SarabunPSK" w:hAnsi="TH SarabunPSK"/>
          <w:sz w:val="32"/>
          <w:cs/>
        </w:rPr>
        <w:t>นการจัดการรถรับ-ส่งนักเรี</w:t>
      </w:r>
      <w:r w:rsidRPr="007A3689">
        <w:rPr>
          <w:sz w:val="32"/>
          <w:cs/>
        </w:rPr>
        <w:t>ยน</w:t>
      </w:r>
      <w:bookmarkEnd w:id="218"/>
    </w:p>
    <w:p w14:paraId="43B5348E" w14:textId="5313D409" w:rsidR="007A3689" w:rsidRDefault="007A3689" w:rsidP="002152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tab/>
      </w:r>
      <w:r w:rsidRPr="007A3689">
        <w:rPr>
          <w:rFonts w:ascii="TH SarabunPSK" w:hAnsi="TH SarabunPSK" w:cs="TH SarabunPSK"/>
          <w:sz w:val="32"/>
          <w:szCs w:val="32"/>
          <w:cs/>
        </w:rPr>
        <w:t>ระบบ แอปพลิเคชันการจัดการรถรับ-ส่งนักเรียน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0236A">
        <w:rPr>
          <w:rFonts w:ascii="TH SarabunPSK" w:hAnsi="TH SarabunPSK" w:cs="TH SarabunPSK" w:hint="cs"/>
          <w:sz w:val="32"/>
          <w:szCs w:val="32"/>
          <w:cs/>
        </w:rPr>
        <w:t>จำแนกผู้ใช้งานเป็น 4 สถานะ คือ ผู้ใช้ทั่วไป</w:t>
      </w:r>
      <w:r w:rsidR="0040236A">
        <w:rPr>
          <w:rFonts w:ascii="TH SarabunPSK" w:hAnsi="TH SarabunPSK" w:cs="TH SarabunPSK"/>
          <w:sz w:val="32"/>
          <w:szCs w:val="32"/>
        </w:rPr>
        <w:t xml:space="preserve">(User) </w:t>
      </w:r>
      <w:r w:rsidR="0040236A">
        <w:rPr>
          <w:rFonts w:ascii="TH SarabunPSK" w:hAnsi="TH SarabunPSK" w:cs="TH SarabunPSK" w:hint="cs"/>
          <w:sz w:val="32"/>
          <w:szCs w:val="32"/>
          <w:cs/>
        </w:rPr>
        <w:t>ผู้ปกครอง(</w:t>
      </w:r>
      <w:r w:rsidR="0040236A">
        <w:rPr>
          <w:rFonts w:ascii="TH SarabunPSK" w:hAnsi="TH SarabunPSK" w:cs="TH SarabunPSK"/>
          <w:sz w:val="32"/>
          <w:szCs w:val="32"/>
        </w:rPr>
        <w:t>Parent)</w:t>
      </w:r>
      <w:r w:rsidR="0040236A">
        <w:rPr>
          <w:rFonts w:ascii="TH SarabunPSK" w:hAnsi="TH SarabunPSK" w:cs="TH SarabunPSK" w:hint="cs"/>
          <w:sz w:val="32"/>
          <w:szCs w:val="32"/>
          <w:cs/>
        </w:rPr>
        <w:t xml:space="preserve"> เด็ก(</w:t>
      </w:r>
      <w:r w:rsidR="0040236A">
        <w:rPr>
          <w:rFonts w:ascii="TH SarabunPSK" w:hAnsi="TH SarabunPSK" w:cs="TH SarabunPSK"/>
          <w:sz w:val="32"/>
          <w:szCs w:val="32"/>
        </w:rPr>
        <w:t>C</w:t>
      </w:r>
      <w:r w:rsidR="0040236A" w:rsidRPr="0040236A">
        <w:rPr>
          <w:rFonts w:ascii="TH SarabunPSK" w:hAnsi="TH SarabunPSK" w:cs="TH SarabunPSK"/>
          <w:sz w:val="32"/>
          <w:szCs w:val="32"/>
        </w:rPr>
        <w:t>hildren</w:t>
      </w:r>
      <w:r w:rsidR="0040236A">
        <w:rPr>
          <w:rFonts w:ascii="TH SarabunPSK" w:hAnsi="TH SarabunPSK" w:cs="TH SarabunPSK"/>
          <w:sz w:val="32"/>
          <w:szCs w:val="32"/>
        </w:rPr>
        <w:t xml:space="preserve">) </w:t>
      </w:r>
      <w:r w:rsidR="0040236A">
        <w:rPr>
          <w:rFonts w:ascii="TH SarabunPSK" w:hAnsi="TH SarabunPSK" w:cs="TH SarabunPSK" w:hint="cs"/>
          <w:sz w:val="32"/>
          <w:szCs w:val="32"/>
          <w:cs/>
        </w:rPr>
        <w:t>และคนขับรถ(</w:t>
      </w:r>
      <w:r w:rsidR="0040236A">
        <w:rPr>
          <w:rFonts w:ascii="TH SarabunPSK" w:hAnsi="TH SarabunPSK" w:cs="TH SarabunPSK"/>
          <w:sz w:val="32"/>
          <w:szCs w:val="32"/>
        </w:rPr>
        <w:t>Driver</w:t>
      </w:r>
      <w:r w:rsidR="0040236A">
        <w:rPr>
          <w:rFonts w:ascii="TH SarabunPSK" w:hAnsi="TH SarabunPSK" w:cs="TH SarabunPSK" w:hint="cs"/>
          <w:sz w:val="32"/>
          <w:szCs w:val="32"/>
          <w:cs/>
        </w:rPr>
        <w:t>) โดยผู้ใช้ทั่วไปไม่จำเป็นต้องเข้าสู่ระบบเผื่อใช้งาน แต่จะสามารถค้นหาและดูรายละเอียกของคนขับรถเพียงเท่านั้น</w:t>
      </w:r>
    </w:p>
    <w:p w14:paraId="3ABA3191" w14:textId="737BB890" w:rsidR="00F71F35" w:rsidRPr="0021522F" w:rsidRDefault="00F71F35" w:rsidP="002152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การเข้าสู่ระบบทำได้โดยการ กรอกชื่อผู้ใช้งาน และรหัสผ่าน เพื่อ</w:t>
      </w:r>
      <w:r w:rsidR="0021522F">
        <w:rPr>
          <w:rFonts w:ascii="TH SarabunPSK" w:hAnsi="TH SarabunPSK" w:cs="TH SarabunPSK" w:hint="cs"/>
          <w:sz w:val="32"/>
          <w:szCs w:val="32"/>
          <w:cs/>
        </w:rPr>
        <w:t>เข้าถึงสิทธ์การใช้งานระบบ โดยการเข้าสู่ระบบจะแบ่งเป็น 3 สถาณะ 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1522F" w:rsidRPr="0021522F">
        <w:rPr>
          <w:rFonts w:ascii="TH SarabunPSK" w:hAnsi="TH SarabunPSK" w:cs="TH SarabunPSK"/>
          <w:sz w:val="32"/>
          <w:szCs w:val="32"/>
          <w:cs/>
        </w:rPr>
        <w:t>ผู้ปกครอง(</w:t>
      </w:r>
      <w:r w:rsidR="0021522F" w:rsidRPr="0021522F">
        <w:rPr>
          <w:rFonts w:ascii="TH SarabunPSK" w:hAnsi="TH SarabunPSK" w:cs="TH SarabunPSK"/>
          <w:sz w:val="32"/>
          <w:szCs w:val="32"/>
        </w:rPr>
        <w:t xml:space="preserve">Parent) </w:t>
      </w:r>
      <w:r w:rsidR="0021522F" w:rsidRPr="0021522F">
        <w:rPr>
          <w:rFonts w:ascii="TH SarabunPSK" w:hAnsi="TH SarabunPSK" w:cs="TH SarabunPSK"/>
          <w:sz w:val="32"/>
          <w:szCs w:val="32"/>
          <w:cs/>
        </w:rPr>
        <w:t>เด็ก(</w:t>
      </w:r>
      <w:r w:rsidR="0021522F" w:rsidRPr="0021522F">
        <w:rPr>
          <w:rFonts w:ascii="TH SarabunPSK" w:hAnsi="TH SarabunPSK" w:cs="TH SarabunPSK"/>
          <w:sz w:val="32"/>
          <w:szCs w:val="32"/>
        </w:rPr>
        <w:t xml:space="preserve">Children) </w:t>
      </w:r>
      <w:r w:rsidR="0021522F" w:rsidRPr="0021522F">
        <w:rPr>
          <w:rFonts w:ascii="TH SarabunPSK" w:hAnsi="TH SarabunPSK" w:cs="TH SarabunPSK"/>
          <w:sz w:val="32"/>
          <w:szCs w:val="32"/>
          <w:cs/>
        </w:rPr>
        <w:t>และคนขับรถ(</w:t>
      </w:r>
      <w:r w:rsidR="0021522F" w:rsidRPr="0021522F">
        <w:rPr>
          <w:rFonts w:ascii="TH SarabunPSK" w:hAnsi="TH SarabunPSK" w:cs="TH SarabunPSK"/>
          <w:sz w:val="32"/>
          <w:szCs w:val="32"/>
        </w:rPr>
        <w:t>Driver)</w:t>
      </w:r>
    </w:p>
    <w:p w14:paraId="0227E660" w14:textId="46060863" w:rsidR="0040236A" w:rsidRDefault="0040236A" w:rsidP="0040236A">
      <w:pPr>
        <w:pStyle w:val="Heading1"/>
      </w:pPr>
      <w:r>
        <w:tab/>
      </w:r>
      <w:bookmarkStart w:id="219" w:name="_Toc115201820"/>
      <w:r w:rsidRPr="0040236A">
        <w:rPr>
          <w:sz w:val="32"/>
        </w:rPr>
        <w:t>5.1</w:t>
      </w:r>
      <w:r w:rsidRPr="0040236A">
        <w:rPr>
          <w:rFonts w:hint="cs"/>
          <w:sz w:val="32"/>
          <w:cs/>
        </w:rPr>
        <w:t>แนะนำการใช้งานในส่วน</w:t>
      </w:r>
      <w:r w:rsidRPr="0040236A">
        <w:rPr>
          <w:sz w:val="32"/>
          <w:cs/>
        </w:rPr>
        <w:t>ผู้ใช้ทั่วไป(</w:t>
      </w:r>
      <w:r w:rsidRPr="0040236A">
        <w:rPr>
          <w:sz w:val="32"/>
        </w:rPr>
        <w:t>User)</w:t>
      </w:r>
      <w:bookmarkEnd w:id="219"/>
    </w:p>
    <w:p w14:paraId="707C97E0" w14:textId="72DE3A01" w:rsidR="0040236A" w:rsidRDefault="00E1006C" w:rsidP="0021522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726336" behindDoc="1" locked="0" layoutInCell="1" allowOverlap="1" wp14:anchorId="3E672514" wp14:editId="09B1021F">
            <wp:simplePos x="0" y="0"/>
            <wp:positionH relativeFrom="margin">
              <wp:posOffset>2106930</wp:posOffset>
            </wp:positionH>
            <wp:positionV relativeFrom="paragraph">
              <wp:posOffset>421005</wp:posOffset>
            </wp:positionV>
            <wp:extent cx="1727200" cy="3176905"/>
            <wp:effectExtent l="19050" t="19050" r="25400" b="23495"/>
            <wp:wrapTight wrapText="bothSides">
              <wp:wrapPolygon edited="0">
                <wp:start x="-238" y="-130"/>
                <wp:lineTo x="-238" y="21630"/>
                <wp:lineTo x="21679" y="21630"/>
                <wp:lineTo x="21679" y="-130"/>
                <wp:lineTo x="-238" y="-130"/>
              </wp:wrapPolygon>
            </wp:wrapTight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22" b="2511"/>
                    <a:stretch/>
                  </pic:blipFill>
                  <pic:spPr bwMode="auto">
                    <a:xfrm>
                      <a:off x="0" y="0"/>
                      <a:ext cx="1727200" cy="317690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cs/>
        </w:rPr>
        <w:t>.</w:t>
      </w:r>
      <w:r w:rsidR="0040236A" w:rsidRPr="0040236A">
        <w:rPr>
          <w:rFonts w:ascii="TH SarabunPSK" w:hAnsi="TH SarabunPSK" w:cs="TH SarabunPSK"/>
          <w:sz w:val="32"/>
          <w:szCs w:val="32"/>
          <w:cs/>
        </w:rPr>
        <w:t>ผู้ใช้ทั่วไปไม่จำเป็นต้องเข้าสู่ระบบเผื่อใช้งาน แต่จะสามารถค้นหาและดูรายละเอียกของคนขับรถเพียงเท่านั้น</w:t>
      </w:r>
    </w:p>
    <w:p w14:paraId="68D15CE2" w14:textId="4C3A47B8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28F9B863" w14:textId="77777777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60B3604B" w14:textId="77777777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0BA3B20" w14:textId="77777777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1E384B2E" w14:textId="4E5CEEC9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1C37F34B" w14:textId="1B8498B9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A016774" w14:textId="5264223C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66824AF6" w14:textId="77777777" w:rsidR="00E1006C" w:rsidRDefault="00E1006C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5587D99C" w14:textId="5626FC5F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1" locked="0" layoutInCell="1" allowOverlap="1" wp14:anchorId="795A8BDD" wp14:editId="66AB1A3A">
                <wp:simplePos x="0" y="0"/>
                <wp:positionH relativeFrom="margin">
                  <wp:posOffset>1956177</wp:posOffset>
                </wp:positionH>
                <wp:positionV relativeFrom="paragraph">
                  <wp:posOffset>114602</wp:posOffset>
                </wp:positionV>
                <wp:extent cx="2036445" cy="635"/>
                <wp:effectExtent l="0" t="0" r="1905" b="6985"/>
                <wp:wrapTight wrapText="bothSides">
                  <wp:wrapPolygon edited="0">
                    <wp:start x="0" y="0"/>
                    <wp:lineTo x="0" y="20937"/>
                    <wp:lineTo x="21418" y="20937"/>
                    <wp:lineTo x="21418" y="0"/>
                    <wp:lineTo x="0" y="0"/>
                  </wp:wrapPolygon>
                </wp:wrapTight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259FF3" w14:textId="3EAA2951" w:rsidR="000B0879" w:rsidRPr="000B0879" w:rsidRDefault="000B0879" w:rsidP="000B087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20" w:name="_Toc115201741"/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86</w: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B087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หน้าจอ </w: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A8BDD" id="Text Box 91" o:spid="_x0000_s5150" type="#_x0000_t202" style="position:absolute;left:0;text-align:left;margin-left:154.05pt;margin-top:9pt;width:160.35pt;height:.05pt;z-index:-251588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" stroked="f">
                <v:textbox style="mso-fit-shape-to-text:t" inset="0,0,0,0">
                  <w:txbxContent>
                    <w:p w14:paraId="6F259FF3" w14:textId="3EAA2951" w:rsidR="000B0879" w:rsidRPr="000B0879" w:rsidRDefault="000B0879" w:rsidP="000B087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21" w:name="_Toc115201741"/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86</w: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B0879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หน้าจอ </w: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login</w:t>
                      </w:r>
                      <w:bookmarkEnd w:id="22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0AC9D7B" w14:textId="77777777" w:rsidR="003D7E50" w:rsidRPr="003D7E50" w:rsidRDefault="003D7E50" w:rsidP="0040236A">
      <w:pPr>
        <w:jc w:val="both"/>
        <w:rPr>
          <w:rFonts w:ascii="TH SarabunPSK" w:hAnsi="TH SarabunPSK" w:cs="TH SarabunPSK"/>
          <w:sz w:val="2"/>
          <w:szCs w:val="2"/>
        </w:rPr>
      </w:pPr>
    </w:p>
    <w:p w14:paraId="64819959" w14:textId="648194A5" w:rsidR="00243BF2" w:rsidRDefault="00243BF2" w:rsidP="0021522F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หาก</w:t>
      </w:r>
      <w:r w:rsidRPr="0040236A">
        <w:rPr>
          <w:rFonts w:ascii="TH SarabunPSK" w:hAnsi="TH SarabunPSK" w:cs="TH SarabunPSK"/>
          <w:sz w:val="32"/>
          <w:szCs w:val="32"/>
          <w:cs/>
        </w:rPr>
        <w:t>ผู้ใช้ทั่ว</w:t>
      </w:r>
      <w:r>
        <w:rPr>
          <w:rFonts w:ascii="TH SarabunPSK" w:hAnsi="TH SarabunPSK" w:cs="TH SarabunPSK" w:hint="cs"/>
          <w:sz w:val="32"/>
          <w:szCs w:val="32"/>
          <w:cs/>
        </w:rPr>
        <w:t>ไปต้องการค้นหาและดูรายละเอียดของคนข</w:t>
      </w:r>
      <w:r w:rsidR="003D7E50">
        <w:rPr>
          <w:rFonts w:ascii="TH SarabunPSK" w:hAnsi="TH SarabunPSK" w:cs="TH SarabunPSK" w:hint="cs"/>
          <w:sz w:val="32"/>
          <w:szCs w:val="32"/>
          <w:cs/>
        </w:rPr>
        <w:t>ั</w:t>
      </w:r>
      <w:r>
        <w:rPr>
          <w:rFonts w:ascii="TH SarabunPSK" w:hAnsi="TH SarabunPSK" w:cs="TH SarabunPSK" w:hint="cs"/>
          <w:sz w:val="32"/>
          <w:szCs w:val="32"/>
          <w:cs/>
        </w:rPr>
        <w:t>บเบื้องคนให้กดไปที่ปุ่มการค้นหาเพื่อไปยังหน้าค้นหาคนขับรถ</w:t>
      </w:r>
    </w:p>
    <w:p w14:paraId="160DF36B" w14:textId="3A7371BB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30432" behindDoc="1" locked="0" layoutInCell="1" allowOverlap="1" wp14:anchorId="70C52789" wp14:editId="7E802955">
            <wp:simplePos x="0" y="0"/>
            <wp:positionH relativeFrom="column">
              <wp:posOffset>3663950</wp:posOffset>
            </wp:positionH>
            <wp:positionV relativeFrom="paragraph">
              <wp:posOffset>19050</wp:posOffset>
            </wp:positionV>
            <wp:extent cx="1719749" cy="3600000"/>
            <wp:effectExtent l="19050" t="19050" r="13970" b="19685"/>
            <wp:wrapTight wrapText="bothSides">
              <wp:wrapPolygon edited="0">
                <wp:start x="-239" y="-114"/>
                <wp:lineTo x="-239" y="21604"/>
                <wp:lineTo x="21536" y="21604"/>
                <wp:lineTo x="21536" y="-114"/>
                <wp:lineTo x="-239" y="-114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6" b="1943"/>
                    <a:stretch/>
                  </pic:blipFill>
                  <pic:spPr bwMode="auto">
                    <a:xfrm>
                      <a:off x="0" y="0"/>
                      <a:ext cx="171974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29408" behindDoc="1" locked="0" layoutInCell="1" allowOverlap="1" wp14:anchorId="0A397181" wp14:editId="4D1A2166">
            <wp:simplePos x="0" y="0"/>
            <wp:positionH relativeFrom="column">
              <wp:posOffset>394970</wp:posOffset>
            </wp:positionH>
            <wp:positionV relativeFrom="paragraph">
              <wp:posOffset>38735</wp:posOffset>
            </wp:positionV>
            <wp:extent cx="1720266" cy="3600000"/>
            <wp:effectExtent l="19050" t="19050" r="13335" b="19685"/>
            <wp:wrapTight wrapText="bothSides">
              <wp:wrapPolygon edited="0">
                <wp:start x="-239" y="-114"/>
                <wp:lineTo x="-239" y="21604"/>
                <wp:lineTo x="21528" y="21604"/>
                <wp:lineTo x="21528" y="-114"/>
                <wp:lineTo x="-239" y="-114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9" b="1852"/>
                    <a:stretch/>
                  </pic:blipFill>
                  <pic:spPr bwMode="auto">
                    <a:xfrm>
                      <a:off x="0" y="0"/>
                      <a:ext cx="1720266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E47C1" w14:textId="66E8335F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35D6F66" w14:textId="38AAC53C" w:rsidR="0040236A" w:rsidRDefault="0040236A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A5D5083" w14:textId="38E67088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B77DB0F" w14:textId="401BBD7E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3416C1C" w14:textId="7FDD1FC5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6118D236" w14:textId="104545F3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4C993712" w14:textId="2CE2856E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925A947" w14:textId="04DBB3E1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B908338" w14:textId="79DEF888" w:rsidR="00243BF2" w:rsidRDefault="00E1006C" w:rsidP="0040236A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1" locked="0" layoutInCell="1" allowOverlap="1" wp14:anchorId="6E4C8E53" wp14:editId="4B7CC6E6">
                <wp:simplePos x="0" y="0"/>
                <wp:positionH relativeFrom="column">
                  <wp:posOffset>3526790</wp:posOffset>
                </wp:positionH>
                <wp:positionV relativeFrom="paragraph">
                  <wp:posOffset>196215</wp:posOffset>
                </wp:positionV>
                <wp:extent cx="20275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0E5CFD" w14:textId="42AB0966" w:rsidR="00243BF2" w:rsidRPr="00243BF2" w:rsidRDefault="00243BF2" w:rsidP="00243BF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22" w:name="_Toc115201742"/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87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43BF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หน้าจอแสดงผลการค้นหา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C8E53" id="Text Box 108" o:spid="_x0000_s5151" type="#_x0000_t202" style="position:absolute;left:0;text-align:left;margin-left:277.7pt;margin-top:15.45pt;width:159.65pt;height:.05pt;z-index:-2515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" stroked="f">
                <v:textbox style="mso-fit-shape-to-text:t" inset="0,0,0,0">
                  <w:txbxContent>
                    <w:p w14:paraId="180E5CFD" w14:textId="42AB0966" w:rsidR="00243BF2" w:rsidRPr="00243BF2" w:rsidRDefault="00243BF2" w:rsidP="00243BF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23" w:name="_Toc115201742"/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87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43BF2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หน้าจอแสดงผลการค้นหา</w:t>
                      </w:r>
                      <w:bookmarkEnd w:id="22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1" locked="0" layoutInCell="1" allowOverlap="1" wp14:anchorId="7AF52512" wp14:editId="15BE9592">
                <wp:simplePos x="0" y="0"/>
                <wp:positionH relativeFrom="column">
                  <wp:posOffset>265430</wp:posOffset>
                </wp:positionH>
                <wp:positionV relativeFrom="paragraph">
                  <wp:posOffset>200660</wp:posOffset>
                </wp:positionV>
                <wp:extent cx="20281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6A6DBF" w14:textId="64298DFC" w:rsidR="00243BF2" w:rsidRPr="00243BF2" w:rsidRDefault="00243BF2" w:rsidP="00243BF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24" w:name="_Toc115201743"/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88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43BF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หน้าจอค้นหาคนขับรถ</w:t>
                            </w:r>
                            <w:bookmarkEnd w:id="2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52512" id="Text Box 107" o:spid="_x0000_s5152" type="#_x0000_t202" style="position:absolute;left:0;text-align:left;margin-left:20.9pt;margin-top:15.8pt;width:159.7pt;height:.05pt;z-index:-2515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" stroked="f">
                <v:textbox style="mso-fit-shape-to-text:t" inset="0,0,0,0">
                  <w:txbxContent>
                    <w:p w14:paraId="376A6DBF" w14:textId="64298DFC" w:rsidR="00243BF2" w:rsidRPr="00243BF2" w:rsidRDefault="00243BF2" w:rsidP="00243BF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25" w:name="_Toc115201743"/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88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43BF2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หน้าจอค้นหาคนขับรถ</w:t>
                      </w:r>
                      <w:bookmarkEnd w:id="22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1A16A53" w14:textId="5878D49B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2E813239" w14:textId="4CA8337E" w:rsidR="00243BF2" w:rsidRDefault="00243BF2" w:rsidP="0021522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โดยหน้าจอการค้นหา จะทำการค้นหาจากชื่อโรงเรียน โดยกรอกชื่อรถเรียนที่ต้องการเผื่อค้นหา หลังจากนั้นจะแสดงผลการค้นหาออกมาเป็นรายการ </w:t>
      </w:r>
      <w:r w:rsidR="007502A9">
        <w:rPr>
          <w:rFonts w:ascii="TH SarabunPSK" w:hAnsi="TH SarabunPSK" w:cs="TH SarabunPSK" w:hint="cs"/>
          <w:sz w:val="32"/>
          <w:szCs w:val="32"/>
          <w:cs/>
        </w:rPr>
        <w:t>หากต้องการดูรายละเอียดของแต่ละคนขับให้กดไปที่ดูรายละเอียดหลังจากนั้นจะแสดงหน้าจอรายละเอียดของคนขับรถ</w:t>
      </w:r>
    </w:p>
    <w:p w14:paraId="6BCC3E0A" w14:textId="1574FA99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3BE87E3" w14:textId="7F6FF42A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D886FDA" w14:textId="2637DEA2" w:rsidR="007502A9" w:rsidRDefault="007502A9" w:rsidP="0021522F">
      <w:pPr>
        <w:jc w:val="both"/>
        <w:rPr>
          <w:rFonts w:ascii="TH SarabunPSK" w:hAnsi="TH SarabunPSK" w:cs="TH SarabunPSK"/>
          <w:sz w:val="32"/>
          <w:szCs w:val="32"/>
        </w:rPr>
      </w:pPr>
    </w:p>
    <w:p w14:paraId="70BDECD5" w14:textId="57DF2CC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38624" behindDoc="0" locked="0" layoutInCell="1" allowOverlap="1" wp14:anchorId="27C5B6F8" wp14:editId="0CE73CA0">
                <wp:simplePos x="0" y="0"/>
                <wp:positionH relativeFrom="column">
                  <wp:posOffset>1751308</wp:posOffset>
                </wp:positionH>
                <wp:positionV relativeFrom="paragraph">
                  <wp:posOffset>19136</wp:posOffset>
                </wp:positionV>
                <wp:extent cx="2432685" cy="4674235"/>
                <wp:effectExtent l="0" t="19050" r="5715" b="0"/>
                <wp:wrapTight wrapText="bothSides">
                  <wp:wrapPolygon edited="0">
                    <wp:start x="1353" y="-88"/>
                    <wp:lineTo x="1353" y="19631"/>
                    <wp:lineTo x="0" y="19631"/>
                    <wp:lineTo x="0" y="21480"/>
                    <wp:lineTo x="21482" y="21480"/>
                    <wp:lineTo x="21482" y="19631"/>
                    <wp:lineTo x="20128" y="19631"/>
                    <wp:lineTo x="20128" y="-88"/>
                    <wp:lineTo x="1353" y="-88"/>
                  </wp:wrapPolygon>
                </wp:wrapTight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685" cy="4674235"/>
                          <a:chOff x="0" y="0"/>
                          <a:chExt cx="2432685" cy="4674235"/>
                        </a:xfrm>
                      </wpg:grpSpPr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96" b="2036"/>
                          <a:stretch/>
                        </pic:blipFill>
                        <pic:spPr bwMode="auto">
                          <a:xfrm>
                            <a:off x="205030" y="0"/>
                            <a:ext cx="2030095" cy="42443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4281170"/>
                            <a:ext cx="2432685" cy="393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210472" w14:textId="6128AA7B" w:rsidR="007502A9" w:rsidRPr="007502A9" w:rsidRDefault="007502A9" w:rsidP="007502A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</w:pPr>
                              <w:bookmarkStart w:id="226" w:name="_Toc115201744"/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 xml:space="preserve">รูปที่ </w: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begin"/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 xml:space="preserve">SEQ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รูปที่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>\* ARABIC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separate"/>
                              </w:r>
                              <w:r w:rsidR="00C31CCC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89</w: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end"/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หน้าจอรายละเอียดของคนขับรถ</w:t>
                              </w:r>
                              <w:bookmarkEnd w:id="2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5B6F8" id="Group 111" o:spid="_x0000_s5153" style="position:absolute;left:0;text-align:left;margin-left:137.9pt;margin-top:1.5pt;width:191.55pt;height:368.05pt;z-index:251738624" coordsize="24326,467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GEwvj9/PC7x/mzo&#10;b6DW/wAWn88LvH+bOhvoNb/Fr0eBzfZx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JvJ+bOhfoNZ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9" o:spid="_x0000_s5154" type="#_x0000_t75" style="position:absolute;left:2050;width:20301;height:42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" stroked="t" strokecolor="black [3213]">
                  <v:imagedata r:id="rId166" o:title="" croptop="2553f" cropbottom="1334f"/>
                  <v:path arrowok="t"/>
                </v:shape>
                <v:shape id="Text Box 110" o:spid="_x0000_s5155" type="#_x0000_t202" style="position:absolute;top:42811;width:24326;height:3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30210472" w14:textId="6128AA7B" w:rsidR="007502A9" w:rsidRPr="007502A9" w:rsidRDefault="007502A9" w:rsidP="007502A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</w:pPr>
                        <w:bookmarkStart w:id="227" w:name="_Toc115201744"/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 xml:space="preserve">รูปที่ </w: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begin"/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 xml:space="preserve">SEQ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รูปที่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>\* ARABIC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separate"/>
                        </w:r>
                        <w:r w:rsidR="00C31CCC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32"/>
                            <w:szCs w:val="32"/>
                            <w:cs/>
                          </w:rPr>
                          <w:t>89</w: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end"/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t xml:space="preserve"> </w: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>หน้าจอรายละเอียดของคนขับรถ</w:t>
                        </w:r>
                        <w:bookmarkEnd w:id="227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4B3DC41" w14:textId="639591CB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5EF5C1B5" w14:textId="7777777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58C3154" w14:textId="6D58675F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0656E54B" w14:textId="7777777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7AF6BCB2" w14:textId="7777777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864AE90" w14:textId="7614B0B3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2CBB67F" w14:textId="2643FE56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980F991" w14:textId="03F2FEBB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C22F140" w14:textId="038DE943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763A6DFA" w14:textId="3A9A0A54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28B11C1" w14:textId="6C34FFC3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844D633" w14:textId="13DA2DD5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341D0CE9" w14:textId="3F21A368" w:rsidR="007502A9" w:rsidRDefault="007502A9" w:rsidP="007502A9">
      <w:pPr>
        <w:pStyle w:val="Heading1"/>
      </w:pPr>
      <w:bookmarkStart w:id="228" w:name="_Toc115201821"/>
      <w:r>
        <w:rPr>
          <w:rFonts w:hint="cs"/>
          <w:cs/>
        </w:rPr>
        <w:t>5.2 แนะนำการใช้งานในส่วนของผู้ปกครอง</w:t>
      </w:r>
      <w:bookmarkEnd w:id="228"/>
    </w:p>
    <w:p w14:paraId="1B7D044D" w14:textId="6D8ED2F0" w:rsidR="00F71F35" w:rsidRDefault="007502A9" w:rsidP="00F71F35">
      <w:pPr>
        <w:jc w:val="thaiDistribute"/>
        <w:rPr>
          <w:sz w:val="32"/>
          <w:szCs w:val="32"/>
        </w:rPr>
      </w:pPr>
      <w:r>
        <w:rPr>
          <w:cs/>
        </w:rPr>
        <w:tab/>
      </w:r>
      <w:r w:rsidRPr="00F71F35">
        <w:rPr>
          <w:rFonts w:hint="cs"/>
          <w:sz w:val="32"/>
          <w:szCs w:val="32"/>
          <w:cs/>
        </w:rPr>
        <w:t>ผู้ปกครองจะสามารถเข้าสู่ระบบ</w:t>
      </w:r>
      <w:r w:rsidR="00F71F35">
        <w:rPr>
          <w:rFonts w:hint="cs"/>
          <w:sz w:val="32"/>
          <w:szCs w:val="32"/>
          <w:cs/>
        </w:rPr>
        <w:t xml:space="preserve"> </w:t>
      </w:r>
      <w:r w:rsidRPr="00F71F35">
        <w:rPr>
          <w:rFonts w:hint="cs"/>
          <w:sz w:val="32"/>
          <w:szCs w:val="32"/>
          <w:cs/>
        </w:rPr>
        <w:t>เพื่อเข้าถึงสิทธ์เข้าใช้งานระบบ เช่น</w:t>
      </w:r>
      <w:r w:rsidR="00F71F35">
        <w:rPr>
          <w:rFonts w:hint="cs"/>
          <w:sz w:val="32"/>
          <w:szCs w:val="32"/>
          <w:cs/>
        </w:rPr>
        <w:t xml:space="preserve"> </w:t>
      </w:r>
      <w:r w:rsidRPr="00F71F35">
        <w:rPr>
          <w:rFonts w:hint="cs"/>
          <w:sz w:val="32"/>
          <w:szCs w:val="32"/>
          <w:cs/>
        </w:rPr>
        <w:t xml:space="preserve">การจัดการรายการบุตร </w:t>
      </w:r>
      <w:r w:rsidR="00F71F35" w:rsidRPr="00F71F35">
        <w:rPr>
          <w:rFonts w:cs="Cordia New"/>
          <w:sz w:val="32"/>
          <w:szCs w:val="32"/>
          <w:cs/>
        </w:rPr>
        <w:t>ลงทะเบียนกับรถรับส่ง</w:t>
      </w:r>
      <w:r w:rsidRPr="00F71F35">
        <w:rPr>
          <w:rFonts w:hint="cs"/>
          <w:sz w:val="32"/>
          <w:szCs w:val="32"/>
          <w:cs/>
        </w:rPr>
        <w:t xml:space="preserve">ดูกิจกรรมการขึ้นลงของบุตร ยกเลิกสัญญา </w:t>
      </w:r>
      <w:r w:rsidR="00F71F35" w:rsidRPr="00F71F35">
        <w:rPr>
          <w:rFonts w:cs="Cordia New"/>
          <w:sz w:val="32"/>
          <w:szCs w:val="32"/>
          <w:cs/>
        </w:rPr>
        <w:t xml:space="preserve"> แก้ไขข้อมูลส่วนตัวได้</w:t>
      </w:r>
      <w:r w:rsidR="00F71F35" w:rsidRPr="00F71F35">
        <w:rPr>
          <w:sz w:val="32"/>
          <w:szCs w:val="32"/>
        </w:rPr>
        <w:t xml:space="preserve"> </w:t>
      </w:r>
      <w:r w:rsidR="00F71F35" w:rsidRPr="00F71F35">
        <w:rPr>
          <w:rFonts w:cs="Cordia New"/>
          <w:sz w:val="32"/>
          <w:szCs w:val="32"/>
          <w:cs/>
        </w:rPr>
        <w:t>ดูตำแหน่งที่อยู่ของรถที่ลงทะเบียนไว้</w:t>
      </w:r>
      <w:r w:rsidR="00F71F35" w:rsidRPr="00F71F35">
        <w:rPr>
          <w:sz w:val="32"/>
          <w:szCs w:val="32"/>
        </w:rPr>
        <w:t xml:space="preserve"> </w:t>
      </w:r>
      <w:r w:rsidR="00F71F35" w:rsidRPr="00F71F35">
        <w:rPr>
          <w:rFonts w:cs="Cordia New"/>
          <w:sz w:val="32"/>
          <w:szCs w:val="32"/>
          <w:cs/>
        </w:rPr>
        <w:t>ดูสถานะนักเรียนอยู่บนรถหรือลงรถแล้ว</w:t>
      </w:r>
      <w:r w:rsidR="00F71F35" w:rsidRPr="00F71F35">
        <w:rPr>
          <w:rFonts w:cs="Cordia New" w:hint="cs"/>
          <w:sz w:val="32"/>
          <w:szCs w:val="32"/>
          <w:cs/>
        </w:rPr>
        <w:t xml:space="preserve"> </w:t>
      </w:r>
      <w:r w:rsidR="00F71F35" w:rsidRPr="00F71F35">
        <w:rPr>
          <w:rFonts w:cs="Cordia New"/>
          <w:sz w:val="32"/>
          <w:szCs w:val="32"/>
          <w:cs/>
        </w:rPr>
        <w:t>ยกเลิก/เปลี่ยนการลงทะเบียนกับรถรับส่ง</w:t>
      </w:r>
    </w:p>
    <w:p w14:paraId="49BCE82E" w14:textId="6F241BAD" w:rsidR="00F71F35" w:rsidRDefault="00F71F35" w:rsidP="00F71F35">
      <w:pPr>
        <w:jc w:val="thaiDistribute"/>
        <w:rPr>
          <w:sz w:val="32"/>
          <w:szCs w:val="32"/>
        </w:rPr>
      </w:pPr>
    </w:p>
    <w:p w14:paraId="5746BC6C" w14:textId="4FB76FBF" w:rsidR="00F71F35" w:rsidRDefault="00F71F35" w:rsidP="00F71F35">
      <w:pPr>
        <w:jc w:val="thaiDistribute"/>
        <w:rPr>
          <w:sz w:val="32"/>
          <w:szCs w:val="32"/>
        </w:rPr>
      </w:pPr>
    </w:p>
    <w:p w14:paraId="4B46DD89" w14:textId="78ADA0DD" w:rsidR="00F71F35" w:rsidRDefault="00F71F35" w:rsidP="00F71F35">
      <w:pPr>
        <w:jc w:val="thaiDistribute"/>
        <w:rPr>
          <w:sz w:val="32"/>
          <w:szCs w:val="32"/>
        </w:rPr>
      </w:pPr>
    </w:p>
    <w:p w14:paraId="38014528" w14:textId="23C6E793" w:rsidR="00F71F35" w:rsidRDefault="00F71F35" w:rsidP="00F71F35">
      <w:pPr>
        <w:jc w:val="thaiDistribute"/>
        <w:rPr>
          <w:sz w:val="32"/>
          <w:szCs w:val="32"/>
        </w:rPr>
      </w:pPr>
    </w:p>
    <w:p w14:paraId="20AEB64A" w14:textId="0872448B" w:rsidR="00F71F35" w:rsidRPr="00F71F35" w:rsidRDefault="0021522F" w:rsidP="00F71F35">
      <w:pPr>
        <w:jc w:val="thaiDistribute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42720" behindDoc="0" locked="0" layoutInCell="1" allowOverlap="1" wp14:anchorId="22BC4B2F" wp14:editId="1E0D7C27">
                <wp:simplePos x="0" y="0"/>
                <wp:positionH relativeFrom="column">
                  <wp:posOffset>1696720</wp:posOffset>
                </wp:positionH>
                <wp:positionV relativeFrom="paragraph">
                  <wp:posOffset>19050</wp:posOffset>
                </wp:positionV>
                <wp:extent cx="2548890" cy="4767580"/>
                <wp:effectExtent l="0" t="19050" r="3810" b="0"/>
                <wp:wrapSquare wrapText="bothSides"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890" cy="4767580"/>
                          <a:chOff x="0" y="0"/>
                          <a:chExt cx="2548890" cy="476758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19" b="1945"/>
                          <a:stretch/>
                        </pic:blipFill>
                        <pic:spPr bwMode="auto">
                          <a:xfrm>
                            <a:off x="243776" y="0"/>
                            <a:ext cx="2058035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5" name="Text Box 115"/>
                        <wps:cNvSpPr txBox="1"/>
                        <wps:spPr>
                          <a:xfrm>
                            <a:off x="0" y="4374515"/>
                            <a:ext cx="2548890" cy="393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6368A" w14:textId="47DD3E8F" w:rsidR="0021522F" w:rsidRPr="0021522F" w:rsidRDefault="0021522F" w:rsidP="002152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</w:pPr>
                              <w:bookmarkStart w:id="229" w:name="_Toc115201745"/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 xml:space="preserve">รูปที่ </w: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begin"/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 xml:space="preserve">SEQ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รูปที่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>\* ARABIC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separate"/>
                              </w:r>
                              <w:r w:rsidR="00C31CCC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90</w: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end"/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21522F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หน้าจอสมัครสมาชิกผู้ปกครอง</w:t>
                              </w:r>
                              <w:bookmarkEnd w:id="2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C4B2F" id="Group 116" o:spid="_x0000_s5156" style="position:absolute;left:0;text-align:left;margin-left:133.6pt;margin-top:1.5pt;width:200.7pt;height:375.4pt;z-index:251742720" coordsize="25488,476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">
                <v:shape id="Picture 114" o:spid="_x0000_s5157" type="#_x0000_t75" style="position:absolute;left:2437;width:2058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" stroked="t" strokecolor="black [3213]">
                  <v:imagedata r:id="rId168" o:title="" croptop="2372f" cropbottom="1275f"/>
                  <v:path arrowok="t"/>
                </v:shape>
                <v:shape id="Text Box 115" o:spid="_x0000_s5158" type="#_x0000_t202" style="position:absolute;top:43745;width:25488;height:3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73F6368A" w14:textId="47DD3E8F" w:rsidR="0021522F" w:rsidRPr="0021522F" w:rsidRDefault="0021522F" w:rsidP="002152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</w:pPr>
                        <w:bookmarkStart w:id="230" w:name="_Toc115201745"/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 xml:space="preserve">รูปที่ </w: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begin"/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 xml:space="preserve">SEQ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รูปที่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>\* ARABIC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separate"/>
                        </w:r>
                        <w:r w:rsidR="00C31CCC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32"/>
                            <w:szCs w:val="32"/>
                            <w:cs/>
                          </w:rPr>
                          <w:t>90</w: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end"/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t xml:space="preserve"> </w:t>
                        </w:r>
                        <w:r w:rsidRPr="0021522F">
                          <w:rPr>
                            <w:rFonts w:ascii="TH SarabunPSK" w:hAnsi="TH SarabunPSK" w:cs="TH SarabunPSK" w:hint="cs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>หน้าจอสมัครสมาชิกผู้ปกครอง</w:t>
                        </w:r>
                        <w:bookmarkEnd w:id="230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48F22F0" w14:textId="74324BD5" w:rsidR="00F71F35" w:rsidRDefault="00F71F35" w:rsidP="007502A9">
      <w:pPr>
        <w:rPr>
          <w:rFonts w:cs="Cordia New"/>
        </w:rPr>
      </w:pPr>
      <w:r>
        <w:rPr>
          <w:rFonts w:cs="Cordia New"/>
          <w:cs/>
        </w:rPr>
        <w:tab/>
      </w:r>
    </w:p>
    <w:p w14:paraId="48941A19" w14:textId="2FD6F5F2" w:rsidR="0021522F" w:rsidRDefault="0021522F" w:rsidP="007502A9">
      <w:pPr>
        <w:rPr>
          <w:rFonts w:cs="Cordia New"/>
        </w:rPr>
      </w:pPr>
    </w:p>
    <w:p w14:paraId="64A6001B" w14:textId="56B1F339" w:rsidR="0021522F" w:rsidRDefault="0021522F" w:rsidP="007502A9">
      <w:pPr>
        <w:rPr>
          <w:rFonts w:cs="Cordia New"/>
        </w:rPr>
      </w:pPr>
    </w:p>
    <w:p w14:paraId="09770222" w14:textId="35997A70" w:rsidR="0021522F" w:rsidRDefault="0021522F" w:rsidP="007502A9">
      <w:pPr>
        <w:rPr>
          <w:rFonts w:cs="Cordia New"/>
        </w:rPr>
      </w:pPr>
    </w:p>
    <w:p w14:paraId="5BFAFB58" w14:textId="468944F2" w:rsidR="0021522F" w:rsidRDefault="0021522F" w:rsidP="007502A9">
      <w:pPr>
        <w:rPr>
          <w:rFonts w:cs="Cordia New"/>
        </w:rPr>
      </w:pPr>
    </w:p>
    <w:p w14:paraId="1B26D9EC" w14:textId="3C82FCB0" w:rsidR="0021522F" w:rsidRDefault="0021522F" w:rsidP="007502A9">
      <w:pPr>
        <w:rPr>
          <w:rFonts w:cs="Cordia New"/>
        </w:rPr>
      </w:pPr>
    </w:p>
    <w:p w14:paraId="0824D07F" w14:textId="075F427A" w:rsidR="0021522F" w:rsidRDefault="0021522F" w:rsidP="007502A9">
      <w:pPr>
        <w:rPr>
          <w:rFonts w:cs="Cordia New"/>
        </w:rPr>
      </w:pPr>
    </w:p>
    <w:p w14:paraId="6C85E77B" w14:textId="680E5D7B" w:rsidR="0021522F" w:rsidRDefault="0021522F" w:rsidP="007502A9">
      <w:pPr>
        <w:rPr>
          <w:rFonts w:cs="Cordia New"/>
        </w:rPr>
      </w:pPr>
    </w:p>
    <w:p w14:paraId="0A252502" w14:textId="6240A46B" w:rsidR="0021522F" w:rsidRDefault="0021522F" w:rsidP="007502A9">
      <w:pPr>
        <w:rPr>
          <w:rFonts w:cs="Cordia New"/>
        </w:rPr>
      </w:pPr>
    </w:p>
    <w:p w14:paraId="5B5CC8A8" w14:textId="118AB7F1" w:rsidR="0021522F" w:rsidRDefault="0021522F" w:rsidP="007502A9">
      <w:pPr>
        <w:rPr>
          <w:rFonts w:cs="Cordia New"/>
        </w:rPr>
      </w:pPr>
    </w:p>
    <w:p w14:paraId="11BF430A" w14:textId="4E650D82" w:rsidR="0021522F" w:rsidRDefault="0021522F" w:rsidP="007502A9">
      <w:pPr>
        <w:rPr>
          <w:rFonts w:cs="Cordia New"/>
        </w:rPr>
      </w:pPr>
    </w:p>
    <w:p w14:paraId="2B5FC67E" w14:textId="3709FEF0" w:rsidR="0021522F" w:rsidRDefault="0021522F" w:rsidP="007502A9">
      <w:pPr>
        <w:rPr>
          <w:rFonts w:cs="Cordia New"/>
        </w:rPr>
      </w:pPr>
    </w:p>
    <w:p w14:paraId="26161D01" w14:textId="68C42794" w:rsidR="0021522F" w:rsidRDefault="0021522F" w:rsidP="007502A9">
      <w:pPr>
        <w:rPr>
          <w:rFonts w:cs="Cordia New"/>
        </w:rPr>
      </w:pPr>
    </w:p>
    <w:p w14:paraId="3A7C6299" w14:textId="1E21AB0C" w:rsidR="0021522F" w:rsidRDefault="0021522F" w:rsidP="007502A9">
      <w:pPr>
        <w:rPr>
          <w:rFonts w:cs="Cordia New"/>
        </w:rPr>
      </w:pPr>
    </w:p>
    <w:p w14:paraId="23C907FF" w14:textId="5796E5DD" w:rsidR="0021522F" w:rsidRDefault="0021522F" w:rsidP="007502A9">
      <w:pPr>
        <w:rPr>
          <w:rFonts w:cs="Cordia New"/>
        </w:rPr>
      </w:pPr>
    </w:p>
    <w:p w14:paraId="496A12E5" w14:textId="575F2298" w:rsidR="0021522F" w:rsidRDefault="0021522F" w:rsidP="007502A9">
      <w:pPr>
        <w:rPr>
          <w:rFonts w:cs="Cordia New"/>
        </w:rPr>
      </w:pPr>
    </w:p>
    <w:p w14:paraId="5BF9D307" w14:textId="7A7B33D5" w:rsidR="0021522F" w:rsidRDefault="00455A96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ผุ้ใช้ประเภทผู้ปกครองต้องสมัครสมาชิกเสียก่อน เพื่อขอ</w:t>
      </w:r>
      <w:r w:rsidRPr="00F71F35">
        <w:rPr>
          <w:rFonts w:hint="cs"/>
          <w:sz w:val="32"/>
          <w:szCs w:val="32"/>
          <w:cs/>
        </w:rPr>
        <w:t>สิทธ์</w:t>
      </w:r>
      <w:r>
        <w:rPr>
          <w:rFonts w:ascii="TH SarabunPSK" w:hAnsi="TH SarabunPSK" w:cs="TH SarabunPSK" w:hint="cs"/>
          <w:sz w:val="32"/>
          <w:szCs w:val="32"/>
          <w:cs/>
        </w:rPr>
        <w:t>เข้าใช้งานระบบ โดยหน้าจอสมัครสมาชิกแบ่งเป็นส่วนของผู้ปกครองและคนขับรถ ให้เลือกแถบผู้ปกครอง หลังจากนั้นกรอกข้อมูล ชื่อผู้ใช้ รหัสผ่าน รหัสบัตรประชาชน ชื่อ นามสกุล วันเกิด หมายเลขโทรศัพท์ อีเมล ไลน์ไอดี ที่อยู่ และเลือกรูปภาพประจำตัว หลังจากนั้นกดสมัคร ก็จะสามารถเข้าสู่ระบบเพื่อเข้าใช้งานได้</w:t>
      </w:r>
    </w:p>
    <w:p w14:paraId="022F4A23" w14:textId="4E84F8CC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E498093" w14:textId="4409F18E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C84AE0D" w14:textId="042134AD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BBAE800" w14:textId="4C633AB7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5D05BEB" w14:textId="720A61EC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43744" behindDoc="1" locked="0" layoutInCell="1" allowOverlap="1" wp14:anchorId="5D29A8AF" wp14:editId="06609639">
            <wp:simplePos x="0" y="0"/>
            <wp:positionH relativeFrom="margin">
              <wp:posOffset>1943100</wp:posOffset>
            </wp:positionH>
            <wp:positionV relativeFrom="paragraph">
              <wp:posOffset>19050</wp:posOffset>
            </wp:positionV>
            <wp:extent cx="2061723" cy="4320000"/>
            <wp:effectExtent l="19050" t="19050" r="15240" b="23495"/>
            <wp:wrapTight wrapText="bothSides">
              <wp:wrapPolygon edited="0">
                <wp:start x="-200" y="-95"/>
                <wp:lineTo x="-200" y="21622"/>
                <wp:lineTo x="21560" y="21622"/>
                <wp:lineTo x="21560" y="-95"/>
                <wp:lineTo x="-200" y="-95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2" b="1917"/>
                    <a:stretch/>
                  </pic:blipFill>
                  <pic:spPr bwMode="auto">
                    <a:xfrm>
                      <a:off x="0" y="0"/>
                      <a:ext cx="2061723" cy="43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04A01" w14:textId="77777777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E6B2E73" w14:textId="77777777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F8BC328" w14:textId="5DE706EC" w:rsidR="00455A96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792" behindDoc="1" locked="0" layoutInCell="1" allowOverlap="1" wp14:anchorId="3FF9249E" wp14:editId="426FC912">
                <wp:simplePos x="0" y="0"/>
                <wp:positionH relativeFrom="margin">
                  <wp:align>center</wp:align>
                </wp:positionH>
                <wp:positionV relativeFrom="paragraph">
                  <wp:posOffset>3232150</wp:posOffset>
                </wp:positionV>
                <wp:extent cx="246126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399" y="20937"/>
                    <wp:lineTo x="21399" y="0"/>
                    <wp:lineTo x="0" y="0"/>
                  </wp:wrapPolygon>
                </wp:wrapTight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AC9E2" w14:textId="38FE108C" w:rsidR="007166C5" w:rsidRPr="007166C5" w:rsidRDefault="007166C5" w:rsidP="007166C5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1" w:name="_Toc115201746"/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91</w: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166C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หน้าจอหน้าแรกของผู้ปกครอง</w:t>
                            </w:r>
                            <w:bookmarkEnd w:id="2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F9249E" id="Text Box 112" o:spid="_x0000_s5159" type="#_x0000_t202" style="position:absolute;left:0;text-align:left;margin-left:0;margin-top:254.5pt;width:193.8pt;height:.05pt;z-index:-2515706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" stroked="f">
                <v:textbox style="mso-fit-shape-to-text:t" inset="0,0,0,0">
                  <w:txbxContent>
                    <w:p w14:paraId="2B6AC9E2" w14:textId="38FE108C" w:rsidR="007166C5" w:rsidRPr="007166C5" w:rsidRDefault="007166C5" w:rsidP="007166C5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32" w:name="_Toc115201746"/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91</w: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7166C5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หน้าจอหน้าแรกของผู้ปกครอง</w:t>
                      </w:r>
                      <w:bookmarkEnd w:id="232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67F3DED" w14:textId="4A778331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5F0BD53" w14:textId="5F9C00C7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ED6B425" w14:textId="0DC9F830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8430FF3" w14:textId="5FC78DD4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598F2D5" w14:textId="57A88FAC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89C9F75" w14:textId="2B9E53E0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4048254" w14:textId="6C08B511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83EDEDD" w14:textId="77777777" w:rsidR="007166C5" w:rsidRPr="007166C5" w:rsidRDefault="007166C5" w:rsidP="00455A96">
      <w:pPr>
        <w:jc w:val="thaiDistribute"/>
        <w:rPr>
          <w:rFonts w:ascii="TH SarabunPSK" w:hAnsi="TH SarabunPSK" w:cs="TH SarabunPSK"/>
          <w:sz w:val="2"/>
          <w:szCs w:val="2"/>
        </w:rPr>
      </w:pPr>
    </w:p>
    <w:p w14:paraId="3EBF3960" w14:textId="77777777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078A40" w14:textId="2E603C4F" w:rsidR="001A625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หลังจากเข้าสู่ระบบแล้วจะแสดงหน้าแรก</w:t>
      </w:r>
      <w:r w:rsidR="001A6255">
        <w:rPr>
          <w:rFonts w:ascii="TH SarabunPSK" w:hAnsi="TH SarabunPSK" w:cs="TH SarabunPSK" w:hint="cs"/>
          <w:sz w:val="32"/>
          <w:szCs w:val="32"/>
          <w:cs/>
        </w:rPr>
        <w:t xml:space="preserve"> โดยจะแสดงรายการสัญญาที่ทำกับคนขับรถ ภายในรายการสามารถที่จะดูกิจกรรมขึ้นรถ-ลงรถของบุตรได้ ดูรายละเอียดของสัญญาได้ และสามารถติดต่อคนขับผ่านระบบไลน์ โดยรายการที่แสดงสามารถดูรายการที่อนุมัติแล้ว รออนุมัติ</w:t>
      </w:r>
      <w:r w:rsidR="000A3DFA">
        <w:rPr>
          <w:rFonts w:ascii="TH SarabunPSK" w:hAnsi="TH SarabunPSK" w:cs="TH SarabunPSK" w:hint="cs"/>
          <w:sz w:val="32"/>
          <w:szCs w:val="32"/>
          <w:cs/>
        </w:rPr>
        <w:t>และรายการที่หมดสัญญาหรือกรณีที่ยกเลิกสัญญาไป</w:t>
      </w:r>
    </w:p>
    <w:p w14:paraId="3CF67592" w14:textId="560937D5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AAFBF65" w14:textId="034E5771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F7D440B" w14:textId="33A84A78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A3D9A5C" w14:textId="0857A12E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CF0873" w14:textId="3583FA18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B323288" w14:textId="305D3D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48864" behindDoc="0" locked="0" layoutInCell="1" allowOverlap="1" wp14:anchorId="040BB8C1" wp14:editId="55819280">
                <wp:simplePos x="0" y="0"/>
                <wp:positionH relativeFrom="margin">
                  <wp:align>center</wp:align>
                </wp:positionH>
                <wp:positionV relativeFrom="paragraph">
                  <wp:posOffset>20955</wp:posOffset>
                </wp:positionV>
                <wp:extent cx="4638675" cy="4319905"/>
                <wp:effectExtent l="19050" t="19050" r="28575" b="23495"/>
                <wp:wrapTight wrapText="bothSides">
                  <wp:wrapPolygon edited="0">
                    <wp:start x="-89" y="-95"/>
                    <wp:lineTo x="-89" y="21622"/>
                    <wp:lineTo x="21644" y="21622"/>
                    <wp:lineTo x="21644" y="-95"/>
                    <wp:lineTo x="-89" y="-95"/>
                  </wp:wrapPolygon>
                </wp:wrapTight>
                <wp:docPr id="6912" name="Group 6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8675" cy="4319905"/>
                          <a:chOff x="0" y="0"/>
                          <a:chExt cx="4638675" cy="4319905"/>
                        </a:xfrm>
                      </wpg:grpSpPr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71" b="2098"/>
                          <a:stretch/>
                        </pic:blipFill>
                        <pic:spPr bwMode="auto">
                          <a:xfrm>
                            <a:off x="0" y="0"/>
                            <a:ext cx="2079625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1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24" b="1916"/>
                          <a:stretch/>
                        </pic:blipFill>
                        <pic:spPr bwMode="auto">
                          <a:xfrm>
                            <a:off x="2575560" y="0"/>
                            <a:ext cx="2063115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92E3DA" id="Group 6912" o:spid="_x0000_s1026" style="position:absolute;margin-left:0;margin-top:1.65pt;width:365.25pt;height:340.15pt;z-index:251748864;mso-position-horizontal:center;mso-position-horizontal-relative:margin" coordsize="46386,431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">
                <v:shape id="Picture 113" o:spid="_x0000_s1027" type="#_x0000_t75" style="position:absolute;width:20796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" stroked="t" strokecolor="black [3213]">
                  <v:imagedata r:id="rId173" o:title="" croptop="2930f" cropbottom="1375f"/>
                  <v:path arrowok="t"/>
                </v:shape>
                <v:shape id="Picture 120" o:spid="_x0000_s1028" type="#_x0000_t75" style="position:absolute;left:25755;width:206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" stroked="t" strokecolor="black [3213]">
                  <v:imagedata r:id="rId174" o:title="" croptop="2572f" cropbottom="1256f"/>
                  <v:path arrowok="t"/>
                </v:shape>
                <w10:wrap type="tight" anchorx="margin"/>
              </v:group>
            </w:pict>
          </mc:Fallback>
        </mc:AlternateContent>
      </w:r>
    </w:p>
    <w:p w14:paraId="6CC50DA1" w14:textId="4A334862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AB4DB17" w14:textId="4BB44D94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A95A5C4" w14:textId="57CF6202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F45468B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3BFEF76" w14:textId="554A67F0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D13C692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A6C5FC1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7949DDC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2E0E561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AF7D955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235192C" w14:textId="42AC7393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960" behindDoc="1" locked="0" layoutInCell="1" allowOverlap="1" wp14:anchorId="7E144C24" wp14:editId="73638364">
                <wp:simplePos x="0" y="0"/>
                <wp:positionH relativeFrom="column">
                  <wp:posOffset>3227070</wp:posOffset>
                </wp:positionH>
                <wp:positionV relativeFrom="paragraph">
                  <wp:posOffset>77470</wp:posOffset>
                </wp:positionV>
                <wp:extent cx="20631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3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B2D90C" w14:textId="535B64FA" w:rsidR="000A3DFA" w:rsidRPr="000A3DFA" w:rsidRDefault="000A3DFA" w:rsidP="000A3DF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3" w:name="_Toc115201747"/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92</w: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A3D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หน้าแสดงการขึ้นลงของบุตร</w:t>
                            </w:r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44C24" id="Text Box 126" o:spid="_x0000_s5160" type="#_x0000_t202" style="position:absolute;left:0;text-align:left;margin-left:254.1pt;margin-top:6.1pt;width:162.45pt;height:.05pt;z-index:-2515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qlcGwIAAEEEAAAOAAAAZHJzL2Uyb0RvYy54bWysU8Fu2zAMvQ/YPwi6L05SNBu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" stroked="f">
                <v:textbox style="mso-fit-shape-to-text:t" inset="0,0,0,0">
                  <w:txbxContent>
                    <w:p w14:paraId="0CB2D90C" w14:textId="535B64FA" w:rsidR="000A3DFA" w:rsidRPr="000A3DFA" w:rsidRDefault="000A3DFA" w:rsidP="000A3DF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34" w:name="_Toc115201747"/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92</w: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A3DFA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หน้าแสดงการขึ้นลงของบุตร</w:t>
                      </w:r>
                      <w:bookmarkEnd w:id="23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912" behindDoc="1" locked="0" layoutInCell="1" allowOverlap="1" wp14:anchorId="79335EE1" wp14:editId="66DE25F8">
                <wp:simplePos x="0" y="0"/>
                <wp:positionH relativeFrom="column">
                  <wp:posOffset>449580</wp:posOffset>
                </wp:positionH>
                <wp:positionV relativeFrom="paragraph">
                  <wp:posOffset>66040</wp:posOffset>
                </wp:positionV>
                <wp:extent cx="248412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368" y="20937"/>
                    <wp:lineTo x="21368" y="0"/>
                    <wp:lineTo x="0" y="0"/>
                  </wp:wrapPolygon>
                </wp:wrapTight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1586EC" w14:textId="2EA4AF5D" w:rsidR="000A3DFA" w:rsidRPr="000A3DFA" w:rsidRDefault="000A3DFA" w:rsidP="000A3DF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5" w:name="_Toc115201748"/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93</w: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A3D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หน้าจอแสดงรายเอียดสัญญา</w:t>
                            </w:r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335EE1" id="Text Box 123" o:spid="_x0000_s5161" type="#_x0000_t202" style="position:absolute;left:0;text-align:left;margin-left:35.4pt;margin-top:5.2pt;width:195.6pt;height:.05pt;z-index:-251565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" stroked="f">
                <v:textbox style="mso-fit-shape-to-text:t" inset="0,0,0,0">
                  <w:txbxContent>
                    <w:p w14:paraId="0F1586EC" w14:textId="2EA4AF5D" w:rsidR="000A3DFA" w:rsidRPr="000A3DFA" w:rsidRDefault="000A3DFA" w:rsidP="000A3DF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36" w:name="_Toc115201748"/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93</w: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A3DFA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หน้าจอแสดงรายเอียดสัญญา</w:t>
                      </w:r>
                      <w:bookmarkEnd w:id="23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31E4E27" w14:textId="6AAE5296" w:rsidR="000A3DFA" w:rsidRPr="001024A8" w:rsidRDefault="000A3DFA" w:rsidP="00455A96">
      <w:pPr>
        <w:jc w:val="thaiDistribute"/>
        <w:rPr>
          <w:rFonts w:ascii="TH SarabunPSK" w:hAnsi="TH SarabunPSK" w:cs="TH SarabunPSK"/>
          <w:sz w:val="2"/>
          <w:szCs w:val="2"/>
        </w:rPr>
      </w:pPr>
    </w:p>
    <w:p w14:paraId="3CA322FA" w14:textId="3C6D8B9A" w:rsidR="001024A8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032" behindDoc="1" locked="0" layoutInCell="1" allowOverlap="1" wp14:anchorId="17839411" wp14:editId="68A6A47F">
                <wp:simplePos x="0" y="0"/>
                <wp:positionH relativeFrom="column">
                  <wp:posOffset>1988820</wp:posOffset>
                </wp:positionH>
                <wp:positionV relativeFrom="paragraph">
                  <wp:posOffset>2729865</wp:posOffset>
                </wp:positionV>
                <wp:extent cx="1973580" cy="635"/>
                <wp:effectExtent l="0" t="0" r="7620" b="6985"/>
                <wp:wrapTight wrapText="bothSides">
                  <wp:wrapPolygon edited="0">
                    <wp:start x="0" y="0"/>
                    <wp:lineTo x="0" y="20937"/>
                    <wp:lineTo x="21475" y="20937"/>
                    <wp:lineTo x="21475" y="0"/>
                    <wp:lineTo x="0" y="0"/>
                  </wp:wrapPolygon>
                </wp:wrapTight>
                <wp:docPr id="6914" name="Text Box 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75A148" w14:textId="7A513FA0" w:rsidR="00EE3642" w:rsidRPr="00EE3642" w:rsidRDefault="00EE3642" w:rsidP="00EE364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7" w:name="_Toc115201749"/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94</w: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E364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หน้าจอขอยกเลิกสัญญา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839411" id="Text Box 6914" o:spid="_x0000_s5162" type="#_x0000_t202" style="position:absolute;left:0;text-align:left;margin-left:156.6pt;margin-top:214.95pt;width:155.4pt;height:.05pt;z-index:-25156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" stroked="f">
                <v:textbox style="mso-fit-shape-to-text:t" inset="0,0,0,0">
                  <w:txbxContent>
                    <w:p w14:paraId="3C75A148" w14:textId="7A513FA0" w:rsidR="00EE3642" w:rsidRPr="00EE3642" w:rsidRDefault="00EE3642" w:rsidP="00EE364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38" w:name="_Toc115201749"/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94</w: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E3642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หน้าจอขอยกเลิกสัญญา</w:t>
                      </w:r>
                      <w:bookmarkEnd w:id="23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753984" behindDoc="1" locked="0" layoutInCell="1" allowOverlap="1" wp14:anchorId="1EF5F570" wp14:editId="4BB48D89">
            <wp:simplePos x="0" y="0"/>
            <wp:positionH relativeFrom="column">
              <wp:posOffset>2065020</wp:posOffset>
            </wp:positionH>
            <wp:positionV relativeFrom="paragraph">
              <wp:posOffset>458470</wp:posOffset>
            </wp:positionV>
            <wp:extent cx="1724660" cy="2339340"/>
            <wp:effectExtent l="0" t="0" r="8890" b="3810"/>
            <wp:wrapTight wrapText="bothSides">
              <wp:wrapPolygon edited="0">
                <wp:start x="0" y="0"/>
                <wp:lineTo x="0" y="21459"/>
                <wp:lineTo x="21473" y="21459"/>
                <wp:lineTo x="21473" y="0"/>
                <wp:lineTo x="0" y="0"/>
              </wp:wrapPolygon>
            </wp:wrapTight>
            <wp:docPr id="6913" name="Picture 6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7" b="34790"/>
                    <a:stretch/>
                  </pic:blipFill>
                  <pic:spPr bwMode="auto">
                    <a:xfrm>
                      <a:off x="0" y="0"/>
                      <a:ext cx="17246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024A8">
        <w:rPr>
          <w:rFonts w:ascii="TH SarabunPSK" w:hAnsi="TH SarabunPSK" w:cs="TH SarabunPSK"/>
          <w:sz w:val="32"/>
          <w:szCs w:val="32"/>
          <w:cs/>
        </w:rPr>
        <w:tab/>
      </w:r>
      <w:r w:rsidR="001024A8">
        <w:rPr>
          <w:rFonts w:ascii="TH SarabunPSK" w:hAnsi="TH SarabunPSK" w:cs="TH SarabunPSK" w:hint="cs"/>
          <w:sz w:val="32"/>
          <w:szCs w:val="32"/>
          <w:cs/>
        </w:rPr>
        <w:t>หน้าจอแสดงรายระเอียดของสัญญายังสามมารถที่จะไปต่อในหน้ายกเลิกสัญญาได้ โดยหน้ายกเลิกสัญญาผู้ใช้ต้องกรอกเหตุในการยกเลิก</w:t>
      </w:r>
    </w:p>
    <w:p w14:paraId="51916045" w14:textId="5127224A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55B47F3" w14:textId="79E411A9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D867F2C" w14:textId="6BC9A1B5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14D9E15" w14:textId="09B652E4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2969E57" w14:textId="57453B35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5FD44A9" w14:textId="303FCA28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3D67902" w14:textId="5106D1C1" w:rsidR="00E1006C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57056" behindDoc="1" locked="0" layoutInCell="1" allowOverlap="1" wp14:anchorId="29A70A5F" wp14:editId="5C019345">
            <wp:simplePos x="0" y="0"/>
            <wp:positionH relativeFrom="margin">
              <wp:posOffset>2178050</wp:posOffset>
            </wp:positionH>
            <wp:positionV relativeFrom="paragraph">
              <wp:posOffset>19050</wp:posOffset>
            </wp:positionV>
            <wp:extent cx="1719768" cy="3600000"/>
            <wp:effectExtent l="19050" t="19050" r="13970" b="19685"/>
            <wp:wrapTight wrapText="bothSides">
              <wp:wrapPolygon edited="0">
                <wp:start x="-239" y="-114"/>
                <wp:lineTo x="-239" y="21604"/>
                <wp:lineTo x="21536" y="21604"/>
                <wp:lineTo x="21536" y="-114"/>
                <wp:lineTo x="-239" y="-114"/>
              </wp:wrapPolygon>
            </wp:wrapTight>
            <wp:docPr id="6915" name="Picture 6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2" b="2007"/>
                    <a:stretch/>
                  </pic:blipFill>
                  <pic:spPr bwMode="auto">
                    <a:xfrm>
                      <a:off x="0" y="0"/>
                      <a:ext cx="1719768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AE31B" w14:textId="50436896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FF84144" w14:textId="3FB02B02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FB347DB" w14:textId="46750A42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BB8A7EA" w14:textId="0560E54E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D0BB13" w14:textId="6CCF54E0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4325398" w14:textId="14CA60C4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FF301A8" w14:textId="7484CA66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9FA0C9B" w14:textId="1AC3CD23" w:rsidR="00E1006C" w:rsidRDefault="00E1006C" w:rsidP="00E1006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16D0BFE" w14:textId="6EA10B9A" w:rsidR="00E1006C" w:rsidRPr="00E1006C" w:rsidRDefault="00E1006C" w:rsidP="00E1006C">
      <w:pPr>
        <w:ind w:firstLine="720"/>
        <w:jc w:val="thaiDistribute"/>
        <w:rPr>
          <w:rFonts w:ascii="TH SarabunPSK" w:hAnsi="TH SarabunPSK" w:cs="TH SarabunPSK"/>
          <w:sz w:val="20"/>
          <w:szCs w:val="20"/>
        </w:rPr>
      </w:pPr>
      <w:r w:rsidRPr="00E1006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104" behindDoc="1" locked="0" layoutInCell="1" allowOverlap="1" wp14:anchorId="47978A90" wp14:editId="437BB6ED">
                <wp:simplePos x="0" y="0"/>
                <wp:positionH relativeFrom="margin">
                  <wp:posOffset>1819275</wp:posOffset>
                </wp:positionH>
                <wp:positionV relativeFrom="paragraph">
                  <wp:posOffset>133985</wp:posOffset>
                </wp:positionV>
                <wp:extent cx="2301240" cy="635"/>
                <wp:effectExtent l="0" t="0" r="3810" b="6985"/>
                <wp:wrapTight wrapText="bothSides">
                  <wp:wrapPolygon edited="0">
                    <wp:start x="0" y="0"/>
                    <wp:lineTo x="0" y="20937"/>
                    <wp:lineTo x="21457" y="20937"/>
                    <wp:lineTo x="21457" y="0"/>
                    <wp:lineTo x="0" y="0"/>
                  </wp:wrapPolygon>
                </wp:wrapTight>
                <wp:docPr id="6916" name="Text Box 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1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13B329" w14:textId="1F1CFCB5" w:rsidR="00E1006C" w:rsidRPr="00E1006C" w:rsidRDefault="00E1006C" w:rsidP="00E1006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9" w:name="_Toc115201750"/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95</w: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1006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หน้าจอแสดงข้อมูลผู้ปกครอง</w:t>
                            </w:r>
                            <w:bookmarkEnd w:id="2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978A90" id="Text Box 6916" o:spid="_x0000_s5163" type="#_x0000_t202" style="position:absolute;left:0;text-align:left;margin-left:143.25pt;margin-top:10.55pt;width:181.2pt;height:.05pt;z-index:-2515573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" stroked="f">
                <v:textbox style="mso-fit-shape-to-text:t" inset="0,0,0,0">
                  <w:txbxContent>
                    <w:p w14:paraId="2513B329" w14:textId="1F1CFCB5" w:rsidR="00E1006C" w:rsidRPr="00E1006C" w:rsidRDefault="00E1006C" w:rsidP="00E1006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40" w:name="_Toc115201750"/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95</w: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1006C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หน้าจอแสดงข้อมูลผู้ปกครอง</w:t>
                      </w:r>
                      <w:bookmarkEnd w:id="24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E2EDE65" w14:textId="0E9C679B" w:rsidR="00E1006C" w:rsidRPr="00E1006C" w:rsidRDefault="00E1006C" w:rsidP="00E1006C">
      <w:pPr>
        <w:ind w:firstLine="720"/>
        <w:jc w:val="thaiDistribute"/>
        <w:rPr>
          <w:rFonts w:ascii="TH SarabunPSK" w:hAnsi="TH SarabunPSK" w:cs="TH SarabunPSK"/>
          <w:sz w:val="18"/>
          <w:szCs w:val="18"/>
        </w:rPr>
      </w:pPr>
    </w:p>
    <w:p w14:paraId="1A3B344E" w14:textId="5EAAAF74" w:rsidR="00EE3642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60128" behindDoc="1" locked="0" layoutInCell="1" allowOverlap="1" wp14:anchorId="61B7D764" wp14:editId="7C257B69">
            <wp:simplePos x="0" y="0"/>
            <wp:positionH relativeFrom="margin">
              <wp:align>center</wp:align>
            </wp:positionH>
            <wp:positionV relativeFrom="paragraph">
              <wp:posOffset>476885</wp:posOffset>
            </wp:positionV>
            <wp:extent cx="1475740" cy="3086100"/>
            <wp:effectExtent l="19050" t="19050" r="10160" b="19050"/>
            <wp:wrapTight wrapText="bothSides">
              <wp:wrapPolygon edited="0">
                <wp:start x="-279" y="-133"/>
                <wp:lineTo x="-279" y="21600"/>
                <wp:lineTo x="21470" y="21600"/>
                <wp:lineTo x="21470" y="-133"/>
                <wp:lineTo x="-279" y="-133"/>
              </wp:wrapPolygon>
            </wp:wrapTight>
            <wp:docPr id="6917" name="Picture 6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4" b="1917"/>
                    <a:stretch/>
                  </pic:blipFill>
                  <pic:spPr bwMode="auto">
                    <a:xfrm>
                      <a:off x="0" y="0"/>
                      <a:ext cx="147574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06C" w:rsidRPr="00E1006C">
        <w:rPr>
          <w:rFonts w:ascii="TH SarabunPSK" w:hAnsi="TH SarabunPSK" w:cs="TH SarabunPSK" w:hint="cs"/>
          <w:sz w:val="32"/>
          <w:szCs w:val="32"/>
          <w:cs/>
        </w:rPr>
        <w:t>ในส่วน</w:t>
      </w:r>
      <w:r w:rsidR="00E1006C">
        <w:rPr>
          <w:rFonts w:ascii="TH SarabunPSK" w:hAnsi="TH SarabunPSK" w:cs="TH SarabunPSK" w:hint="cs"/>
          <w:sz w:val="32"/>
          <w:szCs w:val="32"/>
          <w:cs/>
        </w:rPr>
        <w:t>หน้าแสดงข้อมส่วนตัวของผู้ปกครอง ผู้ใช้สามารถที่ดูหรือแก้ไขได้ โดยที่กดปุ้มแก้ไข ระบบจะทำการแก้ไขข้อมูลในฐานข้อมูล</w:t>
      </w:r>
    </w:p>
    <w:p w14:paraId="0E22209C" w14:textId="77777777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E29151C" w14:textId="23037768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A01ED37" w14:textId="77777777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6B72ACB" w14:textId="5349A501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6E670F9" w14:textId="2335C6D8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A3406E4" w14:textId="5B405735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EDCFB2" w14:textId="17FCED57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F94D5AC" w14:textId="733DA286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1" locked="0" layoutInCell="1" allowOverlap="1" wp14:anchorId="09F785C6" wp14:editId="44FC58C4">
                <wp:simplePos x="0" y="0"/>
                <wp:positionH relativeFrom="margin">
                  <wp:align>center</wp:align>
                </wp:positionH>
                <wp:positionV relativeFrom="paragraph">
                  <wp:posOffset>199390</wp:posOffset>
                </wp:positionV>
                <wp:extent cx="2865120" cy="274320"/>
                <wp:effectExtent l="0" t="0" r="0" b="0"/>
                <wp:wrapTight wrapText="bothSides">
                  <wp:wrapPolygon edited="0">
                    <wp:start x="0" y="0"/>
                    <wp:lineTo x="0" y="19500"/>
                    <wp:lineTo x="21399" y="19500"/>
                    <wp:lineTo x="21399" y="0"/>
                    <wp:lineTo x="0" y="0"/>
                  </wp:wrapPolygon>
                </wp:wrapTight>
                <wp:docPr id="6918" name="Text Box 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120" cy="2743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3D6D88" w14:textId="247BD2A6" w:rsidR="00297CDA" w:rsidRPr="00297CDA" w:rsidRDefault="00297CDA" w:rsidP="00297CD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41" w:name="_Toc115201751"/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96</w: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97CD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รูปหน้าจอรายการบุตร</w:t>
                            </w:r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785C6" id="Text Box 6918" o:spid="_x0000_s5164" type="#_x0000_t202" style="position:absolute;left:0;text-align:left;margin-left:0;margin-top:15.7pt;width:225.6pt;height:21.6pt;z-index:-251554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" stroked="f">
                <v:textbox inset="0,0,0,0">
                  <w:txbxContent>
                    <w:p w14:paraId="1D3D6D88" w14:textId="247BD2A6" w:rsidR="00297CDA" w:rsidRPr="00297CDA" w:rsidRDefault="00297CDA" w:rsidP="00297CD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42" w:name="_Toc115201751"/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96</w: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97CDA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รูปหน้าจอรายการบุตร</w:t>
                      </w:r>
                      <w:bookmarkEnd w:id="242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E9B60B2" w14:textId="1AC7DD7C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หน้าจอรายการบุตร สามารถจะแก้ไขหรือลบบุตรได้</w:t>
      </w:r>
      <w:r w:rsidR="00CB358E">
        <w:rPr>
          <w:rFonts w:ascii="TH SarabunPSK" w:hAnsi="TH SarabunPSK" w:cs="TH SarabunPSK"/>
          <w:sz w:val="32"/>
          <w:szCs w:val="32"/>
        </w:rPr>
        <w:t xml:space="preserve"> </w:t>
      </w:r>
      <w:r w:rsidR="00CB358E">
        <w:rPr>
          <w:rFonts w:ascii="TH SarabunPSK" w:hAnsi="TH SarabunPSK" w:cs="TH SarabunPSK" w:hint="cs"/>
          <w:sz w:val="32"/>
          <w:szCs w:val="32"/>
          <w:cs/>
        </w:rPr>
        <w:t>โดยข้อมูลที่จะแสดงจะมีเป็นข้อมูลพื้นฐานที่จะแสดงให้ผู้ใช้เห็น หากต้องดูข้อมูลทั้งหมดต้องกดเข้าไปแก้ไข</w:t>
      </w:r>
    </w:p>
    <w:p w14:paraId="2B2AD58B" w14:textId="26D98825" w:rsidR="00CB358E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63200" behindDoc="1" locked="0" layoutInCell="1" allowOverlap="1" wp14:anchorId="4B5BB5CA" wp14:editId="1FE62727">
            <wp:simplePos x="0" y="0"/>
            <wp:positionH relativeFrom="margin">
              <wp:posOffset>2114550</wp:posOffset>
            </wp:positionH>
            <wp:positionV relativeFrom="paragraph">
              <wp:posOffset>-5715</wp:posOffset>
            </wp:positionV>
            <wp:extent cx="1720850" cy="3599815"/>
            <wp:effectExtent l="19050" t="19050" r="12700" b="19685"/>
            <wp:wrapTight wrapText="bothSides">
              <wp:wrapPolygon edited="0">
                <wp:start x="-239" y="-114"/>
                <wp:lineTo x="-239" y="21604"/>
                <wp:lineTo x="21520" y="21604"/>
                <wp:lineTo x="21520" y="-114"/>
                <wp:lineTo x="-239" y="-114"/>
              </wp:wrapPolygon>
            </wp:wrapTight>
            <wp:docPr id="6919" name="Picture 6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4" b="1917"/>
                    <a:stretch/>
                  </pic:blipFill>
                  <pic:spPr bwMode="auto">
                    <a:xfrm>
                      <a:off x="0" y="0"/>
                      <a:ext cx="1720850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E5562E" w14:textId="7777777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D13B5C9" w14:textId="4107A8A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6B6DE76" w14:textId="4F5004AA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BFA0D40" w14:textId="0BEDADD6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5DAC5D" w14:textId="7777777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0B0AC1D" w14:textId="7777777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3A01E2" w14:textId="5978A8A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46A80EF" w14:textId="0502BE8D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E86102C" w14:textId="5B0C8999" w:rsidR="00564B82" w:rsidRDefault="00564B82" w:rsidP="00564B8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1" locked="0" layoutInCell="1" allowOverlap="1" wp14:anchorId="622A4D0A" wp14:editId="5B78D5BD">
                <wp:simplePos x="0" y="0"/>
                <wp:positionH relativeFrom="margin">
                  <wp:posOffset>1847850</wp:posOffset>
                </wp:positionH>
                <wp:positionV relativeFrom="paragraph">
                  <wp:posOffset>187325</wp:posOffset>
                </wp:positionV>
                <wp:extent cx="224790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417" y="20937"/>
                    <wp:lineTo x="21417" y="0"/>
                    <wp:lineTo x="0" y="0"/>
                  </wp:wrapPolygon>
                </wp:wrapTight>
                <wp:docPr id="6920" name="Text Box 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69911C" w14:textId="291CBDF2" w:rsidR="00CB358E" w:rsidRPr="00CB358E" w:rsidRDefault="00CB358E" w:rsidP="00CB358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43" w:name="_Toc115201752"/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97</w: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B358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หน้าจอแก้ไขข้อมูลส่วนตัวบุตร</w:t>
                            </w:r>
                            <w:bookmarkEnd w:id="2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2A4D0A" id="Text Box 6920" o:spid="_x0000_s5165" type="#_x0000_t202" style="position:absolute;left:0;text-align:left;margin-left:145.5pt;margin-top:14.75pt;width:177pt;height:.05pt;z-index:-251551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" stroked="f">
                <v:textbox style="mso-fit-shape-to-text:t" inset="0,0,0,0">
                  <w:txbxContent>
                    <w:p w14:paraId="5169911C" w14:textId="291CBDF2" w:rsidR="00CB358E" w:rsidRPr="00CB358E" w:rsidRDefault="00CB358E" w:rsidP="00CB358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44" w:name="_Toc115201752"/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97</w: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CB358E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หน้าจอแก้ไขข้อมูลส่วนตัวบุตร</w:t>
                      </w:r>
                      <w:bookmarkEnd w:id="24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B079D35" w14:textId="464C8B3B" w:rsidR="00564B82" w:rsidRDefault="00564B82" w:rsidP="00564B82">
      <w:pPr>
        <w:ind w:firstLine="720"/>
        <w:jc w:val="thaiDistribute"/>
        <w:rPr>
          <w:rFonts w:ascii="TH SarabunPSK" w:hAnsi="TH SarabunPSK" w:cs="TH SarabunPSK"/>
          <w:sz w:val="2"/>
          <w:szCs w:val="2"/>
        </w:rPr>
      </w:pPr>
    </w:p>
    <w:p w14:paraId="0B05DB6E" w14:textId="2A5CF893" w:rsidR="00564B82" w:rsidRPr="00564B82" w:rsidRDefault="00564B82" w:rsidP="00564B82">
      <w:pPr>
        <w:ind w:firstLine="720"/>
        <w:jc w:val="thaiDistribute"/>
        <w:rPr>
          <w:rFonts w:ascii="TH SarabunPSK" w:hAnsi="TH SarabunPSK" w:cs="TH SarabunPSK"/>
          <w:sz w:val="2"/>
          <w:szCs w:val="2"/>
        </w:rPr>
      </w:pPr>
    </w:p>
    <w:p w14:paraId="6E0FEF17" w14:textId="77777777" w:rsidR="00564B82" w:rsidRDefault="00564B82" w:rsidP="00564B8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1006C">
        <w:rPr>
          <w:rFonts w:ascii="TH SarabunPSK" w:hAnsi="TH SarabunPSK" w:cs="TH SarabunPSK" w:hint="cs"/>
          <w:sz w:val="32"/>
          <w:szCs w:val="32"/>
          <w:cs/>
        </w:rPr>
        <w:t>ในส่วน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หน้าแสดงข้อมส่วนตัวของผู้ปกครอง ผู้ใช้สามารถที่ดูหรือแก้ไขได้ โดยที่กดปุ้มแก้ไข ระบบจะทำการแก้ไขข้อมูลในฐานข้อมูล</w:t>
      </w:r>
    </w:p>
    <w:p w14:paraId="5873F3EE" w14:textId="7777777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DD7021" w14:textId="09FACFDD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6050090" w14:textId="38F385C1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15F1740" w14:textId="680BDFCB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A955E2B" w14:textId="3F4A4EEB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0C26929" w14:textId="5D4910ED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71B356E" w14:textId="08814184" w:rsidR="00564B82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320" behindDoc="1" locked="0" layoutInCell="1" allowOverlap="1" wp14:anchorId="61BB14FB" wp14:editId="08B46E0E">
                <wp:simplePos x="0" y="0"/>
                <wp:positionH relativeFrom="column">
                  <wp:posOffset>2114550</wp:posOffset>
                </wp:positionH>
                <wp:positionV relativeFrom="paragraph">
                  <wp:posOffset>3676015</wp:posOffset>
                </wp:positionV>
                <wp:extent cx="1720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22" name="Text Box 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8E063" w14:textId="5D3CC283" w:rsidR="009B2C19" w:rsidRPr="009B2C19" w:rsidRDefault="009B2C19" w:rsidP="009B2C1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45" w:name="_Toc115201753"/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98</w: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9B2C1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หน้าจอเพิ่มบุตร</w:t>
                            </w:r>
                            <w:bookmarkEnd w:id="2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B14FB" id="Text Box 6922" o:spid="_x0000_s5166" type="#_x0000_t202" style="position:absolute;left:0;text-align:left;margin-left:166.5pt;margin-top:289.45pt;width:135.5pt;height:.05pt;z-index:-2515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" stroked="f">
                <v:textbox style="mso-fit-shape-to-text:t" inset="0,0,0,0">
                  <w:txbxContent>
                    <w:p w14:paraId="1A18E063" w14:textId="5D3CC283" w:rsidR="009B2C19" w:rsidRPr="009B2C19" w:rsidRDefault="009B2C19" w:rsidP="009B2C1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46" w:name="_Toc115201753"/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98</w: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9B2C19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หน้าจอเพิ่มบุตร</w:t>
                      </w:r>
                      <w:bookmarkEnd w:id="246"/>
                    </w:p>
                  </w:txbxContent>
                </v:textbox>
                <w10:wrap type="tight"/>
              </v:shape>
            </w:pict>
          </mc:Fallback>
        </mc:AlternateContent>
      </w:r>
      <w:r w:rsidR="00564B82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66272" behindDoc="1" locked="0" layoutInCell="1" allowOverlap="1" wp14:anchorId="2B6A8AFA" wp14:editId="45AC93F1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1720850" cy="3599815"/>
            <wp:effectExtent l="19050" t="19050" r="12700" b="19685"/>
            <wp:wrapTight wrapText="bothSides">
              <wp:wrapPolygon edited="0">
                <wp:start x="-239" y="-114"/>
                <wp:lineTo x="-239" y="21604"/>
                <wp:lineTo x="21520" y="21604"/>
                <wp:lineTo x="21520" y="-114"/>
                <wp:lineTo x="-239" y="-114"/>
              </wp:wrapPolygon>
            </wp:wrapTight>
            <wp:docPr id="6921" name="Picture 6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7" b="1824"/>
                    <a:stretch/>
                  </pic:blipFill>
                  <pic:spPr bwMode="auto">
                    <a:xfrm>
                      <a:off x="0" y="0"/>
                      <a:ext cx="1720850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A72B60" w14:textId="2C37F591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9D48088" w14:textId="42AD63BB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0D7D308" w14:textId="42C78211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AD5ADCC" w14:textId="72797354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84A400C" w14:textId="1387E0CE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EC80D82" w14:textId="3BBB29CA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63F0400" w14:textId="0A8930C5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20B4F5" w14:textId="1DCAE81C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372A21" w14:textId="3B57F10E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7C78159" w14:textId="7BBA164F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F6D2E1" w14:textId="521D456A" w:rsidR="009B2C19" w:rsidRDefault="009B2C19" w:rsidP="009B2C1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การที่จะมีรายการบุตรต้องทำการเพิ่มบุตรเข้าสู่ระบบ โดยกรอกข้อมูล ชื่อผู้ใช้ รหัสผ่าน รหัสบัตรประชาชน ชื่อ นามสกุล วันเกิด หมายเลขโทรศัพท์ อีเมล ไลน์ไอดี ที่อยู่ และเลือกรูปภาพประจำตัว หลังจากนั้นกดสมัคร ก็จะสามารถเข้าสู่ระบบเพื่อเข้าใช้งานได้</w:t>
      </w:r>
    </w:p>
    <w:p w14:paraId="47FCE4F3" w14:textId="77777777" w:rsidR="00C01F53" w:rsidRDefault="00C01F53" w:rsidP="009B2C1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BB28BE6" w14:textId="76600C9D" w:rsidR="009B2C19" w:rsidRDefault="009B2C19" w:rsidP="009B2C19">
      <w:pPr>
        <w:pStyle w:val="Heading1"/>
        <w:rPr>
          <w:rFonts w:ascii="TH SarabunPSK" w:hAnsi="TH SarabunPSK"/>
          <w:sz w:val="32"/>
        </w:rPr>
      </w:pPr>
      <w:bookmarkStart w:id="247" w:name="_Toc115201822"/>
      <w:r w:rsidRPr="009B2C19">
        <w:rPr>
          <w:rFonts w:ascii="TH SarabunPSK" w:hAnsi="TH SarabunPSK"/>
          <w:sz w:val="32"/>
          <w:cs/>
        </w:rPr>
        <w:t>5.3 แนะนำการใช้งานในส่วนของเด็ก(</w:t>
      </w:r>
      <w:r w:rsidRPr="009B2C19">
        <w:rPr>
          <w:rFonts w:ascii="TH SarabunPSK" w:hAnsi="TH SarabunPSK"/>
          <w:sz w:val="32"/>
        </w:rPr>
        <w:t>Children)</w:t>
      </w:r>
      <w:bookmarkEnd w:id="247"/>
    </w:p>
    <w:p w14:paraId="5DD0CDE2" w14:textId="0D892F6C" w:rsidR="009B2C19" w:rsidRDefault="00C01F53" w:rsidP="00C01F53">
      <w:pPr>
        <w:jc w:val="thaiDistribute"/>
        <w:rPr>
          <w:sz w:val="32"/>
          <w:szCs w:val="32"/>
        </w:rPr>
      </w:pPr>
      <w:r>
        <w:rPr>
          <w:cs/>
        </w:rPr>
        <w:tab/>
      </w:r>
      <w:r>
        <w:rPr>
          <w:rFonts w:hint="cs"/>
          <w:sz w:val="32"/>
          <w:szCs w:val="32"/>
          <w:cs/>
        </w:rPr>
        <w:t>เด็ก</w:t>
      </w:r>
      <w:r w:rsidRPr="00F71F35">
        <w:rPr>
          <w:rFonts w:hint="cs"/>
          <w:sz w:val="32"/>
          <w:szCs w:val="32"/>
          <w:cs/>
        </w:rPr>
        <w:t>จะสามารถเข้าสู่ระบบ</w:t>
      </w:r>
      <w:r>
        <w:rPr>
          <w:rFonts w:hint="cs"/>
          <w:sz w:val="32"/>
          <w:szCs w:val="32"/>
          <w:cs/>
        </w:rPr>
        <w:t xml:space="preserve"> </w:t>
      </w:r>
      <w:r w:rsidRPr="00F71F35">
        <w:rPr>
          <w:rFonts w:hint="cs"/>
          <w:sz w:val="32"/>
          <w:szCs w:val="32"/>
          <w:cs/>
        </w:rPr>
        <w:t>เพื่อเข้าถึงสิทธ์เข้าใช้งานระบบ</w:t>
      </w:r>
      <w:r>
        <w:rPr>
          <w:rFonts w:hint="cs"/>
          <w:sz w:val="32"/>
          <w:szCs w:val="32"/>
          <w:cs/>
        </w:rPr>
        <w:t xml:space="preserve"> การดูตำแหน่งของคนขับรถ และติดต่อกับคนขับรถ</w:t>
      </w:r>
      <w:r>
        <w:rPr>
          <w:rFonts w:hint="cs"/>
          <w:cs/>
        </w:rPr>
        <w:t xml:space="preserve"> </w:t>
      </w:r>
      <w:r w:rsidRPr="00C01F53">
        <w:rPr>
          <w:rFonts w:hint="cs"/>
          <w:sz w:val="32"/>
          <w:szCs w:val="32"/>
          <w:cs/>
        </w:rPr>
        <w:t>โดยการสมัครสมาชิกของเด็กนั้นต้องทำผ่านการใช้งานของผู้ปกครองเท่านั้น</w:t>
      </w:r>
    </w:p>
    <w:p w14:paraId="62ED042B" w14:textId="39C5DFD4" w:rsidR="00C01F53" w:rsidRDefault="00C01F53" w:rsidP="00C01F53">
      <w:pPr>
        <w:jc w:val="thaiDistribute"/>
        <w:rPr>
          <w:sz w:val="32"/>
          <w:szCs w:val="32"/>
        </w:rPr>
      </w:pPr>
    </w:p>
    <w:p w14:paraId="7728ABAB" w14:textId="6E4EAF49" w:rsidR="00C01F53" w:rsidRDefault="00C01F53" w:rsidP="00C01F53">
      <w:pPr>
        <w:jc w:val="thaiDistribute"/>
        <w:rPr>
          <w:sz w:val="32"/>
          <w:szCs w:val="32"/>
        </w:rPr>
      </w:pPr>
    </w:p>
    <w:p w14:paraId="5BA78093" w14:textId="43FC6763" w:rsidR="00C01F53" w:rsidRDefault="00C01F53" w:rsidP="00C01F53">
      <w:pPr>
        <w:jc w:val="thaiDistribute"/>
        <w:rPr>
          <w:sz w:val="32"/>
          <w:szCs w:val="32"/>
        </w:rPr>
      </w:pPr>
    </w:p>
    <w:p w14:paraId="45170E97" w14:textId="3E148DFD" w:rsidR="00C01F53" w:rsidRDefault="00C01F53" w:rsidP="00C01F53">
      <w:pPr>
        <w:jc w:val="thaiDistribute"/>
        <w:rPr>
          <w:sz w:val="32"/>
          <w:szCs w:val="32"/>
        </w:rPr>
      </w:pPr>
      <w:r>
        <w:rPr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69344" behindDoc="1" locked="0" layoutInCell="1" allowOverlap="1" wp14:anchorId="55F21713" wp14:editId="0CEEB8F9">
            <wp:simplePos x="0" y="0"/>
            <wp:positionH relativeFrom="margin">
              <wp:posOffset>2114550</wp:posOffset>
            </wp:positionH>
            <wp:positionV relativeFrom="paragraph">
              <wp:posOffset>19050</wp:posOffset>
            </wp:positionV>
            <wp:extent cx="1714783" cy="3600000"/>
            <wp:effectExtent l="19050" t="19050" r="19050" b="19685"/>
            <wp:wrapTight wrapText="bothSides">
              <wp:wrapPolygon edited="0">
                <wp:start x="-240" y="-114"/>
                <wp:lineTo x="-240" y="21604"/>
                <wp:lineTo x="21600" y="21604"/>
                <wp:lineTo x="21600" y="-114"/>
                <wp:lineTo x="-240" y="-114"/>
              </wp:wrapPolygon>
            </wp:wrapTight>
            <wp:docPr id="6923" name="Picture 6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4" b="1642"/>
                    <a:stretch/>
                  </pic:blipFill>
                  <pic:spPr bwMode="auto">
                    <a:xfrm>
                      <a:off x="0" y="0"/>
                      <a:ext cx="1714783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4AF63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739C8746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79CD2EA3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7191589E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086C0B98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4F150A9D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75694793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0CE14BB6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5131EABD" w14:textId="0E68CBA3" w:rsidR="008A38B8" w:rsidRDefault="008A38B8" w:rsidP="00C01F53">
      <w:pPr>
        <w:jc w:val="thaiDistribute"/>
        <w:rPr>
          <w:sz w:val="32"/>
          <w:szCs w:val="32"/>
        </w:rPr>
      </w:pPr>
    </w:p>
    <w:p w14:paraId="47478263" w14:textId="6558F45E" w:rsidR="008A38B8" w:rsidRDefault="008A38B8" w:rsidP="00C01F53">
      <w:pPr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392" behindDoc="1" locked="0" layoutInCell="1" allowOverlap="1" wp14:anchorId="6AA412C6" wp14:editId="3D3AF08A">
                <wp:simplePos x="0" y="0"/>
                <wp:positionH relativeFrom="margin">
                  <wp:posOffset>2015490</wp:posOffset>
                </wp:positionH>
                <wp:positionV relativeFrom="paragraph">
                  <wp:posOffset>1905</wp:posOffset>
                </wp:positionV>
                <wp:extent cx="191262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299" y="20937"/>
                    <wp:lineTo x="21299" y="0"/>
                    <wp:lineTo x="0" y="0"/>
                  </wp:wrapPolygon>
                </wp:wrapTight>
                <wp:docPr id="6924" name="Text Box 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2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8C5453" w14:textId="11821843" w:rsidR="008A38B8" w:rsidRPr="008A38B8" w:rsidRDefault="008A38B8" w:rsidP="008A38B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48" w:name="_Toc115201754"/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99</w: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A38B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หน้าจอหน้าแร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ก</w:t>
                            </w:r>
                            <w:r w:rsidRPr="008A38B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ของเด็ก</w:t>
                            </w:r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A412C6" id="Text Box 6924" o:spid="_x0000_s5167" type="#_x0000_t202" style="position:absolute;left:0;text-align:left;margin-left:158.7pt;margin-top:.15pt;width:150.6pt;height:.05pt;z-index:-2515450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" stroked="f">
                <v:textbox style="mso-fit-shape-to-text:t" inset="0,0,0,0">
                  <w:txbxContent>
                    <w:p w14:paraId="668C5453" w14:textId="11821843" w:rsidR="008A38B8" w:rsidRPr="008A38B8" w:rsidRDefault="008A38B8" w:rsidP="008A38B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49" w:name="_Toc115201754"/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99</w: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8A38B8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หน้าจอหน้าแร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ก</w:t>
                      </w:r>
                      <w:r w:rsidRPr="008A38B8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ของเด็ก</w:t>
                      </w:r>
                      <w:bookmarkEnd w:id="24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8D55A04" w14:textId="77777777" w:rsidR="008A38B8" w:rsidRPr="008A38B8" w:rsidRDefault="008A38B8" w:rsidP="00C01F53">
      <w:pPr>
        <w:jc w:val="thaiDistribute"/>
        <w:rPr>
          <w:sz w:val="2"/>
          <w:szCs w:val="2"/>
        </w:rPr>
      </w:pPr>
    </w:p>
    <w:p w14:paraId="729F426F" w14:textId="6B13DD85" w:rsidR="00C01F53" w:rsidRDefault="008A38B8" w:rsidP="008A38B8">
      <w:pPr>
        <w:ind w:firstLine="720"/>
        <w:jc w:val="thaiDistribute"/>
        <w:rPr>
          <w:sz w:val="32"/>
          <w:szCs w:val="32"/>
        </w:rPr>
      </w:pPr>
      <w:r w:rsidRPr="00F71F35">
        <w:rPr>
          <w:rFonts w:hint="cs"/>
          <w:sz w:val="32"/>
          <w:szCs w:val="32"/>
          <w:cs/>
        </w:rPr>
        <w:t>ผู้ปกครองจะสามารถเข้าสู่ระบบ</w:t>
      </w:r>
      <w:r>
        <w:rPr>
          <w:rFonts w:hint="cs"/>
          <w:sz w:val="32"/>
          <w:szCs w:val="32"/>
          <w:cs/>
        </w:rPr>
        <w:t xml:space="preserve"> </w:t>
      </w:r>
      <w:r w:rsidRPr="00F71F35">
        <w:rPr>
          <w:rFonts w:hint="cs"/>
          <w:sz w:val="32"/>
          <w:szCs w:val="32"/>
          <w:cs/>
        </w:rPr>
        <w:t>เพื่อเข้าถึงสิทธ์เข้าใช้งานระบบ</w:t>
      </w:r>
      <w:r w:rsidRPr="00F71F35">
        <w:rPr>
          <w:sz w:val="32"/>
          <w:szCs w:val="32"/>
        </w:rPr>
        <w:t xml:space="preserve"> </w:t>
      </w:r>
      <w:r w:rsidRPr="00F71F35">
        <w:rPr>
          <w:rFonts w:cs="Cordia New"/>
          <w:sz w:val="32"/>
          <w:szCs w:val="32"/>
          <w:cs/>
        </w:rPr>
        <w:t>ดูตำแหน่งที่อยู่ของรถที่ลงทะเบียนไว้</w:t>
      </w:r>
      <w:r w:rsidRPr="00F71F35">
        <w:rPr>
          <w:sz w:val="32"/>
          <w:szCs w:val="32"/>
        </w:rPr>
        <w:t xml:space="preserve"> </w:t>
      </w:r>
      <w:r>
        <w:rPr>
          <w:rFonts w:cs="Cordia New" w:hint="cs"/>
          <w:sz w:val="32"/>
          <w:szCs w:val="32"/>
          <w:cs/>
        </w:rPr>
        <w:t>แล้วก็สามารถติดต่อกับคนขับรถโดยผ่านระบบไลน์</w:t>
      </w:r>
      <w:r>
        <w:rPr>
          <w:rFonts w:hint="cs"/>
          <w:sz w:val="32"/>
          <w:szCs w:val="32"/>
          <w:cs/>
        </w:rPr>
        <w:t xml:space="preserve"> การดูตำแหน่งสามารถกดปุ่มรัเฟรชเพื่อทำงานโหลดหน้าใหม่ทำให้แสดงตำล่าสุดได้ </w:t>
      </w:r>
    </w:p>
    <w:p w14:paraId="74262ED3" w14:textId="77DF4A10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4C2939EE" w14:textId="64A02B83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6FB22870" w14:textId="20C64773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71AFDCDE" w14:textId="02B9258A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13E1E066" w14:textId="5B6A648C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1BA0483F" w14:textId="6F005640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7AF9CC62" w14:textId="5C22C49C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26867D0D" w14:textId="2FE23951" w:rsidR="002078AD" w:rsidRDefault="002078AD" w:rsidP="002078AD">
      <w:pPr>
        <w:pStyle w:val="Heading1"/>
        <w:rPr>
          <w:rFonts w:ascii="TH SarabunPSK" w:hAnsi="TH SarabunPSK"/>
          <w:sz w:val="32"/>
        </w:rPr>
      </w:pPr>
      <w:bookmarkStart w:id="250" w:name="_Toc115201823"/>
      <w:r w:rsidRPr="002078AD">
        <w:rPr>
          <w:rFonts w:ascii="TH SarabunPSK" w:hAnsi="TH SarabunPSK"/>
          <w:sz w:val="32"/>
        </w:rPr>
        <w:lastRenderedPageBreak/>
        <w:t xml:space="preserve">5.4 </w:t>
      </w:r>
      <w:r w:rsidRPr="002078AD">
        <w:rPr>
          <w:rFonts w:ascii="TH SarabunPSK" w:hAnsi="TH SarabunPSK"/>
          <w:sz w:val="32"/>
          <w:cs/>
        </w:rPr>
        <w:t>แนะนำการใช้งานในส่วนของคนขับรถ (</w:t>
      </w:r>
      <w:r w:rsidRPr="002078AD">
        <w:rPr>
          <w:rFonts w:ascii="TH SarabunPSK" w:hAnsi="TH SarabunPSK"/>
          <w:sz w:val="32"/>
        </w:rPr>
        <w:t>Driver)</w:t>
      </w:r>
      <w:bookmarkEnd w:id="250"/>
    </w:p>
    <w:p w14:paraId="5A03D646" w14:textId="0C006131" w:rsidR="008A38B8" w:rsidRDefault="001302D0" w:rsidP="001302D0">
      <w:pPr>
        <w:ind w:firstLine="720"/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512" behindDoc="1" locked="0" layoutInCell="1" allowOverlap="1" wp14:anchorId="7204CF1C" wp14:editId="386A6099">
                <wp:simplePos x="0" y="0"/>
                <wp:positionH relativeFrom="column">
                  <wp:posOffset>948690</wp:posOffset>
                </wp:positionH>
                <wp:positionV relativeFrom="paragraph">
                  <wp:posOffset>4682490</wp:posOffset>
                </wp:positionV>
                <wp:extent cx="40360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28" name="Text Box 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F5C847" w14:textId="125148A6" w:rsidR="003903E6" w:rsidRPr="003903E6" w:rsidRDefault="003903E6" w:rsidP="003903E6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51" w:name="_Toc115201755"/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100</w: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903E6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หน้าจอสมัครสมาชิกคนขับรถ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4CF1C" id="Text Box 6928" o:spid="_x0000_s5168" type="#_x0000_t202" style="position:absolute;left:0;text-align:left;margin-left:74.7pt;margin-top:368.7pt;width:317.8pt;height:.05pt;z-index:-2515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" stroked="f">
                <v:textbox style="mso-fit-shape-to-text:t" inset="0,0,0,0">
                  <w:txbxContent>
                    <w:p w14:paraId="27F5C847" w14:textId="125148A6" w:rsidR="003903E6" w:rsidRPr="003903E6" w:rsidRDefault="003903E6" w:rsidP="003903E6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52" w:name="_Toc115201755"/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100</w: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903E6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หน้าจอสมัครสมาชิกคนขับรถ</w:t>
                      </w:r>
                      <w:bookmarkEnd w:id="25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Cordia New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74464" behindDoc="0" locked="0" layoutInCell="1" allowOverlap="1" wp14:anchorId="6795EE03" wp14:editId="0DF86A94">
                <wp:simplePos x="0" y="0"/>
                <wp:positionH relativeFrom="margin">
                  <wp:posOffset>948690</wp:posOffset>
                </wp:positionH>
                <wp:positionV relativeFrom="paragraph">
                  <wp:posOffset>1002665</wp:posOffset>
                </wp:positionV>
                <wp:extent cx="4036060" cy="3599815"/>
                <wp:effectExtent l="19050" t="19050" r="21590" b="19685"/>
                <wp:wrapTight wrapText="bothSides">
                  <wp:wrapPolygon edited="0">
                    <wp:start x="-102" y="-114"/>
                    <wp:lineTo x="-102" y="21604"/>
                    <wp:lineTo x="21614" y="21604"/>
                    <wp:lineTo x="21614" y="-114"/>
                    <wp:lineTo x="-102" y="-114"/>
                  </wp:wrapPolygon>
                </wp:wrapTight>
                <wp:docPr id="6927" name="Group 6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060" cy="3599815"/>
                          <a:chOff x="0" y="0"/>
                          <a:chExt cx="4036060" cy="3599815"/>
                        </a:xfrm>
                      </wpg:grpSpPr>
                      <pic:pic xmlns:pic="http://schemas.openxmlformats.org/drawingml/2006/picture">
                        <pic:nvPicPr>
                          <pic:cNvPr id="6925" name="Picture 69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97" b="2099"/>
                          <a:stretch/>
                        </pic:blipFill>
                        <pic:spPr bwMode="auto">
                          <a:xfrm>
                            <a:off x="0" y="0"/>
                            <a:ext cx="1727835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26" name="Picture 69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15" b="1825"/>
                          <a:stretch/>
                        </pic:blipFill>
                        <pic:spPr bwMode="auto">
                          <a:xfrm>
                            <a:off x="2316480" y="0"/>
                            <a:ext cx="171958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E8ECE6" id="Group 6927" o:spid="_x0000_s1026" style="position:absolute;margin-left:74.7pt;margin-top:78.95pt;width:317.8pt;height:283.45pt;z-index:251774464;mso-position-horizontal-relative:margin" coordsize="40360,359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">
                <v:shape id="Picture 6925" o:spid="_x0000_s1027" type="#_x0000_t75" style="position:absolute;width:17278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" stroked="t" strokecolor="black [3213]">
                  <v:imagedata r:id="rId183" o:title="" croptop="2751f" cropbottom="1376f"/>
                  <v:path arrowok="t"/>
                </v:shape>
                <v:shape id="Picture 6926" o:spid="_x0000_s1028" type="#_x0000_t75" style="position:absolute;left:23164;width:17196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" stroked="t" strokecolor="black [3213]">
                  <v:imagedata r:id="rId184" o:title="" croptop="2631f" cropbottom="1196f"/>
                  <v:path arrowok="t"/>
                </v:shape>
                <w10:wrap type="tight" anchorx="margin"/>
              </v:group>
            </w:pict>
          </mc:Fallback>
        </mc:AlternateContent>
      </w:r>
      <w:r w:rsidR="002078AD" w:rsidRPr="002078AD">
        <w:rPr>
          <w:rFonts w:cs="Cordia New"/>
          <w:sz w:val="32"/>
          <w:szCs w:val="32"/>
          <w:cs/>
        </w:rPr>
        <w:t>คนขับรถ</w:t>
      </w:r>
      <w:r w:rsidR="002078AD" w:rsidRPr="00F71F35">
        <w:rPr>
          <w:rFonts w:hint="cs"/>
          <w:sz w:val="32"/>
          <w:szCs w:val="32"/>
          <w:cs/>
        </w:rPr>
        <w:t>จะสามารถเข้าสู่ระบบ</w:t>
      </w:r>
      <w:r w:rsidR="002078AD">
        <w:rPr>
          <w:rFonts w:hint="cs"/>
          <w:sz w:val="32"/>
          <w:szCs w:val="32"/>
          <w:cs/>
        </w:rPr>
        <w:t xml:space="preserve"> </w:t>
      </w:r>
      <w:r w:rsidR="002078AD" w:rsidRPr="00F71F35">
        <w:rPr>
          <w:rFonts w:hint="cs"/>
          <w:sz w:val="32"/>
          <w:szCs w:val="32"/>
          <w:cs/>
        </w:rPr>
        <w:t>เพื่อเข้าถึงสิทธ์เข้าใช้งานระบบ เช่น</w:t>
      </w:r>
      <w:r w:rsidR="002078AD">
        <w:rPr>
          <w:rFonts w:hint="cs"/>
          <w:sz w:val="32"/>
          <w:szCs w:val="32"/>
          <w:cs/>
        </w:rPr>
        <w:t xml:space="preserve"> </w:t>
      </w:r>
      <w:r w:rsidRPr="001302D0">
        <w:rPr>
          <w:rFonts w:cs="Cordia New"/>
          <w:sz w:val="32"/>
          <w:szCs w:val="32"/>
          <w:cs/>
        </w:rPr>
        <w:t>สามารถแก้ไขข้อมูลส่วนตัวได้</w:t>
      </w:r>
      <w:r>
        <w:rPr>
          <w:sz w:val="32"/>
          <w:szCs w:val="32"/>
        </w:rPr>
        <w:t xml:space="preserve"> </w:t>
      </w:r>
      <w:r w:rsidRPr="001302D0">
        <w:rPr>
          <w:rFonts w:cs="Cordia New"/>
          <w:sz w:val="32"/>
          <w:szCs w:val="32"/>
          <w:cs/>
        </w:rPr>
        <w:t>อนุมัติการสมัครขึ้นรถ</w:t>
      </w:r>
      <w:r>
        <w:rPr>
          <w:rFonts w:cs="Cordia New" w:hint="cs"/>
          <w:sz w:val="32"/>
          <w:szCs w:val="32"/>
          <w:cs/>
        </w:rPr>
        <w:t xml:space="preserve"> </w:t>
      </w:r>
      <w:r w:rsidRPr="001302D0">
        <w:rPr>
          <w:rFonts w:cs="Cordia New"/>
          <w:sz w:val="32"/>
          <w:szCs w:val="32"/>
          <w:cs/>
        </w:rPr>
        <w:t>ติดต่อกับผู้ปกครองหรือนักเรียนได้</w:t>
      </w:r>
      <w:r>
        <w:rPr>
          <w:rFonts w:hint="cs"/>
          <w:sz w:val="32"/>
          <w:szCs w:val="32"/>
          <w:cs/>
        </w:rPr>
        <w:t xml:space="preserve"> </w:t>
      </w:r>
      <w:r w:rsidRPr="001302D0">
        <w:rPr>
          <w:rFonts w:cs="Cordia New"/>
          <w:sz w:val="32"/>
          <w:szCs w:val="32"/>
          <w:cs/>
        </w:rPr>
        <w:t>จัดการสถานะรถรับส่ง</w:t>
      </w:r>
      <w:r>
        <w:rPr>
          <w:rFonts w:hint="cs"/>
          <w:sz w:val="32"/>
          <w:szCs w:val="32"/>
          <w:cs/>
        </w:rPr>
        <w:t xml:space="preserve"> </w:t>
      </w:r>
      <w:r w:rsidRPr="001302D0">
        <w:rPr>
          <w:rFonts w:cs="Cordia New"/>
          <w:sz w:val="32"/>
          <w:szCs w:val="32"/>
          <w:cs/>
        </w:rPr>
        <w:t>จัดการสถานะนักเรียน อนุมัติการยกเลิกการลงทะเบียนนักเรียน</w:t>
      </w:r>
    </w:p>
    <w:p w14:paraId="059D5D69" w14:textId="01153900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26385CCA" w14:textId="5B4C762B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1F5E2B39" w14:textId="7AACF289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57E160E3" w14:textId="7C4ECCB0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760F6F2D" w14:textId="4928F946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43EFC9DF" w14:textId="612048E0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2E98A38D" w14:textId="30C71A76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614EEA38" w14:textId="2B7C5FE1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5D77060A" w14:textId="3A2F9C87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4F94BA4A" w14:textId="17BB7B28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0E7071F2" w14:textId="0ACFFE2D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602D7E76" w14:textId="18774949" w:rsidR="003D7E50" w:rsidRDefault="003D7E50" w:rsidP="00EC3D8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ผู้ใช้ประเภทผู้คนขับรถต้องสมัครสมาชิกเสียก่อน เพื่อขอ</w:t>
      </w:r>
      <w:r w:rsidRPr="00F71F35">
        <w:rPr>
          <w:rFonts w:hint="cs"/>
          <w:sz w:val="32"/>
          <w:szCs w:val="32"/>
          <w:cs/>
        </w:rPr>
        <w:t>สิทธ์</w:t>
      </w:r>
      <w:r>
        <w:rPr>
          <w:rFonts w:ascii="TH SarabunPSK" w:hAnsi="TH SarabunPSK" w:cs="TH SarabunPSK" w:hint="cs"/>
          <w:sz w:val="32"/>
          <w:szCs w:val="32"/>
          <w:cs/>
        </w:rPr>
        <w:t>เข้าใช้งานระบบ โดยหน้าจอสมัครสมาชิกแบ่งเป็นส่วนของผู้ปกครองและคนขับรถ ให้เลือกแถบผู้ปกครอง หลังจากนั้นกรอกข้อมูล ชื่อผู้ใช้ รหัสผ่าน รหัสบัตรประชาชน ชื่อ นามสกุล วันเกิด หมายเลขโทรศัพท์ อีเมล ลิงค์กรุ๊ปไลน์ ที่อยู่ เลือกรูปภาพประจำตัว นอกจากข้อมูลส่วนตัวแล้วต้องกรอกข้อมูลของรถรับส่งด้วย โดยกรอก หมายเลขทะเบียนรถ จังหวัด ยี่ห้อรถ จำนวนที่นั่ง วันที่ชื่อรถ อัปโหลดรูปบัตรอนุญาตบัยรถยนต์ส่วนบุคคล อัปโหลดรูป</w:t>
      </w:r>
      <w:r w:rsidR="00EC3D82">
        <w:rPr>
          <w:rFonts w:ascii="TH SarabunPSK" w:hAnsi="TH SarabunPSK" w:cs="TH SarabunPSK" w:hint="cs"/>
          <w:sz w:val="32"/>
          <w:szCs w:val="32"/>
          <w:cs/>
        </w:rPr>
        <w:t>ใบอนุญาตขับขี่รถรับส่ง อัปโหลดรูปยนต์ และต้องกรอกข้อมูลโรงเรียนที่รับ โดยเลือกจากรายการโรงเรียน และกรอกลิงค์เส้นทาง รายละเอียดเส้นทาง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หลังจากนั้นกดสมัคร ก็จะสามารถเข้าสู่ระบบเพื่อเข้าใช้งานได้</w:t>
      </w:r>
    </w:p>
    <w:p w14:paraId="33433B5B" w14:textId="3548D0A0" w:rsidR="00EC3D82" w:rsidRDefault="00EC3D82" w:rsidP="00EC3D8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578574D" w14:textId="65A906C1" w:rsidR="00EC3D82" w:rsidRDefault="00EC3D82" w:rsidP="00EC3D8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77536" behindDoc="1" locked="0" layoutInCell="1" allowOverlap="1" wp14:anchorId="0A081EFE" wp14:editId="451562E7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1713229" cy="3600000"/>
            <wp:effectExtent l="19050" t="19050" r="20955" b="19685"/>
            <wp:wrapTight wrapText="bothSides">
              <wp:wrapPolygon edited="0">
                <wp:start x="-240" y="-114"/>
                <wp:lineTo x="-240" y="21604"/>
                <wp:lineTo x="21624" y="21604"/>
                <wp:lineTo x="21624" y="-114"/>
                <wp:lineTo x="-240" y="-114"/>
              </wp:wrapPolygon>
            </wp:wrapTight>
            <wp:docPr id="6929" name="Picture 6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1" b="1733"/>
                    <a:stretch/>
                  </pic:blipFill>
                  <pic:spPr bwMode="auto">
                    <a:xfrm>
                      <a:off x="0" y="0"/>
                      <a:ext cx="171322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6FFA7" w14:textId="588E8C03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70E2E6E3" w14:textId="2F6F799A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33AB142F" w14:textId="3772974F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2CB234B6" w14:textId="77777777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611B0645" w14:textId="77777777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1210BD0C" w14:textId="77777777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25C73698" w14:textId="77777777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456AA86D" w14:textId="70A5F844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5F9FFF0F" w14:textId="63541D91" w:rsidR="00E13D83" w:rsidRDefault="00E13D83" w:rsidP="001302D0">
      <w:pPr>
        <w:ind w:firstLine="720"/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584" behindDoc="1" locked="0" layoutInCell="1" allowOverlap="1" wp14:anchorId="35F886E0" wp14:editId="2CFF289B">
                <wp:simplePos x="0" y="0"/>
                <wp:positionH relativeFrom="margin">
                  <wp:align>center</wp:align>
                </wp:positionH>
                <wp:positionV relativeFrom="paragraph">
                  <wp:posOffset>321310</wp:posOffset>
                </wp:positionV>
                <wp:extent cx="229362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349" y="20937"/>
                    <wp:lineTo x="21349" y="0"/>
                    <wp:lineTo x="0" y="0"/>
                  </wp:wrapPolygon>
                </wp:wrapTight>
                <wp:docPr id="6930" name="Text Box 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3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EC5689" w14:textId="04D8C555" w:rsidR="00B34C91" w:rsidRPr="00B34C91" w:rsidRDefault="00B34C91" w:rsidP="00B34C91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53" w:name="_Toc115201756"/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101</w: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34C91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หน้าจอหน้าแรกของคนขับรถ</w:t>
                            </w:r>
                            <w:bookmarkEnd w:id="2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F886E0" id="Text Box 6930" o:spid="_x0000_s5169" type="#_x0000_t202" style="position:absolute;left:0;text-align:left;margin-left:0;margin-top:25.3pt;width:180.6pt;height:.05pt;z-index:-2515368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" stroked="f">
                <v:textbox style="mso-fit-shape-to-text:t" inset="0,0,0,0">
                  <w:txbxContent>
                    <w:p w14:paraId="49EC5689" w14:textId="04D8C555" w:rsidR="00B34C91" w:rsidRPr="00B34C91" w:rsidRDefault="00B34C91" w:rsidP="00B34C91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54" w:name="_Toc115201756"/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101</w: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B34C91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หน้าจอหน้าแรกของคนขับรถ</w:t>
                      </w:r>
                      <w:bookmarkEnd w:id="25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26E5195" w14:textId="3973E5C0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6856ACBB" w14:textId="1491DB8E" w:rsidR="003D7E50" w:rsidRDefault="004749FE" w:rsidP="001D36D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หน้าแรกของคนขับรถจะแสดงจำนวนคนขอ</w:t>
      </w:r>
      <w:r w:rsidR="008E3576">
        <w:rPr>
          <w:rFonts w:ascii="TH SarabunPSK" w:hAnsi="TH SarabunPSK" w:cs="TH SarabunPSK" w:hint="cs"/>
          <w:sz w:val="32"/>
          <w:szCs w:val="32"/>
          <w:cs/>
        </w:rPr>
        <w:t>ทำสัญญา จำนวนคนขอยกเลิกสัญญา และจำนวนเด็กที่ทำสัญญาภายในการดูแลของผู้ใช้เอง และยังสามารถติดต่อผู้ใช้ประเภทอื่นผ่านระบบ</w:t>
      </w:r>
      <w:r w:rsidR="00DC656E">
        <w:rPr>
          <w:rFonts w:ascii="TH SarabunPSK" w:hAnsi="TH SarabunPSK" w:cs="TH SarabunPSK" w:hint="cs"/>
          <w:sz w:val="32"/>
          <w:szCs w:val="32"/>
          <w:cs/>
        </w:rPr>
        <w:t>ไลน์</w:t>
      </w:r>
    </w:p>
    <w:p w14:paraId="5DF916DC" w14:textId="46F318BB" w:rsidR="00E5352A" w:rsidRDefault="00E5352A" w:rsidP="005A0A99">
      <w:pPr>
        <w:jc w:val="thaiDistribute"/>
        <w:rPr>
          <w:sz w:val="32"/>
          <w:szCs w:val="32"/>
          <w:cs/>
        </w:rPr>
      </w:pPr>
    </w:p>
    <w:p w14:paraId="738881C3" w14:textId="08136A21" w:rsidR="005A0A99" w:rsidRDefault="005A0A99" w:rsidP="005A0A99">
      <w:pPr>
        <w:jc w:val="thaiDistribute"/>
        <w:rPr>
          <w:sz w:val="32"/>
          <w:szCs w:val="32"/>
        </w:rPr>
      </w:pPr>
    </w:p>
    <w:p w14:paraId="78F804BE" w14:textId="7853874D" w:rsidR="005A0A99" w:rsidRDefault="005A0A99" w:rsidP="005A0A99">
      <w:pPr>
        <w:jc w:val="thaiDistribute"/>
        <w:rPr>
          <w:sz w:val="32"/>
          <w:szCs w:val="32"/>
        </w:rPr>
      </w:pPr>
    </w:p>
    <w:p w14:paraId="30AC5456" w14:textId="687EA7D0" w:rsidR="005A0A99" w:rsidRDefault="005A0A99" w:rsidP="005A0A99">
      <w:pPr>
        <w:jc w:val="thaiDistribute"/>
        <w:rPr>
          <w:sz w:val="32"/>
          <w:szCs w:val="32"/>
        </w:rPr>
      </w:pPr>
    </w:p>
    <w:p w14:paraId="60CCCB31" w14:textId="71AF92BB" w:rsidR="005A0A99" w:rsidRDefault="005A0A99" w:rsidP="005A0A99">
      <w:pPr>
        <w:jc w:val="thaiDistribute"/>
        <w:rPr>
          <w:sz w:val="32"/>
          <w:szCs w:val="32"/>
        </w:rPr>
      </w:pPr>
    </w:p>
    <w:p w14:paraId="186E7520" w14:textId="7E3114D2" w:rsidR="005A0A99" w:rsidRDefault="005A0A99" w:rsidP="005A0A99">
      <w:pPr>
        <w:jc w:val="thaiDistribute"/>
        <w:rPr>
          <w:sz w:val="32"/>
          <w:szCs w:val="32"/>
        </w:rPr>
      </w:pPr>
    </w:p>
    <w:p w14:paraId="0EB15F02" w14:textId="695FF62B" w:rsidR="005A0A99" w:rsidRDefault="005A0A99" w:rsidP="005A0A99">
      <w:pPr>
        <w:jc w:val="thaiDistribute"/>
        <w:rPr>
          <w:sz w:val="32"/>
          <w:szCs w:val="32"/>
        </w:rPr>
      </w:pPr>
    </w:p>
    <w:p w14:paraId="3D506FBD" w14:textId="5058E321" w:rsidR="005A0A99" w:rsidRDefault="003C6E0E" w:rsidP="005A0A99">
      <w:pPr>
        <w:jc w:val="thaiDistribute"/>
        <w:rPr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83680" behindDoc="1" locked="0" layoutInCell="1" allowOverlap="1" wp14:anchorId="0DEFFC43" wp14:editId="280195F0">
            <wp:simplePos x="0" y="0"/>
            <wp:positionH relativeFrom="column">
              <wp:posOffset>3764280</wp:posOffset>
            </wp:positionH>
            <wp:positionV relativeFrom="paragraph">
              <wp:posOffset>19209</wp:posOffset>
            </wp:positionV>
            <wp:extent cx="1722980" cy="3600000"/>
            <wp:effectExtent l="19050" t="19050" r="10795" b="19685"/>
            <wp:wrapTight wrapText="bothSides">
              <wp:wrapPolygon edited="0">
                <wp:start x="-239" y="-114"/>
                <wp:lineTo x="-239" y="21604"/>
                <wp:lineTo x="21496" y="21604"/>
                <wp:lineTo x="21496" y="-114"/>
                <wp:lineTo x="-239" y="-114"/>
              </wp:wrapPolygon>
            </wp:wrapTight>
            <wp:docPr id="6933" name="Picture 6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0" b="2131"/>
                    <a:stretch/>
                  </pic:blipFill>
                  <pic:spPr bwMode="auto">
                    <a:xfrm>
                      <a:off x="0" y="0"/>
                      <a:ext cx="172298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0608" behindDoc="1" locked="0" layoutInCell="1" allowOverlap="1" wp14:anchorId="4F9D7FC1" wp14:editId="43FB2A30">
            <wp:simplePos x="0" y="0"/>
            <wp:positionH relativeFrom="margin">
              <wp:posOffset>671036</wp:posOffset>
            </wp:positionH>
            <wp:positionV relativeFrom="paragraph">
              <wp:posOffset>19527</wp:posOffset>
            </wp:positionV>
            <wp:extent cx="1719968" cy="3600000"/>
            <wp:effectExtent l="19050" t="19050" r="13970" b="19685"/>
            <wp:wrapTight wrapText="bothSides">
              <wp:wrapPolygon edited="0">
                <wp:start x="-239" y="-114"/>
                <wp:lineTo x="-239" y="21604"/>
                <wp:lineTo x="21536" y="21604"/>
                <wp:lineTo x="21536" y="-114"/>
                <wp:lineTo x="-239" y="-114"/>
              </wp:wrapPolygon>
            </wp:wrapTight>
            <wp:docPr id="6931" name="Picture 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7" b="1534"/>
                    <a:stretch/>
                  </pic:blipFill>
                  <pic:spPr bwMode="auto">
                    <a:xfrm>
                      <a:off x="0" y="0"/>
                      <a:ext cx="1719968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E47FB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4CAC1BAF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2B6D827C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0F0B5ED8" w14:textId="079D22A4" w:rsidR="003C6E0E" w:rsidRDefault="003A3C6A" w:rsidP="005A0A99">
      <w:pPr>
        <w:jc w:val="thaiDistribute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t xml:space="preserve"> </w:t>
      </w:r>
    </w:p>
    <w:p w14:paraId="004F5D44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0E6CAF76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193DC262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30DE66BA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2B24FD07" w14:textId="3E79BFBE" w:rsidR="003C6E0E" w:rsidRDefault="003C6E0E" w:rsidP="005A0A99">
      <w:pPr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728" behindDoc="1" locked="0" layoutInCell="1" allowOverlap="1" wp14:anchorId="22B2E3F1" wp14:editId="4C301A65">
                <wp:simplePos x="0" y="0"/>
                <wp:positionH relativeFrom="column">
                  <wp:posOffset>3499961</wp:posOffset>
                </wp:positionH>
                <wp:positionV relativeFrom="paragraph">
                  <wp:posOffset>323532</wp:posOffset>
                </wp:positionV>
                <wp:extent cx="2286635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414" y="20937"/>
                    <wp:lineTo x="21414" y="0"/>
                    <wp:lineTo x="0" y="0"/>
                  </wp:wrapPolygon>
                </wp:wrapTight>
                <wp:docPr id="6934" name="Text Box 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CBB799" w14:textId="4BCCF920" w:rsidR="003C6E0E" w:rsidRPr="003C6E0E" w:rsidRDefault="003C6E0E" w:rsidP="003C6E0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55" w:name="_Toc115201757"/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102</w: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C6E0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หน้าจอรายละเอียดข้อมูลเด็ก</w:t>
                            </w:r>
                            <w:bookmarkEnd w:id="2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B2E3F1" id="Text Box 6934" o:spid="_x0000_s5170" type="#_x0000_t202" style="position:absolute;left:0;text-align:left;margin-left:275.6pt;margin-top:25.45pt;width:180.05pt;height:.05pt;z-index:-25153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" stroked="f">
                <v:textbox style="mso-fit-shape-to-text:t" inset="0,0,0,0">
                  <w:txbxContent>
                    <w:p w14:paraId="60CBB799" w14:textId="4BCCF920" w:rsidR="003C6E0E" w:rsidRPr="003C6E0E" w:rsidRDefault="003C6E0E" w:rsidP="003C6E0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56" w:name="_Toc115201757"/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102</w: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C6E0E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หน้าจอรายละเอียดข้อมูลเด็ก</w:t>
                      </w:r>
                      <w:bookmarkEnd w:id="25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656" behindDoc="1" locked="0" layoutInCell="1" allowOverlap="1" wp14:anchorId="4C8696FF" wp14:editId="2F8EA9CE">
                <wp:simplePos x="0" y="0"/>
                <wp:positionH relativeFrom="margin">
                  <wp:posOffset>157003</wp:posOffset>
                </wp:positionH>
                <wp:positionV relativeFrom="paragraph">
                  <wp:posOffset>313372</wp:posOffset>
                </wp:positionV>
                <wp:extent cx="268605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447" y="20937"/>
                    <wp:lineTo x="21447" y="0"/>
                    <wp:lineTo x="0" y="0"/>
                  </wp:wrapPolygon>
                </wp:wrapTight>
                <wp:docPr id="6932" name="Text Box 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514AC6" w14:textId="06B3977C" w:rsidR="005A0A99" w:rsidRPr="005A0A99" w:rsidRDefault="005A0A99" w:rsidP="005A0A9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57" w:name="_Toc115201758"/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103</w: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A0A9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หน้าจอรายการเด็กที่อยู่ในสัญญา</w:t>
                            </w:r>
                            <w:bookmarkEnd w:id="2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8696FF" id="Text Box 6932" o:spid="_x0000_s5171" type="#_x0000_t202" style="position:absolute;left:0;text-align:left;margin-left:12.35pt;margin-top:24.65pt;width:211.5pt;height:.05pt;z-index:-2515338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evPGwIAAEEEAAAOAAAAZHJzL2Uyb0RvYy54bWysU8Fu2zAMvQ/YPwi6L04yNCu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" stroked="f">
                <v:textbox style="mso-fit-shape-to-text:t" inset="0,0,0,0">
                  <w:txbxContent>
                    <w:p w14:paraId="1D514AC6" w14:textId="06B3977C" w:rsidR="005A0A99" w:rsidRPr="005A0A99" w:rsidRDefault="005A0A99" w:rsidP="005A0A9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58" w:name="_Toc115201758"/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103</w: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5A0A99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หน้าจอรายการเด็กที่อยู่ในสัญญา</w:t>
                      </w:r>
                      <w:bookmarkEnd w:id="258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1816FE0" w14:textId="1A3A7259" w:rsidR="003C6E0E" w:rsidRDefault="003C6E0E" w:rsidP="005A0A99">
      <w:pPr>
        <w:jc w:val="thaiDistribute"/>
        <w:rPr>
          <w:sz w:val="32"/>
          <w:szCs w:val="32"/>
        </w:rPr>
      </w:pPr>
    </w:p>
    <w:p w14:paraId="5F557F7B" w14:textId="6F9AC26D" w:rsidR="003C6E0E" w:rsidRDefault="003C6E0E" w:rsidP="005A0A99">
      <w:pPr>
        <w:jc w:val="thaiDistribute"/>
        <w:rPr>
          <w:sz w:val="32"/>
          <w:szCs w:val="32"/>
        </w:rPr>
      </w:pPr>
      <w:r>
        <w:rPr>
          <w:sz w:val="32"/>
          <w:szCs w:val="32"/>
          <w:cs/>
        </w:rPr>
        <w:tab/>
      </w:r>
      <w:r w:rsidR="00591FD6">
        <w:rPr>
          <w:rFonts w:hint="cs"/>
          <w:sz w:val="32"/>
          <w:szCs w:val="32"/>
          <w:cs/>
        </w:rPr>
        <w:t>หากต้องการดูรายการเด็กที่ยังอยู่ในสัญญา ให้เลือกแถบรายการเด็ก จะแสดงรายเด็กที่ยังอยู่สัญญา ผู้ใช้สามารถดูข้อมูลของเด็กได้ โดยกดปุ่มดูข้อมูล หน้าจอจะแสดงข้อมูลของเด็ก</w:t>
      </w:r>
    </w:p>
    <w:p w14:paraId="1F21C071" w14:textId="6CE077CE" w:rsidR="00591FD6" w:rsidRDefault="00591FD6" w:rsidP="005A0A99">
      <w:pPr>
        <w:jc w:val="thaiDistribute"/>
        <w:rPr>
          <w:sz w:val="32"/>
          <w:szCs w:val="32"/>
        </w:rPr>
      </w:pPr>
    </w:p>
    <w:p w14:paraId="7A6101FC" w14:textId="76960CF7" w:rsidR="00591FD6" w:rsidRDefault="00591FD6" w:rsidP="005A0A99">
      <w:pPr>
        <w:jc w:val="thaiDistribute"/>
        <w:rPr>
          <w:sz w:val="32"/>
          <w:szCs w:val="32"/>
        </w:rPr>
      </w:pPr>
    </w:p>
    <w:p w14:paraId="757C59A3" w14:textId="3E87B06F" w:rsidR="00591FD6" w:rsidRDefault="00591FD6" w:rsidP="005A0A99">
      <w:pPr>
        <w:jc w:val="thaiDistribute"/>
        <w:rPr>
          <w:sz w:val="32"/>
          <w:szCs w:val="32"/>
        </w:rPr>
      </w:pPr>
    </w:p>
    <w:p w14:paraId="768873A7" w14:textId="6BC9CBFF" w:rsidR="00591FD6" w:rsidRDefault="00591FD6" w:rsidP="005A0A99">
      <w:pPr>
        <w:jc w:val="thaiDistribute"/>
        <w:rPr>
          <w:sz w:val="32"/>
          <w:szCs w:val="32"/>
        </w:rPr>
      </w:pPr>
    </w:p>
    <w:p w14:paraId="37A3D911" w14:textId="23CB3C84" w:rsidR="00591FD6" w:rsidRDefault="00591FD6" w:rsidP="005A0A99">
      <w:pPr>
        <w:jc w:val="thaiDistribute"/>
        <w:rPr>
          <w:sz w:val="32"/>
          <w:szCs w:val="32"/>
        </w:rPr>
      </w:pPr>
    </w:p>
    <w:p w14:paraId="46DD578A" w14:textId="34741CD4" w:rsidR="00591FD6" w:rsidRDefault="00591FD6" w:rsidP="005A0A99">
      <w:pPr>
        <w:jc w:val="thaiDistribute"/>
        <w:rPr>
          <w:sz w:val="32"/>
          <w:szCs w:val="32"/>
        </w:rPr>
      </w:pPr>
    </w:p>
    <w:p w14:paraId="6582C6BB" w14:textId="650EEC57" w:rsidR="00591FD6" w:rsidRDefault="00591FD6" w:rsidP="005A0A99">
      <w:pPr>
        <w:jc w:val="thaiDistribute"/>
        <w:rPr>
          <w:sz w:val="32"/>
          <w:szCs w:val="32"/>
        </w:rPr>
      </w:pPr>
    </w:p>
    <w:p w14:paraId="088DC1D7" w14:textId="41520EBA" w:rsidR="00591FD6" w:rsidRDefault="00591FD6" w:rsidP="005A0A99">
      <w:pPr>
        <w:jc w:val="thaiDistribute"/>
        <w:rPr>
          <w:sz w:val="32"/>
          <w:szCs w:val="32"/>
        </w:rPr>
      </w:pPr>
    </w:p>
    <w:p w14:paraId="040BC333" w14:textId="35D669C6" w:rsidR="00591FD6" w:rsidRDefault="00591FD6" w:rsidP="005A0A99">
      <w:pPr>
        <w:jc w:val="thaiDistribute"/>
        <w:rPr>
          <w:sz w:val="32"/>
          <w:szCs w:val="32"/>
        </w:rPr>
      </w:pPr>
      <w:r>
        <w:rPr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86752" behindDoc="1" locked="0" layoutInCell="1" allowOverlap="1" wp14:anchorId="38719AD7" wp14:editId="7616BA1E">
            <wp:simplePos x="0" y="0"/>
            <wp:positionH relativeFrom="margin">
              <wp:align>center</wp:align>
            </wp:positionH>
            <wp:positionV relativeFrom="paragraph">
              <wp:posOffset>471</wp:posOffset>
            </wp:positionV>
            <wp:extent cx="1725606" cy="3600000"/>
            <wp:effectExtent l="19050" t="19050" r="27305" b="19685"/>
            <wp:wrapTight wrapText="bothSides">
              <wp:wrapPolygon edited="0">
                <wp:start x="-238" y="-114"/>
                <wp:lineTo x="-238" y="21604"/>
                <wp:lineTo x="21703" y="21604"/>
                <wp:lineTo x="21703" y="-114"/>
                <wp:lineTo x="-238" y="-114"/>
              </wp:wrapPolygon>
            </wp:wrapTight>
            <wp:docPr id="6935" name="Picture 6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0" b="1764"/>
                    <a:stretch/>
                  </pic:blipFill>
                  <pic:spPr bwMode="auto">
                    <a:xfrm>
                      <a:off x="0" y="0"/>
                      <a:ext cx="1725606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C7F23" w14:textId="77777777" w:rsidR="00591FD6" w:rsidRDefault="00591FD6" w:rsidP="005A0A99">
      <w:pPr>
        <w:jc w:val="thaiDistribute"/>
        <w:rPr>
          <w:sz w:val="32"/>
          <w:szCs w:val="32"/>
        </w:rPr>
      </w:pPr>
    </w:p>
    <w:p w14:paraId="14BAC4FD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67CAF61D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61689A63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2AD92F94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35715161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130FDA37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61343688" w14:textId="5E78B17F" w:rsidR="00435DAE" w:rsidRDefault="00435DAE" w:rsidP="005A0A99">
      <w:pPr>
        <w:jc w:val="thaiDistribute"/>
        <w:rPr>
          <w:sz w:val="32"/>
          <w:szCs w:val="32"/>
        </w:rPr>
      </w:pPr>
    </w:p>
    <w:p w14:paraId="11B7DEA9" w14:textId="0A0CAE97" w:rsidR="00435DAE" w:rsidRDefault="00435DAE" w:rsidP="005A0A99">
      <w:pPr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800" behindDoc="1" locked="0" layoutInCell="1" allowOverlap="1" wp14:anchorId="35A337C7" wp14:editId="23927DBF">
                <wp:simplePos x="0" y="0"/>
                <wp:positionH relativeFrom="margin">
                  <wp:align>center</wp:align>
                </wp:positionH>
                <wp:positionV relativeFrom="paragraph">
                  <wp:posOffset>329659</wp:posOffset>
                </wp:positionV>
                <wp:extent cx="2491105" cy="635"/>
                <wp:effectExtent l="0" t="0" r="4445" b="6985"/>
                <wp:wrapTight wrapText="bothSides">
                  <wp:wrapPolygon edited="0">
                    <wp:start x="0" y="0"/>
                    <wp:lineTo x="0" y="20937"/>
                    <wp:lineTo x="21473" y="20937"/>
                    <wp:lineTo x="21473" y="0"/>
                    <wp:lineTo x="0" y="0"/>
                  </wp:wrapPolygon>
                </wp:wrapTight>
                <wp:docPr id="6936" name="Text Box 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1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B65219" w14:textId="1426FE79" w:rsidR="00435DAE" w:rsidRPr="00FF24FF" w:rsidRDefault="00435DAE" w:rsidP="00435DAE">
                            <w:pPr>
                              <w:pStyle w:val="Caption"/>
                              <w:jc w:val="center"/>
                              <w:rPr>
                                <w:noProof/>
                                <w:sz w:val="32"/>
                                <w:szCs w:val="32"/>
                              </w:rPr>
                            </w:pPr>
                            <w:bookmarkStart w:id="259" w:name="_Toc115201759"/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104</w: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435DA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หน้าจอการขึ้นลงรถของเด็ก</w:t>
                            </w:r>
                            <w:bookmarkEnd w:id="2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A337C7" id="Text Box 6936" o:spid="_x0000_s5172" type="#_x0000_t202" style="position:absolute;left:0;text-align:left;margin-left:0;margin-top:25.95pt;width:196.15pt;height:.05pt;z-index:-2515276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tkwHQIAAEE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" stroked="f">
                <v:textbox style="mso-fit-shape-to-text:t" inset="0,0,0,0">
                  <w:txbxContent>
                    <w:p w14:paraId="17B65219" w14:textId="1426FE79" w:rsidR="00435DAE" w:rsidRPr="00FF24FF" w:rsidRDefault="00435DAE" w:rsidP="00435DAE">
                      <w:pPr>
                        <w:pStyle w:val="Caption"/>
                        <w:jc w:val="center"/>
                        <w:rPr>
                          <w:noProof/>
                          <w:sz w:val="32"/>
                          <w:szCs w:val="32"/>
                        </w:rPr>
                      </w:pPr>
                      <w:bookmarkStart w:id="260" w:name="_Toc115201759"/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104</w: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435DAE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หน้าจอการขึ้นลงรถของเด็ก</w:t>
                      </w:r>
                      <w:bookmarkEnd w:id="26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E0D33C8" w14:textId="45EEC647" w:rsidR="005A0A99" w:rsidRDefault="005A0A99" w:rsidP="005A0A99">
      <w:pPr>
        <w:jc w:val="thaiDistribute"/>
        <w:rPr>
          <w:sz w:val="32"/>
          <w:szCs w:val="32"/>
        </w:rPr>
      </w:pPr>
    </w:p>
    <w:p w14:paraId="74396CFA" w14:textId="0B59F402" w:rsidR="00435DAE" w:rsidRDefault="005618BF" w:rsidP="005618BF">
      <w:pPr>
        <w:ind w:firstLine="720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หากต้องการการขึ้นลงเด็กให้มาที่แถบการขึ้นลงรถ </w:t>
      </w:r>
      <w:r w:rsidR="00E93B72">
        <w:rPr>
          <w:rFonts w:hint="cs"/>
          <w:sz w:val="32"/>
          <w:szCs w:val="32"/>
          <w:cs/>
        </w:rPr>
        <w:t>เมื่อเด็กขึ้นรถให้กดปุ่มขึ้นรถ หากไม่ขึ้นให้กดปุ่มไม่ขึ้น</w:t>
      </w:r>
      <w:r w:rsidR="005C7976">
        <w:rPr>
          <w:rFonts w:hint="cs"/>
          <w:sz w:val="32"/>
          <w:szCs w:val="32"/>
          <w:cs/>
        </w:rPr>
        <w:t xml:space="preserve"> หลังจากนั้นจะมีหน้าต่างเด้งขึ้นมาเพื่อให้กรอกเหตุผล เลยกดขึ้นรถแล้ว ปุ่มจะเปลี่ยนเป็นปุ่มลงรถ</w:t>
      </w:r>
      <w:r w:rsidR="002E23CC">
        <w:rPr>
          <w:rFonts w:hint="cs"/>
          <w:sz w:val="32"/>
          <w:szCs w:val="32"/>
          <w:cs/>
        </w:rPr>
        <w:t xml:space="preserve"> เมื่อเด็กลงรถให่กดปุ่มลงรถ หลังจากที่ทำการขึ้นลงรถครบ รายการจะไม่แสดงขึ้นมา</w:t>
      </w:r>
    </w:p>
    <w:p w14:paraId="14F2AC5F" w14:textId="3CCB8277" w:rsidR="003A1F91" w:rsidRDefault="003A1F91" w:rsidP="005618BF">
      <w:pPr>
        <w:ind w:firstLine="720"/>
        <w:jc w:val="thaiDistribute"/>
        <w:rPr>
          <w:sz w:val="32"/>
          <w:szCs w:val="32"/>
        </w:rPr>
      </w:pPr>
    </w:p>
    <w:p w14:paraId="6658F3C8" w14:textId="6D98598F" w:rsidR="003A1F91" w:rsidRDefault="003A1F91" w:rsidP="005618BF">
      <w:pPr>
        <w:ind w:firstLine="720"/>
        <w:jc w:val="thaiDistribute"/>
        <w:rPr>
          <w:sz w:val="32"/>
          <w:szCs w:val="32"/>
        </w:rPr>
      </w:pPr>
    </w:p>
    <w:p w14:paraId="08B0BE82" w14:textId="7F8948EE" w:rsidR="00471E0F" w:rsidRDefault="00471E0F" w:rsidP="005618BF">
      <w:pPr>
        <w:ind w:firstLine="720"/>
        <w:jc w:val="thaiDistribute"/>
        <w:rPr>
          <w:sz w:val="32"/>
          <w:szCs w:val="32"/>
        </w:rPr>
      </w:pPr>
    </w:p>
    <w:p w14:paraId="50BFCC25" w14:textId="690780AE" w:rsidR="00471E0F" w:rsidRDefault="00471E0F" w:rsidP="005618BF">
      <w:pPr>
        <w:ind w:firstLine="720"/>
        <w:jc w:val="thaiDistribute"/>
        <w:rPr>
          <w:sz w:val="32"/>
          <w:szCs w:val="32"/>
        </w:rPr>
      </w:pPr>
    </w:p>
    <w:p w14:paraId="5FE079DC" w14:textId="41AFE748" w:rsidR="00471E0F" w:rsidRDefault="00471E0F" w:rsidP="005618BF">
      <w:pPr>
        <w:ind w:firstLine="720"/>
        <w:jc w:val="thaiDistribute"/>
        <w:rPr>
          <w:sz w:val="32"/>
          <w:szCs w:val="32"/>
        </w:rPr>
      </w:pPr>
    </w:p>
    <w:p w14:paraId="14488063" w14:textId="3C721787" w:rsidR="00471E0F" w:rsidRDefault="00471E0F" w:rsidP="005618BF">
      <w:pPr>
        <w:ind w:firstLine="720"/>
        <w:jc w:val="thaiDistribute"/>
        <w:rPr>
          <w:sz w:val="32"/>
          <w:szCs w:val="32"/>
        </w:rPr>
      </w:pPr>
    </w:p>
    <w:p w14:paraId="7FFD6D68" w14:textId="385B270B" w:rsidR="00471E0F" w:rsidRDefault="00471E0F" w:rsidP="005618BF">
      <w:pPr>
        <w:ind w:firstLine="720"/>
        <w:jc w:val="thaiDistribute"/>
        <w:rPr>
          <w:sz w:val="32"/>
          <w:szCs w:val="32"/>
        </w:rPr>
      </w:pPr>
    </w:p>
    <w:p w14:paraId="32D16FAA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7FADE2C6" w14:textId="4EDEF477" w:rsidR="0015752D" w:rsidRDefault="0015752D" w:rsidP="005618BF">
      <w:pPr>
        <w:ind w:firstLine="720"/>
        <w:jc w:val="thaiDistribute"/>
        <w:rPr>
          <w:sz w:val="32"/>
          <w:szCs w:val="32"/>
        </w:rPr>
      </w:pPr>
      <w:r>
        <w:rPr>
          <w:rFonts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90848" behindDoc="1" locked="0" layoutInCell="1" allowOverlap="1" wp14:anchorId="5DA6AFEB" wp14:editId="183A027E">
            <wp:simplePos x="0" y="0"/>
            <wp:positionH relativeFrom="column">
              <wp:posOffset>3656330</wp:posOffset>
            </wp:positionH>
            <wp:positionV relativeFrom="paragraph">
              <wp:posOffset>19050</wp:posOffset>
            </wp:positionV>
            <wp:extent cx="1722755" cy="3599815"/>
            <wp:effectExtent l="19050" t="19050" r="10795" b="19685"/>
            <wp:wrapTight wrapText="bothSides">
              <wp:wrapPolygon edited="0">
                <wp:start x="-239" y="-114"/>
                <wp:lineTo x="-239" y="21604"/>
                <wp:lineTo x="21496" y="21604"/>
                <wp:lineTo x="21496" y="-114"/>
                <wp:lineTo x="-239" y="-114"/>
              </wp:wrapPolygon>
            </wp:wrapTight>
            <wp:docPr id="6938" name="Picture 6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7" b="1699"/>
                    <a:stretch/>
                  </pic:blipFill>
                  <pic:spPr bwMode="auto">
                    <a:xfrm>
                      <a:off x="0" y="0"/>
                      <a:ext cx="172275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  <w:cs/>
        </w:rPr>
        <w:drawing>
          <wp:anchor distT="0" distB="0" distL="114300" distR="114300" simplePos="0" relativeHeight="251789824" behindDoc="1" locked="0" layoutInCell="1" allowOverlap="1" wp14:anchorId="77D8A796" wp14:editId="769A882F">
            <wp:simplePos x="0" y="0"/>
            <wp:positionH relativeFrom="column">
              <wp:posOffset>754380</wp:posOffset>
            </wp:positionH>
            <wp:positionV relativeFrom="paragraph">
              <wp:posOffset>19364</wp:posOffset>
            </wp:positionV>
            <wp:extent cx="1713865" cy="3599815"/>
            <wp:effectExtent l="19050" t="19050" r="19685" b="19685"/>
            <wp:wrapTight wrapText="bothSides">
              <wp:wrapPolygon edited="0">
                <wp:start x="-240" y="-114"/>
                <wp:lineTo x="-240" y="21604"/>
                <wp:lineTo x="21608" y="21604"/>
                <wp:lineTo x="21608" y="-114"/>
                <wp:lineTo x="-240" y="-114"/>
              </wp:wrapPolygon>
            </wp:wrapTight>
            <wp:docPr id="6937" name="Picture 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5" b="1698"/>
                    <a:stretch/>
                  </pic:blipFill>
                  <pic:spPr bwMode="auto">
                    <a:xfrm>
                      <a:off x="0" y="0"/>
                      <a:ext cx="171386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1652A" w14:textId="0B43A90E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60C58BDA" w14:textId="7317327B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44F77477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67C3B833" w14:textId="25C61A4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3CE678C2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5EB6082C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0EAE301E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701C35F9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5626EE13" w14:textId="457CE19C" w:rsidR="0015752D" w:rsidRDefault="002A77EA" w:rsidP="005618BF">
      <w:pPr>
        <w:ind w:firstLine="720"/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944" behindDoc="1" locked="0" layoutInCell="1" allowOverlap="1" wp14:anchorId="4612E844" wp14:editId="5AA8FD4C">
                <wp:simplePos x="0" y="0"/>
                <wp:positionH relativeFrom="column">
                  <wp:posOffset>3246120</wp:posOffset>
                </wp:positionH>
                <wp:positionV relativeFrom="paragraph">
                  <wp:posOffset>313824</wp:posOffset>
                </wp:positionV>
                <wp:extent cx="2449195" cy="635"/>
                <wp:effectExtent l="0" t="0" r="8255" b="6985"/>
                <wp:wrapTight wrapText="bothSides">
                  <wp:wrapPolygon edited="0">
                    <wp:start x="0" y="0"/>
                    <wp:lineTo x="0" y="20937"/>
                    <wp:lineTo x="21505" y="20937"/>
                    <wp:lineTo x="21505" y="0"/>
                    <wp:lineTo x="0" y="0"/>
                  </wp:wrapPolygon>
                </wp:wrapTight>
                <wp:docPr id="6940" name="Text Box 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8D7AAD" w14:textId="474738C9" w:rsidR="0015752D" w:rsidRPr="0015752D" w:rsidRDefault="0015752D" w:rsidP="0015752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61" w:name="_Toc115201760"/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105</w: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15752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หน้าจอแสดงคำขอยกเลิกสัญญา</w:t>
                            </w:r>
                            <w:bookmarkEnd w:id="2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12E844" id="Text Box 6940" o:spid="_x0000_s5173" type="#_x0000_t202" style="position:absolute;left:0;text-align:left;margin-left:255.6pt;margin-top:24.7pt;width:192.85pt;height:.05pt;z-index:-25152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" stroked="f">
                <v:textbox style="mso-fit-shape-to-text:t" inset="0,0,0,0">
                  <w:txbxContent>
                    <w:p w14:paraId="5F8D7AAD" w14:textId="474738C9" w:rsidR="0015752D" w:rsidRPr="0015752D" w:rsidRDefault="0015752D" w:rsidP="0015752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62" w:name="_Toc115201760"/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105</w: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15752D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หน้าจอแสดงคำขอยกเลิกสัญญา</w:t>
                      </w:r>
                      <w:bookmarkEnd w:id="26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896" behindDoc="1" locked="0" layoutInCell="1" allowOverlap="1" wp14:anchorId="50529582" wp14:editId="62E7E6A6">
                <wp:simplePos x="0" y="0"/>
                <wp:positionH relativeFrom="column">
                  <wp:posOffset>452120</wp:posOffset>
                </wp:positionH>
                <wp:positionV relativeFrom="paragraph">
                  <wp:posOffset>315729</wp:posOffset>
                </wp:positionV>
                <wp:extent cx="2205990" cy="635"/>
                <wp:effectExtent l="0" t="0" r="3810" b="6985"/>
                <wp:wrapTight wrapText="bothSides">
                  <wp:wrapPolygon edited="0">
                    <wp:start x="0" y="0"/>
                    <wp:lineTo x="0" y="20937"/>
                    <wp:lineTo x="21451" y="20937"/>
                    <wp:lineTo x="21451" y="0"/>
                    <wp:lineTo x="0" y="0"/>
                  </wp:wrapPolygon>
                </wp:wrapTight>
                <wp:docPr id="6939" name="Text Box 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5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E883F" w14:textId="40CA9FC0" w:rsidR="0015752D" w:rsidRPr="0015752D" w:rsidRDefault="0015752D" w:rsidP="0015752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63" w:name="_Toc115201761"/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106</w: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15752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หน้าจอแสดงคำร้องขอข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ึ้</w:t>
                            </w:r>
                            <w:r w:rsidRPr="0015752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นรถ</w:t>
                            </w:r>
                            <w:bookmarkEnd w:id="2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529582" id="Text Box 6939" o:spid="_x0000_s5174" type="#_x0000_t202" style="position:absolute;left:0;text-align:left;margin-left:35.6pt;margin-top:24.85pt;width:173.7pt;height:.05pt;z-index:-25152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" stroked="f">
                <v:textbox style="mso-fit-shape-to-text:t" inset="0,0,0,0">
                  <w:txbxContent>
                    <w:p w14:paraId="78EE883F" w14:textId="40CA9FC0" w:rsidR="0015752D" w:rsidRPr="0015752D" w:rsidRDefault="0015752D" w:rsidP="0015752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64" w:name="_Toc115201761"/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106</w: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15752D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หน้าจอแสดงคำร้องขอข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ึ้</w:t>
                      </w:r>
                      <w:r w:rsidRPr="0015752D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นรถ</w:t>
                      </w:r>
                      <w:bookmarkEnd w:id="26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AB4D9FF" w14:textId="42382197" w:rsidR="0015752D" w:rsidRDefault="00582E68" w:rsidP="005618BF">
      <w:pPr>
        <w:ind w:firstLine="720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ในกรณีมีคำร้องขอขึ้นรถ รายการคำขอจะแสดงในแถบรายการสัญญา ผู้ใช้สามารถเลือกว่าจะไปอนุมัติหรือไม่อนุมัติ ในกรณีที่อนุมัติเด็กในคำร้องนั้น จะแสดงไปที่รายการเด็กอยู่ในสัญญา</w:t>
      </w:r>
      <w:r w:rsidR="002A77EA">
        <w:rPr>
          <w:rFonts w:hint="cs"/>
          <w:sz w:val="32"/>
          <w:szCs w:val="32"/>
          <w:cs/>
        </w:rPr>
        <w:t xml:space="preserve"> </w:t>
      </w:r>
    </w:p>
    <w:p w14:paraId="7E6D7093" w14:textId="52480A1F" w:rsidR="002A77EA" w:rsidRDefault="002A77EA" w:rsidP="005618BF">
      <w:pPr>
        <w:ind w:firstLine="720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หากเป็นคำขอยกเลิกสัญญา รายการคำขอยกเลิกสัญญาจะแสดงรายการมา</w:t>
      </w:r>
      <w:r w:rsidR="003152AE">
        <w:rPr>
          <w:rFonts w:hint="cs"/>
          <w:sz w:val="32"/>
          <w:szCs w:val="32"/>
          <w:cs/>
        </w:rPr>
        <w:t xml:space="preserve"> ที่แถบรายการคำขอเลิกผู้ใช้งานสามารถเลือกได้ ว่าจะ อนุมัติหรือไม่อนุมัติ หากไม่อนุมัติ สัญญายังคงมีไปต่อ</w:t>
      </w:r>
    </w:p>
    <w:p w14:paraId="30B934A9" w14:textId="4C25F25D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66CFB1C0" w14:textId="48E2F608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46055E3B" w14:textId="56FCE8A8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3F764C19" w14:textId="38523778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4526CF02" w14:textId="7CE06673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47C74B1A" w14:textId="43991211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6256E60C" w14:textId="607D0A6B" w:rsidR="003152AE" w:rsidRDefault="003152AE" w:rsidP="005618BF">
      <w:pPr>
        <w:ind w:firstLine="720"/>
        <w:jc w:val="thaiDistribute"/>
        <w:rPr>
          <w:sz w:val="32"/>
          <w:szCs w:val="32"/>
          <w:cs/>
        </w:rPr>
      </w:pPr>
      <w:r>
        <w:rPr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95968" behindDoc="1" locked="0" layoutInCell="1" allowOverlap="1" wp14:anchorId="54CFF9E3" wp14:editId="75A43B7F">
            <wp:simplePos x="0" y="0"/>
            <wp:positionH relativeFrom="margin">
              <wp:posOffset>2323855</wp:posOffset>
            </wp:positionH>
            <wp:positionV relativeFrom="paragraph">
              <wp:posOffset>19050</wp:posOffset>
            </wp:positionV>
            <wp:extent cx="1503680" cy="3168650"/>
            <wp:effectExtent l="19050" t="19050" r="20320" b="12700"/>
            <wp:wrapTight wrapText="bothSides">
              <wp:wrapPolygon edited="0">
                <wp:start x="-274" y="-130"/>
                <wp:lineTo x="-274" y="21557"/>
                <wp:lineTo x="21618" y="21557"/>
                <wp:lineTo x="21618" y="-130"/>
                <wp:lineTo x="-274" y="-130"/>
              </wp:wrapPolygon>
            </wp:wrapTight>
            <wp:docPr id="6941" name="Picture 6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3" b="1907"/>
                    <a:stretch/>
                  </pic:blipFill>
                  <pic:spPr bwMode="auto">
                    <a:xfrm>
                      <a:off x="0" y="0"/>
                      <a:ext cx="1503680" cy="3168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44E0B" w14:textId="3E1503CB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14134E59" w14:textId="2EDCCD56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2C908143" w14:textId="070E4C47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3F236A9B" w14:textId="52AEA12E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1F642AEB" w14:textId="77777777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0BBDFB8B" w14:textId="12E4048C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31CECA04" w14:textId="4392383C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685AE922" w14:textId="56576994" w:rsidR="004169F0" w:rsidRDefault="00C31CCC" w:rsidP="005618BF">
      <w:pPr>
        <w:ind w:firstLine="720"/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016" behindDoc="1" locked="0" layoutInCell="1" allowOverlap="1" wp14:anchorId="0ED759F8" wp14:editId="4CED09A6">
                <wp:simplePos x="0" y="0"/>
                <wp:positionH relativeFrom="margin">
                  <wp:posOffset>1703705</wp:posOffset>
                </wp:positionH>
                <wp:positionV relativeFrom="paragraph">
                  <wp:posOffset>273679</wp:posOffset>
                </wp:positionV>
                <wp:extent cx="2684145" cy="635"/>
                <wp:effectExtent l="0" t="0" r="1905" b="6985"/>
                <wp:wrapTight wrapText="bothSides">
                  <wp:wrapPolygon edited="0">
                    <wp:start x="0" y="0"/>
                    <wp:lineTo x="0" y="20937"/>
                    <wp:lineTo x="21462" y="20937"/>
                    <wp:lineTo x="21462" y="0"/>
                    <wp:lineTo x="0" y="0"/>
                  </wp:wrapPolygon>
                </wp:wrapTight>
                <wp:docPr id="6942" name="Text Box 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4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03E1F" w14:textId="16C01D4F" w:rsidR="004169F0" w:rsidRPr="004169F0" w:rsidRDefault="004169F0" w:rsidP="004169F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65" w:name="_Toc115201762"/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107</w: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4169F0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หน้าจอรายการจัดการข้อมูลส่วนตัว</w:t>
                            </w:r>
                            <w:bookmarkEnd w:id="2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59F8" id="Text Box 6942" o:spid="_x0000_s5175" type="#_x0000_t202" style="position:absolute;left:0;text-align:left;margin-left:134.15pt;margin-top:21.55pt;width:211.35pt;height:.05pt;z-index:-2515184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" stroked="f">
                <v:textbox style="mso-fit-shape-to-text:t" inset="0,0,0,0">
                  <w:txbxContent>
                    <w:p w14:paraId="05103E1F" w14:textId="16C01D4F" w:rsidR="004169F0" w:rsidRPr="004169F0" w:rsidRDefault="004169F0" w:rsidP="004169F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66" w:name="_Toc115201762"/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107</w: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4169F0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หน้าจอรายการจัดการข้อมูลส่วนตัว</w:t>
                      </w:r>
                      <w:bookmarkEnd w:id="266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EE19FAD" w14:textId="06ED3D5A" w:rsidR="004169F0" w:rsidRDefault="004169F0" w:rsidP="00C31CCC">
      <w:pPr>
        <w:ind w:firstLine="720"/>
        <w:jc w:val="thaiDistribute"/>
        <w:rPr>
          <w:sz w:val="32"/>
          <w:szCs w:val="32"/>
        </w:rPr>
      </w:pPr>
    </w:p>
    <w:p w14:paraId="1BF59901" w14:textId="3F7A4D59" w:rsidR="00471E0F" w:rsidRDefault="00C31CCC" w:rsidP="005618BF">
      <w:pPr>
        <w:ind w:firstLine="720"/>
        <w:jc w:val="thaiDistribute"/>
        <w:rPr>
          <w:sz w:val="32"/>
          <w:szCs w:val="32"/>
        </w:rPr>
      </w:pPr>
      <w:r>
        <w:rPr>
          <w:rFonts w:hint="cs"/>
          <w:noProof/>
          <w:sz w:val="32"/>
          <w:szCs w:val="32"/>
          <w:cs/>
        </w:rPr>
        <w:drawing>
          <wp:anchor distT="0" distB="0" distL="114300" distR="114300" simplePos="0" relativeHeight="251800064" behindDoc="1" locked="0" layoutInCell="1" allowOverlap="1" wp14:anchorId="7BF96CF2" wp14:editId="11C37055">
            <wp:simplePos x="0" y="0"/>
            <wp:positionH relativeFrom="column">
              <wp:posOffset>3824110</wp:posOffset>
            </wp:positionH>
            <wp:positionV relativeFrom="paragraph">
              <wp:posOffset>920115</wp:posOffset>
            </wp:positionV>
            <wp:extent cx="1268095" cy="2656840"/>
            <wp:effectExtent l="19050" t="19050" r="27305" b="10160"/>
            <wp:wrapTight wrapText="bothSides">
              <wp:wrapPolygon edited="0">
                <wp:start x="-324" y="-155"/>
                <wp:lineTo x="-324" y="21528"/>
                <wp:lineTo x="21741" y="21528"/>
                <wp:lineTo x="21741" y="-155"/>
                <wp:lineTo x="-324" y="-155"/>
              </wp:wrapPolygon>
            </wp:wrapTight>
            <wp:docPr id="6944" name="Picture 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4" b="2106"/>
                    <a:stretch/>
                  </pic:blipFill>
                  <pic:spPr bwMode="auto">
                    <a:xfrm>
                      <a:off x="0" y="0"/>
                      <a:ext cx="1268095" cy="2656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99040" behindDoc="1" locked="0" layoutInCell="1" allowOverlap="1" wp14:anchorId="5DFCFC12" wp14:editId="457D04DC">
            <wp:simplePos x="0" y="0"/>
            <wp:positionH relativeFrom="column">
              <wp:posOffset>1143000</wp:posOffset>
            </wp:positionH>
            <wp:positionV relativeFrom="paragraph">
              <wp:posOffset>920115</wp:posOffset>
            </wp:positionV>
            <wp:extent cx="1268730" cy="2656840"/>
            <wp:effectExtent l="19050" t="19050" r="26670" b="10160"/>
            <wp:wrapTight wrapText="bothSides">
              <wp:wrapPolygon edited="0">
                <wp:start x="-324" y="-155"/>
                <wp:lineTo x="-324" y="21528"/>
                <wp:lineTo x="21730" y="21528"/>
                <wp:lineTo x="21730" y="-155"/>
                <wp:lineTo x="-324" y="-155"/>
              </wp:wrapPolygon>
            </wp:wrapTight>
            <wp:docPr id="6943" name="Picture 6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7" b="1604"/>
                    <a:stretch/>
                  </pic:blipFill>
                  <pic:spPr bwMode="auto">
                    <a:xfrm>
                      <a:off x="0" y="0"/>
                      <a:ext cx="1268730" cy="2656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9F0">
        <w:rPr>
          <w:rFonts w:hint="cs"/>
          <w:sz w:val="32"/>
          <w:szCs w:val="32"/>
          <w:cs/>
        </w:rPr>
        <w:t>ในแถบโปรไฟล์</w:t>
      </w:r>
      <w:r>
        <w:rPr>
          <w:rFonts w:hint="cs"/>
          <w:sz w:val="32"/>
          <w:szCs w:val="32"/>
          <w:cs/>
        </w:rPr>
        <w:t xml:space="preserve">ผู้ใช้สามารถเลือกการทำงานได้อีก 3 ระบบ คือ ดูและแก้ข้อมูลส่งยตัว ยกลิกบริการ และออกจากระบบ ในหน้าจอข้อมูลส่วนตัวจะแสดงข้อมูลส่วนตัวแล้วสามารถแก้ไขได้ หน้าจอยกเลิกบริการนั้นจะใช้ในกรณีที่อยากหยุดให้บริการ โดยดำเนินการโดยกรอกเหตุผลที่ต้องการยกเลิกให้บริการ </w:t>
      </w:r>
    </w:p>
    <w:p w14:paraId="7270C456" w14:textId="554B79B5" w:rsidR="00C31CCC" w:rsidRDefault="00C31CCC" w:rsidP="005618BF">
      <w:pPr>
        <w:ind w:firstLine="720"/>
        <w:jc w:val="thaiDistribute"/>
        <w:rPr>
          <w:noProof/>
          <w:sz w:val="32"/>
          <w:szCs w:val="32"/>
        </w:rPr>
      </w:pPr>
    </w:p>
    <w:p w14:paraId="6609DDC5" w14:textId="3C11A46A" w:rsidR="00C31CCC" w:rsidRDefault="00C31CCC" w:rsidP="005618BF">
      <w:pPr>
        <w:ind w:firstLine="720"/>
        <w:jc w:val="thaiDistribute"/>
        <w:rPr>
          <w:sz w:val="32"/>
          <w:szCs w:val="32"/>
        </w:rPr>
      </w:pPr>
    </w:p>
    <w:p w14:paraId="618D5A96" w14:textId="1B54F5D7" w:rsidR="00C31CCC" w:rsidRPr="001302D0" w:rsidRDefault="00C31CCC" w:rsidP="005618BF">
      <w:pPr>
        <w:ind w:firstLine="720"/>
        <w:jc w:val="thaiDistribute"/>
        <w:rPr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160" behindDoc="1" locked="0" layoutInCell="1" allowOverlap="1" wp14:anchorId="627FD723" wp14:editId="6690B45E">
                <wp:simplePos x="0" y="0"/>
                <wp:positionH relativeFrom="column">
                  <wp:posOffset>3455670</wp:posOffset>
                </wp:positionH>
                <wp:positionV relativeFrom="paragraph">
                  <wp:posOffset>1909084</wp:posOffset>
                </wp:positionV>
                <wp:extent cx="2113915" cy="308610"/>
                <wp:effectExtent l="0" t="0" r="635" b="0"/>
                <wp:wrapTight wrapText="bothSides">
                  <wp:wrapPolygon edited="0">
                    <wp:start x="0" y="0"/>
                    <wp:lineTo x="0" y="20000"/>
                    <wp:lineTo x="21412" y="20000"/>
                    <wp:lineTo x="21412" y="0"/>
                    <wp:lineTo x="0" y="0"/>
                  </wp:wrapPolygon>
                </wp:wrapTight>
                <wp:docPr id="6946" name="Text Box 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3915" cy="3086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D6225F" w14:textId="33319A78" w:rsidR="00C31CCC" w:rsidRPr="00C31CCC" w:rsidRDefault="00C31CCC" w:rsidP="00C31CC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67" w:name="_Toc115201763"/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109</w: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1CC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หน้าจอข้อมูลส่วนตัว</w:t>
                            </w:r>
                            <w:bookmarkEnd w:id="2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FD723" id="Text Box 6946" o:spid="_x0000_s5176" type="#_x0000_t202" style="position:absolute;left:0;text-align:left;margin-left:272.1pt;margin-top:150.3pt;width:166.45pt;height:24.3pt;z-index:-2515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" stroked="f">
                <v:textbox inset="0,0,0,0">
                  <w:txbxContent>
                    <w:p w14:paraId="75D6225F" w14:textId="33319A78" w:rsidR="00C31CCC" w:rsidRPr="00C31CCC" w:rsidRDefault="00C31CCC" w:rsidP="00C31CC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68" w:name="_Toc115201763"/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109</w: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C31CCC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หน้าจอข้อมูลส่วนตัว</w:t>
                      </w:r>
                      <w:bookmarkEnd w:id="26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112" behindDoc="1" locked="0" layoutInCell="1" allowOverlap="1" wp14:anchorId="5202BEB2" wp14:editId="1936425D">
                <wp:simplePos x="0" y="0"/>
                <wp:positionH relativeFrom="column">
                  <wp:posOffset>821690</wp:posOffset>
                </wp:positionH>
                <wp:positionV relativeFrom="paragraph">
                  <wp:posOffset>1925594</wp:posOffset>
                </wp:positionV>
                <wp:extent cx="1962785" cy="292100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383" y="19722"/>
                    <wp:lineTo x="21383" y="0"/>
                    <wp:lineTo x="0" y="0"/>
                  </wp:wrapPolygon>
                </wp:wrapTight>
                <wp:docPr id="6945" name="Text Box 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7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D3C38" w14:textId="32B50E19" w:rsidR="00C31CCC" w:rsidRPr="003A7A7B" w:rsidRDefault="00C31CCC" w:rsidP="00C31CCC">
                            <w:pPr>
                              <w:pStyle w:val="Caption"/>
                              <w:jc w:val="center"/>
                              <w:rPr>
                                <w:noProof/>
                                <w:sz w:val="32"/>
                                <w:szCs w:val="32"/>
                              </w:rPr>
                            </w:pPr>
                            <w:bookmarkStart w:id="269" w:name="_Toc115201764"/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108</w: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1CC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หน้าจอยกเลิกบริการ</w:t>
                            </w:r>
                            <w:bookmarkEnd w:id="2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BEB2" id="Text Box 6945" o:spid="_x0000_s5177" type="#_x0000_t202" style="position:absolute;left:0;text-align:left;margin-left:64.7pt;margin-top:151.6pt;width:154.55pt;height:23pt;z-index:-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" stroked="f">
                <v:textbox inset="0,0,0,0">
                  <w:txbxContent>
                    <w:p w14:paraId="5B2D3C38" w14:textId="32B50E19" w:rsidR="00C31CCC" w:rsidRPr="003A7A7B" w:rsidRDefault="00C31CCC" w:rsidP="00C31CCC">
                      <w:pPr>
                        <w:pStyle w:val="Caption"/>
                        <w:jc w:val="center"/>
                        <w:rPr>
                          <w:noProof/>
                          <w:sz w:val="32"/>
                          <w:szCs w:val="32"/>
                        </w:rPr>
                      </w:pPr>
                      <w:bookmarkStart w:id="270" w:name="_Toc115201764"/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108</w: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C31CCC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หน้าจอยกเลิกบริการ</w:t>
                      </w:r>
                      <w:bookmarkEnd w:id="270"/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31CCC" w:rsidRPr="001302D0" w:rsidSect="001409EF">
      <w:footerReference w:type="default" r:id="rId194"/>
      <w:pgSz w:w="12240" w:h="15840"/>
      <w:pgMar w:top="1239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BB8F0" w14:textId="77777777" w:rsidR="00AF5052" w:rsidRDefault="00AF5052" w:rsidP="0012759F">
      <w:pPr>
        <w:spacing w:after="0" w:line="240" w:lineRule="auto"/>
      </w:pPr>
      <w:r>
        <w:separator/>
      </w:r>
    </w:p>
  </w:endnote>
  <w:endnote w:type="continuationSeparator" w:id="0">
    <w:p w14:paraId="07F51180" w14:textId="77777777" w:rsidR="00AF5052" w:rsidRDefault="00AF5052" w:rsidP="0012759F">
      <w:pPr>
        <w:spacing w:after="0" w:line="240" w:lineRule="auto"/>
      </w:pPr>
      <w:r>
        <w:continuationSeparator/>
      </w:r>
    </w:p>
  </w:endnote>
  <w:endnote w:type="continuationNotice" w:id="1">
    <w:p w14:paraId="0EB3EC85" w14:textId="77777777" w:rsidR="00AF5052" w:rsidRDefault="00AF505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000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970"/>
      <w:gridCol w:w="4320"/>
      <w:gridCol w:w="1710"/>
    </w:tblGrid>
    <w:tr w:rsidR="0012759F" w:rsidRPr="009D04AD" w14:paraId="158172AF" w14:textId="77777777" w:rsidTr="00337DBB">
      <w:tc>
        <w:tcPr>
          <w:tcW w:w="2970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</w:tcPr>
        <w:p w14:paraId="48BE6E4D" w14:textId="0CB87FFC" w:rsidR="0012759F" w:rsidRPr="009D04AD" w:rsidRDefault="0012759F" w:rsidP="0012759F">
          <w:pPr>
            <w:ind w:right="360"/>
            <w:rPr>
              <w:rFonts w:ascii="TH Sarabun New" w:hAnsi="TH Sarabun New" w:cs="TH Sarabun New"/>
              <w:sz w:val="32"/>
              <w:szCs w:val="32"/>
            </w:rPr>
          </w:pPr>
          <w:r w:rsidRPr="009D04AD">
            <w:rPr>
              <w:rFonts w:ascii="TH Sarabun New" w:hAnsi="TH Sarabun New" w:cs="TH Sarabun New"/>
              <w:sz w:val="32"/>
              <w:szCs w:val="32"/>
            </w:rPr>
            <w:t>Maejo University</w:t>
          </w:r>
        </w:p>
      </w:tc>
      <w:tc>
        <w:tcPr>
          <w:tcW w:w="4320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</w:tcPr>
        <w:p w14:paraId="4C9A4DD3" w14:textId="0D28B099" w:rsidR="0012759F" w:rsidRPr="009D04AD" w:rsidRDefault="0012759F" w:rsidP="0012759F">
          <w:pPr>
            <w:ind w:right="-102"/>
            <w:jc w:val="center"/>
            <w:rPr>
              <w:rFonts w:ascii="TH Sarabun New" w:hAnsi="TH Sarabun New" w:cs="TH Sarabun New"/>
              <w:sz w:val="32"/>
              <w:szCs w:val="32"/>
            </w:rPr>
          </w:pPr>
          <w:r w:rsidRPr="009D04AD">
            <w:rPr>
              <w:rFonts w:ascii="TH Sarabun New" w:hAnsi="TH Sarabun New" w:cs="TH Sarabun New"/>
              <w:sz w:val="32"/>
              <w:szCs w:val="32"/>
            </w:rPr>
            <w:t xml:space="preserve">Information Technology 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9D04AD">
            <w:rPr>
              <w:rFonts w:ascii="TH Sarabun New" w:hAnsi="TH Sarabun New" w:cs="TH Sarabun New"/>
              <w:sz w:val="32"/>
              <w:szCs w:val="32"/>
            </w:rPr>
            <w:instrText xml:space="preserve"> DATE \@ "yyyy" </w:instrText>
          </w:r>
          <w:r w:rsidRPr="009D04A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r w:rsidR="0022351C">
            <w:rPr>
              <w:rFonts w:ascii="TH Sarabun New" w:hAnsi="TH Sarabun New" w:cs="TH Sarabun New"/>
              <w:noProof/>
              <w:sz w:val="32"/>
              <w:szCs w:val="32"/>
            </w:rPr>
            <w:t>2022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fldChar w:fldCharType="end"/>
          </w:r>
        </w:p>
      </w:tc>
      <w:tc>
        <w:tcPr>
          <w:tcW w:w="1710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</w:tcPr>
        <w:p w14:paraId="56A866ED" w14:textId="15DFCE42" w:rsidR="0012759F" w:rsidRPr="009D04AD" w:rsidRDefault="0012759F" w:rsidP="0012759F">
          <w:pPr>
            <w:jc w:val="right"/>
            <w:rPr>
              <w:rFonts w:ascii="TH Sarabun New" w:hAnsi="TH Sarabun New" w:cs="TH Sarabun New"/>
              <w:sz w:val="32"/>
              <w:szCs w:val="32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หน้า</w:t>
          </w:r>
          <w:r w:rsidRPr="009D04AD">
            <w:rPr>
              <w:rFonts w:ascii="TH Sarabun New" w:hAnsi="TH Sarabun New" w:cs="TH Sarabun New" w:hint="cs"/>
              <w:sz w:val="32"/>
              <w:szCs w:val="32"/>
              <w:cs/>
            </w:rPr>
            <w:t xml:space="preserve"> </w:t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instrText xml:space="preserve"> PAGE </w:instrText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fldChar w:fldCharType="separate"/>
          </w:r>
          <w:r w:rsidRPr="009D04AD">
            <w:rPr>
              <w:rStyle w:val="PageNumber"/>
              <w:rFonts w:ascii="TH Sarabun New" w:hAnsi="TH Sarabun New" w:cs="TH Sarabun New"/>
              <w:noProof/>
              <w:sz w:val="32"/>
              <w:szCs w:val="32"/>
            </w:rPr>
            <w:t>4</w:t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fldChar w:fldCharType="end"/>
          </w:r>
        </w:p>
      </w:tc>
    </w:tr>
  </w:tbl>
  <w:p w14:paraId="18CDD48D" w14:textId="17149C2F" w:rsidR="0012759F" w:rsidRDefault="001275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922" w:type="dxa"/>
      <w:tblInd w:w="421" w:type="dxa"/>
      <w:tblLook w:val="04A0" w:firstRow="1" w:lastRow="0" w:firstColumn="1" w:lastColumn="0" w:noHBand="0" w:noVBand="1"/>
    </w:tblPr>
    <w:tblGrid>
      <w:gridCol w:w="2835"/>
      <w:gridCol w:w="4111"/>
      <w:gridCol w:w="2976"/>
    </w:tblGrid>
    <w:tr w:rsidR="00FE2D95" w14:paraId="2145E27D" w14:textId="77777777" w:rsidTr="00C27059">
      <w:tc>
        <w:tcPr>
          <w:tcW w:w="2835" w:type="dxa"/>
        </w:tcPr>
        <w:p w14:paraId="7BB9DAD1" w14:textId="77777777" w:rsidR="00FE2D95" w:rsidRDefault="00FE2D95" w:rsidP="00FE2D95">
          <w:pPr>
            <w:pStyle w:val="Footer"/>
            <w:rPr>
              <w:noProof/>
              <w:sz w:val="32"/>
              <w:szCs w:val="32"/>
            </w:rPr>
          </w:pPr>
          <w:proofErr w:type="spellStart"/>
          <w:r w:rsidRPr="00C113BD">
            <w:rPr>
              <w:rFonts w:ascii="TH Sarabun New" w:hAnsi="TH Sarabun New" w:cs="TH Sarabun New"/>
              <w:sz w:val="32"/>
              <w:szCs w:val="32"/>
            </w:rPr>
            <w:t>Maejo</w:t>
          </w:r>
          <w:proofErr w:type="spellEnd"/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 University</w:t>
          </w:r>
        </w:p>
      </w:tc>
      <w:tc>
        <w:tcPr>
          <w:tcW w:w="4111" w:type="dxa"/>
        </w:tcPr>
        <w:p w14:paraId="240C6F00" w14:textId="77777777" w:rsidR="00FE2D95" w:rsidRDefault="00FE2D95" w:rsidP="00FE2D95">
          <w:pPr>
            <w:pStyle w:val="Footer"/>
            <w:rPr>
              <w:noProof/>
              <w:sz w:val="32"/>
              <w:szCs w:val="32"/>
            </w:rPr>
          </w:pPr>
          <w:r w:rsidRPr="00C113BD">
            <w:rPr>
              <w:rFonts w:ascii="TH Sarabun New" w:hAnsi="TH Sarabun New" w:cs="TH Sarabun New"/>
              <w:sz w:val="32"/>
              <w:szCs w:val="32"/>
            </w:rPr>
            <w:t>Information Technology,</w:t>
          </w:r>
          <w:r>
            <w:rPr>
              <w:rFonts w:ascii="TH Sarabun New" w:hAnsi="TH Sarabun New" w:cs="TH Sarabun New"/>
              <w:sz w:val="32"/>
              <w:szCs w:val="32"/>
            </w:rPr>
            <w:t xml:space="preserve"> 256</w:t>
          </w:r>
          <w:r>
            <w:rPr>
              <w:rFonts w:ascii="TH Sarabun New" w:hAnsi="TH Sarabun New" w:cs="TH Sarabun New" w:hint="cs"/>
              <w:sz w:val="32"/>
              <w:szCs w:val="32"/>
              <w:cs/>
            </w:rPr>
            <w:t>5</w:t>
          </w:r>
        </w:p>
      </w:tc>
      <w:tc>
        <w:tcPr>
          <w:tcW w:w="2976" w:type="dxa"/>
        </w:tcPr>
        <w:p w14:paraId="0C0B1C35" w14:textId="77777777" w:rsidR="00FE2D95" w:rsidRDefault="00FE2D95" w:rsidP="00FE2D95">
          <w:pPr>
            <w:pStyle w:val="Footer"/>
            <w:jc w:val="right"/>
            <w:rPr>
              <w:noProof/>
              <w:sz w:val="32"/>
              <w:szCs w:val="32"/>
            </w:rPr>
          </w:pPr>
          <w:r w:rsidRPr="00C113BD">
            <w:rPr>
              <w:rFonts w:ascii="TH Sarabun New" w:hAnsi="TH Sarabun New" w:cs="TH Sarabun New"/>
              <w:sz w:val="32"/>
              <w:szCs w:val="32"/>
              <w:cs/>
            </w:rPr>
            <w:t>หน้า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 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C113BD">
            <w:rPr>
              <w:rFonts w:ascii="TH Sarabun New" w:hAnsi="TH Sarabun New" w:cs="TH Sarabun New"/>
              <w:sz w:val="32"/>
              <w:szCs w:val="32"/>
            </w:rPr>
            <w:instrText xml:space="preserve"> PAGE   \* MERGEFORMAT </w:instrTex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r>
            <w:rPr>
              <w:rFonts w:ascii="TH Sarabun New" w:hAnsi="TH Sarabun New" w:cs="TH Sarabun New"/>
              <w:sz w:val="32"/>
              <w:szCs w:val="32"/>
            </w:rPr>
            <w:t>2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end"/>
          </w:r>
        </w:p>
      </w:tc>
    </w:tr>
  </w:tbl>
  <w:p w14:paraId="6033B39D" w14:textId="77777777" w:rsidR="00465F3F" w:rsidRDefault="00465F3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923" w:type="dxa"/>
      <w:tblInd w:w="-289" w:type="dxa"/>
      <w:tblLook w:val="04A0" w:firstRow="1" w:lastRow="0" w:firstColumn="1" w:lastColumn="0" w:noHBand="0" w:noVBand="1"/>
    </w:tblPr>
    <w:tblGrid>
      <w:gridCol w:w="3545"/>
      <w:gridCol w:w="4111"/>
      <w:gridCol w:w="2267"/>
    </w:tblGrid>
    <w:tr w:rsidR="004F2ABB" w14:paraId="1E3E0E5E" w14:textId="77777777" w:rsidTr="004F2ABB">
      <w:tc>
        <w:tcPr>
          <w:tcW w:w="3545" w:type="dxa"/>
        </w:tcPr>
        <w:p w14:paraId="46EB4270" w14:textId="77777777" w:rsidR="004F2ABB" w:rsidRDefault="004F2ABB" w:rsidP="00FE2D95">
          <w:pPr>
            <w:pStyle w:val="Footer"/>
            <w:rPr>
              <w:noProof/>
              <w:sz w:val="32"/>
              <w:szCs w:val="32"/>
            </w:rPr>
          </w:pPr>
          <w:proofErr w:type="spellStart"/>
          <w:r w:rsidRPr="00C113BD">
            <w:rPr>
              <w:rFonts w:ascii="TH Sarabun New" w:hAnsi="TH Sarabun New" w:cs="TH Sarabun New"/>
              <w:sz w:val="32"/>
              <w:szCs w:val="32"/>
            </w:rPr>
            <w:t>Maejo</w:t>
          </w:r>
          <w:proofErr w:type="spellEnd"/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 University</w:t>
          </w:r>
        </w:p>
      </w:tc>
      <w:tc>
        <w:tcPr>
          <w:tcW w:w="4111" w:type="dxa"/>
        </w:tcPr>
        <w:p w14:paraId="4A60A3AF" w14:textId="77777777" w:rsidR="004F2ABB" w:rsidRDefault="004F2ABB" w:rsidP="00FE2D95">
          <w:pPr>
            <w:pStyle w:val="Footer"/>
            <w:rPr>
              <w:noProof/>
              <w:sz w:val="32"/>
              <w:szCs w:val="32"/>
            </w:rPr>
          </w:pPr>
          <w:r w:rsidRPr="00C113BD">
            <w:rPr>
              <w:rFonts w:ascii="TH Sarabun New" w:hAnsi="TH Sarabun New" w:cs="TH Sarabun New"/>
              <w:sz w:val="32"/>
              <w:szCs w:val="32"/>
            </w:rPr>
            <w:t>Information Technology,</w:t>
          </w:r>
          <w:r>
            <w:rPr>
              <w:rFonts w:ascii="TH Sarabun New" w:hAnsi="TH Sarabun New" w:cs="TH Sarabun New"/>
              <w:sz w:val="32"/>
              <w:szCs w:val="32"/>
            </w:rPr>
            <w:t xml:space="preserve"> 256</w:t>
          </w:r>
          <w:r>
            <w:rPr>
              <w:rFonts w:ascii="TH Sarabun New" w:hAnsi="TH Sarabun New" w:cs="TH Sarabun New" w:hint="cs"/>
              <w:sz w:val="32"/>
              <w:szCs w:val="32"/>
              <w:cs/>
            </w:rPr>
            <w:t>5</w:t>
          </w:r>
        </w:p>
      </w:tc>
      <w:tc>
        <w:tcPr>
          <w:tcW w:w="2267" w:type="dxa"/>
        </w:tcPr>
        <w:p w14:paraId="78743C66" w14:textId="77777777" w:rsidR="004F2ABB" w:rsidRDefault="004F2ABB" w:rsidP="00FE2D95">
          <w:pPr>
            <w:pStyle w:val="Footer"/>
            <w:jc w:val="right"/>
            <w:rPr>
              <w:noProof/>
              <w:sz w:val="32"/>
              <w:szCs w:val="32"/>
            </w:rPr>
          </w:pPr>
          <w:r w:rsidRPr="00C113BD">
            <w:rPr>
              <w:rFonts w:ascii="TH Sarabun New" w:hAnsi="TH Sarabun New" w:cs="TH Sarabun New"/>
              <w:sz w:val="32"/>
              <w:szCs w:val="32"/>
              <w:cs/>
            </w:rPr>
            <w:t>หน้า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 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C113BD">
            <w:rPr>
              <w:rFonts w:ascii="TH Sarabun New" w:hAnsi="TH Sarabun New" w:cs="TH Sarabun New"/>
              <w:sz w:val="32"/>
              <w:szCs w:val="32"/>
            </w:rPr>
            <w:instrText xml:space="preserve"> PAGE   \* MERGEFORMAT </w:instrTex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r>
            <w:rPr>
              <w:rFonts w:ascii="TH Sarabun New" w:hAnsi="TH Sarabun New" w:cs="TH Sarabun New"/>
              <w:sz w:val="32"/>
              <w:szCs w:val="32"/>
            </w:rPr>
            <w:t>2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end"/>
          </w:r>
        </w:p>
      </w:tc>
    </w:tr>
  </w:tbl>
  <w:p w14:paraId="4DB9E29F" w14:textId="77777777" w:rsidR="004F2ABB" w:rsidRDefault="004F2A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29F14A" w14:textId="77777777" w:rsidR="00AF5052" w:rsidRDefault="00AF5052" w:rsidP="0012759F">
      <w:pPr>
        <w:spacing w:after="0" w:line="240" w:lineRule="auto"/>
      </w:pPr>
      <w:r>
        <w:separator/>
      </w:r>
    </w:p>
  </w:footnote>
  <w:footnote w:type="continuationSeparator" w:id="0">
    <w:p w14:paraId="7222B8BC" w14:textId="77777777" w:rsidR="00AF5052" w:rsidRDefault="00AF5052" w:rsidP="0012759F">
      <w:pPr>
        <w:spacing w:after="0" w:line="240" w:lineRule="auto"/>
      </w:pPr>
      <w:r>
        <w:continuationSeparator/>
      </w:r>
    </w:p>
  </w:footnote>
  <w:footnote w:type="continuationNotice" w:id="1">
    <w:p w14:paraId="1A6FEE6D" w14:textId="77777777" w:rsidR="00AF5052" w:rsidRDefault="00AF505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15" w:type="dxa"/>
      <w:jc w:val="center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7633"/>
      <w:gridCol w:w="2282"/>
    </w:tblGrid>
    <w:tr w:rsidR="00FE2D95" w:rsidRPr="00941EA1" w14:paraId="1401EC30" w14:textId="77777777" w:rsidTr="004F2ABB">
      <w:trPr>
        <w:trHeight w:hRule="exact" w:val="418"/>
        <w:jc w:val="center"/>
      </w:trPr>
      <w:tc>
        <w:tcPr>
          <w:tcW w:w="7633" w:type="dxa"/>
        </w:tcPr>
        <w:p w14:paraId="6E78F764" w14:textId="4BD3AE27" w:rsidR="00FE2D95" w:rsidRPr="00161D98" w:rsidRDefault="00FE2D95" w:rsidP="00FB7E8D">
          <w:pPr>
            <w:pStyle w:val="TableParagraph"/>
            <w:rPr>
              <w:rFonts w:ascii="TH SarabunPSK" w:hAnsi="TH SarabunPSK" w:cs="TH SarabunPSK"/>
              <w:sz w:val="32"/>
              <w:szCs w:val="32"/>
              <w:lang w:bidi="th-TH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ระบบ แอปพลิเคชันรถรับส่งนักเรียน</w:t>
          </w:r>
        </w:p>
      </w:tc>
      <w:tc>
        <w:tcPr>
          <w:tcW w:w="2282" w:type="dxa"/>
        </w:tcPr>
        <w:p w14:paraId="70AF66A6" w14:textId="33B8F775" w:rsidR="00FE2D95" w:rsidRPr="00161D98" w:rsidRDefault="00FE2D95" w:rsidP="00FE2D95">
          <w:pPr>
            <w:pStyle w:val="TableParagraph"/>
            <w:tabs>
              <w:tab w:val="left" w:pos="1523"/>
            </w:tabs>
            <w:spacing w:before="37" w:line="240" w:lineRule="auto"/>
            <w:ind w:left="206"/>
            <w:rPr>
              <w:rFonts w:ascii="TH SarabunPSK" w:hAnsi="TH SarabunPSK" w:cs="TH SarabunPSK"/>
              <w:sz w:val="32"/>
              <w:szCs w:val="32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เวอร์ชัน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t xml:space="preserve">: </w:t>
          </w:r>
          <w:r w:rsidR="00297576">
            <w:rPr>
              <w:rFonts w:ascii="TH Sarabun New" w:hAnsi="TH Sarabun New" w:cs="TH Sarabun New"/>
              <w:sz w:val="32"/>
              <w:szCs w:val="32"/>
            </w:rPr>
            <w:t>4.0</w:t>
          </w:r>
        </w:p>
      </w:tc>
    </w:tr>
    <w:tr w:rsidR="00FE2D95" w:rsidRPr="00941EA1" w14:paraId="0374BDDC" w14:textId="77777777" w:rsidTr="004F2ABB">
      <w:trPr>
        <w:trHeight w:hRule="exact" w:val="385"/>
        <w:jc w:val="center"/>
      </w:trPr>
      <w:tc>
        <w:tcPr>
          <w:tcW w:w="7633" w:type="dxa"/>
        </w:tcPr>
        <w:p w14:paraId="28CEA6E9" w14:textId="77777777" w:rsidR="00FE2D95" w:rsidRPr="00161D98" w:rsidRDefault="00FE2D95" w:rsidP="00FE2D95">
          <w:pPr>
            <w:pStyle w:val="TableParagraph"/>
            <w:spacing w:line="432" w:lineRule="exact"/>
            <w:rPr>
              <w:rFonts w:ascii="TH SarabunPSK" w:hAnsi="TH SarabunPSK" w:cs="TH SarabunPSK"/>
              <w:sz w:val="32"/>
              <w:szCs w:val="32"/>
            </w:rPr>
          </w:pPr>
          <w:r w:rsidRPr="00161D98">
            <w:rPr>
              <w:rFonts w:ascii="TH SarabunPSK" w:hAnsi="TH SarabunPSK" w:cs="TH SarabunPSK" w:hint="cs"/>
              <w:sz w:val="32"/>
              <w:szCs w:val="32"/>
              <w:cs/>
              <w:lang w:bidi="th-TH"/>
            </w:rPr>
            <w:t>เอกสารประกอบความต้องการของระบบ</w:t>
          </w:r>
        </w:p>
      </w:tc>
      <w:tc>
        <w:tcPr>
          <w:tcW w:w="2282" w:type="dxa"/>
        </w:tcPr>
        <w:p w14:paraId="1AE5F856" w14:textId="0EE0ACC3" w:rsidR="00FE2D95" w:rsidRPr="00161D98" w:rsidRDefault="00FE2D95" w:rsidP="00FE2D95">
          <w:pPr>
            <w:pStyle w:val="TableParagraph"/>
            <w:spacing w:line="432" w:lineRule="exact"/>
            <w:ind w:left="206"/>
            <w:rPr>
              <w:rFonts w:ascii="TH SarabunPSK" w:hAnsi="TH SarabunPSK" w:cs="TH SarabunPSK"/>
              <w:sz w:val="32"/>
              <w:szCs w:val="32"/>
              <w:lang w:bidi="th-TH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วันที่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t xml:space="preserve">:  </w:t>
          </w:r>
          <w:r w:rsidR="00EF208D" w:rsidRPr="00EF208D">
            <w:rPr>
              <w:rFonts w:ascii="TH Sarabun New" w:hAnsi="TH Sarabun New" w:cs="TH Sarabun New"/>
              <w:sz w:val="32"/>
              <w:szCs w:val="32"/>
            </w:rPr>
            <w:t>26-09-2022</w:t>
          </w:r>
        </w:p>
      </w:tc>
    </w:tr>
  </w:tbl>
  <w:p w14:paraId="20260ACC" w14:textId="77777777" w:rsidR="00FE2D95" w:rsidRPr="009D04AD" w:rsidRDefault="00FE2D95">
    <w:pPr>
      <w:pStyle w:val="Header"/>
      <w:rPr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41AC5" w14:textId="77777777" w:rsidR="009D04AD" w:rsidRDefault="009D04AD" w:rsidP="009D04AD">
    <w:pPr>
      <w:rPr>
        <w:sz w:val="24"/>
      </w:rPr>
    </w:pPr>
  </w:p>
  <w:p w14:paraId="60F3D0CE" w14:textId="77777777" w:rsidR="009D04AD" w:rsidRPr="00772439" w:rsidRDefault="009D04AD" w:rsidP="009D04AD">
    <w:pPr>
      <w:pBdr>
        <w:top w:val="single" w:sz="6" w:space="1" w:color="auto"/>
      </w:pBdr>
      <w:rPr>
        <w:sz w:val="10"/>
        <w:szCs w:val="14"/>
      </w:rPr>
    </w:pPr>
  </w:p>
  <w:p w14:paraId="049E557E" w14:textId="77777777" w:rsidR="009D04AD" w:rsidRDefault="009D04AD" w:rsidP="009D04AD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Maejo University</w:t>
    </w:r>
  </w:p>
  <w:p w14:paraId="49427068" w14:textId="77777777" w:rsidR="009D04AD" w:rsidRPr="00772439" w:rsidRDefault="009D04AD" w:rsidP="009D04AD">
    <w:pPr>
      <w:pBdr>
        <w:bottom w:val="single" w:sz="6" w:space="1" w:color="auto"/>
      </w:pBdr>
      <w:jc w:val="right"/>
      <w:rPr>
        <w:sz w:val="12"/>
        <w:szCs w:val="10"/>
      </w:rPr>
    </w:pPr>
  </w:p>
  <w:p w14:paraId="14DF1103" w14:textId="77777777" w:rsidR="009D04AD" w:rsidRDefault="009D04AD" w:rsidP="009D04AD">
    <w:pPr>
      <w:pStyle w:val="Header"/>
    </w:pPr>
  </w:p>
  <w:p w14:paraId="5AB7C09F" w14:textId="77777777" w:rsidR="009D04AD" w:rsidRDefault="009D04A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D3990"/>
    <w:multiLevelType w:val="hybridMultilevel"/>
    <w:tmpl w:val="0BCAB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F411A8"/>
    <w:multiLevelType w:val="hybridMultilevel"/>
    <w:tmpl w:val="0158F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F3FE7"/>
    <w:multiLevelType w:val="multilevel"/>
    <w:tmpl w:val="612AE3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1AB04DA"/>
    <w:multiLevelType w:val="hybridMultilevel"/>
    <w:tmpl w:val="630C1C90"/>
    <w:lvl w:ilvl="0" w:tplc="FFFFFFFF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04" w:hanging="360"/>
      </w:pPr>
    </w:lvl>
    <w:lvl w:ilvl="2" w:tplc="FFFFFFFF" w:tentative="1">
      <w:start w:val="1"/>
      <w:numFmt w:val="lowerRoman"/>
      <w:lvlText w:val="%3."/>
      <w:lvlJc w:val="right"/>
      <w:pPr>
        <w:ind w:left="2424" w:hanging="180"/>
      </w:pPr>
    </w:lvl>
    <w:lvl w:ilvl="3" w:tplc="FFFFFFFF" w:tentative="1">
      <w:start w:val="1"/>
      <w:numFmt w:val="decimal"/>
      <w:lvlText w:val="%4."/>
      <w:lvlJc w:val="left"/>
      <w:pPr>
        <w:ind w:left="3144" w:hanging="360"/>
      </w:pPr>
    </w:lvl>
    <w:lvl w:ilvl="4" w:tplc="FFFFFFFF" w:tentative="1">
      <w:start w:val="1"/>
      <w:numFmt w:val="lowerLetter"/>
      <w:lvlText w:val="%5."/>
      <w:lvlJc w:val="left"/>
      <w:pPr>
        <w:ind w:left="3864" w:hanging="360"/>
      </w:pPr>
    </w:lvl>
    <w:lvl w:ilvl="5" w:tplc="FFFFFFFF" w:tentative="1">
      <w:start w:val="1"/>
      <w:numFmt w:val="lowerRoman"/>
      <w:lvlText w:val="%6."/>
      <w:lvlJc w:val="right"/>
      <w:pPr>
        <w:ind w:left="4584" w:hanging="180"/>
      </w:pPr>
    </w:lvl>
    <w:lvl w:ilvl="6" w:tplc="FFFFFFFF" w:tentative="1">
      <w:start w:val="1"/>
      <w:numFmt w:val="decimal"/>
      <w:lvlText w:val="%7."/>
      <w:lvlJc w:val="left"/>
      <w:pPr>
        <w:ind w:left="5304" w:hanging="360"/>
      </w:pPr>
    </w:lvl>
    <w:lvl w:ilvl="7" w:tplc="FFFFFFFF" w:tentative="1">
      <w:start w:val="1"/>
      <w:numFmt w:val="lowerLetter"/>
      <w:lvlText w:val="%8."/>
      <w:lvlJc w:val="left"/>
      <w:pPr>
        <w:ind w:left="6024" w:hanging="360"/>
      </w:pPr>
    </w:lvl>
    <w:lvl w:ilvl="8" w:tplc="FFFFFFFF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4" w15:restartNumberingAfterBreak="0">
    <w:nsid w:val="14FB2348"/>
    <w:multiLevelType w:val="hybridMultilevel"/>
    <w:tmpl w:val="9078D3A8"/>
    <w:lvl w:ilvl="0" w:tplc="5784DC6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B7DC0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6" w15:restartNumberingAfterBreak="0">
    <w:nsid w:val="16474EDA"/>
    <w:multiLevelType w:val="hybridMultilevel"/>
    <w:tmpl w:val="BEF44E86"/>
    <w:lvl w:ilvl="0" w:tplc="5784DC60">
      <w:start w:val="1"/>
      <w:numFmt w:val="decimal"/>
      <w:lvlText w:val="1.%1"/>
      <w:lvlJc w:val="left"/>
      <w:pPr>
        <w:ind w:left="360" w:hanging="360"/>
      </w:pPr>
      <w:rPr>
        <w:rFonts w:hint="default"/>
        <w:b/>
        <w:bCs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C3D134F"/>
    <w:multiLevelType w:val="hybridMultilevel"/>
    <w:tmpl w:val="E8EAFF5C"/>
    <w:lvl w:ilvl="0" w:tplc="F0C8C784">
      <w:start w:val="1"/>
      <w:numFmt w:val="decimal"/>
      <w:lvlText w:val="5.%1"/>
      <w:lvlJc w:val="left"/>
      <w:pPr>
        <w:ind w:left="1157" w:hanging="360"/>
      </w:pPr>
      <w:rPr>
        <w:rFonts w:hint="default"/>
      </w:rPr>
    </w:lvl>
    <w:lvl w:ilvl="1" w:tplc="7246855C">
      <w:start w:val="1"/>
      <w:numFmt w:val="decimal"/>
      <w:lvlText w:val="7.%2"/>
      <w:lvlJc w:val="left"/>
      <w:pPr>
        <w:ind w:left="7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97" w:hanging="180"/>
      </w:pPr>
    </w:lvl>
    <w:lvl w:ilvl="3" w:tplc="0409000F" w:tentative="1">
      <w:start w:val="1"/>
      <w:numFmt w:val="decimal"/>
      <w:lvlText w:val="%4."/>
      <w:lvlJc w:val="left"/>
      <w:pPr>
        <w:ind w:left="3317" w:hanging="360"/>
      </w:pPr>
    </w:lvl>
    <w:lvl w:ilvl="4" w:tplc="04090019" w:tentative="1">
      <w:start w:val="1"/>
      <w:numFmt w:val="lowerLetter"/>
      <w:lvlText w:val="%5."/>
      <w:lvlJc w:val="left"/>
      <w:pPr>
        <w:ind w:left="4037" w:hanging="360"/>
      </w:pPr>
    </w:lvl>
    <w:lvl w:ilvl="5" w:tplc="0409001B" w:tentative="1">
      <w:start w:val="1"/>
      <w:numFmt w:val="lowerRoman"/>
      <w:lvlText w:val="%6."/>
      <w:lvlJc w:val="right"/>
      <w:pPr>
        <w:ind w:left="4757" w:hanging="180"/>
      </w:pPr>
    </w:lvl>
    <w:lvl w:ilvl="6" w:tplc="0409000F" w:tentative="1">
      <w:start w:val="1"/>
      <w:numFmt w:val="decimal"/>
      <w:lvlText w:val="%7."/>
      <w:lvlJc w:val="left"/>
      <w:pPr>
        <w:ind w:left="5477" w:hanging="360"/>
      </w:pPr>
    </w:lvl>
    <w:lvl w:ilvl="7" w:tplc="04090019" w:tentative="1">
      <w:start w:val="1"/>
      <w:numFmt w:val="lowerLetter"/>
      <w:lvlText w:val="%8."/>
      <w:lvlJc w:val="left"/>
      <w:pPr>
        <w:ind w:left="6197" w:hanging="360"/>
      </w:pPr>
    </w:lvl>
    <w:lvl w:ilvl="8" w:tplc="0409001B" w:tentative="1">
      <w:start w:val="1"/>
      <w:numFmt w:val="lowerRoman"/>
      <w:lvlText w:val="%9."/>
      <w:lvlJc w:val="right"/>
      <w:pPr>
        <w:ind w:left="6917" w:hanging="180"/>
      </w:pPr>
    </w:lvl>
  </w:abstractNum>
  <w:abstractNum w:abstractNumId="8" w15:restartNumberingAfterBreak="0">
    <w:nsid w:val="1F3B4694"/>
    <w:multiLevelType w:val="hybridMultilevel"/>
    <w:tmpl w:val="884E9970"/>
    <w:lvl w:ilvl="0" w:tplc="EFA2CBF8">
      <w:start w:val="1"/>
      <w:numFmt w:val="decimal"/>
      <w:pStyle w:val="Style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9845AA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10" w15:restartNumberingAfterBreak="0">
    <w:nsid w:val="22652B3D"/>
    <w:multiLevelType w:val="hybridMultilevel"/>
    <w:tmpl w:val="76D8C46C"/>
    <w:lvl w:ilvl="0" w:tplc="78E0894A">
      <w:numFmt w:val="bullet"/>
      <w:lvlText w:val="–"/>
      <w:lvlJc w:val="left"/>
      <w:pPr>
        <w:ind w:left="720" w:hanging="360"/>
      </w:pPr>
      <w:rPr>
        <w:rFonts w:ascii="TH SarabunPSK" w:eastAsia="Times New Roman" w:hAnsi="TH SarabunPSK" w:cs="TH SarabunPSK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D3542C"/>
    <w:multiLevelType w:val="hybridMultilevel"/>
    <w:tmpl w:val="CB7CFD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CA79DB"/>
    <w:multiLevelType w:val="hybridMultilevel"/>
    <w:tmpl w:val="11A08FA8"/>
    <w:lvl w:ilvl="0" w:tplc="A882F960">
      <w:start w:val="1"/>
      <w:numFmt w:val="decimal"/>
      <w:pStyle w:val="Style2"/>
      <w:lvlText w:val="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014436"/>
    <w:multiLevelType w:val="hybridMultilevel"/>
    <w:tmpl w:val="8138D8A4"/>
    <w:lvl w:ilvl="0" w:tplc="C63A4072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B36E06"/>
    <w:multiLevelType w:val="hybridMultilevel"/>
    <w:tmpl w:val="929CD9E8"/>
    <w:lvl w:ilvl="0" w:tplc="FFFFFFFF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1" w:hanging="360"/>
      </w:pPr>
    </w:lvl>
    <w:lvl w:ilvl="2" w:tplc="FFFFFFFF" w:tentative="1">
      <w:start w:val="1"/>
      <w:numFmt w:val="lowerRoman"/>
      <w:lvlText w:val="%3."/>
      <w:lvlJc w:val="right"/>
      <w:pPr>
        <w:ind w:left="2501" w:hanging="180"/>
      </w:pPr>
    </w:lvl>
    <w:lvl w:ilvl="3" w:tplc="FFFFFFFF" w:tentative="1">
      <w:start w:val="1"/>
      <w:numFmt w:val="decimal"/>
      <w:lvlText w:val="%4."/>
      <w:lvlJc w:val="left"/>
      <w:pPr>
        <w:ind w:left="3221" w:hanging="360"/>
      </w:pPr>
    </w:lvl>
    <w:lvl w:ilvl="4" w:tplc="FFFFFFFF" w:tentative="1">
      <w:start w:val="1"/>
      <w:numFmt w:val="lowerLetter"/>
      <w:lvlText w:val="%5."/>
      <w:lvlJc w:val="left"/>
      <w:pPr>
        <w:ind w:left="3941" w:hanging="360"/>
      </w:pPr>
    </w:lvl>
    <w:lvl w:ilvl="5" w:tplc="FFFFFFFF" w:tentative="1">
      <w:start w:val="1"/>
      <w:numFmt w:val="lowerRoman"/>
      <w:lvlText w:val="%6."/>
      <w:lvlJc w:val="right"/>
      <w:pPr>
        <w:ind w:left="4661" w:hanging="180"/>
      </w:pPr>
    </w:lvl>
    <w:lvl w:ilvl="6" w:tplc="FFFFFFFF" w:tentative="1">
      <w:start w:val="1"/>
      <w:numFmt w:val="decimal"/>
      <w:lvlText w:val="%7."/>
      <w:lvlJc w:val="left"/>
      <w:pPr>
        <w:ind w:left="5381" w:hanging="360"/>
      </w:pPr>
    </w:lvl>
    <w:lvl w:ilvl="7" w:tplc="FFFFFFFF" w:tentative="1">
      <w:start w:val="1"/>
      <w:numFmt w:val="lowerLetter"/>
      <w:lvlText w:val="%8."/>
      <w:lvlJc w:val="left"/>
      <w:pPr>
        <w:ind w:left="6101" w:hanging="360"/>
      </w:pPr>
    </w:lvl>
    <w:lvl w:ilvl="8" w:tplc="FFFFFFFF" w:tentative="1">
      <w:start w:val="1"/>
      <w:numFmt w:val="lowerRoman"/>
      <w:lvlText w:val="%9."/>
      <w:lvlJc w:val="right"/>
      <w:pPr>
        <w:ind w:left="6821" w:hanging="180"/>
      </w:pPr>
    </w:lvl>
  </w:abstractNum>
  <w:abstractNum w:abstractNumId="15" w15:restartNumberingAfterBreak="0">
    <w:nsid w:val="2F2A1FC1"/>
    <w:multiLevelType w:val="hybridMultilevel"/>
    <w:tmpl w:val="D0C6D278"/>
    <w:lvl w:ilvl="0" w:tplc="1C7C2414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ED1035"/>
    <w:multiLevelType w:val="hybridMultilevel"/>
    <w:tmpl w:val="9D16F050"/>
    <w:lvl w:ilvl="0" w:tplc="B1800BCA">
      <w:numFmt w:val="bullet"/>
      <w:lvlText w:val="–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836C5A"/>
    <w:multiLevelType w:val="multilevel"/>
    <w:tmpl w:val="24D687E4"/>
    <w:lvl w:ilvl="0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1" w:hanging="1800"/>
      </w:pPr>
      <w:rPr>
        <w:rFonts w:hint="default"/>
      </w:rPr>
    </w:lvl>
  </w:abstractNum>
  <w:abstractNum w:abstractNumId="18" w15:restartNumberingAfterBreak="0">
    <w:nsid w:val="37F73712"/>
    <w:multiLevelType w:val="hybridMultilevel"/>
    <w:tmpl w:val="B812172E"/>
    <w:lvl w:ilvl="0" w:tplc="5784DC6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6B6E71"/>
    <w:multiLevelType w:val="hybridMultilevel"/>
    <w:tmpl w:val="85045978"/>
    <w:lvl w:ilvl="0" w:tplc="174E6F7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CA44CA"/>
    <w:multiLevelType w:val="hybridMultilevel"/>
    <w:tmpl w:val="15E2BE04"/>
    <w:lvl w:ilvl="0" w:tplc="6C2EB4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4941C2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22" w15:restartNumberingAfterBreak="0">
    <w:nsid w:val="3ACF67E3"/>
    <w:multiLevelType w:val="hybridMultilevel"/>
    <w:tmpl w:val="2202098E"/>
    <w:lvl w:ilvl="0" w:tplc="D04A64DC">
      <w:numFmt w:val="bullet"/>
      <w:lvlText w:val="-"/>
      <w:lvlJc w:val="left"/>
      <w:pPr>
        <w:ind w:left="1080" w:hanging="360"/>
      </w:pPr>
      <w:rPr>
        <w:rFonts w:ascii="TH Sarabun New" w:eastAsia="Cordia New" w:hAnsi="TH Sarabun New" w:cs="TH Sarabun New" w:hint="default"/>
        <w:b/>
      </w:rPr>
    </w:lvl>
    <w:lvl w:ilvl="1" w:tplc="0B868EE8">
      <w:numFmt w:val="bullet"/>
      <w:lvlText w:val="•"/>
      <w:lvlJc w:val="left"/>
      <w:pPr>
        <w:ind w:left="1800" w:hanging="360"/>
      </w:pPr>
      <w:rPr>
        <w:rFonts w:ascii="TH Sarabun New" w:eastAsia="Cordia New" w:hAnsi="TH Sarabun New" w:cs="TH Sarabun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0F37183"/>
    <w:multiLevelType w:val="hybridMultilevel"/>
    <w:tmpl w:val="65BE88EA"/>
    <w:lvl w:ilvl="0" w:tplc="5106BD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BB4D06"/>
    <w:multiLevelType w:val="hybridMultilevel"/>
    <w:tmpl w:val="929A99AE"/>
    <w:lvl w:ilvl="0" w:tplc="2A462DC0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  <w:sz w:val="32"/>
        <w:szCs w:val="32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5" w15:restartNumberingAfterBreak="0">
    <w:nsid w:val="4B2F08A9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26" w15:restartNumberingAfterBreak="0">
    <w:nsid w:val="51393A48"/>
    <w:multiLevelType w:val="hybridMultilevel"/>
    <w:tmpl w:val="C12C394A"/>
    <w:lvl w:ilvl="0" w:tplc="5B52D1D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94DC34">
      <w:numFmt w:val="bullet"/>
      <w:lvlText w:val="–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E35F93"/>
    <w:multiLevelType w:val="hybridMultilevel"/>
    <w:tmpl w:val="929CD9E8"/>
    <w:lvl w:ilvl="0" w:tplc="FFFFFFFF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1" w:hanging="360"/>
      </w:pPr>
    </w:lvl>
    <w:lvl w:ilvl="2" w:tplc="FFFFFFFF" w:tentative="1">
      <w:start w:val="1"/>
      <w:numFmt w:val="lowerRoman"/>
      <w:lvlText w:val="%3."/>
      <w:lvlJc w:val="right"/>
      <w:pPr>
        <w:ind w:left="2501" w:hanging="180"/>
      </w:pPr>
    </w:lvl>
    <w:lvl w:ilvl="3" w:tplc="FFFFFFFF" w:tentative="1">
      <w:start w:val="1"/>
      <w:numFmt w:val="decimal"/>
      <w:lvlText w:val="%4."/>
      <w:lvlJc w:val="left"/>
      <w:pPr>
        <w:ind w:left="3221" w:hanging="360"/>
      </w:pPr>
    </w:lvl>
    <w:lvl w:ilvl="4" w:tplc="FFFFFFFF" w:tentative="1">
      <w:start w:val="1"/>
      <w:numFmt w:val="lowerLetter"/>
      <w:lvlText w:val="%5."/>
      <w:lvlJc w:val="left"/>
      <w:pPr>
        <w:ind w:left="3941" w:hanging="360"/>
      </w:pPr>
    </w:lvl>
    <w:lvl w:ilvl="5" w:tplc="FFFFFFFF" w:tentative="1">
      <w:start w:val="1"/>
      <w:numFmt w:val="lowerRoman"/>
      <w:lvlText w:val="%6."/>
      <w:lvlJc w:val="right"/>
      <w:pPr>
        <w:ind w:left="4661" w:hanging="180"/>
      </w:pPr>
    </w:lvl>
    <w:lvl w:ilvl="6" w:tplc="FFFFFFFF" w:tentative="1">
      <w:start w:val="1"/>
      <w:numFmt w:val="decimal"/>
      <w:lvlText w:val="%7."/>
      <w:lvlJc w:val="left"/>
      <w:pPr>
        <w:ind w:left="5381" w:hanging="360"/>
      </w:pPr>
    </w:lvl>
    <w:lvl w:ilvl="7" w:tplc="FFFFFFFF" w:tentative="1">
      <w:start w:val="1"/>
      <w:numFmt w:val="lowerLetter"/>
      <w:lvlText w:val="%8."/>
      <w:lvlJc w:val="left"/>
      <w:pPr>
        <w:ind w:left="6101" w:hanging="360"/>
      </w:pPr>
    </w:lvl>
    <w:lvl w:ilvl="8" w:tplc="FFFFFFFF" w:tentative="1">
      <w:start w:val="1"/>
      <w:numFmt w:val="lowerRoman"/>
      <w:lvlText w:val="%9."/>
      <w:lvlJc w:val="right"/>
      <w:pPr>
        <w:ind w:left="6821" w:hanging="180"/>
      </w:pPr>
    </w:lvl>
  </w:abstractNum>
  <w:abstractNum w:abstractNumId="28" w15:restartNumberingAfterBreak="0">
    <w:nsid w:val="5543256D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29" w15:restartNumberingAfterBreak="0">
    <w:nsid w:val="55462C4F"/>
    <w:multiLevelType w:val="hybridMultilevel"/>
    <w:tmpl w:val="17F21F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FE379D"/>
    <w:multiLevelType w:val="hybridMultilevel"/>
    <w:tmpl w:val="C45A6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C817B7"/>
    <w:multiLevelType w:val="hybridMultilevel"/>
    <w:tmpl w:val="630C1C90"/>
    <w:lvl w:ilvl="0" w:tplc="FFFFFFFF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04" w:hanging="360"/>
      </w:pPr>
    </w:lvl>
    <w:lvl w:ilvl="2" w:tplc="FFFFFFFF" w:tentative="1">
      <w:start w:val="1"/>
      <w:numFmt w:val="lowerRoman"/>
      <w:lvlText w:val="%3."/>
      <w:lvlJc w:val="right"/>
      <w:pPr>
        <w:ind w:left="2424" w:hanging="180"/>
      </w:pPr>
    </w:lvl>
    <w:lvl w:ilvl="3" w:tplc="FFFFFFFF" w:tentative="1">
      <w:start w:val="1"/>
      <w:numFmt w:val="decimal"/>
      <w:lvlText w:val="%4."/>
      <w:lvlJc w:val="left"/>
      <w:pPr>
        <w:ind w:left="3144" w:hanging="360"/>
      </w:pPr>
    </w:lvl>
    <w:lvl w:ilvl="4" w:tplc="FFFFFFFF" w:tentative="1">
      <w:start w:val="1"/>
      <w:numFmt w:val="lowerLetter"/>
      <w:lvlText w:val="%5."/>
      <w:lvlJc w:val="left"/>
      <w:pPr>
        <w:ind w:left="3864" w:hanging="360"/>
      </w:pPr>
    </w:lvl>
    <w:lvl w:ilvl="5" w:tplc="FFFFFFFF" w:tentative="1">
      <w:start w:val="1"/>
      <w:numFmt w:val="lowerRoman"/>
      <w:lvlText w:val="%6."/>
      <w:lvlJc w:val="right"/>
      <w:pPr>
        <w:ind w:left="4584" w:hanging="180"/>
      </w:pPr>
    </w:lvl>
    <w:lvl w:ilvl="6" w:tplc="FFFFFFFF" w:tentative="1">
      <w:start w:val="1"/>
      <w:numFmt w:val="decimal"/>
      <w:lvlText w:val="%7."/>
      <w:lvlJc w:val="left"/>
      <w:pPr>
        <w:ind w:left="5304" w:hanging="360"/>
      </w:pPr>
    </w:lvl>
    <w:lvl w:ilvl="7" w:tplc="FFFFFFFF" w:tentative="1">
      <w:start w:val="1"/>
      <w:numFmt w:val="lowerLetter"/>
      <w:lvlText w:val="%8."/>
      <w:lvlJc w:val="left"/>
      <w:pPr>
        <w:ind w:left="6024" w:hanging="360"/>
      </w:pPr>
    </w:lvl>
    <w:lvl w:ilvl="8" w:tplc="FFFFFFFF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2" w15:restartNumberingAfterBreak="0">
    <w:nsid w:val="5DEB5198"/>
    <w:multiLevelType w:val="hybridMultilevel"/>
    <w:tmpl w:val="1BBC4F4A"/>
    <w:lvl w:ilvl="0" w:tplc="5D141C4E">
      <w:numFmt w:val="bullet"/>
      <w:lvlText w:val="–"/>
      <w:lvlJc w:val="left"/>
      <w:pPr>
        <w:ind w:left="720" w:hanging="360"/>
      </w:pPr>
      <w:rPr>
        <w:rFonts w:ascii="TH SarabunPSK" w:eastAsia="Times New Roman" w:hAnsi="TH SarabunPSK" w:cs="TH SarabunPSK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BB6521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34" w15:restartNumberingAfterBreak="0">
    <w:nsid w:val="61931A7A"/>
    <w:multiLevelType w:val="hybridMultilevel"/>
    <w:tmpl w:val="08C49E96"/>
    <w:lvl w:ilvl="0" w:tplc="5784DC6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5B09E9"/>
    <w:multiLevelType w:val="hybridMultilevel"/>
    <w:tmpl w:val="C15A0BFE"/>
    <w:lvl w:ilvl="0" w:tplc="5784DC60">
      <w:start w:val="1"/>
      <w:numFmt w:val="decimal"/>
      <w:lvlText w:val="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49C7DD0"/>
    <w:multiLevelType w:val="hybridMultilevel"/>
    <w:tmpl w:val="630C1C90"/>
    <w:lvl w:ilvl="0" w:tplc="FFFFFFFF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04" w:hanging="360"/>
      </w:pPr>
    </w:lvl>
    <w:lvl w:ilvl="2" w:tplc="FFFFFFFF" w:tentative="1">
      <w:start w:val="1"/>
      <w:numFmt w:val="lowerRoman"/>
      <w:lvlText w:val="%3."/>
      <w:lvlJc w:val="right"/>
      <w:pPr>
        <w:ind w:left="2424" w:hanging="180"/>
      </w:pPr>
    </w:lvl>
    <w:lvl w:ilvl="3" w:tplc="FFFFFFFF" w:tentative="1">
      <w:start w:val="1"/>
      <w:numFmt w:val="decimal"/>
      <w:lvlText w:val="%4."/>
      <w:lvlJc w:val="left"/>
      <w:pPr>
        <w:ind w:left="3144" w:hanging="360"/>
      </w:pPr>
    </w:lvl>
    <w:lvl w:ilvl="4" w:tplc="FFFFFFFF" w:tentative="1">
      <w:start w:val="1"/>
      <w:numFmt w:val="lowerLetter"/>
      <w:lvlText w:val="%5."/>
      <w:lvlJc w:val="left"/>
      <w:pPr>
        <w:ind w:left="3864" w:hanging="360"/>
      </w:pPr>
    </w:lvl>
    <w:lvl w:ilvl="5" w:tplc="FFFFFFFF" w:tentative="1">
      <w:start w:val="1"/>
      <w:numFmt w:val="lowerRoman"/>
      <w:lvlText w:val="%6."/>
      <w:lvlJc w:val="right"/>
      <w:pPr>
        <w:ind w:left="4584" w:hanging="180"/>
      </w:pPr>
    </w:lvl>
    <w:lvl w:ilvl="6" w:tplc="FFFFFFFF" w:tentative="1">
      <w:start w:val="1"/>
      <w:numFmt w:val="decimal"/>
      <w:lvlText w:val="%7."/>
      <w:lvlJc w:val="left"/>
      <w:pPr>
        <w:ind w:left="5304" w:hanging="360"/>
      </w:pPr>
    </w:lvl>
    <w:lvl w:ilvl="7" w:tplc="FFFFFFFF" w:tentative="1">
      <w:start w:val="1"/>
      <w:numFmt w:val="lowerLetter"/>
      <w:lvlText w:val="%8."/>
      <w:lvlJc w:val="left"/>
      <w:pPr>
        <w:ind w:left="6024" w:hanging="360"/>
      </w:pPr>
    </w:lvl>
    <w:lvl w:ilvl="8" w:tplc="FFFFFFFF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7" w15:restartNumberingAfterBreak="0">
    <w:nsid w:val="6742252A"/>
    <w:multiLevelType w:val="hybridMultilevel"/>
    <w:tmpl w:val="DF6E0E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D065DC4"/>
    <w:multiLevelType w:val="hybridMultilevel"/>
    <w:tmpl w:val="D24412AA"/>
    <w:lvl w:ilvl="0" w:tplc="E6B2B724">
      <w:start w:val="1"/>
      <w:numFmt w:val="decimal"/>
      <w:lvlText w:val="3.%1 -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47446D"/>
    <w:multiLevelType w:val="hybridMultilevel"/>
    <w:tmpl w:val="648A7758"/>
    <w:lvl w:ilvl="0" w:tplc="6F20AF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8F2443"/>
    <w:multiLevelType w:val="hybridMultilevel"/>
    <w:tmpl w:val="10283EF6"/>
    <w:lvl w:ilvl="0" w:tplc="FF2CEB28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0F308A"/>
    <w:multiLevelType w:val="hybridMultilevel"/>
    <w:tmpl w:val="929CD9E8"/>
    <w:lvl w:ilvl="0" w:tplc="1488F44C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1" w:hanging="360"/>
      </w:pPr>
    </w:lvl>
    <w:lvl w:ilvl="2" w:tplc="0409001B" w:tentative="1">
      <w:start w:val="1"/>
      <w:numFmt w:val="lowerRoman"/>
      <w:lvlText w:val="%3."/>
      <w:lvlJc w:val="right"/>
      <w:pPr>
        <w:ind w:left="2501" w:hanging="180"/>
      </w:pPr>
    </w:lvl>
    <w:lvl w:ilvl="3" w:tplc="0409000F" w:tentative="1">
      <w:start w:val="1"/>
      <w:numFmt w:val="decimal"/>
      <w:lvlText w:val="%4."/>
      <w:lvlJc w:val="left"/>
      <w:pPr>
        <w:ind w:left="3221" w:hanging="360"/>
      </w:pPr>
    </w:lvl>
    <w:lvl w:ilvl="4" w:tplc="04090019" w:tentative="1">
      <w:start w:val="1"/>
      <w:numFmt w:val="lowerLetter"/>
      <w:lvlText w:val="%5."/>
      <w:lvlJc w:val="left"/>
      <w:pPr>
        <w:ind w:left="3941" w:hanging="360"/>
      </w:pPr>
    </w:lvl>
    <w:lvl w:ilvl="5" w:tplc="0409001B" w:tentative="1">
      <w:start w:val="1"/>
      <w:numFmt w:val="lowerRoman"/>
      <w:lvlText w:val="%6."/>
      <w:lvlJc w:val="right"/>
      <w:pPr>
        <w:ind w:left="4661" w:hanging="180"/>
      </w:pPr>
    </w:lvl>
    <w:lvl w:ilvl="6" w:tplc="0409000F" w:tentative="1">
      <w:start w:val="1"/>
      <w:numFmt w:val="decimal"/>
      <w:lvlText w:val="%7."/>
      <w:lvlJc w:val="left"/>
      <w:pPr>
        <w:ind w:left="5381" w:hanging="360"/>
      </w:pPr>
    </w:lvl>
    <w:lvl w:ilvl="7" w:tplc="04090019" w:tentative="1">
      <w:start w:val="1"/>
      <w:numFmt w:val="lowerLetter"/>
      <w:lvlText w:val="%8."/>
      <w:lvlJc w:val="left"/>
      <w:pPr>
        <w:ind w:left="6101" w:hanging="360"/>
      </w:pPr>
    </w:lvl>
    <w:lvl w:ilvl="8" w:tplc="0409001B" w:tentative="1">
      <w:start w:val="1"/>
      <w:numFmt w:val="lowerRoman"/>
      <w:lvlText w:val="%9."/>
      <w:lvlJc w:val="right"/>
      <w:pPr>
        <w:ind w:left="6821" w:hanging="180"/>
      </w:pPr>
    </w:lvl>
  </w:abstractNum>
  <w:num w:numId="1" w16cid:durableId="1340352886">
    <w:abstractNumId w:val="8"/>
  </w:num>
  <w:num w:numId="2" w16cid:durableId="283074912">
    <w:abstractNumId w:val="4"/>
  </w:num>
  <w:num w:numId="3" w16cid:durableId="710887198">
    <w:abstractNumId w:val="1"/>
  </w:num>
  <w:num w:numId="4" w16cid:durableId="817109108">
    <w:abstractNumId w:val="35"/>
  </w:num>
  <w:num w:numId="5" w16cid:durableId="207186604">
    <w:abstractNumId w:val="18"/>
  </w:num>
  <w:num w:numId="6" w16cid:durableId="946691392">
    <w:abstractNumId w:val="12"/>
  </w:num>
  <w:num w:numId="7" w16cid:durableId="1564676553">
    <w:abstractNumId w:val="29"/>
  </w:num>
  <w:num w:numId="8" w16cid:durableId="1191651958">
    <w:abstractNumId w:val="34"/>
  </w:num>
  <w:num w:numId="9" w16cid:durableId="124737356">
    <w:abstractNumId w:val="22"/>
  </w:num>
  <w:num w:numId="10" w16cid:durableId="1570655462">
    <w:abstractNumId w:val="24"/>
  </w:num>
  <w:num w:numId="11" w16cid:durableId="383599737">
    <w:abstractNumId w:val="0"/>
  </w:num>
  <w:num w:numId="12" w16cid:durableId="981009295">
    <w:abstractNumId w:val="2"/>
  </w:num>
  <w:num w:numId="13" w16cid:durableId="811948248">
    <w:abstractNumId w:val="11"/>
  </w:num>
  <w:num w:numId="14" w16cid:durableId="202133274">
    <w:abstractNumId w:val="25"/>
  </w:num>
  <w:num w:numId="15" w16cid:durableId="1701513856">
    <w:abstractNumId w:val="3"/>
  </w:num>
  <w:num w:numId="16" w16cid:durableId="31462561">
    <w:abstractNumId w:val="36"/>
  </w:num>
  <w:num w:numId="17" w16cid:durableId="153306206">
    <w:abstractNumId w:val="31"/>
  </w:num>
  <w:num w:numId="18" w16cid:durableId="761952154">
    <w:abstractNumId w:val="17"/>
  </w:num>
  <w:num w:numId="19" w16cid:durableId="133720362">
    <w:abstractNumId w:val="37"/>
  </w:num>
  <w:num w:numId="20" w16cid:durableId="487013718">
    <w:abstractNumId w:val="13"/>
  </w:num>
  <w:num w:numId="21" w16cid:durableId="371923532">
    <w:abstractNumId w:val="28"/>
  </w:num>
  <w:num w:numId="22" w16cid:durableId="211816880">
    <w:abstractNumId w:val="6"/>
  </w:num>
  <w:num w:numId="23" w16cid:durableId="177546243">
    <w:abstractNumId w:val="5"/>
  </w:num>
  <w:num w:numId="24" w16cid:durableId="852649482">
    <w:abstractNumId w:val="33"/>
  </w:num>
  <w:num w:numId="25" w16cid:durableId="1573926310">
    <w:abstractNumId w:val="9"/>
  </w:num>
  <w:num w:numId="26" w16cid:durableId="697270228">
    <w:abstractNumId w:val="39"/>
  </w:num>
  <w:num w:numId="27" w16cid:durableId="738595802">
    <w:abstractNumId w:val="20"/>
  </w:num>
  <w:num w:numId="28" w16cid:durableId="127355408">
    <w:abstractNumId w:val="40"/>
  </w:num>
  <w:num w:numId="29" w16cid:durableId="1850411612">
    <w:abstractNumId w:val="23"/>
  </w:num>
  <w:num w:numId="30" w16cid:durableId="1629237758">
    <w:abstractNumId w:val="38"/>
  </w:num>
  <w:num w:numId="31" w16cid:durableId="1826579460">
    <w:abstractNumId w:val="19"/>
  </w:num>
  <w:num w:numId="32" w16cid:durableId="1218708310">
    <w:abstractNumId w:val="30"/>
  </w:num>
  <w:num w:numId="33" w16cid:durableId="1678850403">
    <w:abstractNumId w:val="26"/>
  </w:num>
  <w:num w:numId="34" w16cid:durableId="580333916">
    <w:abstractNumId w:val="16"/>
  </w:num>
  <w:num w:numId="35" w16cid:durableId="1046831598">
    <w:abstractNumId w:val="32"/>
  </w:num>
  <w:num w:numId="36" w16cid:durableId="193426614">
    <w:abstractNumId w:val="10"/>
  </w:num>
  <w:num w:numId="37" w16cid:durableId="1077360744">
    <w:abstractNumId w:val="7"/>
  </w:num>
  <w:num w:numId="38" w16cid:durableId="735977201">
    <w:abstractNumId w:val="15"/>
  </w:num>
  <w:num w:numId="39" w16cid:durableId="2126460381">
    <w:abstractNumId w:val="21"/>
  </w:num>
  <w:num w:numId="40" w16cid:durableId="1868055311">
    <w:abstractNumId w:val="41"/>
  </w:num>
  <w:num w:numId="41" w16cid:durableId="1269388714">
    <w:abstractNumId w:val="27"/>
  </w:num>
  <w:num w:numId="42" w16cid:durableId="352002589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ธนากร จันต๊ะไพร">
    <w15:presenceInfo w15:providerId="None" w15:userId="ธนากร จันต๊ะไพร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81"/>
  <w:drawingGridVerticalSpacing w:val="181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D84"/>
    <w:rsid w:val="0000214F"/>
    <w:rsid w:val="00004FF7"/>
    <w:rsid w:val="000106AA"/>
    <w:rsid w:val="00010FCE"/>
    <w:rsid w:val="00012C05"/>
    <w:rsid w:val="000217A1"/>
    <w:rsid w:val="00021EFD"/>
    <w:rsid w:val="00024925"/>
    <w:rsid w:val="0002566F"/>
    <w:rsid w:val="00027D84"/>
    <w:rsid w:val="000315C5"/>
    <w:rsid w:val="00031952"/>
    <w:rsid w:val="0004254D"/>
    <w:rsid w:val="00042B43"/>
    <w:rsid w:val="00043081"/>
    <w:rsid w:val="00046343"/>
    <w:rsid w:val="000465AB"/>
    <w:rsid w:val="000507E0"/>
    <w:rsid w:val="00052546"/>
    <w:rsid w:val="00056825"/>
    <w:rsid w:val="00056FF9"/>
    <w:rsid w:val="00057AFB"/>
    <w:rsid w:val="0006501A"/>
    <w:rsid w:val="000650C1"/>
    <w:rsid w:val="000676B2"/>
    <w:rsid w:val="0006796C"/>
    <w:rsid w:val="00070499"/>
    <w:rsid w:val="00070A4C"/>
    <w:rsid w:val="000737DD"/>
    <w:rsid w:val="00073D2D"/>
    <w:rsid w:val="000761E5"/>
    <w:rsid w:val="00080363"/>
    <w:rsid w:val="00082767"/>
    <w:rsid w:val="00084BB6"/>
    <w:rsid w:val="00085D6B"/>
    <w:rsid w:val="00096E0E"/>
    <w:rsid w:val="000A3DFA"/>
    <w:rsid w:val="000A47C6"/>
    <w:rsid w:val="000B03EC"/>
    <w:rsid w:val="000B0879"/>
    <w:rsid w:val="000B3B35"/>
    <w:rsid w:val="000B49B3"/>
    <w:rsid w:val="000B6A8B"/>
    <w:rsid w:val="000B72CD"/>
    <w:rsid w:val="000B7711"/>
    <w:rsid w:val="000C067F"/>
    <w:rsid w:val="000C2C6C"/>
    <w:rsid w:val="000C30B7"/>
    <w:rsid w:val="000C654E"/>
    <w:rsid w:val="000D1F5A"/>
    <w:rsid w:val="000D2420"/>
    <w:rsid w:val="000D5ECF"/>
    <w:rsid w:val="000D72B0"/>
    <w:rsid w:val="000D78E1"/>
    <w:rsid w:val="000E107F"/>
    <w:rsid w:val="000E3E20"/>
    <w:rsid w:val="000F4219"/>
    <w:rsid w:val="000F55B8"/>
    <w:rsid w:val="000F6405"/>
    <w:rsid w:val="000F759E"/>
    <w:rsid w:val="001024A8"/>
    <w:rsid w:val="00105D12"/>
    <w:rsid w:val="00107AAE"/>
    <w:rsid w:val="001120FE"/>
    <w:rsid w:val="00113D3C"/>
    <w:rsid w:val="001149E6"/>
    <w:rsid w:val="001167C5"/>
    <w:rsid w:val="00120976"/>
    <w:rsid w:val="0012759F"/>
    <w:rsid w:val="001302D0"/>
    <w:rsid w:val="00130424"/>
    <w:rsid w:val="00132D6D"/>
    <w:rsid w:val="00135A95"/>
    <w:rsid w:val="00136E7F"/>
    <w:rsid w:val="0014096D"/>
    <w:rsid w:val="001409EF"/>
    <w:rsid w:val="00143163"/>
    <w:rsid w:val="001431DA"/>
    <w:rsid w:val="00150EB8"/>
    <w:rsid w:val="0015172E"/>
    <w:rsid w:val="001531DE"/>
    <w:rsid w:val="00153F0F"/>
    <w:rsid w:val="0015752D"/>
    <w:rsid w:val="0016793F"/>
    <w:rsid w:val="001714C5"/>
    <w:rsid w:val="00171A8B"/>
    <w:rsid w:val="00172A54"/>
    <w:rsid w:val="001743E5"/>
    <w:rsid w:val="00174A39"/>
    <w:rsid w:val="00176676"/>
    <w:rsid w:val="001823A5"/>
    <w:rsid w:val="001855DA"/>
    <w:rsid w:val="001917E2"/>
    <w:rsid w:val="00196539"/>
    <w:rsid w:val="00197DF1"/>
    <w:rsid w:val="001A013A"/>
    <w:rsid w:val="001A0DB6"/>
    <w:rsid w:val="001A2EC7"/>
    <w:rsid w:val="001A4975"/>
    <w:rsid w:val="001A6255"/>
    <w:rsid w:val="001A6823"/>
    <w:rsid w:val="001B0654"/>
    <w:rsid w:val="001B146B"/>
    <w:rsid w:val="001B56C7"/>
    <w:rsid w:val="001C22F7"/>
    <w:rsid w:val="001C2CC1"/>
    <w:rsid w:val="001C3936"/>
    <w:rsid w:val="001D36D4"/>
    <w:rsid w:val="001E070F"/>
    <w:rsid w:val="001E4BD9"/>
    <w:rsid w:val="001E517C"/>
    <w:rsid w:val="001E7CAD"/>
    <w:rsid w:val="001F0D1F"/>
    <w:rsid w:val="001F12F0"/>
    <w:rsid w:val="001F2A30"/>
    <w:rsid w:val="00201E31"/>
    <w:rsid w:val="00202208"/>
    <w:rsid w:val="002055A6"/>
    <w:rsid w:val="002068FA"/>
    <w:rsid w:val="002078AD"/>
    <w:rsid w:val="00207A42"/>
    <w:rsid w:val="0021522F"/>
    <w:rsid w:val="0021722B"/>
    <w:rsid w:val="00217CB3"/>
    <w:rsid w:val="002202CA"/>
    <w:rsid w:val="00220879"/>
    <w:rsid w:val="0022351C"/>
    <w:rsid w:val="0022374D"/>
    <w:rsid w:val="00223CE2"/>
    <w:rsid w:val="00227066"/>
    <w:rsid w:val="0023095A"/>
    <w:rsid w:val="00230EC2"/>
    <w:rsid w:val="00241FA8"/>
    <w:rsid w:val="00241FDE"/>
    <w:rsid w:val="00241FFF"/>
    <w:rsid w:val="00243065"/>
    <w:rsid w:val="00243BF2"/>
    <w:rsid w:val="00243E6E"/>
    <w:rsid w:val="00244982"/>
    <w:rsid w:val="00254B63"/>
    <w:rsid w:val="00255CE5"/>
    <w:rsid w:val="0025714D"/>
    <w:rsid w:val="002634E4"/>
    <w:rsid w:val="00267074"/>
    <w:rsid w:val="0027172F"/>
    <w:rsid w:val="00274B7F"/>
    <w:rsid w:val="00277A46"/>
    <w:rsid w:val="00277D8F"/>
    <w:rsid w:val="00280F8B"/>
    <w:rsid w:val="0028512A"/>
    <w:rsid w:val="00285D92"/>
    <w:rsid w:val="00286D2D"/>
    <w:rsid w:val="00287551"/>
    <w:rsid w:val="00287ACB"/>
    <w:rsid w:val="00287C21"/>
    <w:rsid w:val="00290835"/>
    <w:rsid w:val="00294D72"/>
    <w:rsid w:val="00295E18"/>
    <w:rsid w:val="00297576"/>
    <w:rsid w:val="00297CDA"/>
    <w:rsid w:val="002A03DB"/>
    <w:rsid w:val="002A28C7"/>
    <w:rsid w:val="002A4E6C"/>
    <w:rsid w:val="002A5093"/>
    <w:rsid w:val="002A7655"/>
    <w:rsid w:val="002A77EA"/>
    <w:rsid w:val="002B0E1F"/>
    <w:rsid w:val="002B4AEC"/>
    <w:rsid w:val="002B5B2B"/>
    <w:rsid w:val="002C2C66"/>
    <w:rsid w:val="002C44DE"/>
    <w:rsid w:val="002C4DE9"/>
    <w:rsid w:val="002D221F"/>
    <w:rsid w:val="002D39D5"/>
    <w:rsid w:val="002D59DE"/>
    <w:rsid w:val="002E23CC"/>
    <w:rsid w:val="002F1001"/>
    <w:rsid w:val="002F36AE"/>
    <w:rsid w:val="002F5BF7"/>
    <w:rsid w:val="00304319"/>
    <w:rsid w:val="00307309"/>
    <w:rsid w:val="003102F4"/>
    <w:rsid w:val="003152AE"/>
    <w:rsid w:val="003155C7"/>
    <w:rsid w:val="00317EAF"/>
    <w:rsid w:val="00320F5B"/>
    <w:rsid w:val="00321824"/>
    <w:rsid w:val="00321B76"/>
    <w:rsid w:val="0032306E"/>
    <w:rsid w:val="00325E75"/>
    <w:rsid w:val="00327CCD"/>
    <w:rsid w:val="00327F32"/>
    <w:rsid w:val="0033100B"/>
    <w:rsid w:val="00331015"/>
    <w:rsid w:val="00331D69"/>
    <w:rsid w:val="00331D74"/>
    <w:rsid w:val="00335F44"/>
    <w:rsid w:val="00337DBB"/>
    <w:rsid w:val="00342A58"/>
    <w:rsid w:val="003430F6"/>
    <w:rsid w:val="00343284"/>
    <w:rsid w:val="0034368B"/>
    <w:rsid w:val="003522A3"/>
    <w:rsid w:val="00361436"/>
    <w:rsid w:val="003619C3"/>
    <w:rsid w:val="0036578E"/>
    <w:rsid w:val="00367C9A"/>
    <w:rsid w:val="003726FC"/>
    <w:rsid w:val="00377EE3"/>
    <w:rsid w:val="00383713"/>
    <w:rsid w:val="003903E6"/>
    <w:rsid w:val="003950F5"/>
    <w:rsid w:val="0039585C"/>
    <w:rsid w:val="003A1F91"/>
    <w:rsid w:val="003A3C6A"/>
    <w:rsid w:val="003A3F51"/>
    <w:rsid w:val="003B46CB"/>
    <w:rsid w:val="003B57BD"/>
    <w:rsid w:val="003B78B3"/>
    <w:rsid w:val="003C57FE"/>
    <w:rsid w:val="003C6E0E"/>
    <w:rsid w:val="003C6E83"/>
    <w:rsid w:val="003D1C1F"/>
    <w:rsid w:val="003D1CE7"/>
    <w:rsid w:val="003D740F"/>
    <w:rsid w:val="003D7E50"/>
    <w:rsid w:val="003E305E"/>
    <w:rsid w:val="003E3536"/>
    <w:rsid w:val="003E371D"/>
    <w:rsid w:val="003E4A9F"/>
    <w:rsid w:val="003E7566"/>
    <w:rsid w:val="003E775F"/>
    <w:rsid w:val="003E79E7"/>
    <w:rsid w:val="003F387F"/>
    <w:rsid w:val="003F470F"/>
    <w:rsid w:val="003F5863"/>
    <w:rsid w:val="00401A83"/>
    <w:rsid w:val="0040236A"/>
    <w:rsid w:val="00407240"/>
    <w:rsid w:val="00410E33"/>
    <w:rsid w:val="004169F0"/>
    <w:rsid w:val="004178A7"/>
    <w:rsid w:val="00421549"/>
    <w:rsid w:val="00421CF6"/>
    <w:rsid w:val="00422067"/>
    <w:rsid w:val="00422FE0"/>
    <w:rsid w:val="00425529"/>
    <w:rsid w:val="00425BB2"/>
    <w:rsid w:val="004273EA"/>
    <w:rsid w:val="00427A4A"/>
    <w:rsid w:val="004301B9"/>
    <w:rsid w:val="0043080A"/>
    <w:rsid w:val="004319CB"/>
    <w:rsid w:val="004334DF"/>
    <w:rsid w:val="004346F3"/>
    <w:rsid w:val="00435DAE"/>
    <w:rsid w:val="00436CA2"/>
    <w:rsid w:val="004420FA"/>
    <w:rsid w:val="0044294C"/>
    <w:rsid w:val="004505DA"/>
    <w:rsid w:val="00450C45"/>
    <w:rsid w:val="00450CC3"/>
    <w:rsid w:val="00450FDB"/>
    <w:rsid w:val="00455A96"/>
    <w:rsid w:val="00455E67"/>
    <w:rsid w:val="00457D2F"/>
    <w:rsid w:val="004602E3"/>
    <w:rsid w:val="0046056D"/>
    <w:rsid w:val="004627A3"/>
    <w:rsid w:val="00462C5C"/>
    <w:rsid w:val="00465DF1"/>
    <w:rsid w:val="00465F3F"/>
    <w:rsid w:val="0046761D"/>
    <w:rsid w:val="004714EA"/>
    <w:rsid w:val="00471B83"/>
    <w:rsid w:val="00471E0F"/>
    <w:rsid w:val="00472AE4"/>
    <w:rsid w:val="004749FE"/>
    <w:rsid w:val="00475D0E"/>
    <w:rsid w:val="00477030"/>
    <w:rsid w:val="00477579"/>
    <w:rsid w:val="00484CBA"/>
    <w:rsid w:val="004852C6"/>
    <w:rsid w:val="00486C09"/>
    <w:rsid w:val="00486D3E"/>
    <w:rsid w:val="00486F1D"/>
    <w:rsid w:val="0049319F"/>
    <w:rsid w:val="00497CB1"/>
    <w:rsid w:val="00497D8A"/>
    <w:rsid w:val="004A729C"/>
    <w:rsid w:val="004B0398"/>
    <w:rsid w:val="004B04D4"/>
    <w:rsid w:val="004B1C98"/>
    <w:rsid w:val="004B58BA"/>
    <w:rsid w:val="004B6C5B"/>
    <w:rsid w:val="004C0222"/>
    <w:rsid w:val="004C23E5"/>
    <w:rsid w:val="004C513E"/>
    <w:rsid w:val="004D19D0"/>
    <w:rsid w:val="004D1FDE"/>
    <w:rsid w:val="004D43C7"/>
    <w:rsid w:val="004D5FEB"/>
    <w:rsid w:val="004D72BE"/>
    <w:rsid w:val="004D74EF"/>
    <w:rsid w:val="004E0AE7"/>
    <w:rsid w:val="004E1E8A"/>
    <w:rsid w:val="004E24EA"/>
    <w:rsid w:val="004E3AAC"/>
    <w:rsid w:val="004E489D"/>
    <w:rsid w:val="004F1E78"/>
    <w:rsid w:val="004F2ABB"/>
    <w:rsid w:val="004F4DCB"/>
    <w:rsid w:val="004F5501"/>
    <w:rsid w:val="004F5D99"/>
    <w:rsid w:val="004F7871"/>
    <w:rsid w:val="005009A9"/>
    <w:rsid w:val="00501CFE"/>
    <w:rsid w:val="005037C5"/>
    <w:rsid w:val="005047B6"/>
    <w:rsid w:val="00504EF5"/>
    <w:rsid w:val="0050515D"/>
    <w:rsid w:val="00510F7D"/>
    <w:rsid w:val="00512E63"/>
    <w:rsid w:val="00514180"/>
    <w:rsid w:val="00514246"/>
    <w:rsid w:val="00517289"/>
    <w:rsid w:val="00521675"/>
    <w:rsid w:val="005259B8"/>
    <w:rsid w:val="005266AA"/>
    <w:rsid w:val="00526C09"/>
    <w:rsid w:val="00530A98"/>
    <w:rsid w:val="00531F4E"/>
    <w:rsid w:val="00532C67"/>
    <w:rsid w:val="00534B6E"/>
    <w:rsid w:val="005357D6"/>
    <w:rsid w:val="00535850"/>
    <w:rsid w:val="005359A1"/>
    <w:rsid w:val="00535AE4"/>
    <w:rsid w:val="00536783"/>
    <w:rsid w:val="005375F0"/>
    <w:rsid w:val="00537D2C"/>
    <w:rsid w:val="00540DC9"/>
    <w:rsid w:val="005410D5"/>
    <w:rsid w:val="005420BD"/>
    <w:rsid w:val="005427C4"/>
    <w:rsid w:val="00546570"/>
    <w:rsid w:val="005467F8"/>
    <w:rsid w:val="00546D8D"/>
    <w:rsid w:val="0054754A"/>
    <w:rsid w:val="005505DB"/>
    <w:rsid w:val="005511AD"/>
    <w:rsid w:val="005512D7"/>
    <w:rsid w:val="00557FCB"/>
    <w:rsid w:val="00560CB4"/>
    <w:rsid w:val="005618BF"/>
    <w:rsid w:val="0056222F"/>
    <w:rsid w:val="005622B6"/>
    <w:rsid w:val="0056312F"/>
    <w:rsid w:val="00564B82"/>
    <w:rsid w:val="0056660F"/>
    <w:rsid w:val="0057194A"/>
    <w:rsid w:val="00571CDF"/>
    <w:rsid w:val="00577530"/>
    <w:rsid w:val="00582E68"/>
    <w:rsid w:val="00587916"/>
    <w:rsid w:val="00591FD6"/>
    <w:rsid w:val="005948AF"/>
    <w:rsid w:val="0059509B"/>
    <w:rsid w:val="005A0A99"/>
    <w:rsid w:val="005A0BB0"/>
    <w:rsid w:val="005A4B97"/>
    <w:rsid w:val="005A6B87"/>
    <w:rsid w:val="005A759A"/>
    <w:rsid w:val="005B2B1B"/>
    <w:rsid w:val="005B71ED"/>
    <w:rsid w:val="005C7976"/>
    <w:rsid w:val="005D00D9"/>
    <w:rsid w:val="005D2EA9"/>
    <w:rsid w:val="005D38AC"/>
    <w:rsid w:val="005E4A5F"/>
    <w:rsid w:val="005E5510"/>
    <w:rsid w:val="005E7E0D"/>
    <w:rsid w:val="005F19BB"/>
    <w:rsid w:val="005F1C3F"/>
    <w:rsid w:val="005F20C5"/>
    <w:rsid w:val="005F2291"/>
    <w:rsid w:val="005F32CA"/>
    <w:rsid w:val="005F7739"/>
    <w:rsid w:val="00600007"/>
    <w:rsid w:val="006101AC"/>
    <w:rsid w:val="00611C98"/>
    <w:rsid w:val="006217BE"/>
    <w:rsid w:val="006236EF"/>
    <w:rsid w:val="00625048"/>
    <w:rsid w:val="00625414"/>
    <w:rsid w:val="00625459"/>
    <w:rsid w:val="0063145F"/>
    <w:rsid w:val="00636F3E"/>
    <w:rsid w:val="00640408"/>
    <w:rsid w:val="00640BC8"/>
    <w:rsid w:val="00641796"/>
    <w:rsid w:val="00643EA8"/>
    <w:rsid w:val="00644DEF"/>
    <w:rsid w:val="0064789F"/>
    <w:rsid w:val="006512C7"/>
    <w:rsid w:val="006525CA"/>
    <w:rsid w:val="006564FA"/>
    <w:rsid w:val="00656EAE"/>
    <w:rsid w:val="00661C7B"/>
    <w:rsid w:val="00663E8C"/>
    <w:rsid w:val="00667D80"/>
    <w:rsid w:val="00667E58"/>
    <w:rsid w:val="00672CAB"/>
    <w:rsid w:val="00680E1C"/>
    <w:rsid w:val="00691A36"/>
    <w:rsid w:val="00694ED5"/>
    <w:rsid w:val="006A2250"/>
    <w:rsid w:val="006A65C5"/>
    <w:rsid w:val="006B05E7"/>
    <w:rsid w:val="006B343F"/>
    <w:rsid w:val="006C43DF"/>
    <w:rsid w:val="006C7F3B"/>
    <w:rsid w:val="006E1A79"/>
    <w:rsid w:val="006E38A4"/>
    <w:rsid w:val="006F11EA"/>
    <w:rsid w:val="006F3023"/>
    <w:rsid w:val="006F30BF"/>
    <w:rsid w:val="006F344E"/>
    <w:rsid w:val="006F6367"/>
    <w:rsid w:val="006F69F9"/>
    <w:rsid w:val="006F7127"/>
    <w:rsid w:val="007023F4"/>
    <w:rsid w:val="00712FE5"/>
    <w:rsid w:val="007147BF"/>
    <w:rsid w:val="007166C5"/>
    <w:rsid w:val="00717863"/>
    <w:rsid w:val="00720056"/>
    <w:rsid w:val="00727914"/>
    <w:rsid w:val="007321D4"/>
    <w:rsid w:val="00734BF7"/>
    <w:rsid w:val="00735DDB"/>
    <w:rsid w:val="00741953"/>
    <w:rsid w:val="00742770"/>
    <w:rsid w:val="0074521E"/>
    <w:rsid w:val="00746EFF"/>
    <w:rsid w:val="00747F2F"/>
    <w:rsid w:val="007502A9"/>
    <w:rsid w:val="007532DB"/>
    <w:rsid w:val="00755F40"/>
    <w:rsid w:val="0076318C"/>
    <w:rsid w:val="0076342E"/>
    <w:rsid w:val="007648C1"/>
    <w:rsid w:val="00766646"/>
    <w:rsid w:val="0077020A"/>
    <w:rsid w:val="00773A59"/>
    <w:rsid w:val="00776F4F"/>
    <w:rsid w:val="007778FB"/>
    <w:rsid w:val="00780217"/>
    <w:rsid w:val="00782C7A"/>
    <w:rsid w:val="00783753"/>
    <w:rsid w:val="00786A83"/>
    <w:rsid w:val="00790BD4"/>
    <w:rsid w:val="00791074"/>
    <w:rsid w:val="0079146D"/>
    <w:rsid w:val="00792298"/>
    <w:rsid w:val="00792B25"/>
    <w:rsid w:val="00795314"/>
    <w:rsid w:val="00796BC4"/>
    <w:rsid w:val="007A197C"/>
    <w:rsid w:val="007A2256"/>
    <w:rsid w:val="007A2B99"/>
    <w:rsid w:val="007A3689"/>
    <w:rsid w:val="007A3B30"/>
    <w:rsid w:val="007A4A6D"/>
    <w:rsid w:val="007A5CCE"/>
    <w:rsid w:val="007A60DA"/>
    <w:rsid w:val="007A7856"/>
    <w:rsid w:val="007B2E69"/>
    <w:rsid w:val="007B4176"/>
    <w:rsid w:val="007B70CA"/>
    <w:rsid w:val="007C19EC"/>
    <w:rsid w:val="007C5B6E"/>
    <w:rsid w:val="007C6B49"/>
    <w:rsid w:val="007D2157"/>
    <w:rsid w:val="007D2D7C"/>
    <w:rsid w:val="007D57B7"/>
    <w:rsid w:val="007D6CBA"/>
    <w:rsid w:val="007E0154"/>
    <w:rsid w:val="007E0C7E"/>
    <w:rsid w:val="007E1509"/>
    <w:rsid w:val="007E22C3"/>
    <w:rsid w:val="007E4112"/>
    <w:rsid w:val="007F0550"/>
    <w:rsid w:val="007F1A3D"/>
    <w:rsid w:val="007F221E"/>
    <w:rsid w:val="007F347D"/>
    <w:rsid w:val="007F76E7"/>
    <w:rsid w:val="00802DCF"/>
    <w:rsid w:val="008053FE"/>
    <w:rsid w:val="00805F12"/>
    <w:rsid w:val="00806BAB"/>
    <w:rsid w:val="00810E86"/>
    <w:rsid w:val="00812D01"/>
    <w:rsid w:val="00816F72"/>
    <w:rsid w:val="00821FCC"/>
    <w:rsid w:val="0082264E"/>
    <w:rsid w:val="00822D98"/>
    <w:rsid w:val="00826644"/>
    <w:rsid w:val="00832A01"/>
    <w:rsid w:val="00832F6B"/>
    <w:rsid w:val="0083338B"/>
    <w:rsid w:val="00841854"/>
    <w:rsid w:val="008509A5"/>
    <w:rsid w:val="00854DAA"/>
    <w:rsid w:val="008568E3"/>
    <w:rsid w:val="00857019"/>
    <w:rsid w:val="008603BD"/>
    <w:rsid w:val="00860D9C"/>
    <w:rsid w:val="00865A8D"/>
    <w:rsid w:val="00870A13"/>
    <w:rsid w:val="008721D7"/>
    <w:rsid w:val="00872E59"/>
    <w:rsid w:val="008733F0"/>
    <w:rsid w:val="008736D8"/>
    <w:rsid w:val="00875E69"/>
    <w:rsid w:val="00877DE4"/>
    <w:rsid w:val="00882615"/>
    <w:rsid w:val="00883158"/>
    <w:rsid w:val="00885A18"/>
    <w:rsid w:val="0088709D"/>
    <w:rsid w:val="008879D3"/>
    <w:rsid w:val="008A0E64"/>
    <w:rsid w:val="008A38B8"/>
    <w:rsid w:val="008B1FD4"/>
    <w:rsid w:val="008B40B9"/>
    <w:rsid w:val="008B41D5"/>
    <w:rsid w:val="008B4928"/>
    <w:rsid w:val="008B77C4"/>
    <w:rsid w:val="008C0A67"/>
    <w:rsid w:val="008C10C4"/>
    <w:rsid w:val="008C2682"/>
    <w:rsid w:val="008C3FEA"/>
    <w:rsid w:val="008D2366"/>
    <w:rsid w:val="008D2F39"/>
    <w:rsid w:val="008D663E"/>
    <w:rsid w:val="008D6747"/>
    <w:rsid w:val="008D7C0D"/>
    <w:rsid w:val="008E3576"/>
    <w:rsid w:val="008E6ABF"/>
    <w:rsid w:val="008F76FC"/>
    <w:rsid w:val="009006CA"/>
    <w:rsid w:val="00911B1E"/>
    <w:rsid w:val="009121BB"/>
    <w:rsid w:val="009128C3"/>
    <w:rsid w:val="00917A72"/>
    <w:rsid w:val="00917EF9"/>
    <w:rsid w:val="0092012B"/>
    <w:rsid w:val="00923357"/>
    <w:rsid w:val="009255BF"/>
    <w:rsid w:val="0092775D"/>
    <w:rsid w:val="009306B2"/>
    <w:rsid w:val="00931D14"/>
    <w:rsid w:val="00933168"/>
    <w:rsid w:val="009358A1"/>
    <w:rsid w:val="0093644A"/>
    <w:rsid w:val="00944C55"/>
    <w:rsid w:val="00953D9F"/>
    <w:rsid w:val="00954CF8"/>
    <w:rsid w:val="00955426"/>
    <w:rsid w:val="00960673"/>
    <w:rsid w:val="00963057"/>
    <w:rsid w:val="0096500B"/>
    <w:rsid w:val="009664F7"/>
    <w:rsid w:val="009678AC"/>
    <w:rsid w:val="00971075"/>
    <w:rsid w:val="00972964"/>
    <w:rsid w:val="00972C9D"/>
    <w:rsid w:val="009745F6"/>
    <w:rsid w:val="00974DF0"/>
    <w:rsid w:val="009812BC"/>
    <w:rsid w:val="00982C25"/>
    <w:rsid w:val="009849BC"/>
    <w:rsid w:val="009850F8"/>
    <w:rsid w:val="00991587"/>
    <w:rsid w:val="00992723"/>
    <w:rsid w:val="00992DD5"/>
    <w:rsid w:val="00992FA7"/>
    <w:rsid w:val="00993411"/>
    <w:rsid w:val="00994404"/>
    <w:rsid w:val="00994619"/>
    <w:rsid w:val="00994F1C"/>
    <w:rsid w:val="009A144F"/>
    <w:rsid w:val="009A3F6B"/>
    <w:rsid w:val="009A5A90"/>
    <w:rsid w:val="009A6B58"/>
    <w:rsid w:val="009A74D4"/>
    <w:rsid w:val="009B0A17"/>
    <w:rsid w:val="009B28D2"/>
    <w:rsid w:val="009B2C19"/>
    <w:rsid w:val="009B306C"/>
    <w:rsid w:val="009B33BC"/>
    <w:rsid w:val="009B3B4E"/>
    <w:rsid w:val="009B5592"/>
    <w:rsid w:val="009B6B02"/>
    <w:rsid w:val="009C13A9"/>
    <w:rsid w:val="009C1C5C"/>
    <w:rsid w:val="009C3A3E"/>
    <w:rsid w:val="009C5BC9"/>
    <w:rsid w:val="009C7285"/>
    <w:rsid w:val="009C7BCD"/>
    <w:rsid w:val="009D0040"/>
    <w:rsid w:val="009D04AD"/>
    <w:rsid w:val="009D10BD"/>
    <w:rsid w:val="009D127F"/>
    <w:rsid w:val="009D22E1"/>
    <w:rsid w:val="009D3DC2"/>
    <w:rsid w:val="009D6536"/>
    <w:rsid w:val="009E11A9"/>
    <w:rsid w:val="009E3DF0"/>
    <w:rsid w:val="009E4098"/>
    <w:rsid w:val="009F0878"/>
    <w:rsid w:val="009F1F59"/>
    <w:rsid w:val="009F2336"/>
    <w:rsid w:val="009F5CF2"/>
    <w:rsid w:val="009F6804"/>
    <w:rsid w:val="009F71D7"/>
    <w:rsid w:val="009F770A"/>
    <w:rsid w:val="00A00A9A"/>
    <w:rsid w:val="00A01B17"/>
    <w:rsid w:val="00A03DB2"/>
    <w:rsid w:val="00A04CFB"/>
    <w:rsid w:val="00A069C5"/>
    <w:rsid w:val="00A15265"/>
    <w:rsid w:val="00A20A83"/>
    <w:rsid w:val="00A347DE"/>
    <w:rsid w:val="00A413F2"/>
    <w:rsid w:val="00A43B6B"/>
    <w:rsid w:val="00A4573E"/>
    <w:rsid w:val="00A45A16"/>
    <w:rsid w:val="00A53023"/>
    <w:rsid w:val="00A5438C"/>
    <w:rsid w:val="00A54765"/>
    <w:rsid w:val="00A55ED4"/>
    <w:rsid w:val="00A61C91"/>
    <w:rsid w:val="00A64CA1"/>
    <w:rsid w:val="00A736B5"/>
    <w:rsid w:val="00A75029"/>
    <w:rsid w:val="00A81C57"/>
    <w:rsid w:val="00A83E41"/>
    <w:rsid w:val="00A85A1D"/>
    <w:rsid w:val="00A8646B"/>
    <w:rsid w:val="00A878CE"/>
    <w:rsid w:val="00A907C5"/>
    <w:rsid w:val="00A917E5"/>
    <w:rsid w:val="00A91E43"/>
    <w:rsid w:val="00A93F0F"/>
    <w:rsid w:val="00A96F90"/>
    <w:rsid w:val="00A97A3F"/>
    <w:rsid w:val="00AA0B59"/>
    <w:rsid w:val="00AA1567"/>
    <w:rsid w:val="00AA3D4C"/>
    <w:rsid w:val="00AA7CCE"/>
    <w:rsid w:val="00AB1980"/>
    <w:rsid w:val="00AB6699"/>
    <w:rsid w:val="00AC0724"/>
    <w:rsid w:val="00AC155C"/>
    <w:rsid w:val="00AC236F"/>
    <w:rsid w:val="00AC4EF1"/>
    <w:rsid w:val="00AC7876"/>
    <w:rsid w:val="00AC7D30"/>
    <w:rsid w:val="00AD0CA1"/>
    <w:rsid w:val="00AD14E0"/>
    <w:rsid w:val="00AD3BD8"/>
    <w:rsid w:val="00AD49C2"/>
    <w:rsid w:val="00AD5B89"/>
    <w:rsid w:val="00AD6330"/>
    <w:rsid w:val="00AE4FCA"/>
    <w:rsid w:val="00AF27B4"/>
    <w:rsid w:val="00AF475D"/>
    <w:rsid w:val="00AF497C"/>
    <w:rsid w:val="00AF5052"/>
    <w:rsid w:val="00AF7C7A"/>
    <w:rsid w:val="00B02CCF"/>
    <w:rsid w:val="00B06F33"/>
    <w:rsid w:val="00B07483"/>
    <w:rsid w:val="00B07EDB"/>
    <w:rsid w:val="00B101AF"/>
    <w:rsid w:val="00B1473E"/>
    <w:rsid w:val="00B20E2C"/>
    <w:rsid w:val="00B23468"/>
    <w:rsid w:val="00B23A8E"/>
    <w:rsid w:val="00B24D50"/>
    <w:rsid w:val="00B25743"/>
    <w:rsid w:val="00B27F06"/>
    <w:rsid w:val="00B34015"/>
    <w:rsid w:val="00B34C91"/>
    <w:rsid w:val="00B37112"/>
    <w:rsid w:val="00B37DE7"/>
    <w:rsid w:val="00B41491"/>
    <w:rsid w:val="00B460B5"/>
    <w:rsid w:val="00B473AA"/>
    <w:rsid w:val="00B56E08"/>
    <w:rsid w:val="00B60A34"/>
    <w:rsid w:val="00B610B3"/>
    <w:rsid w:val="00B71876"/>
    <w:rsid w:val="00B721CD"/>
    <w:rsid w:val="00B775BF"/>
    <w:rsid w:val="00B8010E"/>
    <w:rsid w:val="00B8171D"/>
    <w:rsid w:val="00B81DAF"/>
    <w:rsid w:val="00B93A2E"/>
    <w:rsid w:val="00B94F7C"/>
    <w:rsid w:val="00B953BB"/>
    <w:rsid w:val="00B9627C"/>
    <w:rsid w:val="00BA15B7"/>
    <w:rsid w:val="00BA24A8"/>
    <w:rsid w:val="00BA61C3"/>
    <w:rsid w:val="00BB14E3"/>
    <w:rsid w:val="00BB1A68"/>
    <w:rsid w:val="00BB5A55"/>
    <w:rsid w:val="00BB6A54"/>
    <w:rsid w:val="00BB7690"/>
    <w:rsid w:val="00BC1233"/>
    <w:rsid w:val="00BC2368"/>
    <w:rsid w:val="00BC4644"/>
    <w:rsid w:val="00BC5272"/>
    <w:rsid w:val="00BC79BE"/>
    <w:rsid w:val="00BD28A1"/>
    <w:rsid w:val="00BD2C51"/>
    <w:rsid w:val="00BD6177"/>
    <w:rsid w:val="00BD68F2"/>
    <w:rsid w:val="00BE079B"/>
    <w:rsid w:val="00BE0DDC"/>
    <w:rsid w:val="00BE2819"/>
    <w:rsid w:val="00BE305C"/>
    <w:rsid w:val="00BE5986"/>
    <w:rsid w:val="00BF5C1D"/>
    <w:rsid w:val="00C01F53"/>
    <w:rsid w:val="00C06341"/>
    <w:rsid w:val="00C07060"/>
    <w:rsid w:val="00C109BA"/>
    <w:rsid w:val="00C1179E"/>
    <w:rsid w:val="00C17A7C"/>
    <w:rsid w:val="00C20DB3"/>
    <w:rsid w:val="00C2136B"/>
    <w:rsid w:val="00C26DBE"/>
    <w:rsid w:val="00C27059"/>
    <w:rsid w:val="00C31CCC"/>
    <w:rsid w:val="00C3236B"/>
    <w:rsid w:val="00C40021"/>
    <w:rsid w:val="00C4199C"/>
    <w:rsid w:val="00C42EF7"/>
    <w:rsid w:val="00C46EA5"/>
    <w:rsid w:val="00C47295"/>
    <w:rsid w:val="00C531D4"/>
    <w:rsid w:val="00C54A52"/>
    <w:rsid w:val="00C57AE8"/>
    <w:rsid w:val="00C843E7"/>
    <w:rsid w:val="00C84715"/>
    <w:rsid w:val="00C85EDD"/>
    <w:rsid w:val="00C86CF9"/>
    <w:rsid w:val="00C87F1F"/>
    <w:rsid w:val="00C91099"/>
    <w:rsid w:val="00C9167F"/>
    <w:rsid w:val="00C93037"/>
    <w:rsid w:val="00C94765"/>
    <w:rsid w:val="00C96BA4"/>
    <w:rsid w:val="00CA0150"/>
    <w:rsid w:val="00CA2528"/>
    <w:rsid w:val="00CA368A"/>
    <w:rsid w:val="00CA3B4A"/>
    <w:rsid w:val="00CB070B"/>
    <w:rsid w:val="00CB358E"/>
    <w:rsid w:val="00CC0F76"/>
    <w:rsid w:val="00CC277E"/>
    <w:rsid w:val="00CC743C"/>
    <w:rsid w:val="00CD1295"/>
    <w:rsid w:val="00CD1EF5"/>
    <w:rsid w:val="00CD4E72"/>
    <w:rsid w:val="00CD7E18"/>
    <w:rsid w:val="00CE11F5"/>
    <w:rsid w:val="00CE53C6"/>
    <w:rsid w:val="00CE704C"/>
    <w:rsid w:val="00CF1595"/>
    <w:rsid w:val="00CF2B4F"/>
    <w:rsid w:val="00CF5F44"/>
    <w:rsid w:val="00D068C3"/>
    <w:rsid w:val="00D12138"/>
    <w:rsid w:val="00D14EFE"/>
    <w:rsid w:val="00D153D0"/>
    <w:rsid w:val="00D15811"/>
    <w:rsid w:val="00D1609C"/>
    <w:rsid w:val="00D1735A"/>
    <w:rsid w:val="00D225FA"/>
    <w:rsid w:val="00D25035"/>
    <w:rsid w:val="00D25899"/>
    <w:rsid w:val="00D31D3E"/>
    <w:rsid w:val="00D3269D"/>
    <w:rsid w:val="00D33E4F"/>
    <w:rsid w:val="00D36D64"/>
    <w:rsid w:val="00D37570"/>
    <w:rsid w:val="00D40852"/>
    <w:rsid w:val="00D417C1"/>
    <w:rsid w:val="00D41973"/>
    <w:rsid w:val="00D4499B"/>
    <w:rsid w:val="00D5530A"/>
    <w:rsid w:val="00D65AAE"/>
    <w:rsid w:val="00D706D4"/>
    <w:rsid w:val="00D74D85"/>
    <w:rsid w:val="00D7655F"/>
    <w:rsid w:val="00D8240F"/>
    <w:rsid w:val="00D846D8"/>
    <w:rsid w:val="00D8483B"/>
    <w:rsid w:val="00D877F0"/>
    <w:rsid w:val="00D90A8A"/>
    <w:rsid w:val="00D9173C"/>
    <w:rsid w:val="00DA2DD3"/>
    <w:rsid w:val="00DA4BA5"/>
    <w:rsid w:val="00DB04B4"/>
    <w:rsid w:val="00DB0C21"/>
    <w:rsid w:val="00DB22BC"/>
    <w:rsid w:val="00DB66FA"/>
    <w:rsid w:val="00DB7B64"/>
    <w:rsid w:val="00DC0361"/>
    <w:rsid w:val="00DC23B9"/>
    <w:rsid w:val="00DC3205"/>
    <w:rsid w:val="00DC656E"/>
    <w:rsid w:val="00DD0CD4"/>
    <w:rsid w:val="00DD606E"/>
    <w:rsid w:val="00DD76F2"/>
    <w:rsid w:val="00DE2FBF"/>
    <w:rsid w:val="00DE437E"/>
    <w:rsid w:val="00DE78CC"/>
    <w:rsid w:val="00DF21CE"/>
    <w:rsid w:val="00DF278A"/>
    <w:rsid w:val="00DF2977"/>
    <w:rsid w:val="00DF35DE"/>
    <w:rsid w:val="00DF5F82"/>
    <w:rsid w:val="00E02197"/>
    <w:rsid w:val="00E05DFB"/>
    <w:rsid w:val="00E06644"/>
    <w:rsid w:val="00E07D77"/>
    <w:rsid w:val="00E1006C"/>
    <w:rsid w:val="00E10992"/>
    <w:rsid w:val="00E13D83"/>
    <w:rsid w:val="00E17538"/>
    <w:rsid w:val="00E20016"/>
    <w:rsid w:val="00E20395"/>
    <w:rsid w:val="00E21241"/>
    <w:rsid w:val="00E22DE1"/>
    <w:rsid w:val="00E236CA"/>
    <w:rsid w:val="00E2512E"/>
    <w:rsid w:val="00E270CD"/>
    <w:rsid w:val="00E3366C"/>
    <w:rsid w:val="00E33CE5"/>
    <w:rsid w:val="00E34689"/>
    <w:rsid w:val="00E34917"/>
    <w:rsid w:val="00E40B5B"/>
    <w:rsid w:val="00E45E70"/>
    <w:rsid w:val="00E50B34"/>
    <w:rsid w:val="00E53309"/>
    <w:rsid w:val="00E5352A"/>
    <w:rsid w:val="00E6086E"/>
    <w:rsid w:val="00E60B32"/>
    <w:rsid w:val="00E6414F"/>
    <w:rsid w:val="00E65256"/>
    <w:rsid w:val="00E657D3"/>
    <w:rsid w:val="00E67AE0"/>
    <w:rsid w:val="00E70AE2"/>
    <w:rsid w:val="00E72770"/>
    <w:rsid w:val="00E72F7F"/>
    <w:rsid w:val="00E74EF1"/>
    <w:rsid w:val="00E76272"/>
    <w:rsid w:val="00E7668C"/>
    <w:rsid w:val="00E8036E"/>
    <w:rsid w:val="00E8053D"/>
    <w:rsid w:val="00E833B5"/>
    <w:rsid w:val="00E8407F"/>
    <w:rsid w:val="00E851F8"/>
    <w:rsid w:val="00E8654C"/>
    <w:rsid w:val="00E868E1"/>
    <w:rsid w:val="00E90146"/>
    <w:rsid w:val="00E907FE"/>
    <w:rsid w:val="00E91A88"/>
    <w:rsid w:val="00E91B18"/>
    <w:rsid w:val="00E9294B"/>
    <w:rsid w:val="00E93B04"/>
    <w:rsid w:val="00E93B72"/>
    <w:rsid w:val="00E93F68"/>
    <w:rsid w:val="00E95B36"/>
    <w:rsid w:val="00EA2991"/>
    <w:rsid w:val="00EA70E5"/>
    <w:rsid w:val="00EB15DF"/>
    <w:rsid w:val="00EB1AE4"/>
    <w:rsid w:val="00EB486E"/>
    <w:rsid w:val="00EB6934"/>
    <w:rsid w:val="00EB7088"/>
    <w:rsid w:val="00EC0482"/>
    <w:rsid w:val="00EC0A0F"/>
    <w:rsid w:val="00EC1652"/>
    <w:rsid w:val="00EC2987"/>
    <w:rsid w:val="00EC3D82"/>
    <w:rsid w:val="00ED3A99"/>
    <w:rsid w:val="00ED52E9"/>
    <w:rsid w:val="00EE3642"/>
    <w:rsid w:val="00EE3E9C"/>
    <w:rsid w:val="00EE4017"/>
    <w:rsid w:val="00EE4C3A"/>
    <w:rsid w:val="00EE5B8F"/>
    <w:rsid w:val="00EF1BBA"/>
    <w:rsid w:val="00EF208D"/>
    <w:rsid w:val="00EF306B"/>
    <w:rsid w:val="00EF3588"/>
    <w:rsid w:val="00EF3F47"/>
    <w:rsid w:val="00EF705C"/>
    <w:rsid w:val="00F01128"/>
    <w:rsid w:val="00F0206D"/>
    <w:rsid w:val="00F023C3"/>
    <w:rsid w:val="00F028C2"/>
    <w:rsid w:val="00F11B44"/>
    <w:rsid w:val="00F1329F"/>
    <w:rsid w:val="00F15B9A"/>
    <w:rsid w:val="00F15F2C"/>
    <w:rsid w:val="00F16727"/>
    <w:rsid w:val="00F177EB"/>
    <w:rsid w:val="00F17B96"/>
    <w:rsid w:val="00F23B16"/>
    <w:rsid w:val="00F23BF7"/>
    <w:rsid w:val="00F248BF"/>
    <w:rsid w:val="00F34D3D"/>
    <w:rsid w:val="00F35692"/>
    <w:rsid w:val="00F435D0"/>
    <w:rsid w:val="00F43CED"/>
    <w:rsid w:val="00F44421"/>
    <w:rsid w:val="00F449C2"/>
    <w:rsid w:val="00F46527"/>
    <w:rsid w:val="00F47A08"/>
    <w:rsid w:val="00F530DA"/>
    <w:rsid w:val="00F53C39"/>
    <w:rsid w:val="00F60362"/>
    <w:rsid w:val="00F606D8"/>
    <w:rsid w:val="00F61DF8"/>
    <w:rsid w:val="00F620D6"/>
    <w:rsid w:val="00F62619"/>
    <w:rsid w:val="00F63099"/>
    <w:rsid w:val="00F71F35"/>
    <w:rsid w:val="00F732D4"/>
    <w:rsid w:val="00F7482A"/>
    <w:rsid w:val="00F834E0"/>
    <w:rsid w:val="00F83DBF"/>
    <w:rsid w:val="00F85655"/>
    <w:rsid w:val="00F87430"/>
    <w:rsid w:val="00F945BF"/>
    <w:rsid w:val="00FA029D"/>
    <w:rsid w:val="00FA10D7"/>
    <w:rsid w:val="00FA2D39"/>
    <w:rsid w:val="00FA332A"/>
    <w:rsid w:val="00FA3AA8"/>
    <w:rsid w:val="00FA6D98"/>
    <w:rsid w:val="00FA726C"/>
    <w:rsid w:val="00FB0C27"/>
    <w:rsid w:val="00FB7A61"/>
    <w:rsid w:val="00FB7E8D"/>
    <w:rsid w:val="00FC3FB3"/>
    <w:rsid w:val="00FD0F39"/>
    <w:rsid w:val="00FD3B4D"/>
    <w:rsid w:val="00FD57FE"/>
    <w:rsid w:val="00FE04C3"/>
    <w:rsid w:val="00FE2809"/>
    <w:rsid w:val="00FE2D95"/>
    <w:rsid w:val="00FE7D89"/>
    <w:rsid w:val="00FF05D0"/>
    <w:rsid w:val="00FF46C3"/>
    <w:rsid w:val="00FF6215"/>
    <w:rsid w:val="00FF7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F3CC70"/>
  <w15:chartTrackingRefBased/>
  <w15:docId w15:val="{99C905EC-E121-47DA-BBAE-1FF1815B9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6CBA"/>
  </w:style>
  <w:style w:type="paragraph" w:styleId="Heading1">
    <w:name w:val="heading 1"/>
    <w:basedOn w:val="Normal"/>
    <w:next w:val="Normal"/>
    <w:link w:val="Heading1Char"/>
    <w:qFormat/>
    <w:rsid w:val="00532C67"/>
    <w:pPr>
      <w:keepNext/>
      <w:spacing w:after="0" w:line="240" w:lineRule="auto"/>
      <w:outlineLvl w:val="0"/>
    </w:pPr>
    <w:rPr>
      <w:rFonts w:ascii="Cordia New" w:eastAsia="Cordia New" w:hAnsi="Cordia New" w:cs="TH SarabunPSK"/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432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275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759F"/>
  </w:style>
  <w:style w:type="paragraph" w:styleId="Footer">
    <w:name w:val="footer"/>
    <w:basedOn w:val="Normal"/>
    <w:link w:val="FooterChar"/>
    <w:uiPriority w:val="99"/>
    <w:unhideWhenUsed/>
    <w:rsid w:val="001275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759F"/>
  </w:style>
  <w:style w:type="character" w:styleId="PageNumber">
    <w:name w:val="page number"/>
    <w:basedOn w:val="DefaultParagraphFont"/>
    <w:rsid w:val="0012759F"/>
  </w:style>
  <w:style w:type="character" w:styleId="LineNumber">
    <w:name w:val="line number"/>
    <w:basedOn w:val="DefaultParagraphFont"/>
    <w:uiPriority w:val="99"/>
    <w:semiHidden/>
    <w:unhideWhenUsed/>
    <w:rsid w:val="0012759F"/>
  </w:style>
  <w:style w:type="paragraph" w:styleId="Title">
    <w:name w:val="Title"/>
    <w:basedOn w:val="Normal"/>
    <w:next w:val="Normal"/>
    <w:link w:val="TitleChar"/>
    <w:qFormat/>
    <w:rsid w:val="00EC0A0F"/>
    <w:pPr>
      <w:widowControl w:val="0"/>
      <w:spacing w:after="0" w:line="240" w:lineRule="auto"/>
      <w:jc w:val="center"/>
    </w:pPr>
    <w:rPr>
      <w:rFonts w:ascii="Arial" w:eastAsia="Times New Roman" w:hAnsi="Arial" w:cs="Angsana New"/>
      <w:b/>
      <w:sz w:val="36"/>
      <w:szCs w:val="32"/>
      <w:lang w:bidi="ar-SA"/>
    </w:rPr>
  </w:style>
  <w:style w:type="character" w:customStyle="1" w:styleId="TitleChar">
    <w:name w:val="Title Char"/>
    <w:basedOn w:val="DefaultParagraphFont"/>
    <w:link w:val="Title"/>
    <w:rsid w:val="00EC0A0F"/>
    <w:rPr>
      <w:rFonts w:ascii="Arial" w:eastAsia="Times New Roman" w:hAnsi="Arial" w:cs="Angsana New"/>
      <w:b/>
      <w:sz w:val="36"/>
      <w:szCs w:val="32"/>
      <w:lang w:bidi="ar-SA"/>
    </w:rPr>
  </w:style>
  <w:style w:type="paragraph" w:styleId="BodyText">
    <w:name w:val="Body Text"/>
    <w:basedOn w:val="Normal"/>
    <w:link w:val="BodyTextChar"/>
    <w:rsid w:val="00EC0A0F"/>
    <w:pPr>
      <w:keepLines/>
      <w:widowControl w:val="0"/>
      <w:spacing w:after="120" w:line="240" w:lineRule="atLeast"/>
      <w:ind w:left="720"/>
    </w:pPr>
    <w:rPr>
      <w:rFonts w:ascii="Angsana New" w:eastAsia="Times New Roman" w:hAnsi="Angsana New" w:cs="Angsana New"/>
      <w:sz w:val="32"/>
      <w:szCs w:val="32"/>
      <w:lang w:bidi="ar-SA"/>
    </w:rPr>
  </w:style>
  <w:style w:type="character" w:customStyle="1" w:styleId="BodyTextChar">
    <w:name w:val="Body Text Char"/>
    <w:basedOn w:val="DefaultParagraphFont"/>
    <w:link w:val="BodyText"/>
    <w:rsid w:val="00EC0A0F"/>
    <w:rPr>
      <w:rFonts w:ascii="Angsana New" w:eastAsia="Times New Roman" w:hAnsi="Angsana New" w:cs="Angsana New"/>
      <w:sz w:val="32"/>
      <w:szCs w:val="32"/>
      <w:lang w:bidi="ar-SA"/>
    </w:rPr>
  </w:style>
  <w:style w:type="paragraph" w:customStyle="1" w:styleId="Default">
    <w:name w:val="Default"/>
    <w:rsid w:val="00EC0A0F"/>
    <w:pPr>
      <w:autoSpaceDE w:val="0"/>
      <w:autoSpaceDN w:val="0"/>
      <w:adjustRightInd w:val="0"/>
      <w:spacing w:after="0" w:line="240" w:lineRule="auto"/>
    </w:pPr>
    <w:rPr>
      <w:rFonts w:ascii="TH Sarabun New" w:eastAsia="Times New Roman" w:hAnsi="TH Sarabun New" w:cs="TH Sarabun New"/>
      <w:color w:val="000000"/>
      <w:sz w:val="24"/>
      <w:szCs w:val="24"/>
    </w:rPr>
  </w:style>
  <w:style w:type="paragraph" w:customStyle="1" w:styleId="Tabletext">
    <w:name w:val="Tabletext"/>
    <w:basedOn w:val="Normal"/>
    <w:rsid w:val="00A413F2"/>
    <w:pPr>
      <w:keepLines/>
      <w:widowControl w:val="0"/>
      <w:spacing w:after="120" w:line="240" w:lineRule="atLeast"/>
    </w:pPr>
    <w:rPr>
      <w:rFonts w:ascii="Angsana New" w:eastAsia="Times New Roman" w:hAnsi="Angsana New" w:cs="Angsana New"/>
      <w:sz w:val="32"/>
      <w:szCs w:val="32"/>
      <w:lang w:bidi="ar-SA"/>
    </w:rPr>
  </w:style>
  <w:style w:type="character" w:styleId="Hyperlink">
    <w:name w:val="Hyperlink"/>
    <w:basedOn w:val="DefaultParagraphFont"/>
    <w:uiPriority w:val="99"/>
    <w:unhideWhenUsed/>
    <w:rsid w:val="00D158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581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sid w:val="00532C67"/>
    <w:rPr>
      <w:rFonts w:ascii="Cordia New" w:eastAsia="Cordia New" w:hAnsi="Cordia New" w:cs="TH SarabunPSK"/>
      <w:b/>
      <w:bCs/>
      <w:sz w:val="28"/>
      <w:szCs w:val="32"/>
    </w:rPr>
  </w:style>
  <w:style w:type="paragraph" w:styleId="NoSpacing">
    <w:name w:val="No Spacing"/>
    <w:link w:val="NoSpacingChar"/>
    <w:uiPriority w:val="1"/>
    <w:qFormat/>
    <w:rsid w:val="00D1581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15811"/>
  </w:style>
  <w:style w:type="table" w:styleId="TableGrid">
    <w:name w:val="Table Grid"/>
    <w:basedOn w:val="TableNormal"/>
    <w:uiPriority w:val="39"/>
    <w:rsid w:val="00D158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C9303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9303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9303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30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3037"/>
    <w:rPr>
      <w:b/>
      <w:bCs/>
      <w:sz w:val="20"/>
      <w:szCs w:val="25"/>
    </w:rPr>
  </w:style>
  <w:style w:type="paragraph" w:styleId="TOC1">
    <w:name w:val="toc 1"/>
    <w:basedOn w:val="Normal"/>
    <w:next w:val="Normal"/>
    <w:autoRedefine/>
    <w:uiPriority w:val="39"/>
    <w:unhideWhenUsed/>
    <w:rsid w:val="00BE079B"/>
    <w:pPr>
      <w:spacing w:after="100"/>
    </w:pPr>
  </w:style>
  <w:style w:type="character" w:styleId="BookTitle">
    <w:name w:val="Book Title"/>
    <w:basedOn w:val="DefaultParagraphFont"/>
    <w:uiPriority w:val="33"/>
    <w:qFormat/>
    <w:rsid w:val="00277A46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77A46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lang w:bidi="ar-SA"/>
    </w:rPr>
  </w:style>
  <w:style w:type="paragraph" w:customStyle="1" w:styleId="Style1">
    <w:name w:val="Style1"/>
    <w:basedOn w:val="ListParagraph"/>
    <w:next w:val="Heading1"/>
    <w:link w:val="Style1Char"/>
    <w:qFormat/>
    <w:rsid w:val="00532C67"/>
    <w:pPr>
      <w:numPr>
        <w:numId w:val="1"/>
      </w:numPr>
    </w:pPr>
    <w:rPr>
      <w:rFonts w:cs="TH SarabunPSK"/>
      <w:bCs/>
      <w:szCs w:val="32"/>
    </w:rPr>
  </w:style>
  <w:style w:type="paragraph" w:customStyle="1" w:styleId="Style2">
    <w:name w:val="Style2"/>
    <w:basedOn w:val="ListParagraph"/>
    <w:next w:val="Heading1"/>
    <w:link w:val="Style2Char"/>
    <w:qFormat/>
    <w:rsid w:val="00532C67"/>
    <w:pPr>
      <w:numPr>
        <w:numId w:val="6"/>
      </w:numPr>
    </w:pPr>
    <w:rPr>
      <w:rFonts w:cs="TH SarabunPSK"/>
      <w:bCs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32C67"/>
  </w:style>
  <w:style w:type="character" w:customStyle="1" w:styleId="Style1Char">
    <w:name w:val="Style1 Char"/>
    <w:basedOn w:val="ListParagraphChar"/>
    <w:link w:val="Style1"/>
    <w:rsid w:val="00532C67"/>
    <w:rPr>
      <w:rFonts w:cs="TH SarabunPSK"/>
      <w:bCs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1609C"/>
    <w:pPr>
      <w:spacing w:after="0" w:line="240" w:lineRule="auto"/>
    </w:pPr>
    <w:rPr>
      <w:sz w:val="20"/>
      <w:szCs w:val="25"/>
    </w:rPr>
  </w:style>
  <w:style w:type="character" w:customStyle="1" w:styleId="Style2Char">
    <w:name w:val="Style2 Char"/>
    <w:basedOn w:val="ListParagraphChar"/>
    <w:link w:val="Style2"/>
    <w:rsid w:val="00532C67"/>
    <w:rPr>
      <w:rFonts w:cs="TH SarabunPSK"/>
      <w:bCs/>
      <w:szCs w:val="32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1609C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D1609C"/>
    <w:rPr>
      <w:sz w:val="32"/>
      <w:szCs w:val="32"/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5266AA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Style3">
    <w:name w:val="Style3"/>
    <w:basedOn w:val="Title"/>
    <w:link w:val="Style3Char"/>
    <w:qFormat/>
    <w:rsid w:val="004E0AE7"/>
    <w:pPr>
      <w:ind w:left="360"/>
    </w:pPr>
    <w:rPr>
      <w:rFonts w:ascii="TH SarabunPSK" w:hAnsi="TH SarabunPSK" w:cs="TH SarabunPSK"/>
      <w:b w:val="0"/>
      <w:bCs/>
      <w:color w:val="000000" w:themeColor="text1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4E0AE7"/>
    <w:pPr>
      <w:spacing w:after="100"/>
      <w:ind w:left="220"/>
    </w:pPr>
    <w:rPr>
      <w:rFonts w:eastAsiaTheme="minorEastAsia" w:cs="Times New Roman"/>
      <w:szCs w:val="22"/>
      <w:lang w:bidi="ar-SA"/>
    </w:rPr>
  </w:style>
  <w:style w:type="character" w:customStyle="1" w:styleId="Style3Char">
    <w:name w:val="Style3 Char"/>
    <w:basedOn w:val="TitleChar"/>
    <w:link w:val="Style3"/>
    <w:rsid w:val="004E0AE7"/>
    <w:rPr>
      <w:rFonts w:ascii="TH SarabunPSK" w:eastAsia="Times New Roman" w:hAnsi="TH SarabunPSK" w:cs="TH SarabunPSK"/>
      <w:b w:val="0"/>
      <w:bCs/>
      <w:color w:val="000000" w:themeColor="text1"/>
      <w:sz w:val="32"/>
      <w:szCs w:val="32"/>
      <w:lang w:bidi="ar-SA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0AE7"/>
    <w:pPr>
      <w:spacing w:after="100"/>
      <w:ind w:left="1540"/>
    </w:pPr>
  </w:style>
  <w:style w:type="paragraph" w:styleId="TOC3">
    <w:name w:val="toc 3"/>
    <w:basedOn w:val="Normal"/>
    <w:next w:val="Normal"/>
    <w:autoRedefine/>
    <w:uiPriority w:val="39"/>
    <w:unhideWhenUsed/>
    <w:rsid w:val="004E0AE7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E0AE7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E0AE7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E0AE7"/>
    <w:rPr>
      <w:sz w:val="32"/>
      <w:szCs w:val="32"/>
      <w:vertAlign w:val="superscript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0AE7"/>
    <w:pPr>
      <w:spacing w:after="100"/>
      <w:ind w:left="132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AF475D"/>
    <w:pPr>
      <w:spacing w:after="0" w:line="240" w:lineRule="auto"/>
      <w:ind w:left="220" w:hanging="220"/>
    </w:pPr>
  </w:style>
  <w:style w:type="paragraph" w:customStyle="1" w:styleId="TableParagraph">
    <w:name w:val="Table Paragraph"/>
    <w:basedOn w:val="Normal"/>
    <w:uiPriority w:val="1"/>
    <w:qFormat/>
    <w:rsid w:val="00FE2D95"/>
    <w:pPr>
      <w:widowControl w:val="0"/>
      <w:spacing w:after="0" w:line="431" w:lineRule="exact"/>
      <w:ind w:left="100"/>
    </w:pPr>
    <w:rPr>
      <w:rFonts w:ascii="Angsana New" w:eastAsia="Angsana New" w:hAnsi="Angsana New" w:cs="Angsana New"/>
      <w:szCs w:val="22"/>
      <w:lang w:bidi="ar-SA"/>
    </w:rPr>
  </w:style>
  <w:style w:type="paragraph" w:styleId="TableofFigures">
    <w:name w:val="table of figures"/>
    <w:basedOn w:val="Normal"/>
    <w:next w:val="Normal"/>
    <w:uiPriority w:val="99"/>
    <w:unhideWhenUsed/>
    <w:rsid w:val="00AD3BD8"/>
    <w:pPr>
      <w:spacing w:after="0"/>
    </w:pPr>
  </w:style>
  <w:style w:type="paragraph" w:styleId="Revision">
    <w:name w:val="Revision"/>
    <w:hidden/>
    <w:uiPriority w:val="99"/>
    <w:semiHidden/>
    <w:rsid w:val="00A91E4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6.emf"/><Relationship Id="rId21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2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3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4" Type="http://schemas.openxmlformats.org/officeDocument/2006/relationships/image" Target="media/image13.emf"/><Relationship Id="rId138" Type="http://schemas.openxmlformats.org/officeDocument/2006/relationships/image" Target="media/image67.png"/><Relationship Id="rId159" Type="http://schemas.openxmlformats.org/officeDocument/2006/relationships/image" Target="media/image88.svg"/><Relationship Id="rId170" Type="http://schemas.openxmlformats.org/officeDocument/2006/relationships/image" Target="media/image99.jpeg"/><Relationship Id="rId191" Type="http://schemas.openxmlformats.org/officeDocument/2006/relationships/image" Target="media/image119.jpeg"/><Relationship Id="rId107" Type="http://schemas.openxmlformats.org/officeDocument/2006/relationships/image" Target="media/image36.emf"/><Relationship Id="rId11" Type="http://schemas.openxmlformats.org/officeDocument/2006/relationships/header" Target="header1.xml"/><Relationship Id="rId32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3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4" Type="http://schemas.openxmlformats.org/officeDocument/2006/relationships/image" Target="media/image3.emf"/><Relationship Id="rId128" Type="http://schemas.openxmlformats.org/officeDocument/2006/relationships/image" Target="media/image57.svg"/><Relationship Id="rId149" Type="http://schemas.openxmlformats.org/officeDocument/2006/relationships/image" Target="media/image78.png"/><Relationship Id="rId5" Type="http://schemas.openxmlformats.org/officeDocument/2006/relationships/numbering" Target="numbering.xml"/><Relationship Id="rId95" Type="http://schemas.openxmlformats.org/officeDocument/2006/relationships/image" Target="media/image24.svg"/><Relationship Id="rId160" Type="http://schemas.openxmlformats.org/officeDocument/2006/relationships/image" Target="media/image89.emf"/><Relationship Id="rId181" Type="http://schemas.openxmlformats.org/officeDocument/2006/relationships/image" Target="media/image109.jpeg"/><Relationship Id="rId22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3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18" Type="http://schemas.openxmlformats.org/officeDocument/2006/relationships/image" Target="media/image47.png"/><Relationship Id="rId139" Type="http://schemas.openxmlformats.org/officeDocument/2006/relationships/image" Target="media/image68.svg"/><Relationship Id="rId85" Type="http://schemas.openxmlformats.org/officeDocument/2006/relationships/image" Target="media/image14.emf"/><Relationship Id="rId150" Type="http://schemas.openxmlformats.org/officeDocument/2006/relationships/image" Target="media/image79.emf"/><Relationship Id="rId171" Type="http://schemas.openxmlformats.org/officeDocument/2006/relationships/image" Target="media/image100.jpeg"/><Relationship Id="rId192" Type="http://schemas.openxmlformats.org/officeDocument/2006/relationships/image" Target="media/image120.jpeg"/><Relationship Id="rId12" Type="http://schemas.openxmlformats.org/officeDocument/2006/relationships/footer" Target="footer1.xml"/><Relationship Id="rId33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08" Type="http://schemas.openxmlformats.org/officeDocument/2006/relationships/image" Target="media/image37.png"/><Relationship Id="rId129" Type="http://schemas.openxmlformats.org/officeDocument/2006/relationships/image" Target="media/image58.emf"/><Relationship Id="rId5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5" Type="http://schemas.openxmlformats.org/officeDocument/2006/relationships/image" Target="media/image4.emf"/><Relationship Id="rId96" Type="http://schemas.openxmlformats.org/officeDocument/2006/relationships/image" Target="media/image25.emf"/><Relationship Id="rId140" Type="http://schemas.openxmlformats.org/officeDocument/2006/relationships/image" Target="media/image69.emf"/><Relationship Id="rId161" Type="http://schemas.openxmlformats.org/officeDocument/2006/relationships/image" Target="media/image90.png"/><Relationship Id="rId182" Type="http://schemas.openxmlformats.org/officeDocument/2006/relationships/image" Target="media/image110.jpeg"/><Relationship Id="rId6" Type="http://schemas.openxmlformats.org/officeDocument/2006/relationships/styles" Target="styles.xml"/><Relationship Id="rId23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19" Type="http://schemas.openxmlformats.org/officeDocument/2006/relationships/image" Target="media/image48.svg"/><Relationship Id="rId4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6" Type="http://schemas.openxmlformats.org/officeDocument/2006/relationships/image" Target="media/image15.emf"/><Relationship Id="rId130" Type="http://schemas.openxmlformats.org/officeDocument/2006/relationships/image" Target="media/image59.png"/><Relationship Id="rId151" Type="http://schemas.openxmlformats.org/officeDocument/2006/relationships/image" Target="media/image80.png"/><Relationship Id="rId193" Type="http://schemas.openxmlformats.org/officeDocument/2006/relationships/image" Target="media/image121.jpeg"/><Relationship Id="rId13" Type="http://schemas.openxmlformats.org/officeDocument/2006/relationships/header" Target="header2.xml"/><Relationship Id="rId109" Type="http://schemas.openxmlformats.org/officeDocument/2006/relationships/image" Target="media/image38.svg"/><Relationship Id="rId3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0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6" Type="http://schemas.openxmlformats.org/officeDocument/2006/relationships/image" Target="media/image5.emf"/><Relationship Id="rId97" Type="http://schemas.openxmlformats.org/officeDocument/2006/relationships/image" Target="media/image26.png"/><Relationship Id="rId104" Type="http://schemas.openxmlformats.org/officeDocument/2006/relationships/image" Target="media/image33.svg"/><Relationship Id="rId120" Type="http://schemas.openxmlformats.org/officeDocument/2006/relationships/image" Target="media/image49.emf"/><Relationship Id="rId125" Type="http://schemas.openxmlformats.org/officeDocument/2006/relationships/image" Target="media/image54.svg"/><Relationship Id="rId141" Type="http://schemas.openxmlformats.org/officeDocument/2006/relationships/image" Target="media/image70.png"/><Relationship Id="rId146" Type="http://schemas.openxmlformats.org/officeDocument/2006/relationships/image" Target="media/image75.emf"/><Relationship Id="rId167" Type="http://schemas.openxmlformats.org/officeDocument/2006/relationships/image" Target="media/image96.jpeg"/><Relationship Id="rId188" Type="http://schemas.openxmlformats.org/officeDocument/2006/relationships/image" Target="media/image116.jpeg"/><Relationship Id="rId7" Type="http://schemas.openxmlformats.org/officeDocument/2006/relationships/settings" Target="settings.xml"/><Relationship Id="rId71" Type="http://schemas.openxmlformats.org/officeDocument/2006/relationships/hyperlink" Target="http://www.ratchakitcha.soc.go.th/DATA/PDF/2562/E/300/T_0002.PDF" TargetMode="External"/><Relationship Id="rId92" Type="http://schemas.openxmlformats.org/officeDocument/2006/relationships/image" Target="media/image21.svg"/><Relationship Id="rId162" Type="http://schemas.openxmlformats.org/officeDocument/2006/relationships/image" Target="media/image91.jpeg"/><Relationship Id="rId183" Type="http://schemas.openxmlformats.org/officeDocument/2006/relationships/image" Target="media/image112.jpeg"/><Relationship Id="rId2" Type="http://schemas.openxmlformats.org/officeDocument/2006/relationships/customXml" Target="../customXml/item2.xml"/><Relationship Id="rId2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2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0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7" Type="http://schemas.openxmlformats.org/officeDocument/2006/relationships/image" Target="media/image16.emf"/><Relationship Id="rId110" Type="http://schemas.openxmlformats.org/officeDocument/2006/relationships/image" Target="media/image39.emf"/><Relationship Id="rId115" Type="http://schemas.openxmlformats.org/officeDocument/2006/relationships/image" Target="media/image44.png"/><Relationship Id="rId131" Type="http://schemas.openxmlformats.org/officeDocument/2006/relationships/image" Target="media/image60.svg"/><Relationship Id="rId136" Type="http://schemas.openxmlformats.org/officeDocument/2006/relationships/image" Target="media/image65.svg"/><Relationship Id="rId157" Type="http://schemas.openxmlformats.org/officeDocument/2006/relationships/image" Target="media/image86.png"/><Relationship Id="rId178" Type="http://schemas.openxmlformats.org/officeDocument/2006/relationships/image" Target="media/image106.jpeg"/><Relationship Id="rId61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2" Type="http://schemas.openxmlformats.org/officeDocument/2006/relationships/image" Target="media/image11.emf"/><Relationship Id="rId152" Type="http://schemas.openxmlformats.org/officeDocument/2006/relationships/image" Target="media/image81.svg"/><Relationship Id="rId173" Type="http://schemas.openxmlformats.org/officeDocument/2006/relationships/image" Target="media/image102.jpeg"/><Relationship Id="rId194" Type="http://schemas.openxmlformats.org/officeDocument/2006/relationships/footer" Target="footer3.xml"/><Relationship Id="rId1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0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7" Type="http://schemas.openxmlformats.org/officeDocument/2006/relationships/image" Target="media/image6.emf"/><Relationship Id="rId100" Type="http://schemas.openxmlformats.org/officeDocument/2006/relationships/image" Target="media/image29.png"/><Relationship Id="rId105" Type="http://schemas.openxmlformats.org/officeDocument/2006/relationships/image" Target="media/image34.png"/><Relationship Id="rId126" Type="http://schemas.openxmlformats.org/officeDocument/2006/relationships/image" Target="media/image55.emf"/><Relationship Id="rId147" Type="http://schemas.openxmlformats.org/officeDocument/2006/relationships/image" Target="media/image76.png"/><Relationship Id="rId168" Type="http://schemas.openxmlformats.org/officeDocument/2006/relationships/image" Target="media/image97.jpeg"/><Relationship Id="rId8" Type="http://schemas.openxmlformats.org/officeDocument/2006/relationships/webSettings" Target="webSettings.xml"/><Relationship Id="rId51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2" Type="http://schemas.openxmlformats.org/officeDocument/2006/relationships/image" Target="media/image1.emf"/><Relationship Id="rId93" Type="http://schemas.openxmlformats.org/officeDocument/2006/relationships/image" Target="media/image22.emf"/><Relationship Id="rId98" Type="http://schemas.openxmlformats.org/officeDocument/2006/relationships/image" Target="media/image27.svg"/><Relationship Id="rId121" Type="http://schemas.openxmlformats.org/officeDocument/2006/relationships/image" Target="media/image50.png"/><Relationship Id="rId142" Type="http://schemas.openxmlformats.org/officeDocument/2006/relationships/image" Target="media/image71.svg"/><Relationship Id="rId163" Type="http://schemas.openxmlformats.org/officeDocument/2006/relationships/image" Target="media/image92.jpeg"/><Relationship Id="rId184" Type="http://schemas.openxmlformats.org/officeDocument/2006/relationships/image" Target="media/image113.jpeg"/><Relationship Id="rId189" Type="http://schemas.openxmlformats.org/officeDocument/2006/relationships/image" Target="media/image117.jpeg"/><Relationship Id="rId3" Type="http://schemas.openxmlformats.org/officeDocument/2006/relationships/customXml" Target="../customXml/item3.xml"/><Relationship Id="rId2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16" Type="http://schemas.openxmlformats.org/officeDocument/2006/relationships/image" Target="media/image45.svg"/><Relationship Id="rId137" Type="http://schemas.openxmlformats.org/officeDocument/2006/relationships/image" Target="media/image66.emf"/><Relationship Id="rId158" Type="http://schemas.openxmlformats.org/officeDocument/2006/relationships/image" Target="media/image87.png"/><Relationship Id="rId20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1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2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3" Type="http://schemas.openxmlformats.org/officeDocument/2006/relationships/image" Target="media/image12.emf"/><Relationship Id="rId88" Type="http://schemas.openxmlformats.org/officeDocument/2006/relationships/image" Target="media/image17.png"/><Relationship Id="rId111" Type="http://schemas.openxmlformats.org/officeDocument/2006/relationships/image" Target="media/image40.emf"/><Relationship Id="rId132" Type="http://schemas.openxmlformats.org/officeDocument/2006/relationships/image" Target="media/image61.emf"/><Relationship Id="rId153" Type="http://schemas.openxmlformats.org/officeDocument/2006/relationships/image" Target="media/image82.emf"/><Relationship Id="rId174" Type="http://schemas.openxmlformats.org/officeDocument/2006/relationships/image" Target="media/image103.jpeg"/><Relationship Id="rId179" Type="http://schemas.openxmlformats.org/officeDocument/2006/relationships/image" Target="media/image107.jpeg"/><Relationship Id="rId195" Type="http://schemas.openxmlformats.org/officeDocument/2006/relationships/fontTable" Target="fontTable.xml"/><Relationship Id="rId190" Type="http://schemas.openxmlformats.org/officeDocument/2006/relationships/image" Target="media/image118.jpeg"/><Relationship Id="rId1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06" Type="http://schemas.openxmlformats.org/officeDocument/2006/relationships/image" Target="media/image35.svg"/><Relationship Id="rId127" Type="http://schemas.openxmlformats.org/officeDocument/2006/relationships/image" Target="media/image56.png"/><Relationship Id="rId10" Type="http://schemas.openxmlformats.org/officeDocument/2006/relationships/endnotes" Target="endnotes.xml"/><Relationship Id="rId31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2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3" Type="http://schemas.openxmlformats.org/officeDocument/2006/relationships/image" Target="media/image2.emf"/><Relationship Id="rId78" Type="http://schemas.openxmlformats.org/officeDocument/2006/relationships/image" Target="media/image7.emf"/><Relationship Id="rId94" Type="http://schemas.openxmlformats.org/officeDocument/2006/relationships/image" Target="media/image23.png"/><Relationship Id="rId99" Type="http://schemas.openxmlformats.org/officeDocument/2006/relationships/image" Target="media/image28.emf"/><Relationship Id="rId101" Type="http://schemas.openxmlformats.org/officeDocument/2006/relationships/image" Target="media/image30.svg"/><Relationship Id="rId122" Type="http://schemas.openxmlformats.org/officeDocument/2006/relationships/image" Target="media/image51.svg"/><Relationship Id="rId143" Type="http://schemas.openxmlformats.org/officeDocument/2006/relationships/image" Target="media/image72.emf"/><Relationship Id="rId148" Type="http://schemas.openxmlformats.org/officeDocument/2006/relationships/image" Target="media/image77.emf"/><Relationship Id="rId164" Type="http://schemas.openxmlformats.org/officeDocument/2006/relationships/image" Target="media/image93.jpeg"/><Relationship Id="rId169" Type="http://schemas.openxmlformats.org/officeDocument/2006/relationships/image" Target="media/image98.jpeg"/><Relationship Id="rId185" Type="http://schemas.openxmlformats.org/officeDocument/2006/relationships/image" Target="media/image11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08.jpeg"/><Relationship Id="rId2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9" Type="http://schemas.openxmlformats.org/officeDocument/2006/relationships/image" Target="media/image18.svg"/><Relationship Id="rId112" Type="http://schemas.openxmlformats.org/officeDocument/2006/relationships/image" Target="media/image41.png"/><Relationship Id="rId133" Type="http://schemas.openxmlformats.org/officeDocument/2006/relationships/image" Target="media/image62.svg"/><Relationship Id="rId154" Type="http://schemas.openxmlformats.org/officeDocument/2006/relationships/image" Target="media/image83.png"/><Relationship Id="rId175" Type="http://schemas.openxmlformats.org/officeDocument/2006/relationships/image" Target="media/image101.jpeg"/><Relationship Id="rId196" Type="http://schemas.microsoft.com/office/2011/relationships/people" Target="people.xml"/><Relationship Id="rId1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9" Type="http://schemas.openxmlformats.org/officeDocument/2006/relationships/image" Target="media/image8.emf"/><Relationship Id="rId102" Type="http://schemas.openxmlformats.org/officeDocument/2006/relationships/image" Target="media/image31.emf"/><Relationship Id="rId123" Type="http://schemas.openxmlformats.org/officeDocument/2006/relationships/image" Target="media/image52.emf"/><Relationship Id="rId144" Type="http://schemas.openxmlformats.org/officeDocument/2006/relationships/image" Target="media/image73.png"/><Relationship Id="rId90" Type="http://schemas.openxmlformats.org/officeDocument/2006/relationships/image" Target="media/image19.emf"/><Relationship Id="rId165" Type="http://schemas.openxmlformats.org/officeDocument/2006/relationships/image" Target="media/image94.jpeg"/><Relationship Id="rId186" Type="http://schemas.openxmlformats.org/officeDocument/2006/relationships/image" Target="media/image114.jpeg"/><Relationship Id="rId2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13" Type="http://schemas.openxmlformats.org/officeDocument/2006/relationships/image" Target="media/image42.svg"/><Relationship Id="rId134" Type="http://schemas.openxmlformats.org/officeDocument/2006/relationships/image" Target="media/image63.emf"/><Relationship Id="rId80" Type="http://schemas.openxmlformats.org/officeDocument/2006/relationships/image" Target="media/image9.emf"/><Relationship Id="rId155" Type="http://schemas.openxmlformats.org/officeDocument/2006/relationships/image" Target="media/image84.svg"/><Relationship Id="rId176" Type="http://schemas.openxmlformats.org/officeDocument/2006/relationships/image" Target="media/image104.jpeg"/><Relationship Id="rId197" Type="http://schemas.openxmlformats.org/officeDocument/2006/relationships/theme" Target="theme/theme1.xml"/><Relationship Id="rId1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03" Type="http://schemas.openxmlformats.org/officeDocument/2006/relationships/image" Target="media/image32.png"/><Relationship Id="rId124" Type="http://schemas.openxmlformats.org/officeDocument/2006/relationships/image" Target="media/image53.png"/><Relationship Id="rId70" Type="http://schemas.openxmlformats.org/officeDocument/2006/relationships/footer" Target="footer2.xml"/><Relationship Id="rId91" Type="http://schemas.openxmlformats.org/officeDocument/2006/relationships/image" Target="media/image20.png"/><Relationship Id="rId145" Type="http://schemas.openxmlformats.org/officeDocument/2006/relationships/image" Target="media/image74.svg"/><Relationship Id="rId166" Type="http://schemas.openxmlformats.org/officeDocument/2006/relationships/image" Target="media/image95.jpeg"/><Relationship Id="rId187" Type="http://schemas.openxmlformats.org/officeDocument/2006/relationships/image" Target="media/image115.jpeg"/><Relationship Id="rId1" Type="http://schemas.openxmlformats.org/officeDocument/2006/relationships/customXml" Target="../customXml/item1.xml"/><Relationship Id="rId2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14" Type="http://schemas.openxmlformats.org/officeDocument/2006/relationships/image" Target="media/image43.emf"/><Relationship Id="rId60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1" Type="http://schemas.openxmlformats.org/officeDocument/2006/relationships/image" Target="media/image10.emf"/><Relationship Id="rId135" Type="http://schemas.openxmlformats.org/officeDocument/2006/relationships/image" Target="media/image64.png"/><Relationship Id="rId156" Type="http://schemas.openxmlformats.org/officeDocument/2006/relationships/image" Target="media/image85.emf"/><Relationship Id="rId177" Type="http://schemas.openxmlformats.org/officeDocument/2006/relationships/image" Target="media/image105.jpeg"/><Relationship Id="rId1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231D6A4C059F4DB02758971EEAFB9F" ma:contentTypeVersion="13" ma:contentTypeDescription="Create a new document." ma:contentTypeScope="" ma:versionID="dd5a5f4c5ba20b6e239d137ef61a0c99">
  <xsd:schema xmlns:xsd="http://www.w3.org/2001/XMLSchema" xmlns:xs="http://www.w3.org/2001/XMLSchema" xmlns:p="http://schemas.microsoft.com/office/2006/metadata/properties" xmlns:ns3="f7ca82ed-2d54-44fd-82b3-06814ff3771a" xmlns:ns4="04dd72e3-0d86-4f86-ac15-d03075736abf" targetNamespace="http://schemas.microsoft.com/office/2006/metadata/properties" ma:root="true" ma:fieldsID="29687efa2b58a64c06c966cc3c6cdb61" ns3:_="" ns4:_="">
    <xsd:import namespace="f7ca82ed-2d54-44fd-82b3-06814ff3771a"/>
    <xsd:import namespace="04dd72e3-0d86-4f86-ac15-d03075736a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ca82ed-2d54-44fd-82b3-06814ff377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dd72e3-0d86-4f86-ac15-d03075736ab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Sty</b:Tag>
    <b:SourceType>Book</b:SourceType>
    <b:Guid>{10C658CE-1C5C-4F54-8106-020855B6CE99}</b:Guid>
    <b:Author>
      <b:Author>
        <b:NameList>
          <b:Person>
            <b:Last>Style3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EA9AFAC-DBE6-4875-B2AB-F1A670CCFE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ca82ed-2d54-44fd-82b3-06814ff3771a"/>
    <ds:schemaRef ds:uri="04dd72e3-0d86-4f86-ac15-d03075736a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C257BB1-AD36-4783-AA13-7342788724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3CF67E0-490C-4050-8346-463966C11AC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87EC491-A5D4-4678-B4FC-319C117AD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2056</TotalTime>
  <Pages>165</Pages>
  <Words>16893</Words>
  <Characters>96291</Characters>
  <Application>Microsoft Office Word</Application>
  <DocSecurity>0</DocSecurity>
  <Lines>802</Lines>
  <Paragraphs>225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112959</CharactersWithSpaces>
  <SharedDoc>false</SharedDoc>
  <HLinks>
    <vt:vector size="852" baseType="variant">
      <vt:variant>
        <vt:i4>3080258</vt:i4>
      </vt:variant>
      <vt:variant>
        <vt:i4>852</vt:i4>
      </vt:variant>
      <vt:variant>
        <vt:i4>0</vt:i4>
      </vt:variant>
      <vt:variant>
        <vt:i4>5</vt:i4>
      </vt:variant>
      <vt:variant>
        <vt:lpwstr>http://www.ratchakitcha.soc.go.th/DATA/PDF/2562/E/300/T_0002.PDF</vt:lpwstr>
      </vt:variant>
      <vt:variant>
        <vt:lpwstr/>
      </vt:variant>
      <vt:variant>
        <vt:i4>6098513</vt:i4>
      </vt:variant>
      <vt:variant>
        <vt:i4>845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_Toc101303224</vt:lpwstr>
      </vt:variant>
      <vt:variant>
        <vt:i4>6098513</vt:i4>
      </vt:variant>
      <vt:variant>
        <vt:i4>839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_Toc101303223</vt:lpwstr>
      </vt:variant>
      <vt:variant>
        <vt:i4>1376306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_Toc101303222</vt:lpwstr>
      </vt:variant>
      <vt:variant>
        <vt:i4>6098513</vt:i4>
      </vt:variant>
      <vt:variant>
        <vt:i4>827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_Toc101303221</vt:lpwstr>
      </vt:variant>
      <vt:variant>
        <vt:i4>1376306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_Toc101303220</vt:lpwstr>
      </vt:variant>
      <vt:variant>
        <vt:i4>1441842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_Toc101303219</vt:lpwstr>
      </vt:variant>
      <vt:variant>
        <vt:i4>6164049</vt:i4>
      </vt:variant>
      <vt:variant>
        <vt:i4>809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_Toc101303218</vt:lpwstr>
      </vt:variant>
      <vt:variant>
        <vt:i4>1441842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_Toc101303217</vt:lpwstr>
      </vt:variant>
      <vt:variant>
        <vt:i4>1441842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_Toc101303216</vt:lpwstr>
      </vt:variant>
      <vt:variant>
        <vt:i4>6164049</vt:i4>
      </vt:variant>
      <vt:variant>
        <vt:i4>791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_Toc101303215</vt:lpwstr>
      </vt:variant>
      <vt:variant>
        <vt:i4>1441842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_Toc101303214</vt:lpwstr>
      </vt:variant>
      <vt:variant>
        <vt:i4>1441842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_Toc101303213</vt:lpwstr>
      </vt:variant>
      <vt:variant>
        <vt:i4>6164049</vt:i4>
      </vt:variant>
      <vt:variant>
        <vt:i4>773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_Toc101303212</vt:lpwstr>
      </vt:variant>
      <vt:variant>
        <vt:i4>1441842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_Toc101303211</vt:lpwstr>
      </vt:variant>
      <vt:variant>
        <vt:i4>1441842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_Toc101303210</vt:lpwstr>
      </vt:variant>
      <vt:variant>
        <vt:i4>6229585</vt:i4>
      </vt:variant>
      <vt:variant>
        <vt:i4>755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_Toc101303209</vt:lpwstr>
      </vt:variant>
      <vt:variant>
        <vt:i4>1507378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_Toc101303208</vt:lpwstr>
      </vt:variant>
      <vt:variant>
        <vt:i4>1507378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_Toc101303207</vt:lpwstr>
      </vt:variant>
      <vt:variant>
        <vt:i4>6229585</vt:i4>
      </vt:variant>
      <vt:variant>
        <vt:i4>737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_Toc101303206</vt:lpwstr>
      </vt:variant>
      <vt:variant>
        <vt:i4>1507378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_Toc101303205</vt:lpwstr>
      </vt:variant>
      <vt:variant>
        <vt:i4>1507378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_Toc101303204</vt:lpwstr>
      </vt:variant>
      <vt:variant>
        <vt:i4>6229585</vt:i4>
      </vt:variant>
      <vt:variant>
        <vt:i4>719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_Toc101303203</vt:lpwstr>
      </vt:variant>
      <vt:variant>
        <vt:i4>1507378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_Toc101303202</vt:lpwstr>
      </vt:variant>
      <vt:variant>
        <vt:i4>1507378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_Toc101303201</vt:lpwstr>
      </vt:variant>
      <vt:variant>
        <vt:i4>6229585</vt:i4>
      </vt:variant>
      <vt:variant>
        <vt:i4>701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_Toc101303200</vt:lpwstr>
      </vt:variant>
      <vt:variant>
        <vt:i4>1966129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_Toc101303199</vt:lpwstr>
      </vt:variant>
      <vt:variant>
        <vt:i4>1966129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_Toc101303198</vt:lpwstr>
      </vt:variant>
      <vt:variant>
        <vt:i4>5639762</vt:i4>
      </vt:variant>
      <vt:variant>
        <vt:i4>683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_Toc101303197</vt:lpwstr>
      </vt:variant>
      <vt:variant>
        <vt:i4>1966129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_Toc101303196</vt:lpwstr>
      </vt:variant>
      <vt:variant>
        <vt:i4>1966129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_Toc101303195</vt:lpwstr>
      </vt:variant>
      <vt:variant>
        <vt:i4>5639762</vt:i4>
      </vt:variant>
      <vt:variant>
        <vt:i4>665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_Toc101303194</vt:lpwstr>
      </vt:variant>
      <vt:variant>
        <vt:i4>1966129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_Toc101303193</vt:lpwstr>
      </vt:variant>
      <vt:variant>
        <vt:i4>5639762</vt:i4>
      </vt:variant>
      <vt:variant>
        <vt:i4>653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_Toc101303192</vt:lpwstr>
      </vt:variant>
      <vt:variant>
        <vt:i4>5639762</vt:i4>
      </vt:variant>
      <vt:variant>
        <vt:i4>647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_Toc101303191</vt:lpwstr>
      </vt:variant>
      <vt:variant>
        <vt:i4>1966129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_Toc101303190</vt:lpwstr>
      </vt:variant>
      <vt:variant>
        <vt:i4>2031665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_Toc101303189</vt:lpwstr>
      </vt:variant>
      <vt:variant>
        <vt:i4>5705298</vt:i4>
      </vt:variant>
      <vt:variant>
        <vt:i4>629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_Toc101303188</vt:lpwstr>
      </vt:variant>
      <vt:variant>
        <vt:i4>2031665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_Toc101303187</vt:lpwstr>
      </vt:variant>
      <vt:variant>
        <vt:i4>2031665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_Toc101303186</vt:lpwstr>
      </vt:variant>
      <vt:variant>
        <vt:i4>5705298</vt:i4>
      </vt:variant>
      <vt:variant>
        <vt:i4>611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_Toc101303185</vt:lpwstr>
      </vt:variant>
      <vt:variant>
        <vt:i4>2031665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_Toc101303184</vt:lpwstr>
      </vt:variant>
      <vt:variant>
        <vt:i4>2031665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_Toc101303183</vt:lpwstr>
      </vt:variant>
      <vt:variant>
        <vt:i4>5705298</vt:i4>
      </vt:variant>
      <vt:variant>
        <vt:i4>593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_Toc101303182</vt:lpwstr>
      </vt:variant>
      <vt:variant>
        <vt:i4>2031665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_Toc101303181</vt:lpwstr>
      </vt:variant>
      <vt:variant>
        <vt:i4>2031665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_Toc101303180</vt:lpwstr>
      </vt:variant>
      <vt:variant>
        <vt:i4>5770834</vt:i4>
      </vt:variant>
      <vt:variant>
        <vt:i4>575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_Toc101303179</vt:lpwstr>
      </vt:variant>
      <vt:variant>
        <vt:i4>1048625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_Toc101303178</vt:lpwstr>
      </vt:variant>
      <vt:variant>
        <vt:i4>1048625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_Toc101303177</vt:lpwstr>
      </vt:variant>
      <vt:variant>
        <vt:i4>1048625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_Toc101303176</vt:lpwstr>
      </vt:variant>
      <vt:variant>
        <vt:i4>1048625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_Toc101303175</vt:lpwstr>
      </vt:variant>
      <vt:variant>
        <vt:i4>1048625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_Toc101303174</vt:lpwstr>
      </vt:variant>
      <vt:variant>
        <vt:i4>5770834</vt:i4>
      </vt:variant>
      <vt:variant>
        <vt:i4>539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_Toc101303173</vt:lpwstr>
      </vt:variant>
      <vt:variant>
        <vt:i4>1048625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_Toc101303172</vt:lpwstr>
      </vt:variant>
      <vt:variant>
        <vt:i4>1048625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_Toc101303171</vt:lpwstr>
      </vt:variant>
      <vt:variant>
        <vt:i4>5770834</vt:i4>
      </vt:variant>
      <vt:variant>
        <vt:i4>521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_Toc101303170</vt:lpwstr>
      </vt:variant>
      <vt:variant>
        <vt:i4>1114161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_Toc101303169</vt:lpwstr>
      </vt:variant>
      <vt:variant>
        <vt:i4>1114161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_Toc101303168</vt:lpwstr>
      </vt:variant>
      <vt:variant>
        <vt:i4>5836370</vt:i4>
      </vt:variant>
      <vt:variant>
        <vt:i4>503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_Toc101303167</vt:lpwstr>
      </vt:variant>
      <vt:variant>
        <vt:i4>1114161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_Toc101303166</vt:lpwstr>
      </vt:variant>
      <vt:variant>
        <vt:i4>1114161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_Toc101303165</vt:lpwstr>
      </vt:variant>
      <vt:variant>
        <vt:i4>5836370</vt:i4>
      </vt:variant>
      <vt:variant>
        <vt:i4>485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_Toc101303164</vt:lpwstr>
      </vt:variant>
      <vt:variant>
        <vt:i4>1114161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_Toc101303163</vt:lpwstr>
      </vt:variant>
      <vt:variant>
        <vt:i4>1114161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_Toc101303162</vt:lpwstr>
      </vt:variant>
      <vt:variant>
        <vt:i4>5836370</vt:i4>
      </vt:variant>
      <vt:variant>
        <vt:i4>467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_Toc101303161</vt:lpwstr>
      </vt:variant>
      <vt:variant>
        <vt:i4>1114161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_Toc101303160</vt:lpwstr>
      </vt:variant>
      <vt:variant>
        <vt:i4>1179697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_Toc101303159</vt:lpwstr>
      </vt:variant>
      <vt:variant>
        <vt:i4>5901906</vt:i4>
      </vt:variant>
      <vt:variant>
        <vt:i4>449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_Toc101303158</vt:lpwstr>
      </vt:variant>
      <vt:variant>
        <vt:i4>1179697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_Toc101303157</vt:lpwstr>
      </vt:variant>
      <vt:variant>
        <vt:i4>1179697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_Toc101303156</vt:lpwstr>
      </vt:variant>
      <vt:variant>
        <vt:i4>5901906</vt:i4>
      </vt:variant>
      <vt:variant>
        <vt:i4>431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_Toc101303155</vt:lpwstr>
      </vt:variant>
      <vt:variant>
        <vt:i4>1179697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_Toc101303154</vt:lpwstr>
      </vt:variant>
      <vt:variant>
        <vt:i4>1179697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_Toc101303153</vt:lpwstr>
      </vt:variant>
      <vt:variant>
        <vt:i4>5901906</vt:i4>
      </vt:variant>
      <vt:variant>
        <vt:i4>413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_Toc101303152</vt:lpwstr>
      </vt:variant>
      <vt:variant>
        <vt:i4>1179697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_Toc101303151</vt:lpwstr>
      </vt:variant>
      <vt:variant>
        <vt:i4>1179697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_Toc101303150</vt:lpwstr>
      </vt:variant>
      <vt:variant>
        <vt:i4>5967442</vt:i4>
      </vt:variant>
      <vt:variant>
        <vt:i4>395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_Toc101303149</vt:lpwstr>
      </vt:variant>
      <vt:variant>
        <vt:i4>1245233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_Toc101303148</vt:lpwstr>
      </vt:variant>
      <vt:variant>
        <vt:i4>1245233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_Toc101303147</vt:lpwstr>
      </vt:variant>
      <vt:variant>
        <vt:i4>5967442</vt:i4>
      </vt:variant>
      <vt:variant>
        <vt:i4>377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_Toc101303146</vt:lpwstr>
      </vt:variant>
      <vt:variant>
        <vt:i4>1245233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_Toc101303145</vt:lpwstr>
      </vt:variant>
      <vt:variant>
        <vt:i4>1245233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_Toc101303144</vt:lpwstr>
      </vt:variant>
      <vt:variant>
        <vt:i4>5967442</vt:i4>
      </vt:variant>
      <vt:variant>
        <vt:i4>359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_Toc101303143</vt:lpwstr>
      </vt:variant>
      <vt:variant>
        <vt:i4>1245233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_Toc101303142</vt:lpwstr>
      </vt:variant>
      <vt:variant>
        <vt:i4>5967442</vt:i4>
      </vt:variant>
      <vt:variant>
        <vt:i4>347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_Toc101303141</vt:lpwstr>
      </vt:variant>
      <vt:variant>
        <vt:i4>5967442</vt:i4>
      </vt:variant>
      <vt:variant>
        <vt:i4>341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_Toc101303140</vt:lpwstr>
      </vt:variant>
      <vt:variant>
        <vt:i4>6032978</vt:i4>
      </vt:variant>
      <vt:variant>
        <vt:i4>335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_Toc101303139</vt:lpwstr>
      </vt:variant>
      <vt:variant>
        <vt:i4>6032978</vt:i4>
      </vt:variant>
      <vt:variant>
        <vt:i4>329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_Toc101303138</vt:lpwstr>
      </vt:variant>
      <vt:variant>
        <vt:i4>1310769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_Toc101303137</vt:lpwstr>
      </vt:variant>
      <vt:variant>
        <vt:i4>6032978</vt:i4>
      </vt:variant>
      <vt:variant>
        <vt:i4>317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_Toc101303136</vt:lpwstr>
      </vt:variant>
      <vt:variant>
        <vt:i4>1572923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_Toc101298252</vt:lpwstr>
      </vt:variant>
      <vt:variant>
        <vt:i4>1572923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_Toc101298251</vt:lpwstr>
      </vt:variant>
      <vt:variant>
        <vt:i4>1572923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_Toc101298250</vt:lpwstr>
      </vt:variant>
      <vt:variant>
        <vt:i4>1638459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_Toc101298249</vt:lpwstr>
      </vt:variant>
      <vt:variant>
        <vt:i4>1638459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_Toc101298248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_Toc101298247</vt:lpwstr>
      </vt:variant>
      <vt:variant>
        <vt:i4>1638459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_Toc101298246</vt:lpwstr>
      </vt:variant>
      <vt:variant>
        <vt:i4>1638459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_Toc101298245</vt:lpwstr>
      </vt:variant>
      <vt:variant>
        <vt:i4>1638459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_Toc101298244</vt:lpwstr>
      </vt:variant>
      <vt:variant>
        <vt:i4>1638459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_Toc101298243</vt:lpwstr>
      </vt:variant>
      <vt:variant>
        <vt:i4>1638459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_Toc101298242</vt:lpwstr>
      </vt:variant>
      <vt:variant>
        <vt:i4>1638459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_Toc101298241</vt:lpwstr>
      </vt:variant>
      <vt:variant>
        <vt:i4>1638459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_Toc101298240</vt:lpwstr>
      </vt:variant>
      <vt:variant>
        <vt:i4>1966139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_Toc101298239</vt:lpwstr>
      </vt:variant>
      <vt:variant>
        <vt:i4>1966139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_Toc101298238</vt:lpwstr>
      </vt:variant>
      <vt:variant>
        <vt:i4>1966139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_Toc101298237</vt:lpwstr>
      </vt:variant>
      <vt:variant>
        <vt:i4>1966139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_Toc101298236</vt:lpwstr>
      </vt:variant>
      <vt:variant>
        <vt:i4>1966139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_Toc101298235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_Toc101298234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_Toc101298233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_Toc101298232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_Toc101298231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_Toc101298230</vt:lpwstr>
      </vt:variant>
      <vt:variant>
        <vt:i4>2031675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_Toc101298229</vt:lpwstr>
      </vt:variant>
      <vt:variant>
        <vt:i4>2031675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_Toc101298228</vt:lpwstr>
      </vt:variant>
      <vt:variant>
        <vt:i4>2031675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_Toc101298227</vt:lpwstr>
      </vt:variant>
      <vt:variant>
        <vt:i4>2031675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_Toc101298226</vt:lpwstr>
      </vt:variant>
      <vt:variant>
        <vt:i4>2031675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_Toc101298225</vt:lpwstr>
      </vt:variant>
      <vt:variant>
        <vt:i4>2031675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_Toc101298224</vt:lpwstr>
      </vt:variant>
      <vt:variant>
        <vt:i4>2031675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_Toc101298223</vt:lpwstr>
      </vt:variant>
      <vt:variant>
        <vt:i4>2031675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_Toc101298222</vt:lpwstr>
      </vt:variant>
      <vt:variant>
        <vt:i4>2031675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_Toc101298221</vt:lpwstr>
      </vt:variant>
      <vt:variant>
        <vt:i4>2031675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_Toc101298220</vt:lpwstr>
      </vt:variant>
      <vt:variant>
        <vt:i4>1835067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_Toc101298219</vt:lpwstr>
      </vt:variant>
      <vt:variant>
        <vt:i4>1835067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_Toc101298218</vt:lpwstr>
      </vt:variant>
      <vt:variant>
        <vt:i4>1835067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_Toc101298217</vt:lpwstr>
      </vt:variant>
      <vt:variant>
        <vt:i4>1835067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_Toc101298216</vt:lpwstr>
      </vt:variant>
      <vt:variant>
        <vt:i4>1835067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_Toc101298215</vt:lpwstr>
      </vt:variant>
      <vt:variant>
        <vt:i4>1835067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_Toc101298214</vt:lpwstr>
      </vt:variant>
      <vt:variant>
        <vt:i4>1835067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_Toc101298213</vt:lpwstr>
      </vt:variant>
      <vt:variant>
        <vt:i4>1835067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_Toc101298212</vt:lpwstr>
      </vt:variant>
      <vt:variant>
        <vt:i4>1835067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_Toc101298211</vt:lpwstr>
      </vt:variant>
      <vt:variant>
        <vt:i4>1835067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_Toc101298210</vt:lpwstr>
      </vt:variant>
      <vt:variant>
        <vt:i4>1900603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_Toc101298209</vt:lpwstr>
      </vt:variant>
      <vt:variant>
        <vt:i4>1900603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_Toc101298208</vt:lpwstr>
      </vt:variant>
      <vt:variant>
        <vt:i4>1900603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_Toc101298207</vt:lpwstr>
      </vt:variant>
      <vt:variant>
        <vt:i4>1900603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_Toc101298206</vt:lpwstr>
      </vt:variant>
      <vt:variant>
        <vt:i4>1900603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_Toc101298205</vt:lpwstr>
      </vt:variant>
      <vt:variant>
        <vt:i4>1900603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_Toc101298204</vt:lpwstr>
      </vt:variant>
      <vt:variant>
        <vt:i4>1900603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_Toc101298203</vt:lpwstr>
      </vt:variant>
      <vt:variant>
        <vt:i4>1900603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_Toc101298202</vt:lpwstr>
      </vt:variant>
      <vt:variant>
        <vt:i4>1900603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_Toc101298201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ณัฐพงศ์ วาจามธุระ</dc:creator>
  <cp:keywords/>
  <dc:description/>
  <cp:lastModifiedBy>ธนากร จันต๊ะไพร</cp:lastModifiedBy>
  <cp:revision>46</cp:revision>
  <dcterms:created xsi:type="dcterms:W3CDTF">2022-04-24T16:31:00Z</dcterms:created>
  <dcterms:modified xsi:type="dcterms:W3CDTF">2022-10-25T09:51:00Z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0x01010013231D6A4C059F4DB02758971EEAFB9F</vt:lpwstr>
  </property>
  <property fmtid="{D5CDD505-2E9C-101B-9397-08002B2CF9AE}" pid="3" name="MediaServiceImageTags">
    <vt:lpwstr/>
  </property>
</Properties>
</file>